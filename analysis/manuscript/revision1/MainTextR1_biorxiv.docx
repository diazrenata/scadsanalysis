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FFAE54A" w14:textId="70C918B0" w:rsidR="00626153" w:rsidRPr="009D69A7" w:rsidRDefault="00626153" w:rsidP="0264BE4F">
      <w:pPr>
        <w:rPr>
          <w:rFonts w:asciiTheme="majorHAnsi" w:eastAsia="Times New Roman" w:hAnsiTheme="majorHAnsi" w:cstheme="majorHAnsi"/>
        </w:rPr>
      </w:pPr>
      <w:r>
        <w:rPr>
          <w:rFonts w:asciiTheme="majorHAnsi" w:eastAsia="Times New Roman" w:hAnsiTheme="majorHAnsi" w:cstheme="majorHAnsi"/>
          <w:b/>
          <w:bCs/>
        </w:rPr>
        <w:t xml:space="preserve">Title: </w:t>
      </w:r>
      <w:r w:rsidRPr="009D69A7">
        <w:rPr>
          <w:rFonts w:asciiTheme="majorHAnsi" w:eastAsia="Times New Roman" w:hAnsiTheme="majorHAnsi" w:cstheme="majorHAnsi"/>
        </w:rPr>
        <w:t xml:space="preserve">Empirical abundance distributions are more uneven than </w:t>
      </w:r>
      <w:r w:rsidR="004E27AF" w:rsidRPr="009D69A7">
        <w:rPr>
          <w:rFonts w:asciiTheme="majorHAnsi" w:eastAsia="Times New Roman" w:hAnsiTheme="majorHAnsi" w:cstheme="majorHAnsi"/>
        </w:rPr>
        <w:t>expected given their</w:t>
      </w:r>
      <w:r w:rsidRPr="009D69A7">
        <w:rPr>
          <w:rFonts w:asciiTheme="majorHAnsi" w:eastAsia="Times New Roman" w:hAnsiTheme="majorHAnsi" w:cstheme="majorHAnsi"/>
        </w:rPr>
        <w:t xml:space="preserve"> statistical baseline</w:t>
      </w:r>
    </w:p>
    <w:p w14:paraId="228CCA4B" w14:textId="70DB58B6" w:rsidR="00FB23D8" w:rsidRPr="009D69A7" w:rsidRDefault="00FB23D8" w:rsidP="0264BE4F">
      <w:pPr>
        <w:rPr>
          <w:rFonts w:asciiTheme="majorHAnsi" w:eastAsia="Times New Roman" w:hAnsiTheme="majorHAnsi" w:cstheme="majorHAnsi"/>
        </w:rPr>
      </w:pPr>
      <w:r>
        <w:rPr>
          <w:rFonts w:asciiTheme="majorHAnsi" w:eastAsia="Times New Roman" w:hAnsiTheme="majorHAnsi" w:cstheme="majorHAnsi"/>
          <w:b/>
          <w:bCs/>
        </w:rPr>
        <w:t xml:space="preserve">Running title: </w:t>
      </w:r>
      <w:r w:rsidR="00B45D44" w:rsidRPr="009D69A7">
        <w:rPr>
          <w:rFonts w:asciiTheme="majorHAnsi" w:eastAsia="Times New Roman" w:hAnsiTheme="majorHAnsi" w:cstheme="majorHAnsi"/>
        </w:rPr>
        <w:t xml:space="preserve">SADs </w:t>
      </w:r>
      <w:r w:rsidR="000D25F8">
        <w:rPr>
          <w:rFonts w:asciiTheme="majorHAnsi" w:eastAsia="Times New Roman" w:hAnsiTheme="majorHAnsi" w:cstheme="majorHAnsi"/>
        </w:rPr>
        <w:t xml:space="preserve">deviate from </w:t>
      </w:r>
      <w:r w:rsidR="00B45D44" w:rsidRPr="009D69A7">
        <w:rPr>
          <w:rFonts w:asciiTheme="majorHAnsi" w:eastAsia="Times New Roman" w:hAnsiTheme="majorHAnsi" w:cstheme="majorHAnsi"/>
        </w:rPr>
        <w:t>statistical baseline</w:t>
      </w:r>
      <w:r w:rsidR="001B36A5" w:rsidRPr="009D69A7">
        <w:rPr>
          <w:rFonts w:asciiTheme="majorHAnsi" w:eastAsia="Times New Roman" w:hAnsiTheme="majorHAnsi" w:cstheme="majorHAnsi"/>
        </w:rPr>
        <w:t>s</w:t>
      </w:r>
    </w:p>
    <w:p w14:paraId="6C11B287" w14:textId="45834024" w:rsidR="002A6AB9" w:rsidRPr="00D55FCC" w:rsidRDefault="002A6AB9" w:rsidP="0264BE4F">
      <w:pPr>
        <w:rPr>
          <w:rFonts w:asciiTheme="majorHAnsi" w:eastAsia="Times New Roman" w:hAnsiTheme="majorHAnsi" w:cstheme="majorHAnsi"/>
        </w:rPr>
      </w:pPr>
      <w:r>
        <w:rPr>
          <w:rFonts w:asciiTheme="majorHAnsi" w:eastAsia="Times New Roman" w:hAnsiTheme="majorHAnsi" w:cstheme="majorHAnsi"/>
          <w:b/>
          <w:bCs/>
        </w:rPr>
        <w:t>Author</w:t>
      </w:r>
      <w:r w:rsidR="00D55FCC">
        <w:rPr>
          <w:rFonts w:asciiTheme="majorHAnsi" w:eastAsia="Times New Roman" w:hAnsiTheme="majorHAnsi" w:cstheme="majorHAnsi"/>
          <w:b/>
          <w:bCs/>
        </w:rPr>
        <w:t xml:space="preserve"> names and</w:t>
      </w:r>
      <w:r>
        <w:rPr>
          <w:rFonts w:asciiTheme="majorHAnsi" w:eastAsia="Times New Roman" w:hAnsiTheme="majorHAnsi" w:cstheme="majorHAnsi"/>
          <w:b/>
          <w:bCs/>
        </w:rPr>
        <w:t xml:space="preserve"> affiliations:</w:t>
      </w:r>
    </w:p>
    <w:p w14:paraId="55A833E9" w14:textId="673854CE" w:rsidR="009938B7" w:rsidRPr="009938B7" w:rsidRDefault="009938B7" w:rsidP="00DC3294">
      <w:pPr>
        <w:rPr>
          <w:rFonts w:asciiTheme="majorHAnsi" w:eastAsia="Times New Roman" w:hAnsiTheme="majorHAnsi" w:cstheme="majorHAnsi"/>
          <w:vertAlign w:val="superscript"/>
        </w:rPr>
      </w:pPr>
      <w:r>
        <w:rPr>
          <w:rFonts w:asciiTheme="majorHAnsi" w:eastAsia="Times New Roman" w:hAnsiTheme="majorHAnsi" w:cstheme="majorHAnsi"/>
        </w:rPr>
        <w:t>Renata M. Diaz</w:t>
      </w:r>
      <w:r w:rsidR="000736D9">
        <w:rPr>
          <w:rFonts w:asciiTheme="majorHAnsi" w:eastAsia="Times New Roman" w:hAnsiTheme="majorHAnsi" w:cstheme="majorHAnsi"/>
        </w:rPr>
        <w:t>*</w:t>
      </w:r>
      <w:r>
        <w:rPr>
          <w:rFonts w:asciiTheme="majorHAnsi" w:eastAsia="Times New Roman" w:hAnsiTheme="majorHAnsi" w:cstheme="majorHAnsi"/>
          <w:vertAlign w:val="superscript"/>
        </w:rPr>
        <w:t>1</w:t>
      </w:r>
      <w:r>
        <w:rPr>
          <w:rFonts w:asciiTheme="majorHAnsi" w:eastAsia="Times New Roman" w:hAnsiTheme="majorHAnsi" w:cstheme="majorHAnsi"/>
        </w:rPr>
        <w:t>, Hao Ye</w:t>
      </w:r>
      <w:r>
        <w:rPr>
          <w:rFonts w:asciiTheme="majorHAnsi" w:eastAsia="Times New Roman" w:hAnsiTheme="majorHAnsi" w:cstheme="majorHAnsi"/>
          <w:vertAlign w:val="superscript"/>
        </w:rPr>
        <w:t>2</w:t>
      </w:r>
      <w:r>
        <w:rPr>
          <w:rFonts w:asciiTheme="majorHAnsi" w:eastAsia="Times New Roman" w:hAnsiTheme="majorHAnsi" w:cstheme="majorHAnsi"/>
        </w:rPr>
        <w:t>, S. K. Morgan Ernest</w:t>
      </w:r>
      <w:r>
        <w:rPr>
          <w:rFonts w:asciiTheme="majorHAnsi" w:eastAsia="Times New Roman" w:hAnsiTheme="majorHAnsi" w:cstheme="majorHAnsi"/>
          <w:vertAlign w:val="superscript"/>
        </w:rPr>
        <w:t>3</w:t>
      </w:r>
    </w:p>
    <w:p w14:paraId="5D1DDA37" w14:textId="51743ABF" w:rsidR="009938B7" w:rsidRDefault="009938B7" w:rsidP="00DC3294">
      <w:pPr>
        <w:rPr>
          <w:rFonts w:asciiTheme="majorHAnsi" w:eastAsia="Times New Roman" w:hAnsiTheme="majorHAnsi" w:cstheme="majorHAnsi"/>
        </w:rPr>
      </w:pPr>
      <w:r>
        <w:rPr>
          <w:rFonts w:asciiTheme="majorHAnsi" w:eastAsia="Times New Roman" w:hAnsiTheme="majorHAnsi" w:cstheme="majorHAnsi"/>
          <w:vertAlign w:val="superscript"/>
        </w:rPr>
        <w:t>1</w:t>
      </w:r>
      <w:r>
        <w:rPr>
          <w:rFonts w:asciiTheme="majorHAnsi" w:eastAsia="Times New Roman" w:hAnsiTheme="majorHAnsi" w:cstheme="majorHAnsi"/>
        </w:rPr>
        <w:t xml:space="preserve"> School of Natural Resources and Environment, University of Florida, Gainesville, Florida, USA. </w:t>
      </w:r>
      <w:hyperlink r:id="rId9" w:history="1">
        <w:r w:rsidRPr="00745995">
          <w:rPr>
            <w:rStyle w:val="Hyperlink"/>
            <w:rFonts w:asciiTheme="majorHAnsi" w:eastAsia="Times New Roman" w:hAnsiTheme="majorHAnsi" w:cstheme="majorHAnsi"/>
          </w:rPr>
          <w:t>renata.diaz@weecology.org</w:t>
        </w:r>
      </w:hyperlink>
      <w:r w:rsidR="000736D9">
        <w:rPr>
          <w:rFonts w:asciiTheme="majorHAnsi" w:eastAsia="Times New Roman" w:hAnsiTheme="majorHAnsi" w:cstheme="majorHAnsi"/>
        </w:rPr>
        <w:t>; *corresponding author</w:t>
      </w:r>
    </w:p>
    <w:p w14:paraId="0A316178" w14:textId="5F4DDFD3" w:rsidR="009938B7" w:rsidRDefault="009938B7" w:rsidP="00DC3294">
      <w:pPr>
        <w:rPr>
          <w:rFonts w:asciiTheme="majorHAnsi" w:eastAsia="Times New Roman" w:hAnsiTheme="majorHAnsi" w:cstheme="majorHAnsi"/>
        </w:rPr>
      </w:pPr>
      <w:r>
        <w:rPr>
          <w:rFonts w:asciiTheme="majorHAnsi" w:eastAsia="Times New Roman" w:hAnsiTheme="majorHAnsi" w:cstheme="majorHAnsi"/>
          <w:vertAlign w:val="superscript"/>
        </w:rPr>
        <w:t>2</w:t>
      </w:r>
      <w:r>
        <w:rPr>
          <w:rFonts w:asciiTheme="majorHAnsi" w:eastAsia="Times New Roman" w:hAnsiTheme="majorHAnsi" w:cstheme="majorHAnsi"/>
        </w:rPr>
        <w:t xml:space="preserve"> Health Science Center Libraries, University of Florida, Gainesville, Florida, USA. </w:t>
      </w:r>
      <w:hyperlink r:id="rId10" w:history="1">
        <w:r w:rsidR="00C06307" w:rsidRPr="00AD3CC0">
          <w:rPr>
            <w:rStyle w:val="Hyperlink"/>
            <w:rFonts w:asciiTheme="majorHAnsi" w:eastAsia="Times New Roman" w:hAnsiTheme="majorHAnsi" w:cstheme="majorHAnsi"/>
          </w:rPr>
          <w:t>haoye@ufl.edu</w:t>
        </w:r>
      </w:hyperlink>
      <w:r w:rsidR="00C06307">
        <w:rPr>
          <w:rFonts w:asciiTheme="majorHAnsi" w:eastAsia="Times New Roman" w:hAnsiTheme="majorHAnsi" w:cstheme="majorHAnsi"/>
        </w:rPr>
        <w:t xml:space="preserve"> </w:t>
      </w:r>
    </w:p>
    <w:p w14:paraId="567F4189" w14:textId="7C79C659" w:rsidR="009938B7" w:rsidRPr="009938B7" w:rsidRDefault="009938B7" w:rsidP="00DC3294">
      <w:pPr>
        <w:rPr>
          <w:rFonts w:asciiTheme="majorHAnsi" w:eastAsia="Times New Roman" w:hAnsiTheme="majorHAnsi" w:cstheme="majorHAnsi"/>
        </w:rPr>
      </w:pPr>
      <w:r>
        <w:rPr>
          <w:rFonts w:asciiTheme="majorHAnsi" w:eastAsia="Times New Roman" w:hAnsiTheme="majorHAnsi" w:cstheme="majorHAnsi"/>
          <w:vertAlign w:val="superscript"/>
        </w:rPr>
        <w:t>3</w:t>
      </w:r>
      <w:r>
        <w:rPr>
          <w:rFonts w:asciiTheme="majorHAnsi" w:eastAsia="Times New Roman" w:hAnsiTheme="majorHAnsi" w:cstheme="majorHAnsi"/>
        </w:rPr>
        <w:t xml:space="preserve"> Department of Wildlife Ecology and Conservation, University of Florida, Gainesville, Florida, USA. </w:t>
      </w:r>
      <w:hyperlink r:id="rId11" w:history="1">
        <w:r w:rsidRPr="00745995">
          <w:rPr>
            <w:rStyle w:val="Hyperlink"/>
            <w:rFonts w:asciiTheme="majorHAnsi" w:eastAsia="Times New Roman" w:hAnsiTheme="majorHAnsi" w:cstheme="majorHAnsi"/>
          </w:rPr>
          <w:t>skmorgane@ufl.edu</w:t>
        </w:r>
      </w:hyperlink>
      <w:r>
        <w:rPr>
          <w:rFonts w:asciiTheme="majorHAnsi" w:eastAsia="Times New Roman" w:hAnsiTheme="majorHAnsi" w:cstheme="majorHAnsi"/>
        </w:rPr>
        <w:t xml:space="preserve"> </w:t>
      </w:r>
    </w:p>
    <w:p w14:paraId="215C9F83" w14:textId="6AF8929F" w:rsidR="00DC3294" w:rsidRPr="005A4E8C" w:rsidRDefault="00DC3294" w:rsidP="00DC3294">
      <w:pPr>
        <w:rPr>
          <w:rFonts w:asciiTheme="majorHAnsi" w:eastAsia="Times New Roman" w:hAnsiTheme="majorHAnsi" w:cstheme="majorHAnsi"/>
        </w:rPr>
      </w:pPr>
      <w:r>
        <w:rPr>
          <w:rFonts w:asciiTheme="majorHAnsi" w:eastAsia="Times New Roman" w:hAnsiTheme="majorHAnsi" w:cstheme="majorHAnsi"/>
          <w:b/>
          <w:bCs/>
        </w:rPr>
        <w:t xml:space="preserve">Address for correspondence: </w:t>
      </w:r>
    </w:p>
    <w:p w14:paraId="0A5323FB" w14:textId="743FB76C" w:rsidR="001226F5" w:rsidRDefault="001226F5" w:rsidP="001226F5">
      <w:pPr>
        <w:rPr>
          <w:rFonts w:asciiTheme="majorHAnsi" w:eastAsia="Times New Roman" w:hAnsiTheme="majorHAnsi" w:cstheme="majorHAnsi"/>
        </w:rPr>
      </w:pPr>
      <w:r>
        <w:rPr>
          <w:rFonts w:asciiTheme="majorHAnsi" w:eastAsia="Times New Roman" w:hAnsiTheme="majorHAnsi" w:cstheme="majorHAnsi"/>
        </w:rPr>
        <w:t>Renata M. Diaz</w:t>
      </w:r>
      <w:r>
        <w:rPr>
          <w:rFonts w:asciiTheme="majorHAnsi" w:eastAsia="Times New Roman" w:hAnsiTheme="majorHAnsi" w:cstheme="majorHAnsi"/>
        </w:rPr>
        <w:br/>
      </w:r>
      <w:r w:rsidRPr="001226F5">
        <w:rPr>
          <w:rFonts w:asciiTheme="majorHAnsi" w:eastAsia="Times New Roman" w:hAnsiTheme="majorHAnsi" w:cstheme="majorHAnsi"/>
        </w:rPr>
        <w:t xml:space="preserve">110 </w:t>
      </w:r>
      <w:proofErr w:type="spellStart"/>
      <w:r w:rsidRPr="001226F5">
        <w:rPr>
          <w:rFonts w:asciiTheme="majorHAnsi" w:eastAsia="Times New Roman" w:hAnsiTheme="majorHAnsi" w:cstheme="majorHAnsi"/>
        </w:rPr>
        <w:t>Newins</w:t>
      </w:r>
      <w:proofErr w:type="spellEnd"/>
      <w:r w:rsidRPr="001226F5">
        <w:rPr>
          <w:rFonts w:asciiTheme="majorHAnsi" w:eastAsia="Times New Roman" w:hAnsiTheme="majorHAnsi" w:cstheme="majorHAnsi"/>
        </w:rPr>
        <w:t>-Ziegler Hall</w:t>
      </w:r>
      <w:r>
        <w:rPr>
          <w:rFonts w:asciiTheme="majorHAnsi" w:eastAsia="Times New Roman" w:hAnsiTheme="majorHAnsi" w:cstheme="majorHAnsi"/>
        </w:rPr>
        <w:br/>
      </w:r>
      <w:r w:rsidRPr="001226F5">
        <w:rPr>
          <w:rFonts w:asciiTheme="majorHAnsi" w:eastAsia="Times New Roman" w:hAnsiTheme="majorHAnsi" w:cstheme="majorHAnsi"/>
        </w:rPr>
        <w:t>PO Box 110430,</w:t>
      </w:r>
      <w:r>
        <w:rPr>
          <w:rFonts w:asciiTheme="majorHAnsi" w:eastAsia="Times New Roman" w:hAnsiTheme="majorHAnsi" w:cstheme="majorHAnsi"/>
        </w:rPr>
        <w:br/>
      </w:r>
      <w:r w:rsidRPr="001226F5">
        <w:rPr>
          <w:rFonts w:asciiTheme="majorHAnsi" w:eastAsia="Times New Roman" w:hAnsiTheme="majorHAnsi" w:cstheme="majorHAnsi"/>
        </w:rPr>
        <w:t>Gainesville, FL 32611-0430</w:t>
      </w:r>
      <w:r>
        <w:rPr>
          <w:rFonts w:asciiTheme="majorHAnsi" w:eastAsia="Times New Roman" w:hAnsiTheme="majorHAnsi" w:cstheme="majorHAnsi"/>
        </w:rPr>
        <w:br/>
      </w:r>
      <w:hyperlink r:id="rId12" w:history="1">
        <w:r w:rsidRPr="00AD3CC0">
          <w:rPr>
            <w:rStyle w:val="Hyperlink"/>
            <w:rFonts w:asciiTheme="majorHAnsi" w:eastAsia="Times New Roman" w:hAnsiTheme="majorHAnsi" w:cstheme="majorHAnsi"/>
          </w:rPr>
          <w:t>renata.diaz@weecology.org</w:t>
        </w:r>
      </w:hyperlink>
      <w:r>
        <w:rPr>
          <w:rFonts w:asciiTheme="majorHAnsi" w:eastAsia="Times New Roman" w:hAnsiTheme="majorHAnsi" w:cstheme="majorHAnsi"/>
        </w:rPr>
        <w:br/>
      </w:r>
      <w:r w:rsidR="0015107E">
        <w:rPr>
          <w:rFonts w:asciiTheme="majorHAnsi" w:eastAsia="Times New Roman" w:hAnsiTheme="majorHAnsi" w:cstheme="majorHAnsi"/>
        </w:rPr>
        <w:t>Phone</w:t>
      </w:r>
      <w:r w:rsidR="0072317D">
        <w:rPr>
          <w:rFonts w:asciiTheme="majorHAnsi" w:eastAsia="Times New Roman" w:hAnsiTheme="majorHAnsi" w:cstheme="majorHAnsi"/>
        </w:rPr>
        <w:t>:</w:t>
      </w:r>
      <w:r w:rsidR="003052E4">
        <w:rPr>
          <w:rFonts w:asciiTheme="majorHAnsi" w:eastAsia="Times New Roman" w:hAnsiTheme="majorHAnsi" w:cstheme="majorHAnsi"/>
        </w:rPr>
        <w:t xml:space="preserve"> </w:t>
      </w:r>
      <w:r w:rsidR="0015107E" w:rsidRPr="0015107E">
        <w:rPr>
          <w:rFonts w:asciiTheme="majorHAnsi" w:eastAsia="Times New Roman" w:hAnsiTheme="majorHAnsi" w:cstheme="majorHAnsi"/>
        </w:rPr>
        <w:t>(352) 846-0643</w:t>
      </w:r>
      <w:r w:rsidR="0015107E">
        <w:rPr>
          <w:rFonts w:asciiTheme="majorHAnsi" w:eastAsia="Times New Roman" w:hAnsiTheme="majorHAnsi" w:cstheme="majorHAnsi"/>
        </w:rPr>
        <w:br/>
      </w:r>
      <w:r w:rsidR="0015107E" w:rsidRPr="0015107E">
        <w:rPr>
          <w:rFonts w:asciiTheme="majorHAnsi" w:eastAsia="Times New Roman" w:hAnsiTheme="majorHAnsi" w:cstheme="majorHAnsi"/>
        </w:rPr>
        <w:t>Fax:</w:t>
      </w:r>
      <w:r w:rsidR="0015107E">
        <w:rPr>
          <w:rFonts w:asciiTheme="majorHAnsi" w:eastAsia="Times New Roman" w:hAnsiTheme="majorHAnsi" w:cstheme="majorHAnsi"/>
        </w:rPr>
        <w:t xml:space="preserve"> </w:t>
      </w:r>
      <w:r w:rsidR="0015107E" w:rsidRPr="0015107E">
        <w:rPr>
          <w:rFonts w:asciiTheme="majorHAnsi" w:eastAsia="Times New Roman" w:hAnsiTheme="majorHAnsi" w:cstheme="majorHAnsi"/>
        </w:rPr>
        <w:t>(352) 392-6984</w:t>
      </w:r>
    </w:p>
    <w:p w14:paraId="642F813B" w14:textId="4F9B9620" w:rsidR="00E21CE7" w:rsidRPr="00721647" w:rsidRDefault="00E06A7F" w:rsidP="00E21CE7">
      <w:pPr>
        <w:rPr>
          <w:rFonts w:asciiTheme="majorHAnsi" w:eastAsia="Times New Roman" w:hAnsiTheme="majorHAnsi" w:cstheme="majorHAnsi"/>
        </w:rPr>
      </w:pPr>
      <w:r>
        <w:rPr>
          <w:rFonts w:asciiTheme="majorHAnsi" w:eastAsia="Times New Roman" w:hAnsiTheme="majorHAnsi" w:cstheme="majorHAnsi"/>
          <w:b/>
          <w:bCs/>
        </w:rPr>
        <w:t>Statement of authorship</w:t>
      </w:r>
      <w:r w:rsidR="00234A13">
        <w:rPr>
          <w:rFonts w:asciiTheme="majorHAnsi" w:eastAsia="Times New Roman" w:hAnsiTheme="majorHAnsi" w:cstheme="majorHAnsi"/>
          <w:b/>
          <w:bCs/>
        </w:rPr>
        <w:t>:</w:t>
      </w:r>
      <w:r w:rsidR="00730BD1">
        <w:rPr>
          <w:rFonts w:asciiTheme="majorHAnsi" w:eastAsia="Times New Roman" w:hAnsiTheme="majorHAnsi" w:cstheme="majorHAnsi"/>
        </w:rPr>
        <w:t xml:space="preserve"> </w:t>
      </w:r>
      <w:r w:rsidR="00626153">
        <w:rPr>
          <w:rFonts w:asciiTheme="majorHAnsi" w:eastAsia="Times New Roman" w:hAnsiTheme="majorHAnsi" w:cstheme="majorHAnsi"/>
        </w:rPr>
        <w:t>RMD and SKME conceived the analysis; HY devised the algorithm to sample the feasible set</w:t>
      </w:r>
      <w:r w:rsidR="00940E14">
        <w:rPr>
          <w:rFonts w:asciiTheme="majorHAnsi" w:eastAsia="Times New Roman" w:hAnsiTheme="majorHAnsi" w:cstheme="majorHAnsi"/>
        </w:rPr>
        <w:t xml:space="preserve">, </w:t>
      </w:r>
      <w:r w:rsidR="0072092C">
        <w:rPr>
          <w:rFonts w:asciiTheme="majorHAnsi" w:eastAsia="Times New Roman" w:hAnsiTheme="majorHAnsi" w:cstheme="majorHAnsi"/>
        </w:rPr>
        <w:t xml:space="preserve">reviewed </w:t>
      </w:r>
      <w:r w:rsidR="006D5A25">
        <w:rPr>
          <w:rFonts w:asciiTheme="majorHAnsi" w:eastAsia="Times New Roman" w:hAnsiTheme="majorHAnsi" w:cstheme="majorHAnsi"/>
        </w:rPr>
        <w:t>the</w:t>
      </w:r>
      <w:r w:rsidR="0072092C">
        <w:rPr>
          <w:rFonts w:asciiTheme="majorHAnsi" w:eastAsia="Times New Roman" w:hAnsiTheme="majorHAnsi" w:cstheme="majorHAnsi"/>
        </w:rPr>
        <w:t xml:space="preserve"> </w:t>
      </w:r>
      <w:r w:rsidR="00214128">
        <w:rPr>
          <w:rFonts w:asciiTheme="majorHAnsi" w:eastAsia="Times New Roman" w:hAnsiTheme="majorHAnsi" w:cstheme="majorHAnsi"/>
        </w:rPr>
        <w:t xml:space="preserve">coded </w:t>
      </w:r>
      <w:r w:rsidR="0072092C">
        <w:rPr>
          <w:rFonts w:asciiTheme="majorHAnsi" w:eastAsia="Times New Roman" w:hAnsiTheme="majorHAnsi" w:cstheme="majorHAnsi"/>
        </w:rPr>
        <w:t>implementation</w:t>
      </w:r>
      <w:r w:rsidR="00940E14">
        <w:rPr>
          <w:rFonts w:asciiTheme="majorHAnsi" w:eastAsia="Times New Roman" w:hAnsiTheme="majorHAnsi" w:cstheme="majorHAnsi"/>
        </w:rPr>
        <w:t>, and wrote the explanatory vignette</w:t>
      </w:r>
      <w:r w:rsidR="00626153">
        <w:rPr>
          <w:rFonts w:asciiTheme="majorHAnsi" w:eastAsia="Times New Roman" w:hAnsiTheme="majorHAnsi" w:cstheme="majorHAnsi"/>
        </w:rPr>
        <w:t>; RMD conducted the analyses and wrote the first draft of the manuscript; all authors contributed substantively to revisions.</w:t>
      </w:r>
    </w:p>
    <w:p w14:paraId="124458D7" w14:textId="7B26F409" w:rsidR="00CD4B6A" w:rsidRPr="003B5354" w:rsidRDefault="00E91DF4" w:rsidP="00CD4B6A">
      <w:pPr>
        <w:rPr>
          <w:rFonts w:asciiTheme="majorHAnsi" w:hAnsiTheme="majorHAnsi" w:cstheme="majorHAnsi"/>
        </w:rPr>
      </w:pPr>
      <w:r>
        <w:rPr>
          <w:rFonts w:asciiTheme="majorHAnsi" w:eastAsia="Times New Roman" w:hAnsiTheme="majorHAnsi" w:cstheme="majorHAnsi"/>
          <w:b/>
          <w:bCs/>
        </w:rPr>
        <w:t>Data accessibility statement</w:t>
      </w:r>
      <w:r>
        <w:rPr>
          <w:rFonts w:asciiTheme="majorHAnsi" w:eastAsia="Times New Roman" w:hAnsiTheme="majorHAnsi" w:cstheme="majorHAnsi"/>
        </w:rPr>
        <w:t xml:space="preserve">: All data used are available publicly via </w:t>
      </w:r>
      <w:proofErr w:type="spellStart"/>
      <w:r w:rsidR="0017190A">
        <w:rPr>
          <w:rFonts w:asciiTheme="majorHAnsi" w:eastAsia="Times New Roman" w:hAnsiTheme="majorHAnsi" w:cstheme="majorHAnsi"/>
        </w:rPr>
        <w:t>Zenodo</w:t>
      </w:r>
      <w:proofErr w:type="spellEnd"/>
      <w:r w:rsidR="0017190A">
        <w:rPr>
          <w:rFonts w:asciiTheme="majorHAnsi" w:eastAsia="Times New Roman" w:hAnsiTheme="majorHAnsi" w:cstheme="majorHAnsi"/>
        </w:rPr>
        <w:t xml:space="preserve"> </w:t>
      </w:r>
      <w:r>
        <w:rPr>
          <w:rFonts w:asciiTheme="majorHAnsi" w:eastAsia="Times New Roman" w:hAnsiTheme="majorHAnsi" w:cstheme="majorHAnsi"/>
        </w:rPr>
        <w:t xml:space="preserve">and </w:t>
      </w:r>
      <w:proofErr w:type="spellStart"/>
      <w:r>
        <w:rPr>
          <w:rFonts w:asciiTheme="majorHAnsi" w:eastAsia="Times New Roman" w:hAnsiTheme="majorHAnsi" w:cstheme="majorHAnsi"/>
        </w:rPr>
        <w:t>figshare</w:t>
      </w:r>
      <w:proofErr w:type="spellEnd"/>
      <w:r>
        <w:rPr>
          <w:rFonts w:asciiTheme="majorHAnsi" w:eastAsia="Times New Roman" w:hAnsiTheme="majorHAnsi" w:cstheme="majorHAnsi"/>
        </w:rPr>
        <w:t>.</w:t>
      </w:r>
      <w:r w:rsidR="008A573D">
        <w:rPr>
          <w:rFonts w:asciiTheme="majorHAnsi" w:eastAsia="Times New Roman" w:hAnsiTheme="majorHAnsi" w:cstheme="majorHAnsi"/>
        </w:rPr>
        <w:t xml:space="preserve"> </w:t>
      </w:r>
      <w:r w:rsidR="00292813">
        <w:rPr>
          <w:rFonts w:asciiTheme="majorHAnsi" w:eastAsia="Times New Roman" w:hAnsiTheme="majorHAnsi" w:cstheme="majorHAnsi"/>
        </w:rPr>
        <w:t xml:space="preserve">The data used were accessed from </w:t>
      </w:r>
      <w:hyperlink r:id="rId13" w:history="1">
        <w:r w:rsidR="00292813" w:rsidRPr="0005070C">
          <w:rPr>
            <w:rStyle w:val="Hyperlink"/>
            <w:rFonts w:asciiTheme="majorHAnsi" w:eastAsia="Times New Roman" w:hAnsiTheme="majorHAnsi" w:cstheme="majorHAnsi"/>
          </w:rPr>
          <w:t>https://doi.org/10.6084/m9.figshare.c.3304845.v1</w:t>
        </w:r>
      </w:hyperlink>
      <w:r w:rsidR="00292813">
        <w:rPr>
          <w:rFonts w:asciiTheme="majorHAnsi" w:eastAsia="Times New Roman" w:hAnsiTheme="majorHAnsi" w:cstheme="majorHAnsi"/>
        </w:rPr>
        <w:t xml:space="preserve"> and </w:t>
      </w:r>
      <w:hyperlink r:id="rId14" w:history="1">
        <w:r w:rsidR="00292813" w:rsidRPr="0005070C">
          <w:rPr>
            <w:rStyle w:val="Hyperlink"/>
            <w:rFonts w:asciiTheme="majorHAnsi" w:eastAsia="Times New Roman" w:hAnsiTheme="majorHAnsi" w:cstheme="majorHAnsi"/>
          </w:rPr>
          <w:t>http://dx.doi.org/10.6084/m9.figshare.95843</w:t>
        </w:r>
      </w:hyperlink>
      <w:r w:rsidR="00292813">
        <w:rPr>
          <w:rFonts w:asciiTheme="majorHAnsi" w:eastAsia="Times New Roman" w:hAnsiTheme="majorHAnsi" w:cstheme="majorHAnsi"/>
        </w:rPr>
        <w:t xml:space="preserve">. </w:t>
      </w:r>
      <w:r w:rsidR="00D3291B" w:rsidRPr="00CD4B6A">
        <w:rPr>
          <w:rFonts w:asciiTheme="majorHAnsi" w:eastAsia="Times New Roman" w:hAnsiTheme="majorHAnsi" w:cstheme="majorHAnsi"/>
        </w:rPr>
        <w:t>The</w:t>
      </w:r>
      <w:r w:rsidR="00BA7D09" w:rsidRPr="00CD4B6A">
        <w:rPr>
          <w:rFonts w:asciiTheme="majorHAnsi" w:eastAsia="Times New Roman" w:hAnsiTheme="majorHAnsi" w:cstheme="majorHAnsi"/>
        </w:rPr>
        <w:t xml:space="preserve"> main codebase for these analyses</w:t>
      </w:r>
      <w:r w:rsidR="00292813" w:rsidRPr="00CD4B6A">
        <w:rPr>
          <w:rFonts w:asciiTheme="majorHAnsi" w:eastAsia="Times New Roman" w:hAnsiTheme="majorHAnsi" w:cstheme="majorHAnsi"/>
        </w:rPr>
        <w:t>, including all data,</w:t>
      </w:r>
      <w:r w:rsidR="00BA7D09" w:rsidRPr="00CD4B6A">
        <w:rPr>
          <w:rFonts w:asciiTheme="majorHAnsi" w:eastAsia="Times New Roman" w:hAnsiTheme="majorHAnsi" w:cstheme="majorHAnsi"/>
        </w:rPr>
        <w:t xml:space="preserve"> can be accessed at </w:t>
      </w:r>
      <w:hyperlink r:id="rId15" w:history="1">
        <w:r w:rsidR="00BA7D09" w:rsidRPr="00CD4B6A">
          <w:rPr>
            <w:rStyle w:val="Hyperlink"/>
            <w:rFonts w:asciiTheme="majorHAnsi" w:eastAsia="Times New Roman" w:hAnsiTheme="majorHAnsi" w:cstheme="majorHAnsi"/>
          </w:rPr>
          <w:t>www.github.com/diazrenata/scadsanalysis</w:t>
        </w:r>
      </w:hyperlink>
      <w:r w:rsidR="003E0224">
        <w:rPr>
          <w:rFonts w:asciiTheme="majorHAnsi" w:eastAsia="Times New Roman" w:hAnsiTheme="majorHAnsi" w:cstheme="majorHAnsi"/>
        </w:rPr>
        <w:t xml:space="preserve"> and </w:t>
      </w:r>
      <w:proofErr w:type="spellStart"/>
      <w:r w:rsidR="003E0224">
        <w:rPr>
          <w:rFonts w:asciiTheme="majorHAnsi" w:eastAsia="Times New Roman" w:hAnsiTheme="majorHAnsi" w:cstheme="majorHAnsi"/>
        </w:rPr>
        <w:t>Zenodo</w:t>
      </w:r>
      <w:proofErr w:type="spellEnd"/>
      <w:r w:rsidR="003E0224">
        <w:rPr>
          <w:rFonts w:asciiTheme="majorHAnsi" w:eastAsia="Times New Roman" w:hAnsiTheme="majorHAnsi" w:cstheme="majorHAnsi"/>
        </w:rPr>
        <w:t xml:space="preserve"> at </w:t>
      </w:r>
      <w:hyperlink r:id="rId16" w:history="1">
        <w:r w:rsidR="00010B06" w:rsidRPr="0005070C">
          <w:rPr>
            <w:rStyle w:val="Hyperlink"/>
            <w:rFonts w:asciiTheme="majorHAnsi" w:eastAsia="Times New Roman" w:hAnsiTheme="majorHAnsi" w:cstheme="majorHAnsi"/>
          </w:rPr>
          <w:t>https://doi.org/10.5281/zenodo.4711104</w:t>
        </w:r>
      </w:hyperlink>
      <w:r w:rsidR="00010B06">
        <w:rPr>
          <w:rFonts w:asciiTheme="majorHAnsi" w:eastAsia="Times New Roman" w:hAnsiTheme="majorHAnsi" w:cstheme="majorHAnsi"/>
        </w:rPr>
        <w:t>,</w:t>
      </w:r>
      <w:r w:rsidR="00BA7D09" w:rsidRPr="00CD4B6A">
        <w:rPr>
          <w:rFonts w:asciiTheme="majorHAnsi" w:eastAsia="Times New Roman" w:hAnsiTheme="majorHAnsi" w:cstheme="majorHAnsi"/>
        </w:rPr>
        <w:t xml:space="preserve"> while the R package for sampling from the feasible set is at </w:t>
      </w:r>
      <w:hyperlink r:id="rId17" w:history="1">
        <w:r w:rsidR="00BA7D09" w:rsidRPr="00CD4B6A">
          <w:rPr>
            <w:rStyle w:val="Hyperlink"/>
            <w:rFonts w:asciiTheme="majorHAnsi" w:eastAsia="Times New Roman" w:hAnsiTheme="majorHAnsi" w:cstheme="majorHAnsi"/>
          </w:rPr>
          <w:t>www.github.com/diazrenata/feasiblesads</w:t>
        </w:r>
      </w:hyperlink>
      <w:r w:rsidR="00CD4B6A" w:rsidRPr="00CD4B6A">
        <w:rPr>
          <w:rFonts w:asciiTheme="majorHAnsi" w:eastAsia="Times New Roman" w:hAnsiTheme="majorHAnsi" w:cstheme="majorHAnsi"/>
        </w:rPr>
        <w:t xml:space="preserve"> and </w:t>
      </w:r>
      <w:hyperlink r:id="rId18" w:history="1">
        <w:r w:rsidR="003E0224" w:rsidRPr="0005070C">
          <w:rPr>
            <w:rStyle w:val="Hyperlink"/>
            <w:rFonts w:asciiTheme="majorHAnsi" w:hAnsiTheme="majorHAnsi" w:cstheme="majorHAnsi"/>
          </w:rPr>
          <w:t>https://doi.org/10.5281/zenodo.4710750</w:t>
        </w:r>
      </w:hyperlink>
      <w:r w:rsidR="003E0224">
        <w:rPr>
          <w:rFonts w:asciiTheme="majorHAnsi" w:hAnsiTheme="majorHAnsi" w:cstheme="majorHAnsi"/>
        </w:rPr>
        <w:t xml:space="preserve">. </w:t>
      </w:r>
    </w:p>
    <w:p w14:paraId="2303CF2C" w14:textId="7AEDC926" w:rsidR="00E21CE7" w:rsidRPr="00626153" w:rsidRDefault="00E21CE7" w:rsidP="0264BE4F">
      <w:pPr>
        <w:rPr>
          <w:rFonts w:asciiTheme="majorHAnsi" w:eastAsia="Times New Roman" w:hAnsiTheme="majorHAnsi" w:cstheme="majorHAnsi"/>
        </w:rPr>
      </w:pPr>
      <w:r>
        <w:rPr>
          <w:rFonts w:asciiTheme="majorHAnsi" w:eastAsia="Times New Roman" w:hAnsiTheme="majorHAnsi" w:cstheme="majorHAnsi"/>
          <w:b/>
          <w:bCs/>
        </w:rPr>
        <w:t>Keywords:</w:t>
      </w:r>
      <w:r>
        <w:rPr>
          <w:rFonts w:asciiTheme="majorHAnsi" w:eastAsia="Times New Roman" w:hAnsiTheme="majorHAnsi" w:cstheme="majorHAnsi"/>
        </w:rPr>
        <w:t xml:space="preserve"> Species abundance distributions; feasible set; combinatoric</w:t>
      </w:r>
      <w:r w:rsidR="0058728D">
        <w:rPr>
          <w:rFonts w:asciiTheme="majorHAnsi" w:eastAsia="Times New Roman" w:hAnsiTheme="majorHAnsi" w:cstheme="majorHAnsi"/>
        </w:rPr>
        <w:t>s</w:t>
      </w:r>
      <w:r w:rsidR="007B4A50">
        <w:rPr>
          <w:rFonts w:asciiTheme="majorHAnsi" w:eastAsia="Times New Roman" w:hAnsiTheme="majorHAnsi" w:cstheme="majorHAnsi"/>
        </w:rPr>
        <w:t>; macroecology; constraints</w:t>
      </w:r>
    </w:p>
    <w:p w14:paraId="15D8D2BE" w14:textId="7EBDDEE2" w:rsidR="00FA070E" w:rsidRPr="00FA070E" w:rsidRDefault="00FA070E" w:rsidP="0264BE4F">
      <w:pPr>
        <w:rPr>
          <w:rFonts w:asciiTheme="majorHAnsi" w:eastAsia="Times New Roman" w:hAnsiTheme="majorHAnsi" w:cstheme="majorHAnsi"/>
        </w:rPr>
      </w:pPr>
      <w:r>
        <w:rPr>
          <w:rFonts w:asciiTheme="majorHAnsi" w:eastAsia="Times New Roman" w:hAnsiTheme="majorHAnsi" w:cstheme="majorHAnsi"/>
          <w:b/>
          <w:bCs/>
        </w:rPr>
        <w:t xml:space="preserve">Conflict of interests: </w:t>
      </w:r>
      <w:r>
        <w:rPr>
          <w:rFonts w:asciiTheme="majorHAnsi" w:eastAsia="Times New Roman" w:hAnsiTheme="majorHAnsi" w:cstheme="majorHAnsi"/>
        </w:rPr>
        <w:t>The authors declare no conflicts of interest.</w:t>
      </w:r>
    </w:p>
    <w:p w14:paraId="17999DB3" w14:textId="0F4ABC41" w:rsidR="003213A3" w:rsidRDefault="003213A3" w:rsidP="0264BE4F">
      <w:pPr>
        <w:rPr>
          <w:rFonts w:asciiTheme="majorHAnsi" w:eastAsia="Times New Roman" w:hAnsiTheme="majorHAnsi" w:cstheme="majorHAnsi"/>
        </w:rPr>
      </w:pPr>
      <w:r>
        <w:rPr>
          <w:rFonts w:asciiTheme="majorHAnsi" w:eastAsia="Times New Roman" w:hAnsiTheme="majorHAnsi" w:cstheme="majorHAnsi"/>
          <w:b/>
          <w:bCs/>
        </w:rPr>
        <w:t>Type of article</w:t>
      </w:r>
      <w:r>
        <w:rPr>
          <w:rFonts w:asciiTheme="majorHAnsi" w:eastAsia="Times New Roman" w:hAnsiTheme="majorHAnsi" w:cstheme="majorHAnsi"/>
        </w:rPr>
        <w:t xml:space="preserve">: </w:t>
      </w:r>
      <w:r w:rsidR="008C5745">
        <w:rPr>
          <w:rFonts w:asciiTheme="majorHAnsi" w:eastAsia="Times New Roman" w:hAnsiTheme="majorHAnsi" w:cstheme="majorHAnsi"/>
        </w:rPr>
        <w:t>Synthesis</w:t>
      </w:r>
    </w:p>
    <w:p w14:paraId="4C5EAC03" w14:textId="6F5EAD52" w:rsidR="00C3259D" w:rsidRDefault="003213A3" w:rsidP="0264BE4F">
      <w:pPr>
        <w:rPr>
          <w:rFonts w:asciiTheme="majorHAnsi" w:eastAsia="Times New Roman" w:hAnsiTheme="majorHAnsi" w:cstheme="majorHAnsi"/>
        </w:rPr>
      </w:pPr>
      <w:r>
        <w:rPr>
          <w:rFonts w:asciiTheme="majorHAnsi" w:eastAsia="Times New Roman" w:hAnsiTheme="majorHAnsi" w:cstheme="majorHAnsi"/>
          <w:b/>
          <w:bCs/>
        </w:rPr>
        <w:t>Word counts:</w:t>
      </w:r>
      <w:r w:rsidR="007F106E">
        <w:rPr>
          <w:rFonts w:asciiTheme="majorHAnsi" w:eastAsia="Times New Roman" w:hAnsiTheme="majorHAnsi" w:cstheme="majorHAnsi"/>
        </w:rPr>
        <w:t xml:space="preserve"> </w:t>
      </w:r>
      <w:r>
        <w:rPr>
          <w:rFonts w:asciiTheme="majorHAnsi" w:eastAsia="Times New Roman" w:hAnsiTheme="majorHAnsi" w:cstheme="majorHAnsi"/>
        </w:rPr>
        <w:t>Abstract:</w:t>
      </w:r>
      <w:r w:rsidR="003565A4">
        <w:rPr>
          <w:rFonts w:asciiTheme="majorHAnsi" w:eastAsia="Times New Roman" w:hAnsiTheme="majorHAnsi" w:cstheme="majorHAnsi"/>
        </w:rPr>
        <w:t xml:space="preserve"> </w:t>
      </w:r>
      <w:r w:rsidR="00191BEE">
        <w:rPr>
          <w:rFonts w:asciiTheme="majorHAnsi" w:eastAsia="Times New Roman" w:hAnsiTheme="majorHAnsi" w:cstheme="majorHAnsi"/>
        </w:rPr>
        <w:t>199</w:t>
      </w:r>
      <w:r w:rsidR="007F106E">
        <w:rPr>
          <w:rFonts w:asciiTheme="majorHAnsi" w:eastAsia="Times New Roman" w:hAnsiTheme="majorHAnsi" w:cstheme="majorHAnsi"/>
        </w:rPr>
        <w:t>; m</w:t>
      </w:r>
      <w:r>
        <w:rPr>
          <w:rFonts w:asciiTheme="majorHAnsi" w:eastAsia="Times New Roman" w:hAnsiTheme="majorHAnsi" w:cstheme="majorHAnsi"/>
        </w:rPr>
        <w:t>ain text:</w:t>
      </w:r>
      <w:r w:rsidR="003565A4">
        <w:rPr>
          <w:rFonts w:asciiTheme="majorHAnsi" w:eastAsia="Times New Roman" w:hAnsiTheme="majorHAnsi" w:cstheme="majorHAnsi"/>
        </w:rPr>
        <w:t xml:space="preserve"> </w:t>
      </w:r>
      <w:r w:rsidR="009360AF">
        <w:rPr>
          <w:rFonts w:asciiTheme="majorHAnsi" w:eastAsia="Times New Roman" w:hAnsiTheme="majorHAnsi" w:cstheme="majorHAnsi"/>
        </w:rPr>
        <w:t>7471</w:t>
      </w:r>
      <w:r w:rsidR="007F106E">
        <w:rPr>
          <w:rFonts w:asciiTheme="majorHAnsi" w:eastAsia="Times New Roman" w:hAnsiTheme="majorHAnsi" w:cstheme="majorHAnsi"/>
        </w:rPr>
        <w:t>; n</w:t>
      </w:r>
      <w:r w:rsidR="00C3259D">
        <w:rPr>
          <w:rFonts w:asciiTheme="majorHAnsi" w:eastAsia="Times New Roman" w:hAnsiTheme="majorHAnsi" w:cstheme="majorHAnsi"/>
        </w:rPr>
        <w:t>o text boxes</w:t>
      </w:r>
    </w:p>
    <w:p w14:paraId="226A27CA" w14:textId="1E2C1C1A" w:rsidR="003213A3" w:rsidRDefault="003213A3" w:rsidP="0264BE4F">
      <w:pPr>
        <w:rPr>
          <w:rFonts w:asciiTheme="majorHAnsi" w:eastAsia="Times New Roman" w:hAnsiTheme="majorHAnsi" w:cstheme="majorHAnsi"/>
          <w:b/>
          <w:bCs/>
        </w:rPr>
      </w:pPr>
      <w:r>
        <w:rPr>
          <w:rFonts w:asciiTheme="majorHAnsi" w:eastAsia="Times New Roman" w:hAnsiTheme="majorHAnsi" w:cstheme="majorHAnsi"/>
          <w:b/>
          <w:bCs/>
        </w:rPr>
        <w:t>Number of references:</w:t>
      </w:r>
      <w:r w:rsidR="00AD1AF8">
        <w:rPr>
          <w:rFonts w:asciiTheme="majorHAnsi" w:eastAsia="Times New Roman" w:hAnsiTheme="majorHAnsi" w:cstheme="majorHAnsi"/>
          <w:b/>
          <w:bCs/>
        </w:rPr>
        <w:t xml:space="preserve"> </w:t>
      </w:r>
      <w:r w:rsidR="00C02C88">
        <w:rPr>
          <w:rFonts w:asciiTheme="majorHAnsi" w:eastAsia="Times New Roman" w:hAnsiTheme="majorHAnsi" w:cstheme="majorHAnsi"/>
        </w:rPr>
        <w:t>53</w:t>
      </w:r>
    </w:p>
    <w:p w14:paraId="14FC8D7C" w14:textId="1D3EC7EC" w:rsidR="003213A3" w:rsidRPr="000D7454" w:rsidRDefault="003213A3" w:rsidP="0264BE4F">
      <w:pPr>
        <w:rPr>
          <w:rFonts w:asciiTheme="majorHAnsi" w:eastAsia="Times New Roman" w:hAnsiTheme="majorHAnsi" w:cstheme="majorHAnsi"/>
        </w:rPr>
      </w:pPr>
      <w:r>
        <w:rPr>
          <w:rFonts w:asciiTheme="majorHAnsi" w:eastAsia="Times New Roman" w:hAnsiTheme="majorHAnsi" w:cstheme="majorHAnsi"/>
          <w:b/>
          <w:bCs/>
        </w:rPr>
        <w:t>Number of figures, tables, and text boxes:</w:t>
      </w:r>
      <w:r w:rsidR="00D30982">
        <w:rPr>
          <w:rFonts w:asciiTheme="majorHAnsi" w:eastAsia="Times New Roman" w:hAnsiTheme="majorHAnsi" w:cstheme="majorHAnsi"/>
          <w:b/>
          <w:bCs/>
        </w:rPr>
        <w:t xml:space="preserve"> </w:t>
      </w:r>
      <w:r w:rsidR="003C5D85">
        <w:rPr>
          <w:rFonts w:asciiTheme="majorHAnsi" w:eastAsia="Times New Roman" w:hAnsiTheme="majorHAnsi" w:cstheme="majorHAnsi"/>
        </w:rPr>
        <w:t xml:space="preserve">6 </w:t>
      </w:r>
      <w:r w:rsidR="00D30982">
        <w:rPr>
          <w:rFonts w:asciiTheme="majorHAnsi" w:eastAsia="Times New Roman" w:hAnsiTheme="majorHAnsi" w:cstheme="majorHAnsi"/>
        </w:rPr>
        <w:t xml:space="preserve">figures; </w:t>
      </w:r>
      <w:r w:rsidR="00F94B5F">
        <w:rPr>
          <w:rFonts w:asciiTheme="majorHAnsi" w:eastAsia="Times New Roman" w:hAnsiTheme="majorHAnsi" w:cstheme="majorHAnsi"/>
        </w:rPr>
        <w:t>1</w:t>
      </w:r>
      <w:r w:rsidR="00D30982">
        <w:rPr>
          <w:rFonts w:asciiTheme="majorHAnsi" w:eastAsia="Times New Roman" w:hAnsiTheme="majorHAnsi" w:cstheme="majorHAnsi"/>
        </w:rPr>
        <w:t xml:space="preserve"> table; 0 text boxes</w:t>
      </w:r>
    </w:p>
    <w:p w14:paraId="7238FCE8" w14:textId="77777777" w:rsidR="00693AC8" w:rsidRDefault="00693AC8">
      <w:pPr>
        <w:rPr>
          <w:rFonts w:asciiTheme="majorHAnsi" w:eastAsia="Times New Roman" w:hAnsiTheme="majorHAnsi" w:cstheme="majorHAnsi"/>
          <w:b/>
          <w:bCs/>
        </w:rPr>
      </w:pPr>
      <w:r>
        <w:rPr>
          <w:rFonts w:asciiTheme="majorHAnsi" w:eastAsia="Times New Roman" w:hAnsiTheme="majorHAnsi" w:cstheme="majorHAnsi"/>
          <w:b/>
          <w:bCs/>
        </w:rPr>
        <w:br w:type="page"/>
      </w:r>
    </w:p>
    <w:p w14:paraId="3BCD6E80" w14:textId="11BD0BF2" w:rsidR="00626153" w:rsidRDefault="00626153" w:rsidP="00021897">
      <w:pPr>
        <w:spacing w:line="480" w:lineRule="auto"/>
        <w:rPr>
          <w:rFonts w:asciiTheme="majorHAnsi" w:eastAsia="Times New Roman" w:hAnsiTheme="majorHAnsi" w:cstheme="majorHAnsi"/>
          <w:b/>
          <w:bCs/>
        </w:rPr>
      </w:pPr>
      <w:r>
        <w:rPr>
          <w:rFonts w:asciiTheme="majorHAnsi" w:eastAsia="Times New Roman" w:hAnsiTheme="majorHAnsi" w:cstheme="majorHAnsi"/>
          <w:b/>
          <w:bCs/>
        </w:rPr>
        <w:lastRenderedPageBreak/>
        <w:t>Abstract</w:t>
      </w:r>
    </w:p>
    <w:p w14:paraId="755370D5" w14:textId="318C0859" w:rsidR="001D639B" w:rsidRPr="009E7314" w:rsidRDefault="00296B88" w:rsidP="009E7314">
      <w:pPr>
        <w:spacing w:line="480" w:lineRule="auto"/>
        <w:rPr>
          <w:rFonts w:asciiTheme="majorHAnsi" w:eastAsia="Times New Roman" w:hAnsiTheme="majorHAnsi" w:cstheme="majorHAnsi"/>
        </w:rPr>
      </w:pPr>
      <w:r>
        <w:rPr>
          <w:rFonts w:asciiTheme="majorHAnsi" w:eastAsia="Times New Roman" w:hAnsiTheme="majorHAnsi" w:cstheme="majorHAnsi"/>
        </w:rPr>
        <w:t>Exploring and accounting for</w:t>
      </w:r>
      <w:r w:rsidR="0098201E">
        <w:rPr>
          <w:rFonts w:asciiTheme="majorHAnsi" w:eastAsia="Times New Roman" w:hAnsiTheme="majorHAnsi" w:cstheme="majorHAnsi"/>
        </w:rPr>
        <w:t xml:space="preserve"> the emergent properties of ecosystems as complex systems </w:t>
      </w:r>
      <w:r w:rsidR="00853D5F">
        <w:rPr>
          <w:rFonts w:asciiTheme="majorHAnsi" w:eastAsia="Times New Roman" w:hAnsiTheme="majorHAnsi" w:cstheme="majorHAnsi"/>
        </w:rPr>
        <w:t>is a promising horizon in</w:t>
      </w:r>
      <w:r w:rsidR="0098201E">
        <w:rPr>
          <w:rFonts w:asciiTheme="majorHAnsi" w:eastAsia="Times New Roman" w:hAnsiTheme="majorHAnsi" w:cstheme="majorHAnsi"/>
        </w:rPr>
        <w:t xml:space="preserve"> the</w:t>
      </w:r>
      <w:r w:rsidR="0047302F">
        <w:rPr>
          <w:rFonts w:asciiTheme="majorHAnsi" w:eastAsia="Times New Roman" w:hAnsiTheme="majorHAnsi" w:cstheme="majorHAnsi"/>
        </w:rPr>
        <w:t xml:space="preserve"> search for general processes to explain common</w:t>
      </w:r>
      <w:r w:rsidR="008D0DDF">
        <w:rPr>
          <w:rFonts w:asciiTheme="majorHAnsi" w:eastAsia="Times New Roman" w:hAnsiTheme="majorHAnsi" w:cstheme="majorHAnsi"/>
        </w:rPr>
        <w:t xml:space="preserve"> ecological </w:t>
      </w:r>
      <w:r w:rsidR="001D7EE6">
        <w:rPr>
          <w:rFonts w:asciiTheme="majorHAnsi" w:eastAsia="Times New Roman" w:hAnsiTheme="majorHAnsi" w:cstheme="majorHAnsi"/>
        </w:rPr>
        <w:t>patterns</w:t>
      </w:r>
      <w:r w:rsidR="0047302F">
        <w:rPr>
          <w:rFonts w:asciiTheme="majorHAnsi" w:eastAsia="Times New Roman" w:hAnsiTheme="majorHAnsi" w:cstheme="majorHAnsi"/>
        </w:rPr>
        <w:t xml:space="preserve">. </w:t>
      </w:r>
      <w:r w:rsidR="001D0DB9">
        <w:rPr>
          <w:rFonts w:asciiTheme="majorHAnsi" w:eastAsia="Times New Roman" w:hAnsiTheme="majorHAnsi" w:cstheme="majorHAnsi"/>
        </w:rPr>
        <w:t>For example, the</w:t>
      </w:r>
      <w:r w:rsidR="0047302F">
        <w:rPr>
          <w:rFonts w:asciiTheme="majorHAnsi" w:eastAsia="Times New Roman" w:hAnsiTheme="majorHAnsi" w:cstheme="majorHAnsi"/>
        </w:rPr>
        <w:t xml:space="preserve"> ubiquitous hollow-curve form of the species abundance distribution </w:t>
      </w:r>
      <w:r w:rsidR="00B345B4">
        <w:rPr>
          <w:rFonts w:asciiTheme="majorHAnsi" w:eastAsia="Times New Roman" w:hAnsiTheme="majorHAnsi" w:cstheme="majorHAnsi"/>
        </w:rPr>
        <w:t xml:space="preserve">is frequently assumed to reflect ecological processes structuring </w:t>
      </w:r>
      <w:proofErr w:type="gramStart"/>
      <w:r w:rsidR="00B345B4">
        <w:rPr>
          <w:rFonts w:asciiTheme="majorHAnsi" w:eastAsia="Times New Roman" w:hAnsiTheme="majorHAnsi" w:cstheme="majorHAnsi"/>
        </w:rPr>
        <w:t>communities</w:t>
      </w:r>
      <w:r w:rsidR="0047302F">
        <w:rPr>
          <w:rFonts w:asciiTheme="majorHAnsi" w:eastAsia="Times New Roman" w:hAnsiTheme="majorHAnsi" w:cstheme="majorHAnsi"/>
        </w:rPr>
        <w:t>, but</w:t>
      </w:r>
      <w:proofErr w:type="gramEnd"/>
      <w:r w:rsidR="00B345B4">
        <w:rPr>
          <w:rFonts w:asciiTheme="majorHAnsi" w:eastAsia="Times New Roman" w:hAnsiTheme="majorHAnsi" w:cstheme="majorHAnsi"/>
        </w:rPr>
        <w:t xml:space="preserve"> </w:t>
      </w:r>
      <w:r w:rsidR="000976FC">
        <w:rPr>
          <w:rFonts w:asciiTheme="majorHAnsi" w:eastAsia="Times New Roman" w:hAnsiTheme="majorHAnsi" w:cstheme="majorHAnsi"/>
        </w:rPr>
        <w:t>can also emerge</w:t>
      </w:r>
      <w:r w:rsidR="00853D5F">
        <w:rPr>
          <w:rFonts w:asciiTheme="majorHAnsi" w:eastAsia="Times New Roman" w:hAnsiTheme="majorHAnsi" w:cstheme="majorHAnsi"/>
        </w:rPr>
        <w:t xml:space="preserve"> as a statistical phenomenon from the mathematical definition of an abundance distribution</w:t>
      </w:r>
      <w:r w:rsidR="009434FA">
        <w:rPr>
          <w:rFonts w:asciiTheme="majorHAnsi" w:eastAsia="Times New Roman" w:hAnsiTheme="majorHAnsi" w:cstheme="majorHAnsi"/>
        </w:rPr>
        <w:t xml:space="preserve">. </w:t>
      </w:r>
      <w:r w:rsidR="00853D5F">
        <w:rPr>
          <w:rFonts w:asciiTheme="majorHAnsi" w:eastAsia="Times New Roman" w:hAnsiTheme="majorHAnsi" w:cstheme="majorHAnsi"/>
        </w:rPr>
        <w:t>Although</w:t>
      </w:r>
      <w:r w:rsidR="00B345B4">
        <w:rPr>
          <w:rFonts w:asciiTheme="majorHAnsi" w:eastAsia="Times New Roman" w:hAnsiTheme="majorHAnsi" w:cstheme="majorHAnsi"/>
        </w:rPr>
        <w:t xml:space="preserve"> the hollow curve may be a statistical artefact, ecological processes may</w:t>
      </w:r>
      <w:r w:rsidR="00853D5F">
        <w:rPr>
          <w:rFonts w:asciiTheme="majorHAnsi" w:eastAsia="Times New Roman" w:hAnsiTheme="majorHAnsi" w:cstheme="majorHAnsi"/>
        </w:rPr>
        <w:t xml:space="preserve"> </w:t>
      </w:r>
      <w:r w:rsidR="0059507B">
        <w:rPr>
          <w:rFonts w:asciiTheme="majorHAnsi" w:eastAsia="Times New Roman" w:hAnsiTheme="majorHAnsi" w:cstheme="majorHAnsi"/>
        </w:rPr>
        <w:t xml:space="preserve">induce </w:t>
      </w:r>
      <w:r w:rsidR="000976FC">
        <w:rPr>
          <w:rFonts w:asciiTheme="majorHAnsi" w:eastAsia="Times New Roman" w:hAnsiTheme="majorHAnsi" w:cstheme="majorHAnsi"/>
        </w:rPr>
        <w:t xml:space="preserve">subtle deviations between </w:t>
      </w:r>
      <w:r w:rsidR="00351D25">
        <w:rPr>
          <w:rFonts w:asciiTheme="majorHAnsi" w:eastAsia="Times New Roman" w:hAnsiTheme="majorHAnsi" w:cstheme="majorHAnsi"/>
        </w:rPr>
        <w:t>empirical</w:t>
      </w:r>
      <w:r w:rsidR="000976FC">
        <w:rPr>
          <w:rFonts w:asciiTheme="majorHAnsi" w:eastAsia="Times New Roman" w:hAnsiTheme="majorHAnsi" w:cstheme="majorHAnsi"/>
        </w:rPr>
        <w:t xml:space="preserve"> species abundance distributions and their statistically </w:t>
      </w:r>
      <w:r w:rsidR="005E3D3E">
        <w:rPr>
          <w:rFonts w:asciiTheme="majorHAnsi" w:eastAsia="Times New Roman" w:hAnsiTheme="majorHAnsi" w:cstheme="majorHAnsi"/>
        </w:rPr>
        <w:t>most probable</w:t>
      </w:r>
      <w:r w:rsidR="000976FC">
        <w:rPr>
          <w:rFonts w:asciiTheme="majorHAnsi" w:eastAsia="Times New Roman" w:hAnsiTheme="majorHAnsi" w:cstheme="majorHAnsi"/>
        </w:rPr>
        <w:t xml:space="preserve"> forms</w:t>
      </w:r>
      <w:r w:rsidR="00853D5F">
        <w:rPr>
          <w:rFonts w:asciiTheme="majorHAnsi" w:eastAsia="Times New Roman" w:hAnsiTheme="majorHAnsi" w:cstheme="majorHAnsi"/>
        </w:rPr>
        <w:t xml:space="preserve">. These deviations </w:t>
      </w:r>
      <w:r w:rsidR="008B5CA3">
        <w:rPr>
          <w:rFonts w:asciiTheme="majorHAnsi" w:eastAsia="Times New Roman" w:hAnsiTheme="majorHAnsi" w:cstheme="majorHAnsi"/>
        </w:rPr>
        <w:t xml:space="preserve">may reflect biological processes operating on top of mathematical constraints </w:t>
      </w:r>
      <w:r w:rsidR="00B47C0C">
        <w:rPr>
          <w:rFonts w:asciiTheme="majorHAnsi" w:eastAsia="Times New Roman" w:hAnsiTheme="majorHAnsi" w:cstheme="majorHAnsi"/>
        </w:rPr>
        <w:t xml:space="preserve">and provide new avenues for </w:t>
      </w:r>
      <w:r w:rsidR="00597A4E">
        <w:rPr>
          <w:rFonts w:asciiTheme="majorHAnsi" w:eastAsia="Times New Roman" w:hAnsiTheme="majorHAnsi" w:cstheme="majorHAnsi"/>
        </w:rPr>
        <w:t>advancing</w:t>
      </w:r>
      <w:r w:rsidR="00B47C0C">
        <w:rPr>
          <w:rFonts w:asciiTheme="majorHAnsi" w:eastAsia="Times New Roman" w:hAnsiTheme="majorHAnsi" w:cstheme="majorHAnsi"/>
        </w:rPr>
        <w:t xml:space="preserve"> ecological theory. </w:t>
      </w:r>
      <w:r w:rsidR="00D632C2">
        <w:rPr>
          <w:rFonts w:asciiTheme="majorHAnsi" w:eastAsia="Times New Roman" w:hAnsiTheme="majorHAnsi" w:cstheme="majorHAnsi"/>
        </w:rPr>
        <w:t>Examining</w:t>
      </w:r>
      <w:r w:rsidR="000976FC">
        <w:rPr>
          <w:rFonts w:asciiTheme="majorHAnsi" w:eastAsia="Times New Roman" w:hAnsiTheme="majorHAnsi" w:cstheme="majorHAnsi"/>
        </w:rPr>
        <w:t xml:space="preserve"> </w:t>
      </w:r>
      <w:r w:rsidR="005A6285">
        <w:rPr>
          <w:rFonts w:asciiTheme="majorHAnsi" w:eastAsia="Times New Roman" w:hAnsiTheme="majorHAnsi" w:cstheme="majorHAnsi"/>
        </w:rPr>
        <w:t>~22,000</w:t>
      </w:r>
      <w:r w:rsidR="000976FC">
        <w:rPr>
          <w:rFonts w:asciiTheme="majorHAnsi" w:eastAsia="Times New Roman" w:hAnsiTheme="majorHAnsi" w:cstheme="majorHAnsi"/>
        </w:rPr>
        <w:t xml:space="preserve"> communities, we found that </w:t>
      </w:r>
      <w:r w:rsidR="005E3D3E">
        <w:rPr>
          <w:rFonts w:asciiTheme="majorHAnsi" w:eastAsia="Times New Roman" w:hAnsiTheme="majorHAnsi" w:cstheme="majorHAnsi"/>
        </w:rPr>
        <w:t>empirical</w:t>
      </w:r>
      <w:r w:rsidR="000976FC">
        <w:rPr>
          <w:rFonts w:asciiTheme="majorHAnsi" w:eastAsia="Times New Roman" w:hAnsiTheme="majorHAnsi" w:cstheme="majorHAnsi"/>
        </w:rPr>
        <w:t xml:space="preserve"> </w:t>
      </w:r>
      <w:r w:rsidR="00191BEE">
        <w:rPr>
          <w:rFonts w:asciiTheme="majorHAnsi" w:eastAsia="Times New Roman" w:hAnsiTheme="majorHAnsi" w:cstheme="majorHAnsi"/>
        </w:rPr>
        <w:t>SADs</w:t>
      </w:r>
      <w:r w:rsidR="00F40FD8">
        <w:rPr>
          <w:rFonts w:asciiTheme="majorHAnsi" w:eastAsia="Times New Roman" w:hAnsiTheme="majorHAnsi" w:cstheme="majorHAnsi"/>
        </w:rPr>
        <w:t xml:space="preserve"> </w:t>
      </w:r>
      <w:r w:rsidR="002E0D1A">
        <w:rPr>
          <w:rFonts w:asciiTheme="majorHAnsi" w:eastAsia="Times New Roman" w:hAnsiTheme="majorHAnsi" w:cstheme="majorHAnsi"/>
        </w:rPr>
        <w:t>are</w:t>
      </w:r>
      <w:r w:rsidR="00277079">
        <w:rPr>
          <w:rFonts w:asciiTheme="majorHAnsi" w:eastAsia="Times New Roman" w:hAnsiTheme="majorHAnsi" w:cstheme="majorHAnsi"/>
        </w:rPr>
        <w:t xml:space="preserve"> </w:t>
      </w:r>
      <w:r w:rsidR="00A9548C">
        <w:rPr>
          <w:rFonts w:asciiTheme="majorHAnsi" w:eastAsia="Times New Roman" w:hAnsiTheme="majorHAnsi" w:cstheme="majorHAnsi"/>
        </w:rPr>
        <w:t>highly uneven and dominated by rare species</w:t>
      </w:r>
      <w:r w:rsidR="00F40FD8">
        <w:rPr>
          <w:rFonts w:asciiTheme="majorHAnsi" w:eastAsia="Times New Roman" w:hAnsiTheme="majorHAnsi" w:cstheme="majorHAnsi"/>
        </w:rPr>
        <w:t xml:space="preserve"> </w:t>
      </w:r>
      <w:r w:rsidR="00A9548C">
        <w:rPr>
          <w:rFonts w:asciiTheme="majorHAnsi" w:eastAsia="Times New Roman" w:hAnsiTheme="majorHAnsi" w:cstheme="majorHAnsi"/>
        </w:rPr>
        <w:t>compared</w:t>
      </w:r>
      <w:r w:rsidR="00853D5F">
        <w:rPr>
          <w:rFonts w:asciiTheme="majorHAnsi" w:eastAsia="Times New Roman" w:hAnsiTheme="majorHAnsi" w:cstheme="majorHAnsi"/>
        </w:rPr>
        <w:t xml:space="preserve"> to</w:t>
      </w:r>
      <w:r w:rsidR="00F40FD8">
        <w:rPr>
          <w:rFonts w:asciiTheme="majorHAnsi" w:eastAsia="Times New Roman" w:hAnsiTheme="majorHAnsi" w:cstheme="majorHAnsi"/>
        </w:rPr>
        <w:t xml:space="preserve"> their statistical baselines</w:t>
      </w:r>
      <w:r w:rsidR="00517551">
        <w:rPr>
          <w:rFonts w:asciiTheme="majorHAnsi" w:eastAsia="Times New Roman" w:hAnsiTheme="majorHAnsi" w:cstheme="majorHAnsi"/>
        </w:rPr>
        <w:t>.</w:t>
      </w:r>
      <w:r w:rsidR="005C6F30">
        <w:rPr>
          <w:rFonts w:asciiTheme="majorHAnsi" w:eastAsia="Times New Roman" w:hAnsiTheme="majorHAnsi" w:cstheme="majorHAnsi"/>
        </w:rPr>
        <w:t xml:space="preserve"> </w:t>
      </w:r>
      <w:r w:rsidR="00853D5F">
        <w:rPr>
          <w:rFonts w:asciiTheme="majorHAnsi" w:eastAsia="Times New Roman" w:hAnsiTheme="majorHAnsi" w:cstheme="majorHAnsi"/>
        </w:rPr>
        <w:t>Efforts to detect deviations may be less informative in small</w:t>
      </w:r>
      <w:r w:rsidR="00517551">
        <w:rPr>
          <w:rFonts w:asciiTheme="majorHAnsi" w:eastAsia="Times New Roman" w:hAnsiTheme="majorHAnsi" w:cstheme="majorHAnsi"/>
        </w:rPr>
        <w:t xml:space="preserve"> communities </w:t>
      </w:r>
      <w:r w:rsidR="002E0D1A">
        <w:rPr>
          <w:rFonts w:asciiTheme="majorHAnsi" w:eastAsia="Times New Roman" w:hAnsiTheme="majorHAnsi" w:cstheme="majorHAnsi"/>
        </w:rPr>
        <w:t xml:space="preserve">– those with few species or individuals </w:t>
      </w:r>
      <w:r w:rsidR="00E02B14">
        <w:rPr>
          <w:rFonts w:asciiTheme="majorHAnsi" w:eastAsia="Times New Roman" w:hAnsiTheme="majorHAnsi" w:cstheme="majorHAnsi"/>
        </w:rPr>
        <w:t xml:space="preserve">– </w:t>
      </w:r>
      <w:r w:rsidR="00853D5F">
        <w:rPr>
          <w:rFonts w:asciiTheme="majorHAnsi" w:eastAsia="Times New Roman" w:hAnsiTheme="majorHAnsi" w:cstheme="majorHAnsi"/>
        </w:rPr>
        <w:t xml:space="preserve">because these communities have </w:t>
      </w:r>
      <w:r w:rsidR="00F93EA6">
        <w:rPr>
          <w:rFonts w:asciiTheme="majorHAnsi" w:eastAsia="Times New Roman" w:hAnsiTheme="majorHAnsi" w:cstheme="majorHAnsi"/>
        </w:rPr>
        <w:t>poorly</w:t>
      </w:r>
      <w:r w:rsidR="00853D5F">
        <w:rPr>
          <w:rFonts w:asciiTheme="majorHAnsi" w:eastAsia="Times New Roman" w:hAnsiTheme="majorHAnsi" w:cstheme="majorHAnsi"/>
        </w:rPr>
        <w:t xml:space="preserve">-resolved </w:t>
      </w:r>
      <w:r w:rsidR="00813D26">
        <w:rPr>
          <w:rFonts w:asciiTheme="majorHAnsi" w:eastAsia="Times New Roman" w:hAnsiTheme="majorHAnsi" w:cstheme="majorHAnsi"/>
        </w:rPr>
        <w:t>statistical baselines</w:t>
      </w:r>
      <w:r w:rsidR="00517551">
        <w:rPr>
          <w:rFonts w:asciiTheme="majorHAnsi" w:eastAsia="Times New Roman" w:hAnsiTheme="majorHAnsi" w:cstheme="majorHAnsi"/>
        </w:rPr>
        <w:t xml:space="preserve">. </w:t>
      </w:r>
      <w:r w:rsidR="001B64E7">
        <w:rPr>
          <w:rFonts w:asciiTheme="majorHAnsi" w:eastAsia="Times New Roman" w:hAnsiTheme="majorHAnsi" w:cstheme="majorHAnsi"/>
        </w:rPr>
        <w:t xml:space="preserve">The </w:t>
      </w:r>
      <w:r w:rsidR="002E0D1A">
        <w:rPr>
          <w:rFonts w:asciiTheme="majorHAnsi" w:eastAsia="Times New Roman" w:hAnsiTheme="majorHAnsi" w:cstheme="majorHAnsi"/>
        </w:rPr>
        <w:t xml:space="preserve">uneven nature of </w:t>
      </w:r>
      <w:r w:rsidR="00191BEE">
        <w:rPr>
          <w:rFonts w:asciiTheme="majorHAnsi" w:eastAsia="Times New Roman" w:hAnsiTheme="majorHAnsi" w:cstheme="majorHAnsi"/>
        </w:rPr>
        <w:t>many</w:t>
      </w:r>
      <w:r w:rsidR="002E0D1A">
        <w:rPr>
          <w:rFonts w:asciiTheme="majorHAnsi" w:eastAsia="Times New Roman" w:hAnsiTheme="majorHAnsi" w:cstheme="majorHAnsi"/>
        </w:rPr>
        <w:t xml:space="preserve"> </w:t>
      </w:r>
      <w:r w:rsidR="00491F5C">
        <w:rPr>
          <w:rFonts w:asciiTheme="majorHAnsi" w:eastAsia="Times New Roman" w:hAnsiTheme="majorHAnsi" w:cstheme="majorHAnsi"/>
        </w:rPr>
        <w:t>empirical</w:t>
      </w:r>
      <w:r w:rsidR="002E0D1A">
        <w:rPr>
          <w:rFonts w:asciiTheme="majorHAnsi" w:eastAsia="Times New Roman" w:hAnsiTheme="majorHAnsi" w:cstheme="majorHAnsi"/>
        </w:rPr>
        <w:t xml:space="preserve"> SADs demonstrates</w:t>
      </w:r>
      <w:r w:rsidR="001B64E7">
        <w:rPr>
          <w:rFonts w:asciiTheme="majorHAnsi" w:eastAsia="Times New Roman" w:hAnsiTheme="majorHAnsi" w:cstheme="majorHAnsi"/>
        </w:rPr>
        <w:t xml:space="preserve"> a path forward for leveraging complexity to understand ecological processes</w:t>
      </w:r>
      <w:r w:rsidR="008D345C">
        <w:rPr>
          <w:rFonts w:asciiTheme="majorHAnsi" w:eastAsia="Times New Roman" w:hAnsiTheme="majorHAnsi" w:cstheme="majorHAnsi"/>
        </w:rPr>
        <w:t xml:space="preserve"> governing the distribution of abundance</w:t>
      </w:r>
      <w:r w:rsidR="00517551">
        <w:rPr>
          <w:rFonts w:asciiTheme="majorHAnsi" w:eastAsia="Times New Roman" w:hAnsiTheme="majorHAnsi" w:cstheme="majorHAnsi"/>
        </w:rPr>
        <w:t xml:space="preserve">, while the issues posed by small communities </w:t>
      </w:r>
      <w:r w:rsidR="00440BE4">
        <w:rPr>
          <w:rFonts w:asciiTheme="majorHAnsi" w:eastAsia="Times New Roman" w:hAnsiTheme="majorHAnsi" w:cstheme="majorHAnsi"/>
        </w:rPr>
        <w:t>illustrate</w:t>
      </w:r>
      <w:r w:rsidR="00517551">
        <w:rPr>
          <w:rFonts w:asciiTheme="majorHAnsi" w:eastAsia="Times New Roman" w:hAnsiTheme="majorHAnsi" w:cstheme="majorHAnsi"/>
        </w:rPr>
        <w:t xml:space="preserve"> the limitations of using </w:t>
      </w:r>
      <w:r w:rsidR="001B64E7">
        <w:rPr>
          <w:rFonts w:asciiTheme="majorHAnsi" w:eastAsia="Times New Roman" w:hAnsiTheme="majorHAnsi" w:cstheme="majorHAnsi"/>
        </w:rPr>
        <w:t>this approach</w:t>
      </w:r>
      <w:r w:rsidR="00695A86">
        <w:rPr>
          <w:rFonts w:asciiTheme="majorHAnsi" w:eastAsia="Times New Roman" w:hAnsiTheme="majorHAnsi" w:cstheme="majorHAnsi"/>
        </w:rPr>
        <w:t xml:space="preserve"> </w:t>
      </w:r>
      <w:r w:rsidR="00517551">
        <w:rPr>
          <w:rFonts w:asciiTheme="majorHAnsi" w:eastAsia="Times New Roman" w:hAnsiTheme="majorHAnsi" w:cstheme="majorHAnsi"/>
        </w:rPr>
        <w:t xml:space="preserve">to study ecological patterns in small samples. </w:t>
      </w:r>
      <w:r w:rsidR="001D639B">
        <w:rPr>
          <w:rFonts w:asciiTheme="majorHAnsi" w:eastAsia="Times New Roman" w:hAnsiTheme="majorHAnsi" w:cstheme="majorHAnsi"/>
          <w:b/>
          <w:bCs/>
        </w:rPr>
        <w:br w:type="page"/>
      </w:r>
    </w:p>
    <w:p w14:paraId="59F7FB6F" w14:textId="79A97752" w:rsidR="6AE27648" w:rsidRPr="002E2A57" w:rsidRDefault="6AE27648" w:rsidP="00021897">
      <w:pPr>
        <w:spacing w:line="480" w:lineRule="auto"/>
        <w:rPr>
          <w:rFonts w:asciiTheme="majorHAnsi" w:eastAsia="Times New Roman" w:hAnsiTheme="majorHAnsi" w:cstheme="majorHAnsi"/>
        </w:rPr>
      </w:pPr>
      <w:r w:rsidRPr="002E2A57">
        <w:rPr>
          <w:rFonts w:asciiTheme="majorHAnsi" w:eastAsia="Times New Roman" w:hAnsiTheme="majorHAnsi" w:cstheme="majorHAnsi"/>
          <w:b/>
          <w:bCs/>
        </w:rPr>
        <w:lastRenderedPageBreak/>
        <w:t>Introduction</w:t>
      </w:r>
    </w:p>
    <w:p w14:paraId="3255ABAB" w14:textId="416DE04A" w:rsidR="00FF3171" w:rsidRDefault="00ED5D0B" w:rsidP="00021897">
      <w:pPr>
        <w:spacing w:line="480" w:lineRule="auto"/>
        <w:rPr>
          <w:rFonts w:asciiTheme="majorHAnsi" w:eastAsia="Times New Roman" w:hAnsiTheme="majorHAnsi" w:cstheme="majorHAnsi"/>
        </w:rPr>
      </w:pPr>
      <w:r>
        <w:rPr>
          <w:rFonts w:asciiTheme="majorHAnsi" w:eastAsia="Times New Roman" w:hAnsiTheme="majorHAnsi" w:cstheme="majorHAnsi"/>
        </w:rPr>
        <w:t>Ecological communities are complex systems</w:t>
      </w:r>
      <w:r w:rsidR="00DE0C4A">
        <w:rPr>
          <w:rFonts w:asciiTheme="majorHAnsi" w:eastAsia="Times New Roman" w:hAnsiTheme="majorHAnsi" w:cstheme="majorHAnsi"/>
        </w:rPr>
        <w:t xml:space="preserve"> </w:t>
      </w:r>
      <w:r>
        <w:rPr>
          <w:rFonts w:asciiTheme="majorHAnsi" w:eastAsia="Times New Roman" w:hAnsiTheme="majorHAnsi" w:cstheme="majorHAnsi"/>
        </w:rPr>
        <w:t>made of numerous interacting entities subject to a vast array of processes operating in different contexts and at different scales</w:t>
      </w:r>
      <w:r w:rsidR="00BE426B">
        <w:rPr>
          <w:rFonts w:asciiTheme="majorHAnsi" w:eastAsia="Times New Roman" w:hAnsiTheme="majorHAnsi" w:cstheme="majorHAnsi"/>
        </w:rPr>
        <w:t xml:space="preserve"> (</w:t>
      </w:r>
      <w:r w:rsidR="0027171A">
        <w:rPr>
          <w:rFonts w:asciiTheme="majorHAnsi" w:eastAsia="Times New Roman" w:hAnsiTheme="majorHAnsi" w:cstheme="majorHAnsi"/>
        </w:rPr>
        <w:t xml:space="preserve">Levin 1992; </w:t>
      </w:r>
      <w:r w:rsidR="004523FE">
        <w:rPr>
          <w:rFonts w:asciiTheme="majorHAnsi" w:eastAsia="Times New Roman" w:hAnsiTheme="majorHAnsi" w:cstheme="majorHAnsi"/>
        </w:rPr>
        <w:t xml:space="preserve">Lawton 1999; </w:t>
      </w:r>
      <w:r w:rsidR="00A4533D">
        <w:rPr>
          <w:rFonts w:asciiTheme="majorHAnsi" w:eastAsia="Times New Roman" w:hAnsiTheme="majorHAnsi" w:cstheme="majorHAnsi"/>
        </w:rPr>
        <w:t>Maurer 1999</w:t>
      </w:r>
      <w:r w:rsidR="009F432C">
        <w:rPr>
          <w:rFonts w:asciiTheme="majorHAnsi" w:eastAsia="Times New Roman" w:hAnsiTheme="majorHAnsi" w:cstheme="majorHAnsi"/>
        </w:rPr>
        <w:t xml:space="preserve">; </w:t>
      </w:r>
      <w:r w:rsidR="0064132C">
        <w:rPr>
          <w:rFonts w:asciiTheme="majorHAnsi" w:eastAsia="Times New Roman" w:hAnsiTheme="majorHAnsi" w:cstheme="majorHAnsi"/>
        </w:rPr>
        <w:t xml:space="preserve">Brown et al 2002; </w:t>
      </w:r>
      <w:r w:rsidR="00BE426B">
        <w:rPr>
          <w:rFonts w:asciiTheme="majorHAnsi" w:eastAsia="Times New Roman" w:hAnsiTheme="majorHAnsi" w:cstheme="majorHAnsi"/>
        </w:rPr>
        <w:t>Nekola and Brown 2007</w:t>
      </w:r>
      <w:r w:rsidR="001543F4">
        <w:rPr>
          <w:rFonts w:asciiTheme="majorHAnsi" w:eastAsia="Times New Roman" w:hAnsiTheme="majorHAnsi" w:cstheme="majorHAnsi"/>
        </w:rPr>
        <w:t>; McGill 2019</w:t>
      </w:r>
      <w:r w:rsidR="00BE426B">
        <w:rPr>
          <w:rFonts w:asciiTheme="majorHAnsi" w:eastAsia="Times New Roman" w:hAnsiTheme="majorHAnsi" w:cstheme="majorHAnsi"/>
        </w:rPr>
        <w:t>)</w:t>
      </w:r>
      <w:r>
        <w:rPr>
          <w:rFonts w:asciiTheme="majorHAnsi" w:eastAsia="Times New Roman" w:hAnsiTheme="majorHAnsi" w:cstheme="majorHAnsi"/>
        </w:rPr>
        <w:t xml:space="preserve">. One strategy for making sense of this inherent complexity is to identify patterns that occur consistently across many </w:t>
      </w:r>
      <w:proofErr w:type="gramStart"/>
      <w:r>
        <w:rPr>
          <w:rFonts w:asciiTheme="majorHAnsi" w:eastAsia="Times New Roman" w:hAnsiTheme="majorHAnsi" w:cstheme="majorHAnsi"/>
        </w:rPr>
        <w:t>communities, and</w:t>
      </w:r>
      <w:proofErr w:type="gramEnd"/>
      <w:r>
        <w:rPr>
          <w:rFonts w:asciiTheme="majorHAnsi" w:eastAsia="Times New Roman" w:hAnsiTheme="majorHAnsi" w:cstheme="majorHAnsi"/>
        </w:rPr>
        <w:t xml:space="preserve"> use these </w:t>
      </w:r>
      <w:r w:rsidR="005D3372">
        <w:rPr>
          <w:rFonts w:asciiTheme="majorHAnsi" w:eastAsia="Times New Roman" w:hAnsiTheme="majorHAnsi" w:cstheme="majorHAnsi"/>
        </w:rPr>
        <w:t>common phenomena</w:t>
      </w:r>
      <w:r>
        <w:rPr>
          <w:rFonts w:asciiTheme="majorHAnsi" w:eastAsia="Times New Roman" w:hAnsiTheme="majorHAnsi" w:cstheme="majorHAnsi"/>
        </w:rPr>
        <w:t xml:space="preserve"> to develop and test theories regarding general mechanisms that shape community structure</w:t>
      </w:r>
      <w:r w:rsidR="00B811CC">
        <w:rPr>
          <w:rFonts w:asciiTheme="majorHAnsi" w:eastAsia="Times New Roman" w:hAnsiTheme="majorHAnsi" w:cstheme="majorHAnsi"/>
        </w:rPr>
        <w:t xml:space="preserve"> (Brown and Maurer</w:t>
      </w:r>
      <w:r w:rsidR="0027171A">
        <w:rPr>
          <w:rFonts w:asciiTheme="majorHAnsi" w:eastAsia="Times New Roman" w:hAnsiTheme="majorHAnsi" w:cstheme="majorHAnsi"/>
        </w:rPr>
        <w:t xml:space="preserve"> 1989</w:t>
      </w:r>
      <w:r w:rsidR="00B811CC">
        <w:rPr>
          <w:rFonts w:asciiTheme="majorHAnsi" w:eastAsia="Times New Roman" w:hAnsiTheme="majorHAnsi" w:cstheme="majorHAnsi"/>
        </w:rPr>
        <w:t>; Maurer</w:t>
      </w:r>
      <w:r w:rsidR="00A4533D">
        <w:rPr>
          <w:rFonts w:asciiTheme="majorHAnsi" w:eastAsia="Times New Roman" w:hAnsiTheme="majorHAnsi" w:cstheme="majorHAnsi"/>
        </w:rPr>
        <w:t xml:space="preserve"> 1999</w:t>
      </w:r>
      <w:r w:rsidR="00B811CC">
        <w:rPr>
          <w:rFonts w:asciiTheme="majorHAnsi" w:eastAsia="Times New Roman" w:hAnsiTheme="majorHAnsi" w:cstheme="majorHAnsi"/>
        </w:rPr>
        <w:t>; Lawton</w:t>
      </w:r>
      <w:r w:rsidR="0027171A">
        <w:rPr>
          <w:rFonts w:asciiTheme="majorHAnsi" w:eastAsia="Times New Roman" w:hAnsiTheme="majorHAnsi" w:cstheme="majorHAnsi"/>
        </w:rPr>
        <w:t xml:space="preserve"> 1999</w:t>
      </w:r>
      <w:r w:rsidR="007E1943">
        <w:rPr>
          <w:rFonts w:asciiTheme="majorHAnsi" w:eastAsia="Times New Roman" w:hAnsiTheme="majorHAnsi" w:cstheme="majorHAnsi"/>
        </w:rPr>
        <w:t>; Gaston and Blackburn</w:t>
      </w:r>
      <w:r w:rsidR="003A4DF0">
        <w:rPr>
          <w:rFonts w:asciiTheme="majorHAnsi" w:eastAsia="Times New Roman" w:hAnsiTheme="majorHAnsi" w:cstheme="majorHAnsi"/>
        </w:rPr>
        <w:t xml:space="preserve"> 2000; </w:t>
      </w:r>
      <w:r w:rsidR="001543F4">
        <w:rPr>
          <w:rFonts w:asciiTheme="majorHAnsi" w:eastAsia="Times New Roman" w:hAnsiTheme="majorHAnsi" w:cstheme="majorHAnsi"/>
        </w:rPr>
        <w:t>McGill 2019</w:t>
      </w:r>
      <w:r w:rsidR="00B811CC">
        <w:rPr>
          <w:rFonts w:asciiTheme="majorHAnsi" w:eastAsia="Times New Roman" w:hAnsiTheme="majorHAnsi" w:cstheme="majorHAnsi"/>
        </w:rPr>
        <w:t>)</w:t>
      </w:r>
      <w:r>
        <w:rPr>
          <w:rFonts w:asciiTheme="majorHAnsi" w:eastAsia="Times New Roman" w:hAnsiTheme="majorHAnsi" w:cstheme="majorHAnsi"/>
        </w:rPr>
        <w:t xml:space="preserve">. </w:t>
      </w:r>
      <w:r w:rsidR="00427B91">
        <w:rPr>
          <w:rFonts w:asciiTheme="majorHAnsi" w:eastAsia="Times New Roman" w:hAnsiTheme="majorHAnsi" w:cstheme="majorHAnsi"/>
        </w:rPr>
        <w:t>Some of these patterns</w:t>
      </w:r>
      <w:r w:rsidR="001A1F64">
        <w:rPr>
          <w:rFonts w:asciiTheme="majorHAnsi" w:eastAsia="Times New Roman" w:hAnsiTheme="majorHAnsi" w:cstheme="majorHAnsi"/>
        </w:rPr>
        <w:t xml:space="preserve">, however, </w:t>
      </w:r>
      <w:r w:rsidR="0091787E">
        <w:rPr>
          <w:rFonts w:asciiTheme="majorHAnsi" w:eastAsia="Times New Roman" w:hAnsiTheme="majorHAnsi" w:cstheme="majorHAnsi"/>
        </w:rPr>
        <w:t>can have counterintuitive emergent statistical properties</w:t>
      </w:r>
      <w:r w:rsidR="00B811CC">
        <w:rPr>
          <w:rFonts w:asciiTheme="majorHAnsi" w:eastAsia="Times New Roman" w:hAnsiTheme="majorHAnsi" w:cstheme="majorHAnsi"/>
        </w:rPr>
        <w:t xml:space="preserve"> (Frank</w:t>
      </w:r>
      <w:r w:rsidR="00C411B5">
        <w:rPr>
          <w:rFonts w:asciiTheme="majorHAnsi" w:eastAsia="Times New Roman" w:hAnsiTheme="majorHAnsi" w:cstheme="majorHAnsi"/>
        </w:rPr>
        <w:t xml:space="preserve"> </w:t>
      </w:r>
      <w:r w:rsidR="00D35F8C">
        <w:rPr>
          <w:rFonts w:asciiTheme="majorHAnsi" w:eastAsia="Times New Roman" w:hAnsiTheme="majorHAnsi" w:cstheme="majorHAnsi"/>
        </w:rPr>
        <w:t>2009; 2019</w:t>
      </w:r>
      <w:r w:rsidR="00B811CC">
        <w:rPr>
          <w:rFonts w:asciiTheme="majorHAnsi" w:eastAsia="Times New Roman" w:hAnsiTheme="majorHAnsi" w:cstheme="majorHAnsi"/>
        </w:rPr>
        <w:t>)</w:t>
      </w:r>
      <w:r w:rsidR="0091787E">
        <w:rPr>
          <w:rFonts w:asciiTheme="majorHAnsi" w:eastAsia="Times New Roman" w:hAnsiTheme="majorHAnsi" w:cstheme="majorHAnsi"/>
        </w:rPr>
        <w:t xml:space="preserve">. Left unexamined, these </w:t>
      </w:r>
      <w:r w:rsidR="000B2A5D">
        <w:rPr>
          <w:rFonts w:asciiTheme="majorHAnsi" w:eastAsia="Times New Roman" w:hAnsiTheme="majorHAnsi" w:cstheme="majorHAnsi"/>
        </w:rPr>
        <w:t>properties</w:t>
      </w:r>
      <w:r w:rsidR="0091787E">
        <w:rPr>
          <w:rFonts w:asciiTheme="majorHAnsi" w:eastAsia="Times New Roman" w:hAnsiTheme="majorHAnsi" w:cstheme="majorHAnsi"/>
        </w:rPr>
        <w:t xml:space="preserve"> can </w:t>
      </w:r>
      <w:r w:rsidR="00427B91">
        <w:rPr>
          <w:rFonts w:asciiTheme="majorHAnsi" w:eastAsia="Times New Roman" w:hAnsiTheme="majorHAnsi" w:cstheme="majorHAnsi"/>
        </w:rPr>
        <w:t xml:space="preserve">confound the interpretation of the observed patterns: what we interpret to be the result of generative mechanism may be an artifact of statistical constraints. However, when these properties are </w:t>
      </w:r>
      <w:r w:rsidR="0091787E">
        <w:rPr>
          <w:rFonts w:asciiTheme="majorHAnsi" w:eastAsia="Times New Roman" w:hAnsiTheme="majorHAnsi" w:cstheme="majorHAnsi"/>
        </w:rPr>
        <w:t xml:space="preserve">properly understood and accounted for, they can provide leverage for detecting and identifying </w:t>
      </w:r>
      <w:r w:rsidR="0044618D">
        <w:rPr>
          <w:rFonts w:asciiTheme="majorHAnsi" w:eastAsia="Times New Roman" w:hAnsiTheme="majorHAnsi" w:cstheme="majorHAnsi"/>
        </w:rPr>
        <w:t>the processes</w:t>
      </w:r>
      <w:r w:rsidR="0091787E">
        <w:rPr>
          <w:rFonts w:asciiTheme="majorHAnsi" w:eastAsia="Times New Roman" w:hAnsiTheme="majorHAnsi" w:cstheme="majorHAnsi"/>
        </w:rPr>
        <w:t xml:space="preserve"> at work in a system</w:t>
      </w:r>
      <w:r w:rsidR="00502D0D">
        <w:rPr>
          <w:rFonts w:asciiTheme="majorHAnsi" w:eastAsia="Times New Roman" w:hAnsiTheme="majorHAnsi" w:cstheme="majorHAnsi"/>
        </w:rPr>
        <w:t xml:space="preserve"> (Jaynes</w:t>
      </w:r>
      <w:r w:rsidR="008E3576">
        <w:rPr>
          <w:rFonts w:asciiTheme="majorHAnsi" w:eastAsia="Times New Roman" w:hAnsiTheme="majorHAnsi" w:cstheme="majorHAnsi"/>
        </w:rPr>
        <w:t xml:space="preserve"> 1957</w:t>
      </w:r>
      <w:r w:rsidR="00502D0D">
        <w:rPr>
          <w:rFonts w:asciiTheme="majorHAnsi" w:eastAsia="Times New Roman" w:hAnsiTheme="majorHAnsi" w:cstheme="majorHAnsi"/>
        </w:rPr>
        <w:t xml:space="preserve">, </w:t>
      </w:r>
      <w:r w:rsidR="0044618D">
        <w:rPr>
          <w:rFonts w:asciiTheme="majorHAnsi" w:eastAsia="Times New Roman" w:hAnsiTheme="majorHAnsi" w:cstheme="majorHAnsi"/>
        </w:rPr>
        <w:t>Harte and Newman 2014</w:t>
      </w:r>
      <w:r w:rsidR="00502D0D">
        <w:rPr>
          <w:rFonts w:asciiTheme="majorHAnsi" w:eastAsia="Times New Roman" w:hAnsiTheme="majorHAnsi" w:cstheme="majorHAnsi"/>
        </w:rPr>
        <w:t>)</w:t>
      </w:r>
      <w:r w:rsidR="0091787E">
        <w:rPr>
          <w:rFonts w:asciiTheme="majorHAnsi" w:eastAsia="Times New Roman" w:hAnsiTheme="majorHAnsi" w:cstheme="majorHAnsi"/>
        </w:rPr>
        <w:t xml:space="preserve">. </w:t>
      </w:r>
    </w:p>
    <w:p w14:paraId="3218756A" w14:textId="43151E03" w:rsidR="00730D9F" w:rsidRPr="002E2A57" w:rsidRDefault="00ED5D0B" w:rsidP="000818DE">
      <w:pPr>
        <w:spacing w:line="480" w:lineRule="auto"/>
        <w:rPr>
          <w:rFonts w:asciiTheme="majorHAnsi" w:eastAsia="Times New Roman" w:hAnsiTheme="majorHAnsi" w:cstheme="majorHAnsi"/>
        </w:rPr>
      </w:pPr>
      <w:r>
        <w:rPr>
          <w:rFonts w:asciiTheme="majorHAnsi" w:eastAsia="Times New Roman" w:hAnsiTheme="majorHAnsi" w:cstheme="majorHAnsi"/>
        </w:rPr>
        <w:t xml:space="preserve">The species abundance distribution (SAD) – the distribution </w:t>
      </w:r>
      <w:r w:rsidR="0027739C">
        <w:rPr>
          <w:rFonts w:asciiTheme="majorHAnsi" w:eastAsia="Times New Roman" w:hAnsiTheme="majorHAnsi" w:cstheme="majorHAnsi"/>
        </w:rPr>
        <w:t xml:space="preserve">of how </w:t>
      </w:r>
      <w:r>
        <w:rPr>
          <w:rFonts w:asciiTheme="majorHAnsi" w:eastAsia="Times New Roman" w:hAnsiTheme="majorHAnsi" w:cstheme="majorHAnsi"/>
        </w:rPr>
        <w:t>all of the</w:t>
      </w:r>
      <w:r w:rsidR="0027739C">
        <w:rPr>
          <w:rFonts w:asciiTheme="majorHAnsi" w:eastAsia="Times New Roman" w:hAnsiTheme="majorHAnsi" w:cstheme="majorHAnsi"/>
        </w:rPr>
        <w:t xml:space="preserve"> individuals in a community are </w:t>
      </w:r>
      <w:r w:rsidR="001E3A1F">
        <w:rPr>
          <w:rFonts w:asciiTheme="majorHAnsi" w:eastAsia="Times New Roman" w:hAnsiTheme="majorHAnsi" w:cstheme="majorHAnsi"/>
        </w:rPr>
        <w:t xml:space="preserve">divided </w:t>
      </w:r>
      <w:r w:rsidR="0027739C">
        <w:rPr>
          <w:rFonts w:asciiTheme="majorHAnsi" w:eastAsia="Times New Roman" w:hAnsiTheme="majorHAnsi" w:cstheme="majorHAnsi"/>
        </w:rPr>
        <w:t>among the species in that community</w:t>
      </w:r>
      <w:r>
        <w:rPr>
          <w:rFonts w:asciiTheme="majorHAnsi" w:eastAsia="Times New Roman" w:hAnsiTheme="majorHAnsi" w:cstheme="majorHAnsi"/>
        </w:rPr>
        <w:t xml:space="preserve"> </w:t>
      </w:r>
      <w:proofErr w:type="gramStart"/>
      <w:r>
        <w:rPr>
          <w:rFonts w:asciiTheme="majorHAnsi" w:eastAsia="Times New Roman" w:hAnsiTheme="majorHAnsi" w:cstheme="majorHAnsi"/>
        </w:rPr>
        <w:t xml:space="preserve">– </w:t>
      </w:r>
      <w:r w:rsidR="5E487539" w:rsidRPr="002E2A57">
        <w:rPr>
          <w:rFonts w:asciiTheme="majorHAnsi" w:eastAsia="Times New Roman" w:hAnsiTheme="majorHAnsi" w:cstheme="majorHAnsi"/>
        </w:rPr>
        <w:t xml:space="preserve"> </w:t>
      </w:r>
      <w:r w:rsidR="0091787E">
        <w:rPr>
          <w:rFonts w:asciiTheme="majorHAnsi" w:eastAsia="Times New Roman" w:hAnsiTheme="majorHAnsi" w:cstheme="majorHAnsi"/>
        </w:rPr>
        <w:t>is</w:t>
      </w:r>
      <w:proofErr w:type="gramEnd"/>
      <w:r w:rsidR="0091787E">
        <w:rPr>
          <w:rFonts w:asciiTheme="majorHAnsi" w:eastAsia="Times New Roman" w:hAnsiTheme="majorHAnsi" w:cstheme="majorHAnsi"/>
        </w:rPr>
        <w:t xml:space="preserve"> </w:t>
      </w:r>
      <w:r w:rsidR="00133E50">
        <w:rPr>
          <w:rFonts w:asciiTheme="majorHAnsi" w:eastAsia="Times New Roman" w:hAnsiTheme="majorHAnsi" w:cstheme="majorHAnsi"/>
        </w:rPr>
        <w:t xml:space="preserve">a </w:t>
      </w:r>
      <w:r w:rsidR="00427B91">
        <w:rPr>
          <w:rFonts w:asciiTheme="majorHAnsi" w:eastAsia="Times New Roman" w:hAnsiTheme="majorHAnsi" w:cstheme="majorHAnsi"/>
        </w:rPr>
        <w:t>prime</w:t>
      </w:r>
      <w:r w:rsidR="0091787E">
        <w:rPr>
          <w:rFonts w:asciiTheme="majorHAnsi" w:eastAsia="Times New Roman" w:hAnsiTheme="majorHAnsi" w:cstheme="majorHAnsi"/>
        </w:rPr>
        <w:t xml:space="preserve"> example of an ecological </w:t>
      </w:r>
      <w:r w:rsidR="00427B91">
        <w:rPr>
          <w:rFonts w:asciiTheme="majorHAnsi" w:eastAsia="Times New Roman" w:hAnsiTheme="majorHAnsi" w:cstheme="majorHAnsi"/>
        </w:rPr>
        <w:t>pattern</w:t>
      </w:r>
      <w:r w:rsidR="00502D0D">
        <w:rPr>
          <w:rFonts w:asciiTheme="majorHAnsi" w:eastAsia="Times New Roman" w:hAnsiTheme="majorHAnsi" w:cstheme="majorHAnsi"/>
        </w:rPr>
        <w:t xml:space="preserve"> that is both commonly invoked in the search for general processes, and subject to statistical constraints </w:t>
      </w:r>
      <w:r w:rsidR="00133E50">
        <w:rPr>
          <w:rFonts w:asciiTheme="majorHAnsi" w:eastAsia="Times New Roman" w:hAnsiTheme="majorHAnsi" w:cstheme="majorHAnsi"/>
        </w:rPr>
        <w:t xml:space="preserve">that have </w:t>
      </w:r>
      <w:r w:rsidR="009D6A84">
        <w:rPr>
          <w:rFonts w:asciiTheme="majorHAnsi" w:eastAsia="Times New Roman" w:hAnsiTheme="majorHAnsi" w:cstheme="majorHAnsi"/>
        </w:rPr>
        <w:t>thus</w:t>
      </w:r>
      <w:r w:rsidR="00133E50">
        <w:rPr>
          <w:rFonts w:asciiTheme="majorHAnsi" w:eastAsia="Times New Roman" w:hAnsiTheme="majorHAnsi" w:cstheme="majorHAnsi"/>
        </w:rPr>
        <w:t xml:space="preserve"> </w:t>
      </w:r>
      <w:r w:rsidR="007E1943">
        <w:rPr>
          <w:rFonts w:asciiTheme="majorHAnsi" w:eastAsia="Times New Roman" w:hAnsiTheme="majorHAnsi" w:cstheme="majorHAnsi"/>
        </w:rPr>
        <w:t>far complicated</w:t>
      </w:r>
      <w:r w:rsidR="00133E50">
        <w:rPr>
          <w:rFonts w:asciiTheme="majorHAnsi" w:eastAsia="Times New Roman" w:hAnsiTheme="majorHAnsi" w:cstheme="majorHAnsi"/>
        </w:rPr>
        <w:t xml:space="preserve"> efforts to use it in this </w:t>
      </w:r>
      <w:r w:rsidR="0043351C">
        <w:rPr>
          <w:rFonts w:asciiTheme="majorHAnsi" w:eastAsia="Times New Roman" w:hAnsiTheme="majorHAnsi" w:cstheme="majorHAnsi"/>
        </w:rPr>
        <w:t>way</w:t>
      </w:r>
      <w:r w:rsidR="007E1943">
        <w:rPr>
          <w:rFonts w:asciiTheme="majorHAnsi" w:eastAsia="Times New Roman" w:hAnsiTheme="majorHAnsi" w:cstheme="majorHAnsi"/>
        </w:rPr>
        <w:t xml:space="preserve"> (Nekola and Brown</w:t>
      </w:r>
      <w:r w:rsidR="00DA4E44">
        <w:rPr>
          <w:rFonts w:asciiTheme="majorHAnsi" w:eastAsia="Times New Roman" w:hAnsiTheme="majorHAnsi" w:cstheme="majorHAnsi"/>
        </w:rPr>
        <w:t xml:space="preserve"> 2007</w:t>
      </w:r>
      <w:r w:rsidR="007E1943">
        <w:rPr>
          <w:rFonts w:asciiTheme="majorHAnsi" w:eastAsia="Times New Roman" w:hAnsiTheme="majorHAnsi" w:cstheme="majorHAnsi"/>
        </w:rPr>
        <w:t>; McGill et al</w:t>
      </w:r>
      <w:r w:rsidR="00DA4E44">
        <w:rPr>
          <w:rFonts w:asciiTheme="majorHAnsi" w:eastAsia="Times New Roman" w:hAnsiTheme="majorHAnsi" w:cstheme="majorHAnsi"/>
        </w:rPr>
        <w:t>. 2007</w:t>
      </w:r>
      <w:r w:rsidR="007E1943">
        <w:rPr>
          <w:rFonts w:asciiTheme="majorHAnsi" w:eastAsia="Times New Roman" w:hAnsiTheme="majorHAnsi" w:cstheme="majorHAnsi"/>
        </w:rPr>
        <w:t xml:space="preserve">; </w:t>
      </w:r>
      <w:proofErr w:type="spellStart"/>
      <w:r w:rsidR="007E1943">
        <w:rPr>
          <w:rFonts w:asciiTheme="majorHAnsi" w:eastAsia="Times New Roman" w:hAnsiTheme="majorHAnsi" w:cstheme="majorHAnsi"/>
        </w:rPr>
        <w:t>Locey</w:t>
      </w:r>
      <w:proofErr w:type="spellEnd"/>
      <w:r w:rsidR="007E1943">
        <w:rPr>
          <w:rFonts w:asciiTheme="majorHAnsi" w:eastAsia="Times New Roman" w:hAnsiTheme="majorHAnsi" w:cstheme="majorHAnsi"/>
        </w:rPr>
        <w:t xml:space="preserve"> and White</w:t>
      </w:r>
      <w:r w:rsidR="00286CAD">
        <w:rPr>
          <w:rFonts w:asciiTheme="majorHAnsi" w:eastAsia="Times New Roman" w:hAnsiTheme="majorHAnsi" w:cstheme="majorHAnsi"/>
        </w:rPr>
        <w:t xml:space="preserve"> 2013</w:t>
      </w:r>
      <w:r w:rsidR="007E1943">
        <w:rPr>
          <w:rFonts w:asciiTheme="majorHAnsi" w:eastAsia="Times New Roman" w:hAnsiTheme="majorHAnsi" w:cstheme="majorHAnsi"/>
        </w:rPr>
        <w:t>)</w:t>
      </w:r>
      <w:r w:rsidR="00133E50">
        <w:rPr>
          <w:rFonts w:asciiTheme="majorHAnsi" w:eastAsia="Times New Roman" w:hAnsiTheme="majorHAnsi" w:cstheme="majorHAnsi"/>
        </w:rPr>
        <w:t>.</w:t>
      </w:r>
      <w:r w:rsidR="00FF3171">
        <w:rPr>
          <w:rFonts w:asciiTheme="majorHAnsi" w:eastAsia="Times New Roman" w:hAnsiTheme="majorHAnsi" w:cstheme="majorHAnsi"/>
        </w:rPr>
        <w:t xml:space="preserve"> The shape of the SAD i</w:t>
      </w:r>
      <w:r w:rsidR="00FF3171" w:rsidRPr="002E2A57">
        <w:rPr>
          <w:rFonts w:asciiTheme="majorHAnsi" w:eastAsia="Times New Roman" w:hAnsiTheme="majorHAnsi" w:cstheme="majorHAnsi"/>
        </w:rPr>
        <w:t>s so consistent that it is often considered an ecological law (</w:t>
      </w:r>
      <w:r w:rsidR="00FF3171">
        <w:rPr>
          <w:rFonts w:asciiTheme="majorHAnsi" w:eastAsia="Times New Roman" w:hAnsiTheme="majorHAnsi" w:cstheme="majorHAnsi"/>
        </w:rPr>
        <w:t xml:space="preserve">Preston 1948, 1962a, 1962b, 1980; </w:t>
      </w:r>
      <w:r w:rsidR="00FF3171" w:rsidRPr="002E2A57">
        <w:rPr>
          <w:rFonts w:asciiTheme="majorHAnsi" w:eastAsia="Times New Roman" w:hAnsiTheme="majorHAnsi" w:cstheme="majorHAnsi"/>
        </w:rPr>
        <w:t>Lawton 1999,</w:t>
      </w:r>
      <w:r w:rsidR="00FF3171">
        <w:rPr>
          <w:rFonts w:asciiTheme="majorHAnsi" w:eastAsia="Times New Roman" w:hAnsiTheme="majorHAnsi" w:cstheme="majorHAnsi"/>
        </w:rPr>
        <w:t xml:space="preserve"> McGill 2003,</w:t>
      </w:r>
      <w:r w:rsidR="00FF3171" w:rsidRPr="002E2A57">
        <w:rPr>
          <w:rFonts w:asciiTheme="majorHAnsi" w:eastAsia="Times New Roman" w:hAnsiTheme="majorHAnsi" w:cstheme="majorHAnsi"/>
        </w:rPr>
        <w:t xml:space="preserve"> McGill </w:t>
      </w:r>
      <w:r w:rsidR="00FF3171">
        <w:rPr>
          <w:rFonts w:asciiTheme="majorHAnsi" w:eastAsia="Times New Roman" w:hAnsiTheme="majorHAnsi" w:cstheme="majorHAnsi"/>
        </w:rPr>
        <w:t>et al.</w:t>
      </w:r>
      <w:r w:rsidR="00FF3171" w:rsidRPr="002E2A57">
        <w:rPr>
          <w:rFonts w:asciiTheme="majorHAnsi" w:eastAsia="Times New Roman" w:hAnsiTheme="majorHAnsi" w:cstheme="majorHAnsi"/>
        </w:rPr>
        <w:t xml:space="preserve"> 2007).</w:t>
      </w:r>
      <w:r w:rsidR="00FF3171">
        <w:rPr>
          <w:rFonts w:asciiTheme="majorHAnsi" w:eastAsia="Times New Roman" w:hAnsiTheme="majorHAnsi" w:cstheme="majorHAnsi"/>
        </w:rPr>
        <w:t xml:space="preserve"> </w:t>
      </w:r>
      <w:r w:rsidR="00FF3171" w:rsidRPr="002E2A57">
        <w:rPr>
          <w:rFonts w:asciiTheme="majorHAnsi" w:eastAsia="Times New Roman" w:hAnsiTheme="majorHAnsi" w:cstheme="majorHAnsi"/>
        </w:rPr>
        <w:t>Across varied ecosystems and taxa, the species abundance distribution is dominated by a few very abundant species and a larger number of increasingly rare species, generating a distinctive hollow- or J-shaped curve</w:t>
      </w:r>
      <w:r w:rsidR="00FF3171">
        <w:rPr>
          <w:rFonts w:asciiTheme="majorHAnsi" w:eastAsia="Times New Roman" w:hAnsiTheme="majorHAnsi" w:cstheme="majorHAnsi"/>
        </w:rPr>
        <w:t xml:space="preserve"> when plotted with species rank on the x-axis and abundance on the y-axis</w:t>
      </w:r>
      <w:r w:rsidR="00FF3171" w:rsidRPr="002E2A57">
        <w:rPr>
          <w:rFonts w:asciiTheme="majorHAnsi" w:eastAsia="Times New Roman" w:hAnsiTheme="majorHAnsi" w:cstheme="majorHAnsi"/>
        </w:rPr>
        <w:t xml:space="preserve"> (</w:t>
      </w:r>
      <w:r w:rsidR="00FF3171">
        <w:rPr>
          <w:rFonts w:asciiTheme="majorHAnsi" w:eastAsia="Times New Roman" w:hAnsiTheme="majorHAnsi" w:cstheme="majorHAnsi"/>
        </w:rPr>
        <w:t>Fisher et al. 1943; McGill et al 2007</w:t>
      </w:r>
      <w:r w:rsidR="00FF3171" w:rsidRPr="002E2A57">
        <w:rPr>
          <w:rFonts w:asciiTheme="majorHAnsi" w:eastAsia="Times New Roman" w:hAnsiTheme="majorHAnsi" w:cstheme="majorHAnsi"/>
        </w:rPr>
        <w:t>).</w:t>
      </w:r>
      <w:r w:rsidR="00FF3171">
        <w:rPr>
          <w:rFonts w:asciiTheme="majorHAnsi" w:eastAsia="Times New Roman" w:hAnsiTheme="majorHAnsi" w:cstheme="majorHAnsi"/>
        </w:rPr>
        <w:t xml:space="preserve"> </w:t>
      </w:r>
      <w:r w:rsidR="00FF3171" w:rsidRPr="002E2A57">
        <w:rPr>
          <w:rFonts w:asciiTheme="majorHAnsi" w:eastAsia="Times New Roman" w:hAnsiTheme="majorHAnsi" w:cstheme="majorHAnsi"/>
        </w:rPr>
        <w:t xml:space="preserve">Community ecologists </w:t>
      </w:r>
      <w:r w:rsidR="00FF3171">
        <w:rPr>
          <w:rFonts w:asciiTheme="majorHAnsi" w:eastAsia="Times New Roman" w:hAnsiTheme="majorHAnsi" w:cstheme="majorHAnsi"/>
        </w:rPr>
        <w:t>have used the SAD t</w:t>
      </w:r>
      <w:r w:rsidR="00FF3171" w:rsidRPr="002E2A57">
        <w:rPr>
          <w:rFonts w:asciiTheme="majorHAnsi" w:eastAsia="Times New Roman" w:hAnsiTheme="majorHAnsi" w:cstheme="majorHAnsi"/>
        </w:rPr>
        <w:t xml:space="preserve">o test numerous theories </w:t>
      </w:r>
      <w:r w:rsidR="00FF3171">
        <w:rPr>
          <w:rFonts w:asciiTheme="majorHAnsi" w:eastAsia="Times New Roman" w:hAnsiTheme="majorHAnsi" w:cstheme="majorHAnsi"/>
        </w:rPr>
        <w:t xml:space="preserve">regarding </w:t>
      </w:r>
      <w:r w:rsidR="00FF3171" w:rsidRPr="002E2A57">
        <w:rPr>
          <w:rFonts w:asciiTheme="majorHAnsi" w:eastAsia="Times New Roman" w:hAnsiTheme="majorHAnsi" w:cstheme="majorHAnsi"/>
        </w:rPr>
        <w:t>which biological processes are most important for structuring assemblages of species</w:t>
      </w:r>
      <w:r w:rsidR="00FF3171">
        <w:rPr>
          <w:rFonts w:asciiTheme="majorHAnsi" w:eastAsia="Times New Roman" w:hAnsiTheme="majorHAnsi" w:cstheme="majorHAnsi"/>
        </w:rPr>
        <w:t xml:space="preserve">, by comparing theoretical predictions for the </w:t>
      </w:r>
      <w:r w:rsidR="00FF3171">
        <w:rPr>
          <w:rFonts w:asciiTheme="majorHAnsi" w:eastAsia="Times New Roman" w:hAnsiTheme="majorHAnsi" w:cstheme="majorHAnsi"/>
        </w:rPr>
        <w:lastRenderedPageBreak/>
        <w:t>SAD to observed SADs</w:t>
      </w:r>
      <w:r w:rsidR="00FF3171" w:rsidRPr="002E2A57">
        <w:rPr>
          <w:rFonts w:asciiTheme="majorHAnsi" w:eastAsia="Times New Roman" w:hAnsiTheme="majorHAnsi" w:cstheme="majorHAnsi"/>
        </w:rPr>
        <w:t xml:space="preserve"> (</w:t>
      </w:r>
      <w:r w:rsidR="00FF3171">
        <w:rPr>
          <w:rFonts w:asciiTheme="majorHAnsi" w:eastAsia="Times New Roman" w:hAnsiTheme="majorHAnsi" w:cstheme="majorHAnsi"/>
        </w:rPr>
        <w:t xml:space="preserve">McGill 2003; </w:t>
      </w:r>
      <w:r w:rsidR="00FF3171" w:rsidRPr="002E2A57">
        <w:rPr>
          <w:rFonts w:asciiTheme="majorHAnsi" w:eastAsia="Times New Roman" w:hAnsiTheme="majorHAnsi" w:cstheme="majorHAnsi"/>
        </w:rPr>
        <w:t xml:space="preserve">McGill </w:t>
      </w:r>
      <w:r w:rsidR="00FF3171">
        <w:rPr>
          <w:rFonts w:asciiTheme="majorHAnsi" w:eastAsia="Times New Roman" w:hAnsiTheme="majorHAnsi" w:cstheme="majorHAnsi"/>
        </w:rPr>
        <w:t>et al.</w:t>
      </w:r>
      <w:r w:rsidR="00FF3171" w:rsidRPr="002E2A57">
        <w:rPr>
          <w:rFonts w:asciiTheme="majorHAnsi" w:eastAsia="Times New Roman" w:hAnsiTheme="majorHAnsi" w:cstheme="majorHAnsi"/>
        </w:rPr>
        <w:t xml:space="preserve"> 2007). However, </w:t>
      </w:r>
      <w:r w:rsidR="00FF3171">
        <w:rPr>
          <w:rFonts w:asciiTheme="majorHAnsi" w:eastAsia="Times New Roman" w:hAnsiTheme="majorHAnsi" w:cstheme="majorHAnsi"/>
        </w:rPr>
        <w:t xml:space="preserve">this approach </w:t>
      </w:r>
      <w:r w:rsidR="00FF3171" w:rsidRPr="002E2A57">
        <w:rPr>
          <w:rFonts w:asciiTheme="majorHAnsi" w:eastAsia="Times New Roman" w:hAnsiTheme="majorHAnsi" w:cstheme="majorHAnsi"/>
        </w:rPr>
        <w:t xml:space="preserve">has proven </w:t>
      </w:r>
      <w:r w:rsidR="00FF3171">
        <w:rPr>
          <w:rFonts w:asciiTheme="majorHAnsi" w:eastAsia="Times New Roman" w:hAnsiTheme="majorHAnsi" w:cstheme="majorHAnsi"/>
        </w:rPr>
        <w:t>inconclusive</w:t>
      </w:r>
      <w:r w:rsidR="00FF3171" w:rsidRPr="002E2A57">
        <w:rPr>
          <w:rFonts w:asciiTheme="majorHAnsi" w:eastAsia="Times New Roman" w:hAnsiTheme="majorHAnsi" w:cstheme="majorHAnsi"/>
        </w:rPr>
        <w:t xml:space="preserve"> because many theories predict similar shapes</w:t>
      </w:r>
      <w:r w:rsidR="00FF3171">
        <w:rPr>
          <w:rFonts w:asciiTheme="majorHAnsi" w:eastAsia="Times New Roman" w:hAnsiTheme="majorHAnsi" w:cstheme="majorHAnsi"/>
        </w:rPr>
        <w:t xml:space="preserve"> for the SAD</w:t>
      </w:r>
      <w:r w:rsidR="00FF3171" w:rsidRPr="002E2A57">
        <w:rPr>
          <w:rFonts w:asciiTheme="majorHAnsi" w:eastAsia="Times New Roman" w:hAnsiTheme="majorHAnsi" w:cstheme="majorHAnsi"/>
        </w:rPr>
        <w:t xml:space="preserve"> (</w:t>
      </w:r>
      <w:r w:rsidR="00FF3171">
        <w:rPr>
          <w:rFonts w:asciiTheme="majorHAnsi" w:eastAsia="Times New Roman" w:hAnsiTheme="majorHAnsi" w:cstheme="majorHAnsi"/>
        </w:rPr>
        <w:t xml:space="preserve">McGill 2003; </w:t>
      </w:r>
      <w:r w:rsidR="00FF3171" w:rsidRPr="002E2A57">
        <w:rPr>
          <w:rFonts w:asciiTheme="majorHAnsi" w:eastAsia="Times New Roman" w:hAnsiTheme="majorHAnsi" w:cstheme="majorHAnsi"/>
        </w:rPr>
        <w:t xml:space="preserve">McGill </w:t>
      </w:r>
      <w:r w:rsidR="00FF3171">
        <w:rPr>
          <w:rFonts w:asciiTheme="majorHAnsi" w:eastAsia="Times New Roman" w:hAnsiTheme="majorHAnsi" w:cstheme="majorHAnsi"/>
        </w:rPr>
        <w:t>et al.</w:t>
      </w:r>
      <w:r w:rsidR="00FF3171" w:rsidRPr="002E2A57">
        <w:rPr>
          <w:rFonts w:asciiTheme="majorHAnsi" w:eastAsia="Times New Roman" w:hAnsiTheme="majorHAnsi" w:cstheme="majorHAnsi"/>
        </w:rPr>
        <w:t xml:space="preserve"> 2007), and even experimental manipulations generate little variation in the shape of the SAD (Supp and Ernest 2014).</w:t>
      </w:r>
      <w:r w:rsidR="00133E50">
        <w:rPr>
          <w:rFonts w:asciiTheme="majorHAnsi" w:eastAsia="Times New Roman" w:hAnsiTheme="majorHAnsi" w:cstheme="majorHAnsi"/>
        </w:rPr>
        <w:t xml:space="preserve"> </w:t>
      </w:r>
      <w:r w:rsidR="008D4E25">
        <w:rPr>
          <w:rFonts w:asciiTheme="majorHAnsi" w:eastAsia="Times New Roman" w:hAnsiTheme="majorHAnsi" w:cstheme="majorHAnsi"/>
        </w:rPr>
        <w:t>Investigating and accounting</w:t>
      </w:r>
      <w:r w:rsidR="00133E50">
        <w:rPr>
          <w:rFonts w:asciiTheme="majorHAnsi" w:eastAsia="Times New Roman" w:hAnsiTheme="majorHAnsi" w:cstheme="majorHAnsi"/>
        </w:rPr>
        <w:t xml:space="preserve"> for </w:t>
      </w:r>
      <w:r w:rsidR="00FF3171">
        <w:rPr>
          <w:rFonts w:asciiTheme="majorHAnsi" w:eastAsia="Times New Roman" w:hAnsiTheme="majorHAnsi" w:cstheme="majorHAnsi"/>
        </w:rPr>
        <w:t>the</w:t>
      </w:r>
      <w:r w:rsidR="00133E50">
        <w:rPr>
          <w:rFonts w:asciiTheme="majorHAnsi" w:eastAsia="Times New Roman" w:hAnsiTheme="majorHAnsi" w:cstheme="majorHAnsi"/>
        </w:rPr>
        <w:t xml:space="preserve"> statistical considerations</w:t>
      </w:r>
      <w:r w:rsidR="00FF3171">
        <w:rPr>
          <w:rFonts w:asciiTheme="majorHAnsi" w:eastAsia="Times New Roman" w:hAnsiTheme="majorHAnsi" w:cstheme="majorHAnsi"/>
        </w:rPr>
        <w:t xml:space="preserve"> that constrain the shape of the SAD</w:t>
      </w:r>
      <w:r w:rsidR="00133E50">
        <w:rPr>
          <w:rFonts w:asciiTheme="majorHAnsi" w:eastAsia="Times New Roman" w:hAnsiTheme="majorHAnsi" w:cstheme="majorHAnsi"/>
        </w:rPr>
        <w:t xml:space="preserve"> may open up new avenues for ecological interpretations of the SAD</w:t>
      </w:r>
      <w:r w:rsidR="00FF3171">
        <w:rPr>
          <w:rFonts w:asciiTheme="majorHAnsi" w:eastAsia="Times New Roman" w:hAnsiTheme="majorHAnsi" w:cstheme="majorHAnsi"/>
        </w:rPr>
        <w:t>.</w:t>
      </w:r>
    </w:p>
    <w:p w14:paraId="60556270" w14:textId="32031C08" w:rsidR="00C0473A" w:rsidRPr="002E2A57" w:rsidRDefault="00A85076" w:rsidP="00021897">
      <w:pPr>
        <w:spacing w:line="480" w:lineRule="auto"/>
        <w:rPr>
          <w:rFonts w:asciiTheme="majorHAnsi" w:eastAsia="Times New Roman" w:hAnsiTheme="majorHAnsi" w:cstheme="majorHAnsi"/>
        </w:rPr>
      </w:pPr>
      <w:r>
        <w:rPr>
          <w:rFonts w:asciiTheme="majorHAnsi" w:eastAsia="Times New Roman" w:hAnsiTheme="majorHAnsi" w:cstheme="majorHAnsi"/>
        </w:rPr>
        <w:t xml:space="preserve">In fact, the </w:t>
      </w:r>
      <w:r w:rsidR="009D6A84">
        <w:rPr>
          <w:rFonts w:asciiTheme="majorHAnsi" w:eastAsia="Times New Roman" w:hAnsiTheme="majorHAnsi" w:cstheme="majorHAnsi"/>
        </w:rPr>
        <w:t xml:space="preserve">nearly ubiquitous shape </w:t>
      </w:r>
      <w:r w:rsidR="003D4234">
        <w:rPr>
          <w:rFonts w:asciiTheme="majorHAnsi" w:eastAsia="Times New Roman" w:hAnsiTheme="majorHAnsi" w:cstheme="majorHAnsi"/>
        </w:rPr>
        <w:t xml:space="preserve">of the SAD </w:t>
      </w:r>
      <w:r w:rsidR="009D6A84">
        <w:rPr>
          <w:rFonts w:asciiTheme="majorHAnsi" w:eastAsia="Times New Roman" w:hAnsiTheme="majorHAnsi" w:cstheme="majorHAnsi"/>
        </w:rPr>
        <w:t xml:space="preserve">may </w:t>
      </w:r>
      <w:r w:rsidR="003D4234">
        <w:rPr>
          <w:rFonts w:asciiTheme="majorHAnsi" w:eastAsia="Times New Roman" w:hAnsiTheme="majorHAnsi" w:cstheme="majorHAnsi"/>
        </w:rPr>
        <w:t xml:space="preserve">transcend ecological processes and instead reflect </w:t>
      </w:r>
      <w:r w:rsidR="000564B5">
        <w:rPr>
          <w:rFonts w:asciiTheme="majorHAnsi" w:eastAsia="Times New Roman" w:hAnsiTheme="majorHAnsi" w:cstheme="majorHAnsi"/>
        </w:rPr>
        <w:t>mathematical properties</w:t>
      </w:r>
      <w:r w:rsidR="007D4357">
        <w:rPr>
          <w:rFonts w:asciiTheme="majorHAnsi" w:eastAsia="Times New Roman" w:hAnsiTheme="majorHAnsi" w:cstheme="majorHAnsi"/>
        </w:rPr>
        <w:t xml:space="preserve"> inherent </w:t>
      </w:r>
      <w:r>
        <w:rPr>
          <w:rFonts w:asciiTheme="majorHAnsi" w:eastAsia="Times New Roman" w:hAnsiTheme="majorHAnsi" w:cstheme="majorHAnsi"/>
        </w:rPr>
        <w:t>to abundance distributions</w:t>
      </w:r>
      <w:r w:rsidR="003D4234">
        <w:rPr>
          <w:rFonts w:asciiTheme="majorHAnsi" w:eastAsia="Times New Roman" w:hAnsiTheme="majorHAnsi" w:cstheme="majorHAnsi"/>
        </w:rPr>
        <w:t xml:space="preserve">. </w:t>
      </w:r>
      <w:r>
        <w:rPr>
          <w:rFonts w:asciiTheme="majorHAnsi" w:eastAsia="Times New Roman" w:hAnsiTheme="majorHAnsi" w:cstheme="majorHAnsi"/>
        </w:rPr>
        <w:t>Complex systems across domains</w:t>
      </w:r>
      <w:r w:rsidR="00067040">
        <w:rPr>
          <w:rFonts w:asciiTheme="majorHAnsi" w:eastAsia="Times New Roman" w:hAnsiTheme="majorHAnsi" w:cstheme="majorHAnsi"/>
        </w:rPr>
        <w:t xml:space="preserve"> r</w:t>
      </w:r>
      <w:r w:rsidR="009D6A84">
        <w:rPr>
          <w:rFonts w:asciiTheme="majorHAnsi" w:eastAsia="Times New Roman" w:hAnsiTheme="majorHAnsi" w:cstheme="majorHAnsi"/>
        </w:rPr>
        <w:t>anging from</w:t>
      </w:r>
      <w:r w:rsidR="003D4234">
        <w:rPr>
          <w:rFonts w:asciiTheme="majorHAnsi" w:eastAsia="Times New Roman" w:hAnsiTheme="majorHAnsi" w:cstheme="majorHAnsi"/>
        </w:rPr>
        <w:t xml:space="preserve"> economic</w:t>
      </w:r>
      <w:r w:rsidR="009D6A84">
        <w:rPr>
          <w:rFonts w:asciiTheme="majorHAnsi" w:eastAsia="Times New Roman" w:hAnsiTheme="majorHAnsi" w:cstheme="majorHAnsi"/>
        </w:rPr>
        <w:t>s to</w:t>
      </w:r>
      <w:r w:rsidR="003D4234">
        <w:rPr>
          <w:rFonts w:asciiTheme="majorHAnsi" w:eastAsia="Times New Roman" w:hAnsiTheme="majorHAnsi" w:cstheme="majorHAnsi"/>
        </w:rPr>
        <w:t xml:space="preserve"> </w:t>
      </w:r>
      <w:r w:rsidR="00DA2508">
        <w:rPr>
          <w:rFonts w:asciiTheme="majorHAnsi" w:eastAsia="Times New Roman" w:hAnsiTheme="majorHAnsi" w:cstheme="majorHAnsi"/>
        </w:rPr>
        <w:t>information technology</w:t>
      </w:r>
      <w:r>
        <w:rPr>
          <w:rFonts w:asciiTheme="majorHAnsi" w:eastAsia="Times New Roman" w:hAnsiTheme="majorHAnsi" w:cstheme="majorHAnsi"/>
        </w:rPr>
        <w:t xml:space="preserve"> often</w:t>
      </w:r>
      <w:r w:rsidR="00DA2508">
        <w:rPr>
          <w:rFonts w:asciiTheme="majorHAnsi" w:eastAsia="Times New Roman" w:hAnsiTheme="majorHAnsi" w:cstheme="majorHAnsi"/>
        </w:rPr>
        <w:t xml:space="preserve"> </w:t>
      </w:r>
      <w:r w:rsidR="00FD30C0">
        <w:rPr>
          <w:rFonts w:asciiTheme="majorHAnsi" w:eastAsia="Times New Roman" w:hAnsiTheme="majorHAnsi" w:cstheme="majorHAnsi"/>
        </w:rPr>
        <w:t xml:space="preserve">exhibit </w:t>
      </w:r>
      <w:r w:rsidR="003D4234">
        <w:rPr>
          <w:rFonts w:asciiTheme="majorHAnsi" w:eastAsia="Times New Roman" w:hAnsiTheme="majorHAnsi" w:cstheme="majorHAnsi"/>
        </w:rPr>
        <w:t xml:space="preserve">empirical abundance distributions </w:t>
      </w:r>
      <w:r w:rsidR="00FD30C0">
        <w:rPr>
          <w:rFonts w:asciiTheme="majorHAnsi" w:eastAsia="Times New Roman" w:hAnsiTheme="majorHAnsi" w:cstheme="majorHAnsi"/>
        </w:rPr>
        <w:t>with</w:t>
      </w:r>
      <w:r w:rsidR="003D4234">
        <w:rPr>
          <w:rFonts w:asciiTheme="majorHAnsi" w:eastAsia="Times New Roman" w:hAnsiTheme="majorHAnsi" w:cstheme="majorHAnsi"/>
        </w:rPr>
        <w:t xml:space="preserve"> hollow-curve forms similar to ecological SADs (</w:t>
      </w:r>
      <w:r w:rsidR="008327B8">
        <w:rPr>
          <w:rFonts w:asciiTheme="majorHAnsi" w:eastAsia="Times New Roman" w:hAnsiTheme="majorHAnsi" w:cstheme="majorHAnsi"/>
        </w:rPr>
        <w:t xml:space="preserve">Shockley 1957; </w:t>
      </w:r>
      <w:r w:rsidR="006537B9">
        <w:rPr>
          <w:rFonts w:asciiTheme="majorHAnsi" w:eastAsia="Times New Roman" w:hAnsiTheme="majorHAnsi" w:cstheme="majorHAnsi"/>
        </w:rPr>
        <w:t>Gaston et al. 1993;</w:t>
      </w:r>
      <w:r w:rsidR="003D4234">
        <w:rPr>
          <w:rFonts w:asciiTheme="majorHAnsi" w:eastAsia="Times New Roman" w:hAnsiTheme="majorHAnsi" w:cstheme="majorHAnsi"/>
        </w:rPr>
        <w:t xml:space="preserve"> </w:t>
      </w:r>
      <w:r w:rsidR="006537B9">
        <w:rPr>
          <w:rFonts w:asciiTheme="majorHAnsi" w:eastAsia="Times New Roman" w:hAnsiTheme="majorHAnsi" w:cstheme="majorHAnsi"/>
        </w:rPr>
        <w:t>Nekola and Brown 2007</w:t>
      </w:r>
      <w:r w:rsidR="003D4234">
        <w:rPr>
          <w:rFonts w:asciiTheme="majorHAnsi" w:eastAsia="Times New Roman" w:hAnsiTheme="majorHAnsi" w:cstheme="majorHAnsi"/>
        </w:rPr>
        <w:t>,</w:t>
      </w:r>
      <w:r w:rsidR="008327B8">
        <w:rPr>
          <w:rFonts w:asciiTheme="majorHAnsi" w:eastAsia="Times New Roman" w:hAnsiTheme="majorHAnsi" w:cstheme="majorHAnsi"/>
        </w:rPr>
        <w:t xml:space="preserve"> Blonder et al. </w:t>
      </w:r>
      <w:proofErr w:type="gramStart"/>
      <w:r w:rsidR="008327B8">
        <w:rPr>
          <w:rFonts w:asciiTheme="majorHAnsi" w:eastAsia="Times New Roman" w:hAnsiTheme="majorHAnsi" w:cstheme="majorHAnsi"/>
        </w:rPr>
        <w:t xml:space="preserve">2014; </w:t>
      </w:r>
      <w:r w:rsidR="003D4234">
        <w:rPr>
          <w:rFonts w:asciiTheme="majorHAnsi" w:eastAsia="Times New Roman" w:hAnsiTheme="majorHAnsi" w:cstheme="majorHAnsi"/>
        </w:rPr>
        <w:t xml:space="preserve"> </w:t>
      </w:r>
      <w:r w:rsidR="00163442">
        <w:rPr>
          <w:rFonts w:asciiTheme="majorHAnsi" w:eastAsia="Times New Roman" w:hAnsiTheme="majorHAnsi" w:cstheme="majorHAnsi"/>
        </w:rPr>
        <w:t>Keil</w:t>
      </w:r>
      <w:proofErr w:type="gramEnd"/>
      <w:r w:rsidR="008327B8">
        <w:rPr>
          <w:rFonts w:asciiTheme="majorHAnsi" w:eastAsia="Times New Roman" w:hAnsiTheme="majorHAnsi" w:cstheme="majorHAnsi"/>
        </w:rPr>
        <w:t xml:space="preserve"> et al. 2018</w:t>
      </w:r>
      <w:r w:rsidR="003D4234">
        <w:rPr>
          <w:rFonts w:asciiTheme="majorHAnsi" w:eastAsia="Times New Roman" w:hAnsiTheme="majorHAnsi" w:cstheme="majorHAnsi"/>
        </w:rPr>
        <w:t>)</w:t>
      </w:r>
      <w:r w:rsidR="00FD30C0">
        <w:rPr>
          <w:rFonts w:asciiTheme="majorHAnsi" w:eastAsia="Times New Roman" w:hAnsiTheme="majorHAnsi" w:cstheme="majorHAnsi"/>
        </w:rPr>
        <w:t>. This suggests</w:t>
      </w:r>
      <w:r w:rsidR="00AE1CFE">
        <w:rPr>
          <w:rFonts w:asciiTheme="majorHAnsi" w:eastAsia="Times New Roman" w:hAnsiTheme="majorHAnsi" w:cstheme="majorHAnsi"/>
        </w:rPr>
        <w:t xml:space="preserve"> that the hollow curve is a </w:t>
      </w:r>
      <w:r>
        <w:rPr>
          <w:rFonts w:asciiTheme="majorHAnsi" w:eastAsia="Times New Roman" w:hAnsiTheme="majorHAnsi" w:cstheme="majorHAnsi"/>
        </w:rPr>
        <w:t xml:space="preserve">common </w:t>
      </w:r>
      <w:r w:rsidR="00AE1CFE">
        <w:rPr>
          <w:rFonts w:asciiTheme="majorHAnsi" w:eastAsia="Times New Roman" w:hAnsiTheme="majorHAnsi" w:cstheme="majorHAnsi"/>
        </w:rPr>
        <w:t>feature of abundance distributions and not necessarily an ecological phenomenon</w:t>
      </w:r>
      <w:r w:rsidR="003D4234">
        <w:rPr>
          <w:rFonts w:asciiTheme="majorHAnsi" w:eastAsia="Times New Roman" w:hAnsiTheme="majorHAnsi" w:cstheme="majorHAnsi"/>
        </w:rPr>
        <w:t xml:space="preserve">. </w:t>
      </w:r>
      <w:r w:rsidR="00FD30C0">
        <w:rPr>
          <w:rFonts w:asciiTheme="majorHAnsi" w:eastAsia="Times New Roman" w:hAnsiTheme="majorHAnsi" w:cstheme="majorHAnsi"/>
        </w:rPr>
        <w:t>Because the hollow-curve is observed in diverse systems and m</w:t>
      </w:r>
      <w:r w:rsidR="00AE1CFE">
        <w:rPr>
          <w:rFonts w:asciiTheme="majorHAnsi" w:eastAsia="Times New Roman" w:hAnsiTheme="majorHAnsi" w:cstheme="majorHAnsi"/>
        </w:rPr>
        <w:t>any</w:t>
      </w:r>
      <w:r w:rsidR="003D4234">
        <w:rPr>
          <w:rFonts w:asciiTheme="majorHAnsi" w:eastAsia="Times New Roman" w:hAnsiTheme="majorHAnsi" w:cstheme="majorHAnsi"/>
        </w:rPr>
        <w:t xml:space="preserve"> theoretical generative processes </w:t>
      </w:r>
      <w:r w:rsidR="00BC5D95">
        <w:rPr>
          <w:rFonts w:asciiTheme="majorHAnsi" w:eastAsia="Times New Roman" w:hAnsiTheme="majorHAnsi" w:cstheme="majorHAnsi"/>
        </w:rPr>
        <w:t>converge to</w:t>
      </w:r>
      <w:r w:rsidR="003D4234">
        <w:rPr>
          <w:rFonts w:asciiTheme="majorHAnsi" w:eastAsia="Times New Roman" w:hAnsiTheme="majorHAnsi" w:cstheme="majorHAnsi"/>
        </w:rPr>
        <w:t xml:space="preserve"> power-law or log-series </w:t>
      </w:r>
      <w:r w:rsidR="00FD30C0">
        <w:rPr>
          <w:rFonts w:asciiTheme="majorHAnsi" w:eastAsia="Times New Roman" w:hAnsiTheme="majorHAnsi" w:cstheme="majorHAnsi"/>
        </w:rPr>
        <w:t xml:space="preserve">abundance </w:t>
      </w:r>
      <w:r w:rsidR="003D4234">
        <w:rPr>
          <w:rFonts w:asciiTheme="majorHAnsi" w:eastAsia="Times New Roman" w:hAnsiTheme="majorHAnsi" w:cstheme="majorHAnsi"/>
        </w:rPr>
        <w:t>distributions (i.e. hollow curves) (</w:t>
      </w:r>
      <w:r w:rsidR="00AD6A33">
        <w:rPr>
          <w:rFonts w:asciiTheme="majorHAnsi" w:eastAsia="Times New Roman" w:hAnsiTheme="majorHAnsi" w:cstheme="majorHAnsi"/>
        </w:rPr>
        <w:t xml:space="preserve">Preston 1950; </w:t>
      </w:r>
      <w:r w:rsidR="00BC5D95">
        <w:rPr>
          <w:rFonts w:asciiTheme="majorHAnsi" w:eastAsia="Times New Roman" w:hAnsiTheme="majorHAnsi" w:cstheme="majorHAnsi"/>
        </w:rPr>
        <w:t>McGill 2003</w:t>
      </w:r>
      <w:r w:rsidR="00AD6A33">
        <w:rPr>
          <w:rFonts w:asciiTheme="majorHAnsi" w:eastAsia="Times New Roman" w:hAnsiTheme="majorHAnsi" w:cstheme="majorHAnsi"/>
        </w:rPr>
        <w:t xml:space="preserve">; </w:t>
      </w:r>
      <w:r w:rsidR="00BC5D95">
        <w:rPr>
          <w:rFonts w:asciiTheme="majorHAnsi" w:eastAsia="Times New Roman" w:hAnsiTheme="majorHAnsi" w:cstheme="majorHAnsi"/>
        </w:rPr>
        <w:t>Nekola and Brown 2007</w:t>
      </w:r>
      <w:r w:rsidR="00AD6A33">
        <w:rPr>
          <w:rFonts w:asciiTheme="majorHAnsi" w:eastAsia="Times New Roman" w:hAnsiTheme="majorHAnsi" w:cstheme="majorHAnsi"/>
        </w:rPr>
        <w:t xml:space="preserve">; </w:t>
      </w:r>
      <w:r w:rsidR="003D4234">
        <w:rPr>
          <w:rFonts w:asciiTheme="majorHAnsi" w:eastAsia="Times New Roman" w:hAnsiTheme="majorHAnsi" w:cstheme="majorHAnsi"/>
        </w:rPr>
        <w:t>Frank 2009</w:t>
      </w:r>
      <w:r w:rsidR="00AD6A33">
        <w:rPr>
          <w:rFonts w:asciiTheme="majorHAnsi" w:eastAsia="Times New Roman" w:hAnsiTheme="majorHAnsi" w:cstheme="majorHAnsi"/>
        </w:rPr>
        <w:t>;</w:t>
      </w:r>
      <w:r w:rsidR="003D4234">
        <w:rPr>
          <w:rFonts w:asciiTheme="majorHAnsi" w:eastAsia="Times New Roman" w:hAnsiTheme="majorHAnsi" w:cstheme="majorHAnsi"/>
        </w:rPr>
        <w:t xml:space="preserve"> Frank 2019</w:t>
      </w:r>
      <w:proofErr w:type="gramStart"/>
      <w:r w:rsidR="00AE1CFE">
        <w:rPr>
          <w:rFonts w:asciiTheme="majorHAnsi" w:eastAsia="Times New Roman" w:hAnsiTheme="majorHAnsi" w:cstheme="majorHAnsi"/>
        </w:rPr>
        <w:t>)</w:t>
      </w:r>
      <w:r w:rsidR="00FD30C0">
        <w:rPr>
          <w:rFonts w:asciiTheme="majorHAnsi" w:eastAsia="Times New Roman" w:hAnsiTheme="majorHAnsi" w:cstheme="majorHAnsi"/>
        </w:rPr>
        <w:t xml:space="preserve">, </w:t>
      </w:r>
      <w:r w:rsidR="009A63B0">
        <w:rPr>
          <w:rFonts w:asciiTheme="majorHAnsi" w:eastAsia="Times New Roman" w:hAnsiTheme="majorHAnsi" w:cstheme="majorHAnsi"/>
        </w:rPr>
        <w:t xml:space="preserve"> approaches</w:t>
      </w:r>
      <w:proofErr w:type="gramEnd"/>
      <w:r w:rsidR="009A63B0">
        <w:rPr>
          <w:rFonts w:asciiTheme="majorHAnsi" w:eastAsia="Times New Roman" w:hAnsiTheme="majorHAnsi" w:cstheme="majorHAnsi"/>
        </w:rPr>
        <w:t xml:space="preserve"> from statistical mechanics and complexity </w:t>
      </w:r>
      <w:r w:rsidR="00DE266A">
        <w:rPr>
          <w:rFonts w:asciiTheme="majorHAnsi" w:eastAsia="Times New Roman" w:hAnsiTheme="majorHAnsi" w:cstheme="majorHAnsi"/>
        </w:rPr>
        <w:t xml:space="preserve">science </w:t>
      </w:r>
      <w:r w:rsidR="00FD30C0">
        <w:rPr>
          <w:rFonts w:asciiTheme="majorHAnsi" w:eastAsia="Times New Roman" w:hAnsiTheme="majorHAnsi" w:cstheme="majorHAnsi"/>
        </w:rPr>
        <w:t xml:space="preserve">may best </w:t>
      </w:r>
      <w:r w:rsidR="00DE266A">
        <w:rPr>
          <w:rFonts w:asciiTheme="majorHAnsi" w:eastAsia="Times New Roman" w:hAnsiTheme="majorHAnsi" w:cstheme="majorHAnsi"/>
        </w:rPr>
        <w:t xml:space="preserve"> </w:t>
      </w:r>
      <w:r w:rsidR="00FD30C0">
        <w:rPr>
          <w:rFonts w:asciiTheme="majorHAnsi" w:eastAsia="Times New Roman" w:hAnsiTheme="majorHAnsi" w:cstheme="majorHAnsi"/>
        </w:rPr>
        <w:t>explain</w:t>
      </w:r>
      <w:r w:rsidR="00DE266A">
        <w:rPr>
          <w:rFonts w:asciiTheme="majorHAnsi" w:eastAsia="Times New Roman" w:hAnsiTheme="majorHAnsi" w:cstheme="majorHAnsi"/>
        </w:rPr>
        <w:t xml:space="preserve"> the expected emergent shape for the distribution (</w:t>
      </w:r>
      <w:r w:rsidR="00C1690D">
        <w:rPr>
          <w:rFonts w:asciiTheme="majorHAnsi" w:eastAsia="Times New Roman" w:hAnsiTheme="majorHAnsi" w:cstheme="majorHAnsi"/>
        </w:rPr>
        <w:t xml:space="preserve">Preston 1950; </w:t>
      </w:r>
      <w:r w:rsidR="00DE266A">
        <w:rPr>
          <w:rFonts w:asciiTheme="majorHAnsi" w:eastAsia="Times New Roman" w:hAnsiTheme="majorHAnsi" w:cstheme="majorHAnsi"/>
        </w:rPr>
        <w:t>McGill 2003</w:t>
      </w:r>
      <w:r w:rsidR="001479F3">
        <w:rPr>
          <w:rFonts w:asciiTheme="majorHAnsi" w:eastAsia="Times New Roman" w:hAnsiTheme="majorHAnsi" w:cstheme="majorHAnsi"/>
        </w:rPr>
        <w:t xml:space="preserve">; </w:t>
      </w:r>
      <w:r w:rsidR="00DE266A">
        <w:rPr>
          <w:rFonts w:asciiTheme="majorHAnsi" w:eastAsia="Times New Roman" w:hAnsiTheme="majorHAnsi" w:cstheme="majorHAnsi"/>
        </w:rPr>
        <w:t>Nekola and Brown 2007</w:t>
      </w:r>
      <w:r w:rsidR="001518AF">
        <w:rPr>
          <w:rFonts w:asciiTheme="majorHAnsi" w:eastAsia="Times New Roman" w:hAnsiTheme="majorHAnsi" w:cstheme="majorHAnsi"/>
        </w:rPr>
        <w:t xml:space="preserve">; Dewar and </w:t>
      </w:r>
      <w:proofErr w:type="spellStart"/>
      <w:r w:rsidR="001518AF">
        <w:rPr>
          <w:rFonts w:asciiTheme="majorHAnsi" w:eastAsia="Times New Roman" w:hAnsiTheme="majorHAnsi" w:cstheme="majorHAnsi"/>
        </w:rPr>
        <w:t>Porté</w:t>
      </w:r>
      <w:proofErr w:type="spellEnd"/>
      <w:r w:rsidR="001518AF">
        <w:rPr>
          <w:rFonts w:asciiTheme="majorHAnsi" w:eastAsia="Times New Roman" w:hAnsiTheme="majorHAnsi" w:cstheme="majorHAnsi"/>
        </w:rPr>
        <w:t xml:space="preserve"> 2008</w:t>
      </w:r>
      <w:r w:rsidR="00DE266A">
        <w:rPr>
          <w:rFonts w:asciiTheme="majorHAnsi" w:eastAsia="Times New Roman" w:hAnsiTheme="majorHAnsi" w:cstheme="majorHAnsi"/>
        </w:rPr>
        <w:t xml:space="preserve">). Indeed, </w:t>
      </w:r>
      <w:r w:rsidR="00BA7D09">
        <w:rPr>
          <w:rFonts w:asciiTheme="majorHAnsi" w:eastAsia="Times New Roman" w:hAnsiTheme="majorHAnsi" w:cstheme="majorHAnsi"/>
        </w:rPr>
        <w:t xml:space="preserve">frameworks grounded in both </w:t>
      </w:r>
      <w:r w:rsidR="00DE266A">
        <w:rPr>
          <w:rFonts w:asciiTheme="majorHAnsi" w:eastAsia="Times New Roman" w:hAnsiTheme="majorHAnsi" w:cstheme="majorHAnsi"/>
        </w:rPr>
        <w:t>entropy maximization</w:t>
      </w:r>
      <w:r w:rsidR="008A2C84" w:rsidRPr="002E2A57">
        <w:rPr>
          <w:rFonts w:asciiTheme="majorHAnsi" w:eastAsia="Times New Roman" w:hAnsiTheme="majorHAnsi" w:cstheme="majorHAnsi"/>
        </w:rPr>
        <w:t xml:space="preserve"> (</w:t>
      </w:r>
      <w:proofErr w:type="gramStart"/>
      <w:r w:rsidR="00F35205">
        <w:rPr>
          <w:rFonts w:asciiTheme="majorHAnsi" w:eastAsia="Times New Roman" w:hAnsiTheme="majorHAnsi" w:cstheme="majorHAnsi"/>
        </w:rPr>
        <w:t>e.g</w:t>
      </w:r>
      <w:r w:rsidR="008A2C84" w:rsidRPr="002E2A57">
        <w:rPr>
          <w:rFonts w:asciiTheme="majorHAnsi" w:eastAsia="Times New Roman" w:hAnsiTheme="majorHAnsi" w:cstheme="majorHAnsi"/>
        </w:rPr>
        <w:t>.</w:t>
      </w:r>
      <w:proofErr w:type="gramEnd"/>
      <w:r w:rsidR="009C2945" w:rsidRPr="002E2A57">
        <w:rPr>
          <w:rFonts w:asciiTheme="majorHAnsi" w:eastAsia="Times New Roman" w:hAnsiTheme="majorHAnsi" w:cstheme="majorHAnsi"/>
        </w:rPr>
        <w:t xml:space="preserve"> the</w:t>
      </w:r>
      <w:r w:rsidR="008A2C84" w:rsidRPr="002E2A57">
        <w:rPr>
          <w:rFonts w:asciiTheme="majorHAnsi" w:eastAsia="Times New Roman" w:hAnsiTheme="majorHAnsi" w:cstheme="majorHAnsi"/>
        </w:rPr>
        <w:t xml:space="preserve"> Maximum Entropy Theory of Ecology; </w:t>
      </w:r>
      <w:r w:rsidR="00747FEC" w:rsidRPr="002E2A57">
        <w:rPr>
          <w:rFonts w:asciiTheme="majorHAnsi" w:eastAsia="Times New Roman" w:hAnsiTheme="majorHAnsi" w:cstheme="majorHAnsi"/>
        </w:rPr>
        <w:t xml:space="preserve">Harte </w:t>
      </w:r>
      <w:r w:rsidR="007873FC">
        <w:rPr>
          <w:rFonts w:asciiTheme="majorHAnsi" w:eastAsia="Times New Roman" w:hAnsiTheme="majorHAnsi" w:cstheme="majorHAnsi"/>
        </w:rPr>
        <w:t>et al.</w:t>
      </w:r>
      <w:r w:rsidR="008A2C84" w:rsidRPr="002E2A57">
        <w:rPr>
          <w:rFonts w:asciiTheme="majorHAnsi" w:eastAsia="Times New Roman" w:hAnsiTheme="majorHAnsi" w:cstheme="majorHAnsi"/>
        </w:rPr>
        <w:t xml:space="preserve"> 2008, Harte 2011) </w:t>
      </w:r>
      <w:r w:rsidR="0071475C">
        <w:rPr>
          <w:rFonts w:asciiTheme="majorHAnsi" w:eastAsia="Times New Roman" w:hAnsiTheme="majorHAnsi" w:cstheme="majorHAnsi"/>
        </w:rPr>
        <w:t>and</w:t>
      </w:r>
      <w:r w:rsidR="008A2C84" w:rsidRPr="002E2A57">
        <w:rPr>
          <w:rFonts w:asciiTheme="majorHAnsi" w:eastAsia="Times New Roman" w:hAnsiTheme="majorHAnsi" w:cstheme="majorHAnsi"/>
        </w:rPr>
        <w:t xml:space="preserve"> combinatorics (i.e. ‘the feasible set’; </w:t>
      </w:r>
      <w:proofErr w:type="spellStart"/>
      <w:r w:rsidR="008A2C84" w:rsidRPr="002E2A57">
        <w:rPr>
          <w:rFonts w:asciiTheme="majorHAnsi" w:eastAsia="Times New Roman" w:hAnsiTheme="majorHAnsi" w:cstheme="majorHAnsi"/>
        </w:rPr>
        <w:t>Locey</w:t>
      </w:r>
      <w:proofErr w:type="spellEnd"/>
      <w:r w:rsidR="008A2C84" w:rsidRPr="002E2A57">
        <w:rPr>
          <w:rFonts w:asciiTheme="majorHAnsi" w:eastAsia="Times New Roman" w:hAnsiTheme="majorHAnsi" w:cstheme="majorHAnsi"/>
        </w:rPr>
        <w:t xml:space="preserve"> and White 2013</w:t>
      </w:r>
      <w:r w:rsidR="0071475C">
        <w:rPr>
          <w:rFonts w:asciiTheme="majorHAnsi" w:eastAsia="Times New Roman" w:hAnsiTheme="majorHAnsi" w:cstheme="majorHAnsi"/>
        </w:rPr>
        <w:t xml:space="preserve">) generate realistic hollow curves via the random division of </w:t>
      </w:r>
      <w:r w:rsidR="006E7DA4">
        <w:rPr>
          <w:rFonts w:asciiTheme="majorHAnsi" w:eastAsia="Times New Roman" w:hAnsiTheme="majorHAnsi" w:cstheme="majorHAnsi"/>
        </w:rPr>
        <w:t xml:space="preserve">the total number of </w:t>
      </w:r>
      <w:r w:rsidR="0071475C">
        <w:rPr>
          <w:rFonts w:asciiTheme="majorHAnsi" w:eastAsia="Times New Roman" w:hAnsiTheme="majorHAnsi" w:cstheme="majorHAnsi"/>
        </w:rPr>
        <w:t xml:space="preserve">individuals </w:t>
      </w:r>
      <w:r w:rsidR="006E7DA4">
        <w:rPr>
          <w:rFonts w:asciiTheme="majorHAnsi" w:eastAsia="Times New Roman" w:hAnsiTheme="majorHAnsi" w:cstheme="majorHAnsi"/>
        </w:rPr>
        <w:t xml:space="preserve">in a community, </w:t>
      </w:r>
      <w:r w:rsidR="006E7DA4">
        <w:rPr>
          <w:rFonts w:asciiTheme="majorHAnsi" w:eastAsia="Times New Roman" w:hAnsiTheme="majorHAnsi" w:cstheme="majorHAnsi"/>
          <w:i/>
          <w:iCs/>
        </w:rPr>
        <w:t>N</w:t>
      </w:r>
      <w:r w:rsidR="006E7DA4">
        <w:rPr>
          <w:rFonts w:asciiTheme="majorHAnsi" w:eastAsia="Times New Roman" w:hAnsiTheme="majorHAnsi" w:cstheme="majorHAnsi"/>
        </w:rPr>
        <w:t>,</w:t>
      </w:r>
      <w:r w:rsidR="006E7DA4">
        <w:rPr>
          <w:rFonts w:asciiTheme="majorHAnsi" w:eastAsia="Times New Roman" w:hAnsiTheme="majorHAnsi" w:cstheme="majorHAnsi"/>
          <w:i/>
          <w:iCs/>
        </w:rPr>
        <w:t xml:space="preserve"> </w:t>
      </w:r>
      <w:r w:rsidR="0071475C" w:rsidRPr="006E7DA4">
        <w:rPr>
          <w:rFonts w:asciiTheme="majorHAnsi" w:eastAsia="Times New Roman" w:hAnsiTheme="majorHAnsi" w:cstheme="majorHAnsi"/>
        </w:rPr>
        <w:t>into</w:t>
      </w:r>
      <w:r w:rsidR="006E7DA4">
        <w:rPr>
          <w:rFonts w:asciiTheme="majorHAnsi" w:eastAsia="Times New Roman" w:hAnsiTheme="majorHAnsi" w:cstheme="majorHAnsi"/>
        </w:rPr>
        <w:t xml:space="preserve"> the total number</w:t>
      </w:r>
      <w:r w:rsidR="0071475C">
        <w:rPr>
          <w:rFonts w:asciiTheme="majorHAnsi" w:eastAsia="Times New Roman" w:hAnsiTheme="majorHAnsi" w:cstheme="majorHAnsi"/>
        </w:rPr>
        <w:t xml:space="preserve"> </w:t>
      </w:r>
      <w:r w:rsidR="006E7DA4">
        <w:rPr>
          <w:rFonts w:asciiTheme="majorHAnsi" w:eastAsia="Times New Roman" w:hAnsiTheme="majorHAnsi" w:cstheme="majorHAnsi"/>
        </w:rPr>
        <w:t xml:space="preserve">of </w:t>
      </w:r>
      <w:r w:rsidR="0071475C">
        <w:rPr>
          <w:rFonts w:asciiTheme="majorHAnsi" w:eastAsia="Times New Roman" w:hAnsiTheme="majorHAnsi" w:cstheme="majorHAnsi"/>
        </w:rPr>
        <w:t>specie</w:t>
      </w:r>
      <w:r w:rsidR="006E7DA4">
        <w:rPr>
          <w:rFonts w:asciiTheme="majorHAnsi" w:eastAsia="Times New Roman" w:hAnsiTheme="majorHAnsi" w:cstheme="majorHAnsi"/>
        </w:rPr>
        <w:t>s present</w:t>
      </w:r>
      <w:r w:rsidR="00427B91" w:rsidRPr="00427B91">
        <w:rPr>
          <w:rFonts w:asciiTheme="majorHAnsi" w:eastAsia="Times New Roman" w:hAnsiTheme="majorHAnsi" w:cstheme="majorHAnsi"/>
          <w:i/>
          <w:iCs/>
        </w:rPr>
        <w:t xml:space="preserve"> </w:t>
      </w:r>
      <w:r w:rsidR="00427B91">
        <w:rPr>
          <w:rFonts w:asciiTheme="majorHAnsi" w:eastAsia="Times New Roman" w:hAnsiTheme="majorHAnsi" w:cstheme="majorHAnsi"/>
          <w:i/>
          <w:iCs/>
        </w:rPr>
        <w:t>S</w:t>
      </w:r>
      <w:r w:rsidR="00427B91" w:rsidRPr="002E2A57">
        <w:rPr>
          <w:rFonts w:asciiTheme="majorHAnsi" w:eastAsia="Times New Roman" w:hAnsiTheme="majorHAnsi" w:cstheme="majorHAnsi"/>
        </w:rPr>
        <w:t xml:space="preserve">. </w:t>
      </w:r>
      <w:r w:rsidR="00FC77A2">
        <w:rPr>
          <w:rFonts w:asciiTheme="majorHAnsi" w:eastAsia="Times New Roman" w:hAnsiTheme="majorHAnsi" w:cstheme="majorHAnsi"/>
        </w:rPr>
        <w:t xml:space="preserve">If the SAD is </w:t>
      </w:r>
      <w:r w:rsidR="000E7C33">
        <w:rPr>
          <w:rFonts w:asciiTheme="majorHAnsi" w:eastAsia="Times New Roman" w:hAnsiTheme="majorHAnsi" w:cstheme="majorHAnsi"/>
        </w:rPr>
        <w:t>statistically</w:t>
      </w:r>
      <w:r w:rsidR="00FC77A2">
        <w:rPr>
          <w:rFonts w:asciiTheme="majorHAnsi" w:eastAsia="Times New Roman" w:hAnsiTheme="majorHAnsi" w:cstheme="majorHAnsi"/>
        </w:rPr>
        <w:t xml:space="preserve"> inclined to be a hollow </w:t>
      </w:r>
      <w:r w:rsidR="00606227">
        <w:rPr>
          <w:rFonts w:asciiTheme="majorHAnsi" w:eastAsia="Times New Roman" w:hAnsiTheme="majorHAnsi" w:cstheme="majorHAnsi"/>
        </w:rPr>
        <w:t>curve</w:t>
      </w:r>
      <w:r w:rsidR="00FC77A2">
        <w:rPr>
          <w:rFonts w:asciiTheme="majorHAnsi" w:eastAsia="Times New Roman" w:hAnsiTheme="majorHAnsi" w:cstheme="majorHAnsi"/>
        </w:rPr>
        <w:t>,</w:t>
      </w:r>
      <w:r w:rsidR="00BC5D95">
        <w:rPr>
          <w:rFonts w:asciiTheme="majorHAnsi" w:eastAsia="Times New Roman" w:hAnsiTheme="majorHAnsi" w:cstheme="majorHAnsi"/>
        </w:rPr>
        <w:t xml:space="preserve"> the hollow-curve in itself </w:t>
      </w:r>
      <w:r w:rsidR="009A63B0">
        <w:rPr>
          <w:rFonts w:asciiTheme="majorHAnsi" w:eastAsia="Times New Roman" w:hAnsiTheme="majorHAnsi" w:cstheme="majorHAnsi"/>
        </w:rPr>
        <w:t>may be of limited use for developing and testing ecological theories</w:t>
      </w:r>
      <w:r w:rsidR="0073338F">
        <w:rPr>
          <w:rFonts w:asciiTheme="majorHAnsi" w:eastAsia="Times New Roman" w:hAnsiTheme="majorHAnsi" w:cstheme="majorHAnsi"/>
        </w:rPr>
        <w:t xml:space="preserve">. </w:t>
      </w:r>
    </w:p>
    <w:p w14:paraId="4D0D4FF3" w14:textId="122CA877" w:rsidR="00AC1546" w:rsidRDefault="00FD30C0" w:rsidP="00021897">
      <w:pPr>
        <w:spacing w:line="480" w:lineRule="auto"/>
        <w:rPr>
          <w:rFonts w:asciiTheme="majorHAnsi" w:eastAsia="Times New Roman" w:hAnsiTheme="majorHAnsi" w:cstheme="majorHAnsi"/>
        </w:rPr>
      </w:pPr>
      <w:r>
        <w:rPr>
          <w:rFonts w:asciiTheme="majorHAnsi" w:eastAsia="Times New Roman" w:hAnsiTheme="majorHAnsi" w:cstheme="majorHAnsi"/>
        </w:rPr>
        <w:t>While SADs may be statistically constrained,</w:t>
      </w:r>
      <w:r w:rsidR="002C412E">
        <w:rPr>
          <w:rFonts w:asciiTheme="majorHAnsi" w:eastAsia="Times New Roman" w:hAnsiTheme="majorHAnsi" w:cstheme="majorHAnsi"/>
        </w:rPr>
        <w:t xml:space="preserve"> this does not necessarily mean that </w:t>
      </w:r>
      <w:r>
        <w:rPr>
          <w:rFonts w:asciiTheme="majorHAnsi" w:eastAsia="Times New Roman" w:hAnsiTheme="majorHAnsi" w:cstheme="majorHAnsi"/>
        </w:rPr>
        <w:t>they</w:t>
      </w:r>
      <w:r w:rsidR="008E06CF" w:rsidRPr="002E2A57">
        <w:rPr>
          <w:rFonts w:asciiTheme="majorHAnsi" w:eastAsia="Times New Roman" w:hAnsiTheme="majorHAnsi" w:cstheme="majorHAnsi"/>
        </w:rPr>
        <w:t xml:space="preserve"> </w:t>
      </w:r>
      <w:r w:rsidR="009938E4" w:rsidRPr="002E2A57">
        <w:rPr>
          <w:rFonts w:asciiTheme="majorHAnsi" w:eastAsia="Times New Roman" w:hAnsiTheme="majorHAnsi" w:cstheme="majorHAnsi"/>
        </w:rPr>
        <w:t>cannot be biologically informative</w:t>
      </w:r>
      <w:r w:rsidR="008E06CF" w:rsidRPr="002E2A57">
        <w:rPr>
          <w:rFonts w:asciiTheme="majorHAnsi" w:eastAsia="Times New Roman" w:hAnsiTheme="majorHAnsi" w:cstheme="majorHAnsi"/>
        </w:rPr>
        <w:t xml:space="preserve">. </w:t>
      </w:r>
      <w:r w:rsidR="00782BE8" w:rsidRPr="002E2A57">
        <w:rPr>
          <w:rFonts w:asciiTheme="majorHAnsi" w:eastAsia="Times New Roman" w:hAnsiTheme="majorHAnsi" w:cstheme="majorHAnsi"/>
        </w:rPr>
        <w:t>B</w:t>
      </w:r>
      <w:r w:rsidR="00485B77" w:rsidRPr="002E2A57">
        <w:rPr>
          <w:rFonts w:asciiTheme="majorHAnsi" w:eastAsia="Times New Roman" w:hAnsiTheme="majorHAnsi" w:cstheme="majorHAnsi"/>
        </w:rPr>
        <w:t xml:space="preserve">iological </w:t>
      </w:r>
      <w:r w:rsidR="00B85E31">
        <w:rPr>
          <w:rFonts w:asciiTheme="majorHAnsi" w:eastAsia="Times New Roman" w:hAnsiTheme="majorHAnsi" w:cstheme="majorHAnsi"/>
        </w:rPr>
        <w:t>factors</w:t>
      </w:r>
      <w:r w:rsidR="00485B77" w:rsidRPr="002E2A57">
        <w:rPr>
          <w:rFonts w:asciiTheme="majorHAnsi" w:eastAsia="Times New Roman" w:hAnsiTheme="majorHAnsi" w:cstheme="majorHAnsi"/>
        </w:rPr>
        <w:t xml:space="preserve"> </w:t>
      </w:r>
      <w:r w:rsidR="00782BE8" w:rsidRPr="002E2A57">
        <w:rPr>
          <w:rFonts w:asciiTheme="majorHAnsi" w:eastAsia="Times New Roman" w:hAnsiTheme="majorHAnsi" w:cstheme="majorHAnsi"/>
        </w:rPr>
        <w:t xml:space="preserve">may </w:t>
      </w:r>
      <w:r w:rsidR="005F247D">
        <w:rPr>
          <w:rFonts w:asciiTheme="majorHAnsi" w:eastAsia="Times New Roman" w:hAnsiTheme="majorHAnsi" w:cstheme="majorHAnsi"/>
        </w:rPr>
        <w:t>introduce</w:t>
      </w:r>
      <w:r w:rsidR="00056C4C" w:rsidRPr="002E2A57">
        <w:rPr>
          <w:rFonts w:asciiTheme="majorHAnsi" w:eastAsia="Times New Roman" w:hAnsiTheme="majorHAnsi" w:cstheme="majorHAnsi"/>
        </w:rPr>
        <w:t xml:space="preserve"> </w:t>
      </w:r>
      <w:r w:rsidR="00B76926" w:rsidRPr="002E2A57">
        <w:rPr>
          <w:rFonts w:asciiTheme="majorHAnsi" w:eastAsia="Times New Roman" w:hAnsiTheme="majorHAnsi" w:cstheme="majorHAnsi"/>
        </w:rPr>
        <w:t>subtle, but meaningful, deviations between</w:t>
      </w:r>
      <w:r w:rsidR="00C007D9">
        <w:rPr>
          <w:rFonts w:asciiTheme="majorHAnsi" w:eastAsia="Times New Roman" w:hAnsiTheme="majorHAnsi" w:cstheme="majorHAnsi"/>
        </w:rPr>
        <w:t xml:space="preserve"> </w:t>
      </w:r>
      <w:r w:rsidR="00B76926" w:rsidRPr="002E2A57">
        <w:rPr>
          <w:rFonts w:asciiTheme="majorHAnsi" w:eastAsia="Times New Roman" w:hAnsiTheme="majorHAnsi" w:cstheme="majorHAnsi"/>
        </w:rPr>
        <w:t xml:space="preserve">observed SADs and </w:t>
      </w:r>
      <w:r w:rsidR="00823FDC">
        <w:rPr>
          <w:rFonts w:asciiTheme="majorHAnsi" w:eastAsia="Times New Roman" w:hAnsiTheme="majorHAnsi" w:cstheme="majorHAnsi"/>
        </w:rPr>
        <w:t xml:space="preserve">the </w:t>
      </w:r>
      <w:r w:rsidR="00C007D9">
        <w:rPr>
          <w:rFonts w:asciiTheme="majorHAnsi" w:eastAsia="Times New Roman" w:hAnsiTheme="majorHAnsi" w:cstheme="majorHAnsi"/>
        </w:rPr>
        <w:t>shapes of the SADs</w:t>
      </w:r>
      <w:r w:rsidR="00823FDC">
        <w:rPr>
          <w:rFonts w:asciiTheme="majorHAnsi" w:eastAsia="Times New Roman" w:hAnsiTheme="majorHAnsi" w:cstheme="majorHAnsi"/>
        </w:rPr>
        <w:t xml:space="preserve"> </w:t>
      </w:r>
      <w:r w:rsidR="003226E6">
        <w:rPr>
          <w:rFonts w:asciiTheme="majorHAnsi" w:eastAsia="Times New Roman" w:hAnsiTheme="majorHAnsi" w:cstheme="majorHAnsi"/>
        </w:rPr>
        <w:t>expected</w:t>
      </w:r>
      <w:r w:rsidR="00823FDC" w:rsidRPr="002E2A57">
        <w:rPr>
          <w:rFonts w:asciiTheme="majorHAnsi" w:eastAsia="Times New Roman" w:hAnsiTheme="majorHAnsi" w:cstheme="majorHAnsi"/>
          <w:iCs/>
        </w:rPr>
        <w:t xml:space="preserve"> due </w:t>
      </w:r>
      <w:r w:rsidR="00823FDC">
        <w:rPr>
          <w:rFonts w:asciiTheme="majorHAnsi" w:eastAsia="Times New Roman" w:hAnsiTheme="majorHAnsi" w:cstheme="majorHAnsi"/>
          <w:iCs/>
        </w:rPr>
        <w:t xml:space="preserve">to the mathematical constraints imposed by </w:t>
      </w:r>
      <w:r w:rsidR="00823FDC">
        <w:rPr>
          <w:rFonts w:asciiTheme="majorHAnsi" w:eastAsia="Times New Roman" w:hAnsiTheme="majorHAnsi" w:cstheme="majorHAnsi"/>
          <w:i/>
        </w:rPr>
        <w:t xml:space="preserve">S </w:t>
      </w:r>
      <w:r w:rsidR="00823FDC">
        <w:rPr>
          <w:rFonts w:asciiTheme="majorHAnsi" w:eastAsia="Times New Roman" w:hAnsiTheme="majorHAnsi" w:cstheme="majorHAnsi"/>
          <w:iCs/>
        </w:rPr>
        <w:lastRenderedPageBreak/>
        <w:t xml:space="preserve">and </w:t>
      </w:r>
      <w:r w:rsidR="00823FDC">
        <w:rPr>
          <w:rFonts w:asciiTheme="majorHAnsi" w:eastAsia="Times New Roman" w:hAnsiTheme="majorHAnsi" w:cstheme="majorHAnsi"/>
          <w:i/>
        </w:rPr>
        <w:t>N</w:t>
      </w:r>
      <w:r w:rsidR="00C007D9">
        <w:rPr>
          <w:rFonts w:asciiTheme="majorHAnsi" w:eastAsia="Times New Roman" w:hAnsiTheme="majorHAnsi" w:cstheme="majorHAnsi"/>
          <w:i/>
        </w:rPr>
        <w:t xml:space="preserve">, </w:t>
      </w:r>
      <w:r w:rsidR="00C007D9">
        <w:rPr>
          <w:rFonts w:asciiTheme="majorHAnsi" w:eastAsia="Times New Roman" w:hAnsiTheme="majorHAnsi" w:cstheme="majorHAnsi"/>
          <w:iCs/>
        </w:rPr>
        <w:t xml:space="preserve">which we </w:t>
      </w:r>
      <w:r w:rsidR="00244A06">
        <w:rPr>
          <w:rFonts w:asciiTheme="majorHAnsi" w:eastAsia="Times New Roman" w:hAnsiTheme="majorHAnsi" w:cstheme="majorHAnsi"/>
          <w:iCs/>
        </w:rPr>
        <w:t xml:space="preserve">hereafter </w:t>
      </w:r>
      <w:r w:rsidR="00C007D9">
        <w:rPr>
          <w:rFonts w:asciiTheme="majorHAnsi" w:eastAsia="Times New Roman" w:hAnsiTheme="majorHAnsi" w:cstheme="majorHAnsi"/>
          <w:iCs/>
        </w:rPr>
        <w:t xml:space="preserve">refer to as the </w:t>
      </w:r>
      <w:r w:rsidR="00180C57">
        <w:rPr>
          <w:rFonts w:asciiTheme="majorHAnsi" w:eastAsia="Times New Roman" w:hAnsiTheme="majorHAnsi" w:cstheme="majorHAnsi"/>
          <w:iCs/>
        </w:rPr>
        <w:t>“</w:t>
      </w:r>
      <w:r w:rsidR="00823FDC">
        <w:rPr>
          <w:rFonts w:asciiTheme="majorHAnsi" w:eastAsia="Times New Roman" w:hAnsiTheme="majorHAnsi" w:cstheme="majorHAnsi"/>
          <w:iCs/>
        </w:rPr>
        <w:t>statistical bas</w:t>
      </w:r>
      <w:r w:rsidR="00141748">
        <w:rPr>
          <w:rFonts w:asciiTheme="majorHAnsi" w:eastAsia="Times New Roman" w:hAnsiTheme="majorHAnsi" w:cstheme="majorHAnsi"/>
          <w:iCs/>
        </w:rPr>
        <w:t>e</w:t>
      </w:r>
      <w:r w:rsidR="00823FDC">
        <w:rPr>
          <w:rFonts w:asciiTheme="majorHAnsi" w:eastAsia="Times New Roman" w:hAnsiTheme="majorHAnsi" w:cstheme="majorHAnsi"/>
          <w:iCs/>
        </w:rPr>
        <w:t>line</w:t>
      </w:r>
      <w:r w:rsidR="00180C57">
        <w:rPr>
          <w:rFonts w:asciiTheme="majorHAnsi" w:eastAsia="Times New Roman" w:hAnsiTheme="majorHAnsi" w:cstheme="majorHAnsi"/>
          <w:iCs/>
        </w:rPr>
        <w:t>”</w:t>
      </w:r>
      <w:r w:rsidR="00823FDC" w:rsidRPr="002E2A57">
        <w:rPr>
          <w:rFonts w:asciiTheme="majorHAnsi" w:eastAsia="Times New Roman" w:hAnsiTheme="majorHAnsi" w:cstheme="majorHAnsi"/>
        </w:rPr>
        <w:t xml:space="preserve"> </w:t>
      </w:r>
      <w:r w:rsidR="00691E75" w:rsidRPr="002E2A57">
        <w:rPr>
          <w:rFonts w:asciiTheme="majorHAnsi" w:eastAsia="Times New Roman" w:hAnsiTheme="majorHAnsi" w:cstheme="majorHAnsi"/>
        </w:rPr>
        <w:t>(</w:t>
      </w:r>
      <w:proofErr w:type="spellStart"/>
      <w:r w:rsidR="00691E75" w:rsidRPr="002E2A57">
        <w:rPr>
          <w:rFonts w:asciiTheme="majorHAnsi" w:eastAsia="Times New Roman" w:hAnsiTheme="majorHAnsi" w:cstheme="majorHAnsi"/>
        </w:rPr>
        <w:t>Locey</w:t>
      </w:r>
      <w:proofErr w:type="spellEnd"/>
      <w:r w:rsidR="00691E75" w:rsidRPr="002E2A57">
        <w:rPr>
          <w:rFonts w:asciiTheme="majorHAnsi" w:eastAsia="Times New Roman" w:hAnsiTheme="majorHAnsi" w:cstheme="majorHAnsi"/>
        </w:rPr>
        <w:t xml:space="preserve"> and White 2013, </w:t>
      </w:r>
      <w:r w:rsidR="0009063B" w:rsidRPr="002E2A57">
        <w:rPr>
          <w:rFonts w:asciiTheme="majorHAnsi" w:eastAsia="Times New Roman" w:hAnsiTheme="majorHAnsi" w:cstheme="majorHAnsi"/>
        </w:rPr>
        <w:t>Harte and Newman 2014</w:t>
      </w:r>
      <w:r w:rsidR="00DB03CD">
        <w:rPr>
          <w:rFonts w:asciiTheme="majorHAnsi" w:eastAsia="Times New Roman" w:hAnsiTheme="majorHAnsi" w:cstheme="majorHAnsi"/>
        </w:rPr>
        <w:t xml:space="preserve">). </w:t>
      </w:r>
      <w:r w:rsidR="00106141">
        <w:rPr>
          <w:rFonts w:asciiTheme="majorHAnsi" w:eastAsia="Times New Roman" w:hAnsiTheme="majorHAnsi" w:cstheme="majorHAnsi"/>
        </w:rPr>
        <w:t>If</w:t>
      </w:r>
      <w:r w:rsidR="007E175A">
        <w:rPr>
          <w:rFonts w:asciiTheme="majorHAnsi" w:eastAsia="Times New Roman" w:hAnsiTheme="majorHAnsi" w:cstheme="majorHAnsi"/>
        </w:rPr>
        <w:t xml:space="preserve"> t</w:t>
      </w:r>
      <w:r w:rsidR="00DB03CD">
        <w:rPr>
          <w:rFonts w:asciiTheme="majorHAnsi" w:eastAsia="Times New Roman" w:hAnsiTheme="majorHAnsi" w:cstheme="majorHAnsi"/>
        </w:rPr>
        <w:t xml:space="preserve">he vast majority of mathematically </w:t>
      </w:r>
      <w:r w:rsidR="00FE429A">
        <w:rPr>
          <w:rFonts w:asciiTheme="majorHAnsi" w:eastAsia="Times New Roman" w:hAnsiTheme="majorHAnsi" w:cstheme="majorHAnsi"/>
        </w:rPr>
        <w:t>achievable</w:t>
      </w:r>
      <w:r w:rsidR="00DB03CD">
        <w:rPr>
          <w:rFonts w:asciiTheme="majorHAnsi" w:eastAsia="Times New Roman" w:hAnsiTheme="majorHAnsi" w:cstheme="majorHAnsi"/>
        </w:rPr>
        <w:t xml:space="preserve"> SADs </w:t>
      </w:r>
      <w:r w:rsidR="001E020E">
        <w:rPr>
          <w:rFonts w:asciiTheme="majorHAnsi" w:eastAsia="Times New Roman" w:hAnsiTheme="majorHAnsi" w:cstheme="majorHAnsi"/>
        </w:rPr>
        <w:t>for a community share a similar shape</w:t>
      </w:r>
      <w:r w:rsidR="004A034A">
        <w:rPr>
          <w:rFonts w:asciiTheme="majorHAnsi" w:eastAsia="Times New Roman" w:hAnsiTheme="majorHAnsi" w:cstheme="majorHAnsi"/>
        </w:rPr>
        <w:t xml:space="preserve">, </w:t>
      </w:r>
      <w:r w:rsidR="00DB03CD">
        <w:rPr>
          <w:rFonts w:asciiTheme="majorHAnsi" w:eastAsia="Times New Roman" w:hAnsiTheme="majorHAnsi" w:cstheme="majorHAnsi"/>
        </w:rPr>
        <w:t xml:space="preserve">an empirically observed SAD that deviates even slightly from </w:t>
      </w:r>
      <w:r w:rsidR="001E020E">
        <w:rPr>
          <w:rFonts w:asciiTheme="majorHAnsi" w:eastAsia="Times New Roman" w:hAnsiTheme="majorHAnsi" w:cstheme="majorHAnsi"/>
        </w:rPr>
        <w:t xml:space="preserve">this </w:t>
      </w:r>
      <w:r w:rsidR="0032143D">
        <w:rPr>
          <w:rFonts w:asciiTheme="majorHAnsi" w:eastAsia="Times New Roman" w:hAnsiTheme="majorHAnsi" w:cstheme="majorHAnsi"/>
        </w:rPr>
        <w:t>statistical baseline</w:t>
      </w:r>
      <w:r w:rsidR="001339F4">
        <w:rPr>
          <w:rFonts w:asciiTheme="majorHAnsi" w:eastAsia="Times New Roman" w:hAnsiTheme="majorHAnsi" w:cstheme="majorHAnsi"/>
        </w:rPr>
        <w:t xml:space="preserve"> </w:t>
      </w:r>
      <w:r w:rsidR="001E020E">
        <w:rPr>
          <w:rFonts w:asciiTheme="majorHAnsi" w:eastAsia="Times New Roman" w:hAnsiTheme="majorHAnsi" w:cstheme="majorHAnsi"/>
        </w:rPr>
        <w:t>is</w:t>
      </w:r>
      <w:r w:rsidR="00DB03CD">
        <w:rPr>
          <w:rFonts w:asciiTheme="majorHAnsi" w:eastAsia="Times New Roman" w:hAnsiTheme="majorHAnsi" w:cstheme="majorHAnsi"/>
        </w:rPr>
        <w:t xml:space="preserve"> unlikely to have emerged at </w:t>
      </w:r>
      <w:r w:rsidR="0032143D">
        <w:rPr>
          <w:rFonts w:asciiTheme="majorHAnsi" w:eastAsia="Times New Roman" w:hAnsiTheme="majorHAnsi" w:cstheme="majorHAnsi"/>
        </w:rPr>
        <w:t>random</w:t>
      </w:r>
      <w:r w:rsidR="00AC1546">
        <w:rPr>
          <w:rFonts w:asciiTheme="majorHAnsi" w:eastAsia="Times New Roman" w:hAnsiTheme="majorHAnsi" w:cstheme="majorHAnsi"/>
        </w:rPr>
        <w:t xml:space="preserve"> (</w:t>
      </w:r>
      <w:proofErr w:type="spellStart"/>
      <w:r w:rsidR="00AC1546">
        <w:rPr>
          <w:rFonts w:asciiTheme="majorHAnsi" w:eastAsia="Times New Roman" w:hAnsiTheme="majorHAnsi" w:cstheme="majorHAnsi"/>
        </w:rPr>
        <w:t>Locey</w:t>
      </w:r>
      <w:proofErr w:type="spellEnd"/>
      <w:r w:rsidR="00AC1546">
        <w:rPr>
          <w:rFonts w:asciiTheme="majorHAnsi" w:eastAsia="Times New Roman" w:hAnsiTheme="majorHAnsi" w:cstheme="majorHAnsi"/>
        </w:rPr>
        <w:t xml:space="preserve"> and White 2013</w:t>
      </w:r>
      <w:proofErr w:type="gramStart"/>
      <w:r w:rsidR="00E81E2F">
        <w:rPr>
          <w:rFonts w:asciiTheme="majorHAnsi" w:eastAsia="Times New Roman" w:hAnsiTheme="majorHAnsi" w:cstheme="majorHAnsi"/>
        </w:rPr>
        <w:t>), and</w:t>
      </w:r>
      <w:proofErr w:type="gramEnd"/>
      <w:r w:rsidR="00E81E2F">
        <w:rPr>
          <w:rFonts w:asciiTheme="majorHAnsi" w:eastAsia="Times New Roman" w:hAnsiTheme="majorHAnsi" w:cstheme="majorHAnsi"/>
        </w:rPr>
        <w:t xml:space="preserve"> may be</w:t>
      </w:r>
      <w:r w:rsidR="008B3DF9">
        <w:rPr>
          <w:rFonts w:asciiTheme="majorHAnsi" w:eastAsia="Times New Roman" w:hAnsiTheme="majorHAnsi" w:cstheme="majorHAnsi"/>
        </w:rPr>
        <w:t xml:space="preserve"> the signature of a non-</w:t>
      </w:r>
      <w:r w:rsidR="00544232">
        <w:rPr>
          <w:rFonts w:asciiTheme="majorHAnsi" w:eastAsia="Times New Roman" w:hAnsiTheme="majorHAnsi" w:cstheme="majorHAnsi"/>
        </w:rPr>
        <w:t xml:space="preserve">random </w:t>
      </w:r>
      <w:r w:rsidR="008B3DF9">
        <w:rPr>
          <w:rFonts w:asciiTheme="majorHAnsi" w:eastAsia="Times New Roman" w:hAnsiTheme="majorHAnsi" w:cstheme="majorHAnsi"/>
        </w:rPr>
        <w:t>– i.e., biological – process operating on the relative abundances of species</w:t>
      </w:r>
      <w:r w:rsidR="00AC1546">
        <w:rPr>
          <w:rFonts w:asciiTheme="majorHAnsi" w:eastAsia="Times New Roman" w:hAnsiTheme="majorHAnsi" w:cstheme="majorHAnsi"/>
        </w:rPr>
        <w:t xml:space="preserve"> (Harte and Newman 2014</w:t>
      </w:r>
      <w:r w:rsidR="005E0A89">
        <w:rPr>
          <w:rFonts w:asciiTheme="majorHAnsi" w:eastAsia="Times New Roman" w:hAnsiTheme="majorHAnsi" w:cstheme="majorHAnsi"/>
        </w:rPr>
        <w:t>).</w:t>
      </w:r>
      <w:r w:rsidR="00D7046B">
        <w:rPr>
          <w:rFonts w:asciiTheme="majorHAnsi" w:eastAsia="Times New Roman" w:hAnsiTheme="majorHAnsi" w:cstheme="majorHAnsi"/>
        </w:rPr>
        <w:t xml:space="preserve"> If, over many communities, there are consistent deviations between observed SADs and their statistical baselines, </w:t>
      </w:r>
      <w:r w:rsidR="00AE4BA7">
        <w:rPr>
          <w:rFonts w:asciiTheme="majorHAnsi" w:eastAsia="Times New Roman" w:hAnsiTheme="majorHAnsi" w:cstheme="majorHAnsi"/>
        </w:rPr>
        <w:t xml:space="preserve">these deviations can help </w:t>
      </w:r>
      <w:r w:rsidR="00E81E2F">
        <w:rPr>
          <w:rFonts w:asciiTheme="majorHAnsi" w:eastAsia="Times New Roman" w:hAnsiTheme="majorHAnsi" w:cstheme="majorHAnsi"/>
        </w:rPr>
        <w:t>evaluate and refine</w:t>
      </w:r>
      <w:r w:rsidR="00AE4BA7">
        <w:rPr>
          <w:rFonts w:asciiTheme="majorHAnsi" w:eastAsia="Times New Roman" w:hAnsiTheme="majorHAnsi" w:cstheme="majorHAnsi"/>
        </w:rPr>
        <w:t xml:space="preserve"> ecological theories. For example, </w:t>
      </w:r>
      <w:r w:rsidR="007D6007">
        <w:rPr>
          <w:rFonts w:asciiTheme="majorHAnsi" w:eastAsia="Times New Roman" w:hAnsiTheme="majorHAnsi" w:cstheme="majorHAnsi"/>
        </w:rPr>
        <w:t>the high prevalence of rare species in ecological communities has attracted considerable empirical and theoretical attention (</w:t>
      </w:r>
      <w:proofErr w:type="gramStart"/>
      <w:r w:rsidR="007D6007">
        <w:rPr>
          <w:rFonts w:asciiTheme="majorHAnsi" w:eastAsia="Times New Roman" w:hAnsiTheme="majorHAnsi" w:cstheme="majorHAnsi"/>
        </w:rPr>
        <w:t>e.g.</w:t>
      </w:r>
      <w:proofErr w:type="gramEnd"/>
      <w:r w:rsidR="007D6007">
        <w:rPr>
          <w:rFonts w:asciiTheme="majorHAnsi" w:eastAsia="Times New Roman" w:hAnsiTheme="majorHAnsi" w:cstheme="majorHAnsi"/>
        </w:rPr>
        <w:t xml:space="preserve"> </w:t>
      </w:r>
      <w:r w:rsidR="00487146">
        <w:rPr>
          <w:rFonts w:asciiTheme="majorHAnsi" w:eastAsia="Times New Roman" w:hAnsiTheme="majorHAnsi" w:cstheme="majorHAnsi"/>
        </w:rPr>
        <w:t xml:space="preserve">Nee </w:t>
      </w:r>
      <w:r w:rsidR="00AE565D">
        <w:rPr>
          <w:rFonts w:asciiTheme="majorHAnsi" w:eastAsia="Times New Roman" w:hAnsiTheme="majorHAnsi" w:cstheme="majorHAnsi"/>
        </w:rPr>
        <w:t xml:space="preserve">et al. </w:t>
      </w:r>
      <w:r w:rsidR="00487146">
        <w:rPr>
          <w:rFonts w:asciiTheme="majorHAnsi" w:eastAsia="Times New Roman" w:hAnsiTheme="majorHAnsi" w:cstheme="majorHAnsi"/>
        </w:rPr>
        <w:t xml:space="preserve">1991; </w:t>
      </w:r>
      <w:proofErr w:type="spellStart"/>
      <w:r w:rsidR="00487146">
        <w:rPr>
          <w:rFonts w:asciiTheme="majorHAnsi" w:eastAsia="Times New Roman" w:hAnsiTheme="majorHAnsi" w:cstheme="majorHAnsi"/>
        </w:rPr>
        <w:t>Magurran</w:t>
      </w:r>
      <w:proofErr w:type="spellEnd"/>
      <w:r w:rsidR="00487146">
        <w:rPr>
          <w:rFonts w:asciiTheme="majorHAnsi" w:eastAsia="Times New Roman" w:hAnsiTheme="majorHAnsi" w:cstheme="majorHAnsi"/>
        </w:rPr>
        <w:t xml:space="preserve"> </w:t>
      </w:r>
      <w:r w:rsidR="00265820">
        <w:rPr>
          <w:rFonts w:asciiTheme="majorHAnsi" w:eastAsia="Times New Roman" w:hAnsiTheme="majorHAnsi" w:cstheme="majorHAnsi"/>
        </w:rPr>
        <w:t xml:space="preserve">and Henderson </w:t>
      </w:r>
      <w:r w:rsidR="00487146">
        <w:rPr>
          <w:rFonts w:asciiTheme="majorHAnsi" w:eastAsia="Times New Roman" w:hAnsiTheme="majorHAnsi" w:cstheme="majorHAnsi"/>
        </w:rPr>
        <w:t>2003</w:t>
      </w:r>
      <w:r w:rsidR="007D6007">
        <w:rPr>
          <w:rFonts w:asciiTheme="majorHAnsi" w:eastAsia="Times New Roman" w:hAnsiTheme="majorHAnsi" w:cstheme="majorHAnsi"/>
        </w:rPr>
        <w:t>)</w:t>
      </w:r>
      <w:r w:rsidR="00921EAC">
        <w:rPr>
          <w:rFonts w:asciiTheme="majorHAnsi" w:eastAsia="Times New Roman" w:hAnsiTheme="majorHAnsi" w:cstheme="majorHAnsi"/>
        </w:rPr>
        <w:t xml:space="preserve">, but it is unclear </w:t>
      </w:r>
      <w:r w:rsidR="00E81E2F">
        <w:rPr>
          <w:rFonts w:asciiTheme="majorHAnsi" w:eastAsia="Times New Roman" w:hAnsiTheme="majorHAnsi" w:cstheme="majorHAnsi"/>
        </w:rPr>
        <w:t>to what extent this</w:t>
      </w:r>
      <w:r w:rsidR="00921EAC">
        <w:rPr>
          <w:rFonts w:asciiTheme="majorHAnsi" w:eastAsia="Times New Roman" w:hAnsiTheme="majorHAnsi" w:cstheme="majorHAnsi"/>
        </w:rPr>
        <w:t xml:space="preserve"> phenomenon may derive from mathematical constraints </w:t>
      </w:r>
      <w:r w:rsidR="00BB521A">
        <w:rPr>
          <w:rFonts w:asciiTheme="majorHAnsi" w:eastAsia="Times New Roman" w:hAnsiTheme="majorHAnsi" w:cstheme="majorHAnsi"/>
        </w:rPr>
        <w:t>on the SAD r</w:t>
      </w:r>
      <w:r w:rsidR="00921EAC">
        <w:rPr>
          <w:rFonts w:asciiTheme="majorHAnsi" w:eastAsia="Times New Roman" w:hAnsiTheme="majorHAnsi" w:cstheme="majorHAnsi"/>
        </w:rPr>
        <w:t>ather than ecological processes</w:t>
      </w:r>
      <w:r w:rsidR="00B51B3A">
        <w:rPr>
          <w:rFonts w:asciiTheme="majorHAnsi" w:eastAsia="Times New Roman" w:hAnsiTheme="majorHAnsi" w:cstheme="majorHAnsi"/>
        </w:rPr>
        <w:t xml:space="preserve">. </w:t>
      </w:r>
      <w:r w:rsidR="00E81E2F">
        <w:rPr>
          <w:rFonts w:asciiTheme="majorHAnsi" w:eastAsia="Times New Roman" w:hAnsiTheme="majorHAnsi" w:cstheme="majorHAnsi"/>
        </w:rPr>
        <w:t>I</w:t>
      </w:r>
      <w:r w:rsidR="00B51B3A">
        <w:rPr>
          <w:rFonts w:asciiTheme="majorHAnsi" w:eastAsia="Times New Roman" w:hAnsiTheme="majorHAnsi" w:cstheme="majorHAnsi"/>
        </w:rPr>
        <w:t xml:space="preserve">f the prevalence of rare species in observed distributions consistently exceeds what would be expected to emerge from the statistical baseline, </w:t>
      </w:r>
      <w:r w:rsidR="00E81E2F">
        <w:rPr>
          <w:rFonts w:asciiTheme="majorHAnsi" w:eastAsia="Times New Roman" w:hAnsiTheme="majorHAnsi" w:cstheme="majorHAnsi"/>
        </w:rPr>
        <w:t>we would be prompted to look for</w:t>
      </w:r>
      <w:r w:rsidR="00B51B3A">
        <w:rPr>
          <w:rFonts w:asciiTheme="majorHAnsi" w:eastAsia="Times New Roman" w:hAnsiTheme="majorHAnsi" w:cstheme="majorHAnsi"/>
        </w:rPr>
        <w:t xml:space="preserve"> ecological mechanisms promoting rarity. </w:t>
      </w:r>
      <w:r w:rsidR="00E81E2F">
        <w:rPr>
          <w:rFonts w:asciiTheme="majorHAnsi" w:eastAsia="Times New Roman" w:hAnsiTheme="majorHAnsi" w:cstheme="majorHAnsi"/>
        </w:rPr>
        <w:t>C</w:t>
      </w:r>
      <w:r w:rsidR="00EB06C8">
        <w:rPr>
          <w:rFonts w:asciiTheme="majorHAnsi" w:eastAsia="Times New Roman" w:hAnsiTheme="majorHAnsi" w:cstheme="majorHAnsi"/>
        </w:rPr>
        <w:t>andidate theories</w:t>
      </w:r>
      <w:r w:rsidR="00B51B3A">
        <w:rPr>
          <w:rFonts w:asciiTheme="majorHAnsi" w:eastAsia="Times New Roman" w:hAnsiTheme="majorHAnsi" w:cstheme="majorHAnsi"/>
        </w:rPr>
        <w:t xml:space="preserve"> could then be evaluated based on how well </w:t>
      </w:r>
      <w:r w:rsidR="00E81E2F">
        <w:rPr>
          <w:rFonts w:asciiTheme="majorHAnsi" w:eastAsia="Times New Roman" w:hAnsiTheme="majorHAnsi" w:cstheme="majorHAnsi"/>
        </w:rPr>
        <w:t>their predictions for</w:t>
      </w:r>
      <w:r w:rsidR="00B51B3A">
        <w:rPr>
          <w:rFonts w:asciiTheme="majorHAnsi" w:eastAsia="Times New Roman" w:hAnsiTheme="majorHAnsi" w:cstheme="majorHAnsi"/>
        </w:rPr>
        <w:t xml:space="preserve"> the rare tail</w:t>
      </w:r>
      <w:r w:rsidR="00E81E2F">
        <w:rPr>
          <w:rFonts w:asciiTheme="majorHAnsi" w:eastAsia="Times New Roman" w:hAnsiTheme="majorHAnsi" w:cstheme="majorHAnsi"/>
        </w:rPr>
        <w:t xml:space="preserve"> of the SAD matched observed distributions. Thus, the </w:t>
      </w:r>
      <w:r w:rsidR="00E81E2F">
        <w:rPr>
          <w:rFonts w:asciiTheme="majorHAnsi" w:eastAsia="Times New Roman" w:hAnsiTheme="majorHAnsi" w:cstheme="majorHAnsi"/>
          <w:i/>
          <w:iCs/>
        </w:rPr>
        <w:t xml:space="preserve">deviations </w:t>
      </w:r>
      <w:r w:rsidR="00E81E2F">
        <w:rPr>
          <w:rFonts w:asciiTheme="majorHAnsi" w:eastAsia="Times New Roman" w:hAnsiTheme="majorHAnsi" w:cstheme="majorHAnsi"/>
        </w:rPr>
        <w:t xml:space="preserve">from the statistical baseline may enable us </w:t>
      </w:r>
      <w:r w:rsidR="00E81E2F" w:rsidRPr="002E2A57">
        <w:rPr>
          <w:rFonts w:asciiTheme="majorHAnsi" w:eastAsia="Times New Roman" w:hAnsiTheme="majorHAnsi" w:cstheme="majorHAnsi"/>
        </w:rPr>
        <w:t xml:space="preserve">to </w:t>
      </w:r>
      <w:r w:rsidR="00E81E2F">
        <w:rPr>
          <w:rFonts w:asciiTheme="majorHAnsi" w:eastAsia="Times New Roman" w:hAnsiTheme="majorHAnsi" w:cstheme="majorHAnsi"/>
        </w:rPr>
        <w:t xml:space="preserve">detect strong ecological processes or </w:t>
      </w:r>
      <w:r w:rsidR="00E81E2F" w:rsidRPr="002E2A57">
        <w:rPr>
          <w:rFonts w:asciiTheme="majorHAnsi" w:eastAsia="Times New Roman" w:hAnsiTheme="majorHAnsi" w:cstheme="majorHAnsi"/>
        </w:rPr>
        <w:t>evaluate theor</w:t>
      </w:r>
      <w:r w:rsidR="00E81E2F">
        <w:rPr>
          <w:rFonts w:asciiTheme="majorHAnsi" w:eastAsia="Times New Roman" w:hAnsiTheme="majorHAnsi" w:cstheme="majorHAnsi"/>
        </w:rPr>
        <w:t xml:space="preserve">ies </w:t>
      </w:r>
      <w:r w:rsidR="00E81E2F" w:rsidRPr="002E2A57">
        <w:rPr>
          <w:rFonts w:asciiTheme="majorHAnsi" w:eastAsia="Times New Roman" w:hAnsiTheme="majorHAnsi" w:cstheme="majorHAnsi"/>
        </w:rPr>
        <w:t xml:space="preserve">(Harte and Newman 2014, Xiao </w:t>
      </w:r>
      <w:r w:rsidR="00E81E2F">
        <w:rPr>
          <w:rFonts w:asciiTheme="majorHAnsi" w:eastAsia="Times New Roman" w:hAnsiTheme="majorHAnsi" w:cstheme="majorHAnsi"/>
        </w:rPr>
        <w:t>et al.</w:t>
      </w:r>
      <w:r w:rsidR="00E81E2F" w:rsidRPr="002E2A57">
        <w:rPr>
          <w:rFonts w:asciiTheme="majorHAnsi" w:eastAsia="Times New Roman" w:hAnsiTheme="majorHAnsi" w:cstheme="majorHAnsi"/>
        </w:rPr>
        <w:t xml:space="preserve"> 2016)</w:t>
      </w:r>
      <w:r w:rsidR="00E81E2F">
        <w:rPr>
          <w:rFonts w:asciiTheme="majorHAnsi" w:eastAsia="Times New Roman" w:hAnsiTheme="majorHAnsi" w:cstheme="majorHAnsi"/>
        </w:rPr>
        <w:t xml:space="preserve">. </w:t>
      </w:r>
    </w:p>
    <w:p w14:paraId="5B4BD063" w14:textId="09E75E1E" w:rsidR="00060335" w:rsidRDefault="00F25E42" w:rsidP="006361DB">
      <w:pPr>
        <w:spacing w:line="480" w:lineRule="auto"/>
        <w:rPr>
          <w:rFonts w:asciiTheme="majorHAnsi" w:eastAsia="Times New Roman" w:hAnsiTheme="majorHAnsi" w:cstheme="majorHAnsi"/>
        </w:rPr>
      </w:pPr>
      <w:r w:rsidRPr="00106141">
        <w:rPr>
          <w:rFonts w:asciiTheme="majorHAnsi" w:eastAsia="Times New Roman" w:hAnsiTheme="majorHAnsi" w:cstheme="majorHAnsi"/>
        </w:rPr>
        <w:t xml:space="preserve">Successfully </w:t>
      </w:r>
      <w:r w:rsidR="00946A66">
        <w:rPr>
          <w:rFonts w:asciiTheme="majorHAnsi" w:eastAsia="Times New Roman" w:hAnsiTheme="majorHAnsi" w:cstheme="majorHAnsi"/>
        </w:rPr>
        <w:t>i</w:t>
      </w:r>
      <w:r w:rsidR="00136BF8">
        <w:rPr>
          <w:rFonts w:asciiTheme="majorHAnsi" w:eastAsia="Times New Roman" w:hAnsiTheme="majorHAnsi" w:cstheme="majorHAnsi"/>
        </w:rPr>
        <w:t>nter</w:t>
      </w:r>
      <w:r w:rsidR="00693DFB" w:rsidRPr="006361DB">
        <w:rPr>
          <w:rFonts w:asciiTheme="majorHAnsi" w:eastAsia="Times New Roman" w:hAnsiTheme="majorHAnsi" w:cstheme="majorHAnsi"/>
        </w:rPr>
        <w:t>preting</w:t>
      </w:r>
      <w:r w:rsidR="00946A66" w:rsidRPr="00106141">
        <w:rPr>
          <w:rFonts w:asciiTheme="majorHAnsi" w:eastAsia="Times New Roman" w:hAnsiTheme="majorHAnsi" w:cstheme="majorHAnsi"/>
        </w:rPr>
        <w:t xml:space="preserve"> </w:t>
      </w:r>
      <w:r w:rsidR="00725670" w:rsidRPr="00106141">
        <w:rPr>
          <w:rFonts w:asciiTheme="majorHAnsi" w:eastAsia="Times New Roman" w:hAnsiTheme="majorHAnsi" w:cstheme="majorHAnsi"/>
        </w:rPr>
        <w:t>SADs in this fashion</w:t>
      </w:r>
      <w:r w:rsidR="00365D1E" w:rsidRPr="00106141">
        <w:rPr>
          <w:rFonts w:asciiTheme="majorHAnsi" w:eastAsia="Times New Roman" w:hAnsiTheme="majorHAnsi" w:cstheme="majorHAnsi"/>
        </w:rPr>
        <w:t xml:space="preserve"> </w:t>
      </w:r>
      <w:r w:rsidR="00C91A23" w:rsidRPr="00106141">
        <w:rPr>
          <w:rFonts w:asciiTheme="majorHAnsi" w:eastAsia="Times New Roman" w:hAnsiTheme="majorHAnsi" w:cstheme="majorHAnsi"/>
        </w:rPr>
        <w:t xml:space="preserve">depends on our capacity to detect and quantify deviations between empirical observations and </w:t>
      </w:r>
      <w:r w:rsidR="000359F5">
        <w:rPr>
          <w:rFonts w:asciiTheme="majorHAnsi" w:eastAsia="Times New Roman" w:hAnsiTheme="majorHAnsi" w:cstheme="majorHAnsi"/>
        </w:rPr>
        <w:t>statistical bas</w:t>
      </w:r>
      <w:r w:rsidR="006A68C6">
        <w:rPr>
          <w:rFonts w:asciiTheme="majorHAnsi" w:eastAsia="Times New Roman" w:hAnsiTheme="majorHAnsi" w:cstheme="majorHAnsi"/>
        </w:rPr>
        <w:t>elines</w:t>
      </w:r>
      <w:r w:rsidR="00C91A23" w:rsidRPr="002E2A57">
        <w:rPr>
          <w:rFonts w:asciiTheme="majorHAnsi" w:eastAsia="Times New Roman" w:hAnsiTheme="majorHAnsi" w:cstheme="majorHAnsi"/>
        </w:rPr>
        <w:t xml:space="preserve">, </w:t>
      </w:r>
      <w:r w:rsidR="001654A0">
        <w:rPr>
          <w:rFonts w:asciiTheme="majorHAnsi" w:eastAsia="Times New Roman" w:hAnsiTheme="majorHAnsi" w:cstheme="majorHAnsi"/>
        </w:rPr>
        <w:t>which</w:t>
      </w:r>
      <w:r w:rsidR="00C91A23" w:rsidRPr="002E2A57">
        <w:rPr>
          <w:rFonts w:asciiTheme="majorHAnsi" w:eastAsia="Times New Roman" w:hAnsiTheme="majorHAnsi" w:cstheme="majorHAnsi"/>
        </w:rPr>
        <w:t xml:space="preserve"> requires</w:t>
      </w:r>
      <w:r w:rsidR="00B245A6" w:rsidRPr="002E2A57">
        <w:rPr>
          <w:rFonts w:asciiTheme="majorHAnsi" w:eastAsia="Times New Roman" w:hAnsiTheme="majorHAnsi" w:cstheme="majorHAnsi"/>
        </w:rPr>
        <w:t xml:space="preserve"> metrics and computational approaches that allow us to quantify and interpret whatever deviations may exist</w:t>
      </w:r>
      <w:r w:rsidR="002D4864">
        <w:rPr>
          <w:rFonts w:asciiTheme="majorHAnsi" w:eastAsia="Times New Roman" w:hAnsiTheme="majorHAnsi" w:cstheme="majorHAnsi"/>
        </w:rPr>
        <w:t>.</w:t>
      </w:r>
      <w:r w:rsidR="00B245A6" w:rsidRPr="002E2A57">
        <w:rPr>
          <w:rFonts w:asciiTheme="majorHAnsi" w:eastAsia="Times New Roman" w:hAnsiTheme="majorHAnsi" w:cstheme="majorHAnsi"/>
        </w:rPr>
        <w:t xml:space="preserve"> </w:t>
      </w:r>
      <w:r w:rsidR="009662F7">
        <w:rPr>
          <w:rFonts w:asciiTheme="majorHAnsi" w:eastAsia="Times New Roman" w:hAnsiTheme="majorHAnsi" w:cstheme="majorHAnsi"/>
        </w:rPr>
        <w:t xml:space="preserve">Here, we build upon </w:t>
      </w:r>
      <w:r w:rsidR="009662F7" w:rsidRPr="002E2A57">
        <w:rPr>
          <w:rFonts w:asciiTheme="majorHAnsi" w:eastAsia="Times New Roman" w:hAnsiTheme="majorHAnsi" w:cstheme="majorHAnsi"/>
        </w:rPr>
        <w:t xml:space="preserve">the combinatoric approach developed by </w:t>
      </w:r>
      <w:proofErr w:type="spellStart"/>
      <w:r w:rsidR="009662F7" w:rsidRPr="002E2A57">
        <w:rPr>
          <w:rFonts w:asciiTheme="majorHAnsi" w:eastAsia="Times New Roman" w:hAnsiTheme="majorHAnsi" w:cstheme="majorHAnsi"/>
        </w:rPr>
        <w:t>Locey</w:t>
      </w:r>
      <w:proofErr w:type="spellEnd"/>
      <w:r w:rsidR="009662F7" w:rsidRPr="002E2A57">
        <w:rPr>
          <w:rFonts w:asciiTheme="majorHAnsi" w:eastAsia="Times New Roman" w:hAnsiTheme="majorHAnsi" w:cstheme="majorHAnsi"/>
        </w:rPr>
        <w:t xml:space="preserve"> and White (2013) to </w:t>
      </w:r>
      <w:r w:rsidR="009662F7">
        <w:rPr>
          <w:rFonts w:asciiTheme="majorHAnsi" w:eastAsia="Times New Roman" w:hAnsiTheme="majorHAnsi" w:cstheme="majorHAnsi"/>
        </w:rPr>
        <w:t xml:space="preserve">define and explore statistical baselines for </w:t>
      </w:r>
      <w:r w:rsidR="00D77D87">
        <w:rPr>
          <w:rFonts w:asciiTheme="majorHAnsi" w:eastAsia="Times New Roman" w:hAnsiTheme="majorHAnsi" w:cstheme="majorHAnsi"/>
        </w:rPr>
        <w:t>SADs</w:t>
      </w:r>
      <w:r w:rsidR="009662F7">
        <w:rPr>
          <w:rFonts w:asciiTheme="majorHAnsi" w:eastAsia="Times New Roman" w:hAnsiTheme="majorHAnsi" w:cstheme="majorHAnsi"/>
        </w:rPr>
        <w:t xml:space="preserve">. </w:t>
      </w:r>
      <w:r w:rsidR="00523FDB">
        <w:rPr>
          <w:rFonts w:asciiTheme="majorHAnsi" w:eastAsia="Times New Roman" w:hAnsiTheme="majorHAnsi" w:cstheme="majorHAnsi"/>
        </w:rPr>
        <w:t xml:space="preserve">For a given </w:t>
      </w:r>
      <w:r w:rsidR="007C324F">
        <w:rPr>
          <w:rFonts w:asciiTheme="majorHAnsi" w:eastAsia="Times New Roman" w:hAnsiTheme="majorHAnsi" w:cstheme="majorHAnsi"/>
          <w:i/>
          <w:iCs/>
        </w:rPr>
        <w:t xml:space="preserve">N </w:t>
      </w:r>
      <w:r w:rsidR="007C324F">
        <w:rPr>
          <w:rFonts w:asciiTheme="majorHAnsi" w:eastAsia="Times New Roman" w:hAnsiTheme="majorHAnsi" w:cstheme="majorHAnsi"/>
        </w:rPr>
        <w:t xml:space="preserve">(total number of individuals) and </w:t>
      </w:r>
      <w:r w:rsidR="007C324F">
        <w:rPr>
          <w:rFonts w:asciiTheme="majorHAnsi" w:eastAsia="Times New Roman" w:hAnsiTheme="majorHAnsi" w:cstheme="majorHAnsi"/>
          <w:i/>
          <w:iCs/>
        </w:rPr>
        <w:t xml:space="preserve">S </w:t>
      </w:r>
      <w:r w:rsidR="007C324F">
        <w:rPr>
          <w:rFonts w:asciiTheme="majorHAnsi" w:eastAsia="Times New Roman" w:hAnsiTheme="majorHAnsi" w:cstheme="majorHAnsi"/>
        </w:rPr>
        <w:t xml:space="preserve">(total number of species), </w:t>
      </w:r>
      <w:r w:rsidR="00523FDB">
        <w:rPr>
          <w:rFonts w:asciiTheme="majorHAnsi" w:eastAsia="Times New Roman" w:hAnsiTheme="majorHAnsi" w:cstheme="majorHAnsi"/>
        </w:rPr>
        <w:t xml:space="preserve">there exists a finite </w:t>
      </w:r>
      <w:r w:rsidR="00060335">
        <w:rPr>
          <w:rFonts w:asciiTheme="majorHAnsi" w:eastAsia="Times New Roman" w:hAnsiTheme="majorHAnsi" w:cstheme="majorHAnsi"/>
        </w:rPr>
        <w:t xml:space="preserve">set of </w:t>
      </w:r>
      <w:r w:rsidR="00060335" w:rsidRPr="00523FDB">
        <w:rPr>
          <w:rFonts w:asciiTheme="majorHAnsi" w:eastAsia="Times New Roman" w:hAnsiTheme="majorHAnsi" w:cstheme="majorHAnsi"/>
        </w:rPr>
        <w:t>possible</w:t>
      </w:r>
      <w:r w:rsidR="00060335" w:rsidRPr="006361DB">
        <w:rPr>
          <w:rFonts w:asciiTheme="majorHAnsi" w:eastAsia="Times New Roman" w:hAnsiTheme="majorHAnsi" w:cstheme="majorHAnsi"/>
        </w:rPr>
        <w:t xml:space="preserve"> </w:t>
      </w:r>
      <w:r w:rsidR="00060335">
        <w:rPr>
          <w:rFonts w:asciiTheme="majorHAnsi" w:eastAsia="Times New Roman" w:hAnsiTheme="majorHAnsi" w:cstheme="majorHAnsi"/>
        </w:rPr>
        <w:t>distributions of individuals into species. Collectively</w:t>
      </w:r>
      <w:r w:rsidR="00664C48">
        <w:rPr>
          <w:rFonts w:asciiTheme="majorHAnsi" w:eastAsia="Times New Roman" w:hAnsiTheme="majorHAnsi" w:cstheme="majorHAnsi"/>
        </w:rPr>
        <w:t xml:space="preserve">, this set </w:t>
      </w:r>
      <w:r w:rsidR="00060335">
        <w:rPr>
          <w:rFonts w:asciiTheme="majorHAnsi" w:eastAsia="Times New Roman" w:hAnsiTheme="majorHAnsi" w:cstheme="majorHAnsi"/>
        </w:rPr>
        <w:t xml:space="preserve">of possible SADs is </w:t>
      </w:r>
      <w:r w:rsidR="00823024">
        <w:rPr>
          <w:rFonts w:asciiTheme="majorHAnsi" w:eastAsia="Times New Roman" w:hAnsiTheme="majorHAnsi" w:cstheme="majorHAnsi"/>
        </w:rPr>
        <w:t>the</w:t>
      </w:r>
      <w:r w:rsidR="00060335">
        <w:rPr>
          <w:rFonts w:asciiTheme="majorHAnsi" w:eastAsia="Times New Roman" w:hAnsiTheme="majorHAnsi" w:cstheme="majorHAnsi"/>
        </w:rPr>
        <w:t xml:space="preserve"> </w:t>
      </w:r>
      <w:r w:rsidR="00060335" w:rsidRPr="003B5354">
        <w:rPr>
          <w:rFonts w:asciiTheme="majorHAnsi" w:eastAsia="Times New Roman" w:hAnsiTheme="majorHAnsi" w:cstheme="majorHAnsi"/>
          <w:i/>
          <w:iCs/>
        </w:rPr>
        <w:t>feasible set</w:t>
      </w:r>
      <w:r w:rsidR="002C796C">
        <w:rPr>
          <w:rFonts w:asciiTheme="majorHAnsi" w:eastAsia="Times New Roman" w:hAnsiTheme="majorHAnsi" w:cstheme="majorHAnsi"/>
        </w:rPr>
        <w:t xml:space="preserve">, </w:t>
      </w:r>
      <w:r w:rsidR="00060335">
        <w:rPr>
          <w:rFonts w:asciiTheme="majorHAnsi" w:eastAsia="Times New Roman" w:hAnsiTheme="majorHAnsi" w:cstheme="majorHAnsi"/>
        </w:rPr>
        <w:t xml:space="preserve">with each possible </w:t>
      </w:r>
      <w:r w:rsidR="006F2E74">
        <w:rPr>
          <w:rFonts w:asciiTheme="majorHAnsi" w:eastAsia="Times New Roman" w:hAnsiTheme="majorHAnsi" w:cstheme="majorHAnsi"/>
        </w:rPr>
        <w:t>SAD</w:t>
      </w:r>
      <w:r w:rsidR="00060335">
        <w:rPr>
          <w:rFonts w:asciiTheme="majorHAnsi" w:eastAsia="Times New Roman" w:hAnsiTheme="majorHAnsi" w:cstheme="majorHAnsi"/>
        </w:rPr>
        <w:t xml:space="preserve"> </w:t>
      </w:r>
      <w:r w:rsidR="00AA01D5">
        <w:rPr>
          <w:rFonts w:asciiTheme="majorHAnsi" w:eastAsia="Times New Roman" w:hAnsiTheme="majorHAnsi" w:cstheme="majorHAnsi"/>
        </w:rPr>
        <w:t xml:space="preserve">constituting a single element of the set. </w:t>
      </w:r>
      <w:r w:rsidR="00060335">
        <w:rPr>
          <w:rFonts w:asciiTheme="majorHAnsi" w:eastAsia="Times New Roman" w:hAnsiTheme="majorHAnsi" w:cstheme="majorHAnsi"/>
        </w:rPr>
        <w:t xml:space="preserve">If an observed SAD is drawn at random from </w:t>
      </w:r>
      <w:r w:rsidR="00823024">
        <w:rPr>
          <w:rFonts w:asciiTheme="majorHAnsi" w:eastAsia="Times New Roman" w:hAnsiTheme="majorHAnsi" w:cstheme="majorHAnsi"/>
        </w:rPr>
        <w:t>the feasible set</w:t>
      </w:r>
      <w:r w:rsidR="00060335">
        <w:rPr>
          <w:rFonts w:asciiTheme="majorHAnsi" w:eastAsia="Times New Roman" w:hAnsiTheme="majorHAnsi" w:cstheme="majorHAnsi"/>
        </w:rPr>
        <w:t xml:space="preserve">, it is likely to have a shape similar to the shapes most common in the </w:t>
      </w:r>
      <w:r w:rsidR="00060335">
        <w:rPr>
          <w:rFonts w:asciiTheme="majorHAnsi" w:eastAsia="Times New Roman" w:hAnsiTheme="majorHAnsi" w:cstheme="majorHAnsi"/>
        </w:rPr>
        <w:lastRenderedPageBreak/>
        <w:t xml:space="preserve">feasible set. The feasible set </w:t>
      </w:r>
      <w:r w:rsidR="00823024">
        <w:rPr>
          <w:rFonts w:asciiTheme="majorHAnsi" w:eastAsia="Times New Roman" w:hAnsiTheme="majorHAnsi" w:cstheme="majorHAnsi"/>
        </w:rPr>
        <w:t>therefore allows us to define statistical baselines for assessing deviations between observed SADs and</w:t>
      </w:r>
      <w:r w:rsidR="00B313AC">
        <w:rPr>
          <w:rFonts w:asciiTheme="majorHAnsi" w:eastAsia="Times New Roman" w:hAnsiTheme="majorHAnsi" w:cstheme="majorHAnsi"/>
        </w:rPr>
        <w:t xml:space="preserve"> what is likely to occur due to mathematical constraints</w:t>
      </w:r>
      <w:r w:rsidR="00060335">
        <w:rPr>
          <w:rFonts w:asciiTheme="majorHAnsi" w:eastAsia="Times New Roman" w:hAnsiTheme="majorHAnsi" w:cstheme="majorHAnsi"/>
        </w:rPr>
        <w:t xml:space="preserve"> (</w:t>
      </w:r>
      <w:proofErr w:type="spellStart"/>
      <w:r w:rsidR="00060335">
        <w:rPr>
          <w:rFonts w:asciiTheme="majorHAnsi" w:eastAsia="Times New Roman" w:hAnsiTheme="majorHAnsi" w:cstheme="majorHAnsi"/>
        </w:rPr>
        <w:t>Locey</w:t>
      </w:r>
      <w:proofErr w:type="spellEnd"/>
      <w:r w:rsidR="00060335">
        <w:rPr>
          <w:rFonts w:asciiTheme="majorHAnsi" w:eastAsia="Times New Roman" w:hAnsiTheme="majorHAnsi" w:cstheme="majorHAnsi"/>
        </w:rPr>
        <w:t xml:space="preserve"> and White 2013).  </w:t>
      </w:r>
    </w:p>
    <w:p w14:paraId="61E2C815" w14:textId="55FA84AB" w:rsidR="00D03647" w:rsidRPr="002E2A57" w:rsidRDefault="00623244" w:rsidP="009342D9">
      <w:pPr>
        <w:spacing w:line="480" w:lineRule="auto"/>
        <w:rPr>
          <w:rFonts w:asciiTheme="majorHAnsi" w:eastAsia="Times New Roman" w:hAnsiTheme="majorHAnsi" w:cstheme="majorHAnsi"/>
        </w:rPr>
      </w:pPr>
      <w:r>
        <w:rPr>
          <w:rFonts w:asciiTheme="majorHAnsi" w:eastAsia="Times New Roman" w:hAnsiTheme="majorHAnsi" w:cstheme="majorHAnsi"/>
        </w:rPr>
        <w:t>The</w:t>
      </w:r>
      <w:r w:rsidR="00C71763">
        <w:rPr>
          <w:rFonts w:asciiTheme="majorHAnsi" w:eastAsia="Times New Roman" w:hAnsiTheme="majorHAnsi" w:cstheme="majorHAnsi"/>
        </w:rPr>
        <w:t xml:space="preserve"> feasible set can </w:t>
      </w:r>
      <w:r>
        <w:rPr>
          <w:rFonts w:asciiTheme="majorHAnsi" w:eastAsia="Times New Roman" w:hAnsiTheme="majorHAnsi" w:cstheme="majorHAnsi"/>
        </w:rPr>
        <w:t>also be</w:t>
      </w:r>
      <w:r w:rsidR="00C71763">
        <w:rPr>
          <w:rFonts w:asciiTheme="majorHAnsi" w:eastAsia="Times New Roman" w:hAnsiTheme="majorHAnsi" w:cstheme="majorHAnsi"/>
        </w:rPr>
        <w:t xml:space="preserve"> used to explore how the characteristics of the statistical baseline, and the presence and nature of any deviations that occur, vary over ranges of values for S and N.</w:t>
      </w:r>
      <w:r>
        <w:rPr>
          <w:rFonts w:asciiTheme="majorHAnsi" w:eastAsia="Times New Roman" w:hAnsiTheme="majorHAnsi" w:cstheme="majorHAnsi"/>
        </w:rPr>
        <w:t xml:space="preserve"> Although most feasible sets are dominated by </w:t>
      </w:r>
      <w:r w:rsidR="000F32C3">
        <w:rPr>
          <w:rFonts w:asciiTheme="majorHAnsi" w:eastAsia="Times New Roman" w:hAnsiTheme="majorHAnsi" w:cstheme="majorHAnsi"/>
        </w:rPr>
        <w:t>the hollow-curve shape</w:t>
      </w:r>
      <w:r>
        <w:rPr>
          <w:rFonts w:asciiTheme="majorHAnsi" w:eastAsia="Times New Roman" w:hAnsiTheme="majorHAnsi" w:cstheme="majorHAnsi"/>
        </w:rPr>
        <w:t xml:space="preserve">, variation in S, N, and the ratio of N to S modulate </w:t>
      </w:r>
      <w:r w:rsidR="000F32C3">
        <w:rPr>
          <w:rFonts w:asciiTheme="majorHAnsi" w:eastAsia="Times New Roman" w:hAnsiTheme="majorHAnsi" w:cstheme="majorHAnsi"/>
        </w:rPr>
        <w:t>the</w:t>
      </w:r>
      <w:r>
        <w:rPr>
          <w:rFonts w:asciiTheme="majorHAnsi" w:eastAsia="Times New Roman" w:hAnsiTheme="majorHAnsi" w:cstheme="majorHAnsi"/>
        </w:rPr>
        <w:t xml:space="preserve"> detailed attributes of the SADs in a feasible set (</w:t>
      </w:r>
      <w:proofErr w:type="spellStart"/>
      <w:r>
        <w:rPr>
          <w:rFonts w:asciiTheme="majorHAnsi" w:eastAsia="Times New Roman" w:hAnsiTheme="majorHAnsi" w:cstheme="majorHAnsi"/>
        </w:rPr>
        <w:t>Locey</w:t>
      </w:r>
      <w:proofErr w:type="spellEnd"/>
      <w:r>
        <w:rPr>
          <w:rFonts w:asciiTheme="majorHAnsi" w:eastAsia="Times New Roman" w:hAnsiTheme="majorHAnsi" w:cstheme="majorHAnsi"/>
        </w:rPr>
        <w:t xml:space="preserve"> and White 2013). For example, if the ratio of N to S is </w:t>
      </w:r>
      <w:r w:rsidR="000F32C3">
        <w:rPr>
          <w:rFonts w:asciiTheme="majorHAnsi" w:eastAsia="Times New Roman" w:hAnsiTheme="majorHAnsi" w:cstheme="majorHAnsi"/>
        </w:rPr>
        <w:t>close to 1</w:t>
      </w:r>
      <w:r>
        <w:rPr>
          <w:rFonts w:asciiTheme="majorHAnsi" w:eastAsia="Times New Roman" w:hAnsiTheme="majorHAnsi" w:cstheme="majorHAnsi"/>
        </w:rPr>
        <w:t>, all possible SADs are mathematically constrained to be fairly even (</w:t>
      </w:r>
      <w:proofErr w:type="spellStart"/>
      <w:r>
        <w:rPr>
          <w:rFonts w:asciiTheme="majorHAnsi" w:eastAsia="Times New Roman" w:hAnsiTheme="majorHAnsi" w:cstheme="majorHAnsi"/>
        </w:rPr>
        <w:t>Locey</w:t>
      </w:r>
      <w:proofErr w:type="spellEnd"/>
      <w:r>
        <w:rPr>
          <w:rFonts w:asciiTheme="majorHAnsi" w:eastAsia="Times New Roman" w:hAnsiTheme="majorHAnsi" w:cstheme="majorHAnsi"/>
        </w:rPr>
        <w:t xml:space="preserve"> and White 2013).</w:t>
      </w:r>
      <w:r w:rsidR="000F32C3" w:rsidRPr="000F32C3">
        <w:rPr>
          <w:rFonts w:asciiTheme="majorHAnsi" w:eastAsia="Times New Roman" w:hAnsiTheme="majorHAnsi" w:cstheme="majorHAnsi"/>
        </w:rPr>
        <w:t xml:space="preserve"> </w:t>
      </w:r>
      <w:r w:rsidR="000F32C3">
        <w:rPr>
          <w:rFonts w:asciiTheme="majorHAnsi" w:eastAsia="Times New Roman" w:hAnsiTheme="majorHAnsi" w:cstheme="majorHAnsi"/>
        </w:rPr>
        <w:t>Although an SAD that is very even would be highly unusual in most cases, it would be expected in this situation.</w:t>
      </w:r>
      <w:r>
        <w:rPr>
          <w:rFonts w:asciiTheme="majorHAnsi" w:eastAsia="Times New Roman" w:hAnsiTheme="majorHAnsi" w:cstheme="majorHAnsi"/>
        </w:rPr>
        <w:t xml:space="preserve"> </w:t>
      </w:r>
      <w:r w:rsidR="004149F2">
        <w:rPr>
          <w:rFonts w:asciiTheme="majorHAnsi" w:eastAsia="Times New Roman" w:hAnsiTheme="majorHAnsi" w:cstheme="majorHAnsi"/>
        </w:rPr>
        <w:t>The feasible set therefore allows us to appropriately calibrate our expectations for what types of observations would be surprising for an SAD given the specific constraints imposed by its S and N.</w:t>
      </w:r>
      <w:r>
        <w:rPr>
          <w:rFonts w:asciiTheme="majorHAnsi" w:eastAsia="Times New Roman" w:hAnsiTheme="majorHAnsi" w:cstheme="majorHAnsi"/>
        </w:rPr>
        <w:t xml:space="preserve"> </w:t>
      </w:r>
      <w:r w:rsidR="00C71763">
        <w:rPr>
          <w:rFonts w:asciiTheme="majorHAnsi" w:eastAsia="Times New Roman" w:hAnsiTheme="majorHAnsi" w:cstheme="majorHAnsi"/>
        </w:rPr>
        <w:t xml:space="preserve"> </w:t>
      </w:r>
      <w:r w:rsidR="002046F7">
        <w:rPr>
          <w:rFonts w:asciiTheme="majorHAnsi" w:eastAsia="Times New Roman" w:hAnsiTheme="majorHAnsi" w:cstheme="majorHAnsi"/>
        </w:rPr>
        <w:t xml:space="preserve">Additionally, </w:t>
      </w:r>
      <w:r w:rsidR="009743A6">
        <w:rPr>
          <w:rFonts w:asciiTheme="majorHAnsi" w:eastAsia="Times New Roman" w:hAnsiTheme="majorHAnsi" w:cstheme="majorHAnsi"/>
        </w:rPr>
        <w:t>accounting for</w:t>
      </w:r>
      <w:r w:rsidR="0037756C">
        <w:rPr>
          <w:rFonts w:asciiTheme="majorHAnsi" w:eastAsia="Times New Roman" w:hAnsiTheme="majorHAnsi" w:cstheme="majorHAnsi"/>
        </w:rPr>
        <w:t xml:space="preserve"> variation in</w:t>
      </w:r>
      <w:r w:rsidR="00316B21">
        <w:rPr>
          <w:rFonts w:asciiTheme="majorHAnsi" w:eastAsia="Times New Roman" w:hAnsiTheme="majorHAnsi" w:cstheme="majorHAnsi"/>
        </w:rPr>
        <w:t xml:space="preserve"> the</w:t>
      </w:r>
      <w:r w:rsidR="002046F7">
        <w:rPr>
          <w:rFonts w:asciiTheme="majorHAnsi" w:eastAsia="Times New Roman" w:hAnsiTheme="majorHAnsi" w:cstheme="majorHAnsi"/>
        </w:rPr>
        <w:t xml:space="preserve"> </w:t>
      </w:r>
      <w:r w:rsidR="007A2804">
        <w:rPr>
          <w:rFonts w:asciiTheme="majorHAnsi" w:eastAsia="Times New Roman" w:hAnsiTheme="majorHAnsi" w:cstheme="majorHAnsi"/>
        </w:rPr>
        <w:t xml:space="preserve">specificity, or vagueness, of the expectations derived from the statistical baseline </w:t>
      </w:r>
      <w:r w:rsidR="00F21AB9">
        <w:rPr>
          <w:rFonts w:asciiTheme="majorHAnsi" w:eastAsia="Times New Roman" w:hAnsiTheme="majorHAnsi" w:cstheme="majorHAnsi"/>
        </w:rPr>
        <w:t xml:space="preserve">may be </w:t>
      </w:r>
      <w:r w:rsidR="009342D9">
        <w:rPr>
          <w:rFonts w:asciiTheme="majorHAnsi" w:eastAsia="Times New Roman" w:hAnsiTheme="majorHAnsi" w:cstheme="majorHAnsi"/>
        </w:rPr>
        <w:t xml:space="preserve">critically important for disentangling the aspects of the SAD that </w:t>
      </w:r>
      <w:r w:rsidR="000F32C3">
        <w:rPr>
          <w:rFonts w:asciiTheme="majorHAnsi" w:eastAsia="Times New Roman" w:hAnsiTheme="majorHAnsi" w:cstheme="majorHAnsi"/>
        </w:rPr>
        <w:t xml:space="preserve">can be attributed to </w:t>
      </w:r>
      <w:r w:rsidR="009342D9">
        <w:rPr>
          <w:rFonts w:asciiTheme="majorHAnsi" w:eastAsia="Times New Roman" w:hAnsiTheme="majorHAnsi" w:cstheme="majorHAnsi"/>
        </w:rPr>
        <w:t xml:space="preserve">statistical constraints from those </w:t>
      </w:r>
      <w:r w:rsidR="000F32C3">
        <w:rPr>
          <w:rFonts w:asciiTheme="majorHAnsi" w:eastAsia="Times New Roman" w:hAnsiTheme="majorHAnsi" w:cstheme="majorHAnsi"/>
        </w:rPr>
        <w:t>that result from</w:t>
      </w:r>
      <w:r w:rsidR="009342D9">
        <w:rPr>
          <w:rFonts w:asciiTheme="majorHAnsi" w:eastAsia="Times New Roman" w:hAnsiTheme="majorHAnsi" w:cstheme="majorHAnsi"/>
        </w:rPr>
        <w:t xml:space="preserve"> other processes. If the vast majority of mathematically possible SADs are similar in shape </w:t>
      </w:r>
      <w:r w:rsidR="00066260">
        <w:rPr>
          <w:rFonts w:asciiTheme="majorHAnsi" w:eastAsia="Times New Roman" w:hAnsiTheme="majorHAnsi" w:cstheme="majorHAnsi"/>
        </w:rPr>
        <w:t>– generating a very specific, narrowly</w:t>
      </w:r>
      <w:r w:rsidR="00B45B57">
        <w:rPr>
          <w:rFonts w:asciiTheme="majorHAnsi" w:eastAsia="Times New Roman" w:hAnsiTheme="majorHAnsi" w:cstheme="majorHAnsi"/>
        </w:rPr>
        <w:t xml:space="preserve"> defined</w:t>
      </w:r>
      <w:r w:rsidR="00066260">
        <w:rPr>
          <w:rFonts w:asciiTheme="majorHAnsi" w:eastAsia="Times New Roman" w:hAnsiTheme="majorHAnsi" w:cstheme="majorHAnsi"/>
        </w:rPr>
        <w:t xml:space="preserve"> statistical baseline – </w:t>
      </w:r>
      <w:r w:rsidR="009342D9">
        <w:rPr>
          <w:rFonts w:asciiTheme="majorHAnsi" w:eastAsia="Times New Roman" w:hAnsiTheme="majorHAnsi" w:cstheme="majorHAnsi"/>
        </w:rPr>
        <w:t xml:space="preserve">then even small deviations </w:t>
      </w:r>
      <w:r w:rsidR="00FE2847">
        <w:rPr>
          <w:rFonts w:asciiTheme="majorHAnsi" w:eastAsia="Times New Roman" w:hAnsiTheme="majorHAnsi" w:cstheme="majorHAnsi"/>
        </w:rPr>
        <w:t>between an observed SAD and this baseline</w:t>
      </w:r>
      <w:r w:rsidR="009342D9">
        <w:rPr>
          <w:rFonts w:asciiTheme="majorHAnsi" w:eastAsia="Times New Roman" w:hAnsiTheme="majorHAnsi" w:cstheme="majorHAnsi"/>
        </w:rPr>
        <w:t xml:space="preserve"> can signal the operation of ecological processes. However, if many different shapes </w:t>
      </w:r>
      <w:r w:rsidR="00CA4F6F">
        <w:rPr>
          <w:rFonts w:asciiTheme="majorHAnsi" w:eastAsia="Times New Roman" w:hAnsiTheme="majorHAnsi" w:cstheme="majorHAnsi"/>
        </w:rPr>
        <w:t>occur with more</w:t>
      </w:r>
      <w:r w:rsidR="00914552">
        <w:rPr>
          <w:rFonts w:asciiTheme="majorHAnsi" w:eastAsia="Times New Roman" w:hAnsiTheme="majorHAnsi" w:cstheme="majorHAnsi"/>
        </w:rPr>
        <w:t xml:space="preserve"> even</w:t>
      </w:r>
      <w:r w:rsidR="00CA4F6F">
        <w:rPr>
          <w:rFonts w:asciiTheme="majorHAnsi" w:eastAsia="Times New Roman" w:hAnsiTheme="majorHAnsi" w:cstheme="majorHAnsi"/>
        </w:rPr>
        <w:t xml:space="preserve"> frequency in the feasible set</w:t>
      </w:r>
      <w:r w:rsidR="009342D9">
        <w:rPr>
          <w:rFonts w:asciiTheme="majorHAnsi" w:eastAsia="Times New Roman" w:hAnsiTheme="majorHAnsi" w:cstheme="majorHAnsi"/>
        </w:rPr>
        <w:t>,</w:t>
      </w:r>
      <w:r w:rsidR="005978AF">
        <w:rPr>
          <w:rFonts w:asciiTheme="majorHAnsi" w:eastAsia="Times New Roman" w:hAnsiTheme="majorHAnsi" w:cstheme="majorHAnsi"/>
        </w:rPr>
        <w:t xml:space="preserve"> the statistical baseline is less specific and less well defined, and</w:t>
      </w:r>
      <w:r w:rsidR="009342D9">
        <w:rPr>
          <w:rFonts w:asciiTheme="majorHAnsi" w:eastAsia="Times New Roman" w:hAnsiTheme="majorHAnsi" w:cstheme="majorHAnsi"/>
        </w:rPr>
        <w:t xml:space="preserve"> our sensitivity for distinguishing biological signal from statistical constraints</w:t>
      </w:r>
      <w:r w:rsidR="00D367B4">
        <w:rPr>
          <w:rFonts w:asciiTheme="majorHAnsi" w:eastAsia="Times New Roman" w:hAnsiTheme="majorHAnsi" w:cstheme="majorHAnsi"/>
        </w:rPr>
        <w:t xml:space="preserve"> is</w:t>
      </w:r>
      <w:r w:rsidR="009342D9">
        <w:rPr>
          <w:rFonts w:asciiTheme="majorHAnsi" w:eastAsia="Times New Roman" w:hAnsiTheme="majorHAnsi" w:cstheme="majorHAnsi"/>
        </w:rPr>
        <w:t xml:space="preserve"> </w:t>
      </w:r>
      <w:r w:rsidR="009B7BE9">
        <w:rPr>
          <w:rFonts w:asciiTheme="majorHAnsi" w:eastAsia="Times New Roman" w:hAnsiTheme="majorHAnsi" w:cstheme="majorHAnsi"/>
        </w:rPr>
        <w:t>greatly</w:t>
      </w:r>
      <w:r w:rsidR="009342D9">
        <w:rPr>
          <w:rFonts w:asciiTheme="majorHAnsi" w:eastAsia="Times New Roman" w:hAnsiTheme="majorHAnsi" w:cstheme="majorHAnsi"/>
        </w:rPr>
        <w:t xml:space="preserve"> reduced. </w:t>
      </w:r>
      <w:r w:rsidR="00E770B8">
        <w:rPr>
          <w:rFonts w:asciiTheme="majorHAnsi" w:eastAsia="Times New Roman" w:hAnsiTheme="majorHAnsi" w:cstheme="majorHAnsi"/>
        </w:rPr>
        <w:t xml:space="preserve">This is </w:t>
      </w:r>
      <w:r w:rsidR="000F32C3">
        <w:rPr>
          <w:rFonts w:asciiTheme="majorHAnsi" w:eastAsia="Times New Roman" w:hAnsiTheme="majorHAnsi" w:cstheme="majorHAnsi"/>
        </w:rPr>
        <w:t xml:space="preserve">more likely to occur when the size of the community, in terms of </w:t>
      </w:r>
      <w:r w:rsidR="000F32C3">
        <w:rPr>
          <w:rFonts w:asciiTheme="majorHAnsi" w:eastAsia="Times New Roman" w:hAnsiTheme="majorHAnsi" w:cstheme="majorHAnsi"/>
          <w:i/>
          <w:iCs/>
        </w:rPr>
        <w:t xml:space="preserve">S </w:t>
      </w:r>
      <w:r w:rsidR="000F32C3">
        <w:rPr>
          <w:rFonts w:asciiTheme="majorHAnsi" w:eastAsia="Times New Roman" w:hAnsiTheme="majorHAnsi" w:cstheme="majorHAnsi"/>
        </w:rPr>
        <w:t xml:space="preserve">and </w:t>
      </w:r>
      <w:r w:rsidR="000F32C3" w:rsidRPr="00AC1546">
        <w:rPr>
          <w:rFonts w:asciiTheme="majorHAnsi" w:eastAsia="Times New Roman" w:hAnsiTheme="majorHAnsi" w:cstheme="majorHAnsi"/>
          <w:i/>
          <w:iCs/>
        </w:rPr>
        <w:t>N</w:t>
      </w:r>
      <w:r w:rsidR="000F32C3">
        <w:rPr>
          <w:rFonts w:asciiTheme="majorHAnsi" w:eastAsia="Times New Roman" w:hAnsiTheme="majorHAnsi" w:cstheme="majorHAnsi"/>
          <w:i/>
          <w:iCs/>
        </w:rPr>
        <w:t xml:space="preserve">, </w:t>
      </w:r>
      <w:r w:rsidR="000F32C3">
        <w:rPr>
          <w:rFonts w:asciiTheme="majorHAnsi" w:eastAsia="Times New Roman" w:hAnsiTheme="majorHAnsi" w:cstheme="majorHAnsi"/>
        </w:rPr>
        <w:t>is small, because in such cases</w:t>
      </w:r>
      <w:r w:rsidR="000F32C3" w:rsidRPr="004C65A6">
        <w:rPr>
          <w:rFonts w:asciiTheme="majorHAnsi" w:eastAsia="Times New Roman" w:hAnsiTheme="majorHAnsi" w:cstheme="majorHAnsi"/>
        </w:rPr>
        <w:t xml:space="preserve"> </w:t>
      </w:r>
      <w:r w:rsidR="000F32C3">
        <w:rPr>
          <w:rFonts w:asciiTheme="majorHAnsi" w:eastAsia="Times New Roman" w:hAnsiTheme="majorHAnsi" w:cstheme="majorHAnsi"/>
        </w:rPr>
        <w:t>the</w:t>
      </w:r>
      <w:r w:rsidR="00E770B8">
        <w:rPr>
          <w:rFonts w:asciiTheme="majorHAnsi" w:eastAsia="Times New Roman" w:hAnsiTheme="majorHAnsi" w:cstheme="majorHAnsi"/>
        </w:rPr>
        <w:t xml:space="preserve"> </w:t>
      </w:r>
      <w:r w:rsidR="000F32C3">
        <w:rPr>
          <w:rFonts w:asciiTheme="majorHAnsi" w:eastAsia="Times New Roman" w:hAnsiTheme="majorHAnsi" w:cstheme="majorHAnsi"/>
        </w:rPr>
        <w:t xml:space="preserve">feasible set </w:t>
      </w:r>
      <w:r w:rsidR="00E770B8">
        <w:rPr>
          <w:rFonts w:asciiTheme="majorHAnsi" w:eastAsia="Times New Roman" w:hAnsiTheme="majorHAnsi" w:cstheme="majorHAnsi"/>
        </w:rPr>
        <w:t xml:space="preserve">may be too small </w:t>
      </w:r>
      <w:r w:rsidR="000F32C3">
        <w:rPr>
          <w:rFonts w:asciiTheme="majorHAnsi" w:eastAsia="Times New Roman" w:hAnsiTheme="majorHAnsi" w:cstheme="majorHAnsi"/>
        </w:rPr>
        <w:t xml:space="preserve">for a particular shape to emerge as the most common shape. </w:t>
      </w:r>
      <w:r w:rsidR="00E770B8">
        <w:rPr>
          <w:rFonts w:asciiTheme="majorHAnsi" w:eastAsia="Times New Roman" w:hAnsiTheme="majorHAnsi" w:cstheme="majorHAnsi"/>
        </w:rPr>
        <w:t>These s</w:t>
      </w:r>
      <w:r w:rsidR="000F32C3">
        <w:rPr>
          <w:rFonts w:asciiTheme="majorHAnsi" w:eastAsia="Times New Roman" w:hAnsiTheme="majorHAnsi" w:cstheme="majorHAnsi"/>
        </w:rPr>
        <w:t xml:space="preserve">tatistical baselines with broad distributions may therefore impede our ability to assess whether observed deviations </w:t>
      </w:r>
      <w:r w:rsidR="00E770B8">
        <w:rPr>
          <w:rFonts w:asciiTheme="majorHAnsi" w:eastAsia="Times New Roman" w:hAnsiTheme="majorHAnsi" w:cstheme="majorHAnsi"/>
        </w:rPr>
        <w:t xml:space="preserve">are </w:t>
      </w:r>
      <w:r w:rsidR="000F32C3">
        <w:rPr>
          <w:rFonts w:asciiTheme="majorHAnsi" w:eastAsia="Times New Roman" w:hAnsiTheme="majorHAnsi" w:cstheme="majorHAnsi"/>
        </w:rPr>
        <w:t>ecologically generated or expected to emerge randomly (Jaynes 1957).</w:t>
      </w:r>
      <w:r w:rsidR="003A7C89">
        <w:rPr>
          <w:rFonts w:asciiTheme="majorHAnsi" w:eastAsia="Times New Roman" w:hAnsiTheme="majorHAnsi" w:cstheme="majorHAnsi"/>
        </w:rPr>
        <w:t xml:space="preserve"> </w:t>
      </w:r>
      <w:r w:rsidR="00332A50">
        <w:rPr>
          <w:rFonts w:asciiTheme="majorHAnsi" w:eastAsia="Times New Roman" w:hAnsiTheme="majorHAnsi" w:cstheme="majorHAnsi"/>
        </w:rPr>
        <w:t xml:space="preserve">This general concern </w:t>
      </w:r>
      <w:r w:rsidR="003E2386">
        <w:rPr>
          <w:rFonts w:asciiTheme="majorHAnsi" w:eastAsia="Times New Roman" w:hAnsiTheme="majorHAnsi" w:cstheme="majorHAnsi"/>
        </w:rPr>
        <w:t xml:space="preserve">has been acknowledged </w:t>
      </w:r>
      <w:r w:rsidR="00BB5423">
        <w:rPr>
          <w:rFonts w:asciiTheme="majorHAnsi" w:eastAsia="Times New Roman" w:hAnsiTheme="majorHAnsi" w:cstheme="majorHAnsi"/>
        </w:rPr>
        <w:t>in e</w:t>
      </w:r>
      <w:r w:rsidR="003E2386">
        <w:rPr>
          <w:rFonts w:asciiTheme="majorHAnsi" w:eastAsia="Times New Roman" w:hAnsiTheme="majorHAnsi" w:cstheme="majorHAnsi"/>
        </w:rPr>
        <w:t xml:space="preserve">fforts to </w:t>
      </w:r>
      <w:r w:rsidR="00A8083C">
        <w:rPr>
          <w:rFonts w:asciiTheme="majorHAnsi" w:eastAsia="Times New Roman" w:hAnsiTheme="majorHAnsi" w:cstheme="majorHAnsi"/>
        </w:rPr>
        <w:t xml:space="preserve">compare </w:t>
      </w:r>
      <w:r w:rsidR="003E2386">
        <w:rPr>
          <w:rFonts w:asciiTheme="majorHAnsi" w:eastAsia="Times New Roman" w:hAnsiTheme="majorHAnsi" w:cstheme="majorHAnsi"/>
        </w:rPr>
        <w:t>ecological observations to statistical baselines (Harte</w:t>
      </w:r>
      <w:r w:rsidR="006E5503">
        <w:rPr>
          <w:rFonts w:asciiTheme="majorHAnsi" w:eastAsia="Times New Roman" w:hAnsiTheme="majorHAnsi" w:cstheme="majorHAnsi"/>
        </w:rPr>
        <w:t xml:space="preserve"> 2011</w:t>
      </w:r>
      <w:r w:rsidR="006C6C9F">
        <w:rPr>
          <w:rFonts w:asciiTheme="majorHAnsi" w:eastAsia="Times New Roman" w:hAnsiTheme="majorHAnsi" w:cstheme="majorHAnsi"/>
        </w:rPr>
        <w:t xml:space="preserve">, White </w:t>
      </w:r>
      <w:r w:rsidR="007873FC">
        <w:rPr>
          <w:rFonts w:asciiTheme="majorHAnsi" w:eastAsia="Times New Roman" w:hAnsiTheme="majorHAnsi" w:cstheme="majorHAnsi"/>
        </w:rPr>
        <w:t xml:space="preserve">et </w:t>
      </w:r>
      <w:r w:rsidR="007873FC">
        <w:rPr>
          <w:rFonts w:asciiTheme="majorHAnsi" w:eastAsia="Times New Roman" w:hAnsiTheme="majorHAnsi" w:cstheme="majorHAnsi"/>
        </w:rPr>
        <w:lastRenderedPageBreak/>
        <w:t>al.</w:t>
      </w:r>
      <w:r w:rsidR="006C6C9F">
        <w:rPr>
          <w:rFonts w:asciiTheme="majorHAnsi" w:eastAsia="Times New Roman" w:hAnsiTheme="majorHAnsi" w:cstheme="majorHAnsi"/>
        </w:rPr>
        <w:t xml:space="preserve"> 2012</w:t>
      </w:r>
      <w:r w:rsidR="003E2386">
        <w:rPr>
          <w:rFonts w:asciiTheme="majorHAnsi" w:eastAsia="Times New Roman" w:hAnsiTheme="majorHAnsi" w:cstheme="majorHAnsi"/>
        </w:rPr>
        <w:t xml:space="preserve">, </w:t>
      </w:r>
      <w:proofErr w:type="spellStart"/>
      <w:r w:rsidR="003E2386">
        <w:rPr>
          <w:rFonts w:asciiTheme="majorHAnsi" w:eastAsia="Times New Roman" w:hAnsiTheme="majorHAnsi" w:cstheme="majorHAnsi"/>
        </w:rPr>
        <w:t>Locey</w:t>
      </w:r>
      <w:proofErr w:type="spellEnd"/>
      <w:r w:rsidR="003E2386">
        <w:rPr>
          <w:rFonts w:asciiTheme="majorHAnsi" w:eastAsia="Times New Roman" w:hAnsiTheme="majorHAnsi" w:cstheme="majorHAnsi"/>
        </w:rPr>
        <w:t xml:space="preserve"> and White 2013</w:t>
      </w:r>
      <w:r w:rsidR="00876CDE">
        <w:rPr>
          <w:rFonts w:asciiTheme="majorHAnsi" w:eastAsia="Times New Roman" w:hAnsiTheme="majorHAnsi" w:cstheme="majorHAnsi"/>
        </w:rPr>
        <w:t>)</w:t>
      </w:r>
      <w:r w:rsidR="00F613DF">
        <w:rPr>
          <w:rFonts w:asciiTheme="majorHAnsi" w:eastAsia="Times New Roman" w:hAnsiTheme="majorHAnsi" w:cstheme="majorHAnsi"/>
        </w:rPr>
        <w:t xml:space="preserve"> </w:t>
      </w:r>
      <w:r w:rsidR="00A04798">
        <w:rPr>
          <w:rFonts w:asciiTheme="majorHAnsi" w:eastAsia="Times New Roman" w:hAnsiTheme="majorHAnsi" w:cstheme="majorHAnsi"/>
        </w:rPr>
        <w:t xml:space="preserve">but there has not yet been </w:t>
      </w:r>
      <w:r w:rsidR="001D02B4">
        <w:rPr>
          <w:rFonts w:asciiTheme="majorHAnsi" w:eastAsia="Times New Roman" w:hAnsiTheme="majorHAnsi" w:cstheme="majorHAnsi"/>
        </w:rPr>
        <w:t>a quantification of t</w:t>
      </w:r>
      <w:r w:rsidR="006C6D04">
        <w:rPr>
          <w:rFonts w:asciiTheme="majorHAnsi" w:eastAsia="Times New Roman" w:hAnsiTheme="majorHAnsi" w:cstheme="majorHAnsi"/>
        </w:rPr>
        <w:t xml:space="preserve">hese effects </w:t>
      </w:r>
      <w:r w:rsidR="00703279">
        <w:rPr>
          <w:rFonts w:asciiTheme="majorHAnsi" w:eastAsia="Times New Roman" w:hAnsiTheme="majorHAnsi" w:cstheme="majorHAnsi"/>
        </w:rPr>
        <w:t xml:space="preserve">for the SAD or </w:t>
      </w:r>
      <w:r w:rsidR="0085401B">
        <w:rPr>
          <w:rFonts w:asciiTheme="majorHAnsi" w:eastAsia="Times New Roman" w:hAnsiTheme="majorHAnsi" w:cstheme="majorHAnsi"/>
        </w:rPr>
        <w:t xml:space="preserve">an identification </w:t>
      </w:r>
      <w:r w:rsidR="00251817">
        <w:rPr>
          <w:rFonts w:asciiTheme="majorHAnsi" w:eastAsia="Times New Roman" w:hAnsiTheme="majorHAnsi" w:cstheme="majorHAnsi"/>
        </w:rPr>
        <w:t xml:space="preserve">of </w:t>
      </w:r>
      <w:r w:rsidR="00A04798">
        <w:rPr>
          <w:rFonts w:asciiTheme="majorHAnsi" w:eastAsia="Times New Roman" w:hAnsiTheme="majorHAnsi" w:cstheme="majorHAnsi"/>
        </w:rPr>
        <w:t xml:space="preserve">the range of community sizes most strongly affected. Because ecologists study the SAD for communities varying in size from the </w:t>
      </w:r>
      <w:r w:rsidR="00980002">
        <w:rPr>
          <w:rFonts w:asciiTheme="majorHAnsi" w:eastAsia="Times New Roman" w:hAnsiTheme="majorHAnsi" w:cstheme="majorHAnsi"/>
        </w:rPr>
        <w:t>very</w:t>
      </w:r>
      <w:r w:rsidR="00A04798">
        <w:rPr>
          <w:rFonts w:asciiTheme="majorHAnsi" w:eastAsia="Times New Roman" w:hAnsiTheme="majorHAnsi" w:cstheme="majorHAnsi"/>
        </w:rPr>
        <w:t xml:space="preserve"> small – </w:t>
      </w:r>
      <w:r w:rsidR="00A04798">
        <w:rPr>
          <w:rFonts w:asciiTheme="majorHAnsi" w:eastAsia="Times New Roman" w:hAnsiTheme="majorHAnsi" w:cstheme="majorHAnsi"/>
          <w:i/>
          <w:iCs/>
        </w:rPr>
        <w:t xml:space="preserve">S </w:t>
      </w:r>
      <w:r w:rsidR="00A04798">
        <w:rPr>
          <w:rFonts w:asciiTheme="majorHAnsi" w:eastAsia="Times New Roman" w:hAnsiTheme="majorHAnsi" w:cstheme="majorHAnsi"/>
        </w:rPr>
        <w:t xml:space="preserve">and </w:t>
      </w:r>
      <w:r w:rsidR="00A04798">
        <w:rPr>
          <w:rFonts w:asciiTheme="majorHAnsi" w:eastAsia="Times New Roman" w:hAnsiTheme="majorHAnsi" w:cstheme="majorHAnsi"/>
          <w:i/>
          <w:iCs/>
        </w:rPr>
        <w:t xml:space="preserve">N </w:t>
      </w:r>
      <w:r w:rsidR="00A04798">
        <w:rPr>
          <w:rFonts w:asciiTheme="majorHAnsi" w:eastAsia="Times New Roman" w:hAnsiTheme="majorHAnsi" w:cstheme="majorHAnsi"/>
        </w:rPr>
        <w:t xml:space="preserve">&lt; 5 – to the enormous – </w:t>
      </w:r>
      <w:r w:rsidR="00A04798">
        <w:rPr>
          <w:rFonts w:asciiTheme="majorHAnsi" w:eastAsia="Times New Roman" w:hAnsiTheme="majorHAnsi" w:cstheme="majorHAnsi"/>
          <w:i/>
          <w:iCs/>
        </w:rPr>
        <w:t xml:space="preserve">S </w:t>
      </w:r>
      <w:r w:rsidR="00A04798">
        <w:rPr>
          <w:rFonts w:asciiTheme="majorHAnsi" w:eastAsia="Times New Roman" w:hAnsiTheme="majorHAnsi" w:cstheme="majorHAnsi"/>
        </w:rPr>
        <w:t xml:space="preserve">and </w:t>
      </w:r>
      <w:r w:rsidR="00A04798">
        <w:rPr>
          <w:rFonts w:asciiTheme="majorHAnsi" w:eastAsia="Times New Roman" w:hAnsiTheme="majorHAnsi" w:cstheme="majorHAnsi"/>
          <w:i/>
          <w:iCs/>
        </w:rPr>
        <w:t>N</w:t>
      </w:r>
      <w:r w:rsidR="00A833EC">
        <w:rPr>
          <w:rFonts w:asciiTheme="majorHAnsi" w:eastAsia="Times New Roman" w:hAnsiTheme="majorHAnsi" w:cstheme="majorHAnsi"/>
          <w:i/>
          <w:iCs/>
        </w:rPr>
        <w:t xml:space="preserve"> </w:t>
      </w:r>
      <w:r w:rsidR="00A833EC">
        <w:rPr>
          <w:rFonts w:asciiTheme="majorHAnsi" w:eastAsia="Times New Roman" w:hAnsiTheme="majorHAnsi" w:cstheme="majorHAnsi"/>
        </w:rPr>
        <w:t xml:space="preserve">&gt;&gt; 1000 </w:t>
      </w:r>
      <w:r w:rsidR="00A04798">
        <w:rPr>
          <w:rFonts w:asciiTheme="majorHAnsi" w:eastAsia="Times New Roman" w:hAnsiTheme="majorHAnsi" w:cstheme="majorHAnsi"/>
        </w:rPr>
        <w:t xml:space="preserve">– </w:t>
      </w:r>
      <w:r w:rsidR="006C7924">
        <w:rPr>
          <w:rFonts w:asciiTheme="majorHAnsi" w:eastAsia="Times New Roman" w:hAnsiTheme="majorHAnsi" w:cstheme="majorHAnsi"/>
        </w:rPr>
        <w:t>identifying</w:t>
      </w:r>
      <w:r w:rsidR="00A04798">
        <w:rPr>
          <w:rFonts w:asciiTheme="majorHAnsi" w:eastAsia="Times New Roman" w:hAnsiTheme="majorHAnsi" w:cstheme="majorHAnsi"/>
        </w:rPr>
        <w:t xml:space="preserve"> the community sizes for w</w:t>
      </w:r>
      <w:r w:rsidR="001C6922">
        <w:rPr>
          <w:rFonts w:asciiTheme="majorHAnsi" w:eastAsia="Times New Roman" w:hAnsiTheme="majorHAnsi" w:cstheme="majorHAnsi"/>
        </w:rPr>
        <w:t>hich we can and cannot confidently detect deviations from the statistical baseline</w:t>
      </w:r>
      <w:r w:rsidR="00965B48">
        <w:rPr>
          <w:rFonts w:asciiTheme="majorHAnsi" w:eastAsia="Times New Roman" w:hAnsiTheme="majorHAnsi" w:cstheme="majorHAnsi"/>
        </w:rPr>
        <w:t xml:space="preserve"> </w:t>
      </w:r>
      <w:r w:rsidR="00C45609">
        <w:rPr>
          <w:rFonts w:asciiTheme="majorHAnsi" w:eastAsia="Times New Roman" w:hAnsiTheme="majorHAnsi" w:cstheme="majorHAnsi"/>
        </w:rPr>
        <w:t xml:space="preserve">is necessary to appropriately </w:t>
      </w:r>
      <w:r w:rsidR="00965B48">
        <w:rPr>
          <w:rFonts w:asciiTheme="majorHAnsi" w:eastAsia="Times New Roman" w:hAnsiTheme="majorHAnsi" w:cstheme="majorHAnsi"/>
        </w:rPr>
        <w:t>contextualize our interpretations</w:t>
      </w:r>
      <w:r w:rsidR="001C6922">
        <w:rPr>
          <w:rFonts w:asciiTheme="majorHAnsi" w:eastAsia="Times New Roman" w:hAnsiTheme="majorHAnsi" w:cstheme="majorHAnsi"/>
        </w:rPr>
        <w:t xml:space="preserve">. </w:t>
      </w:r>
      <w:r w:rsidR="003E2386">
        <w:rPr>
          <w:rFonts w:asciiTheme="majorHAnsi" w:eastAsia="Times New Roman" w:hAnsiTheme="majorHAnsi" w:cstheme="majorHAnsi"/>
        </w:rPr>
        <w:t xml:space="preserve"> </w:t>
      </w:r>
    </w:p>
    <w:p w14:paraId="30415019" w14:textId="06C079E1" w:rsidR="008D0389" w:rsidRPr="002E2A57" w:rsidRDefault="00245A3D" w:rsidP="00021897">
      <w:pPr>
        <w:spacing w:line="480" w:lineRule="auto"/>
        <w:rPr>
          <w:rFonts w:asciiTheme="majorHAnsi" w:eastAsia="Times New Roman" w:hAnsiTheme="majorHAnsi" w:cstheme="majorHAnsi"/>
        </w:rPr>
      </w:pPr>
      <w:r w:rsidRPr="002E2A57">
        <w:rPr>
          <w:rFonts w:asciiTheme="majorHAnsi" w:eastAsia="Times New Roman" w:hAnsiTheme="majorHAnsi" w:cstheme="majorHAnsi"/>
        </w:rPr>
        <w:t>Here w</w:t>
      </w:r>
      <w:r w:rsidR="00D03647" w:rsidRPr="002E2A57">
        <w:rPr>
          <w:rFonts w:asciiTheme="majorHAnsi" w:eastAsia="Times New Roman" w:hAnsiTheme="majorHAnsi" w:cstheme="majorHAnsi"/>
        </w:rPr>
        <w:t xml:space="preserve">e </w:t>
      </w:r>
      <w:r w:rsidR="007C3A60">
        <w:rPr>
          <w:rFonts w:asciiTheme="majorHAnsi" w:eastAsia="Times New Roman" w:hAnsiTheme="majorHAnsi" w:cstheme="majorHAnsi"/>
        </w:rPr>
        <w:t xml:space="preserve">use the feasible set to define statistical </w:t>
      </w:r>
      <w:r w:rsidR="003406B9">
        <w:rPr>
          <w:rFonts w:asciiTheme="majorHAnsi" w:eastAsia="Times New Roman" w:hAnsiTheme="majorHAnsi" w:cstheme="majorHAnsi"/>
        </w:rPr>
        <w:t>baselines for</w:t>
      </w:r>
      <w:r w:rsidR="007C3A60">
        <w:rPr>
          <w:rFonts w:asciiTheme="majorHAnsi" w:eastAsia="Times New Roman" w:hAnsiTheme="majorHAnsi" w:cstheme="majorHAnsi"/>
        </w:rPr>
        <w:t xml:space="preserve"> </w:t>
      </w:r>
      <w:r w:rsidR="009641D9" w:rsidRPr="002E2A57">
        <w:rPr>
          <w:rFonts w:asciiTheme="majorHAnsi" w:eastAsia="Times New Roman" w:hAnsiTheme="majorHAnsi" w:cstheme="majorHAnsi"/>
        </w:rPr>
        <w:t xml:space="preserve">empirical SADs </w:t>
      </w:r>
      <w:r w:rsidR="007C3A60">
        <w:rPr>
          <w:rFonts w:asciiTheme="majorHAnsi" w:eastAsia="Times New Roman" w:hAnsiTheme="majorHAnsi" w:cstheme="majorHAnsi"/>
        </w:rPr>
        <w:t>for</w:t>
      </w:r>
      <w:r w:rsidR="007C3A60" w:rsidRPr="002E2A57">
        <w:rPr>
          <w:rFonts w:asciiTheme="majorHAnsi" w:eastAsia="Times New Roman" w:hAnsiTheme="majorHAnsi" w:cstheme="majorHAnsi"/>
        </w:rPr>
        <w:t xml:space="preserve"> </w:t>
      </w:r>
      <w:r w:rsidR="00265995">
        <w:rPr>
          <w:rFonts w:asciiTheme="majorHAnsi" w:eastAsia="Times New Roman" w:hAnsiTheme="majorHAnsi" w:cstheme="majorHAnsi"/>
        </w:rPr>
        <w:t>22,000</w:t>
      </w:r>
      <w:r w:rsidR="007C3A60" w:rsidRPr="002E2A57">
        <w:rPr>
          <w:rFonts w:asciiTheme="majorHAnsi" w:eastAsia="Times New Roman" w:hAnsiTheme="majorHAnsi" w:cstheme="majorHAnsi"/>
        </w:rPr>
        <w:t xml:space="preserve"> communities of birds, mammals, trees, and miscellaneous other</w:t>
      </w:r>
      <w:r w:rsidR="00727179">
        <w:rPr>
          <w:rFonts w:asciiTheme="majorHAnsi" w:eastAsia="Times New Roman" w:hAnsiTheme="majorHAnsi" w:cstheme="majorHAnsi"/>
        </w:rPr>
        <w:t xml:space="preserve"> taxa</w:t>
      </w:r>
      <w:r w:rsidR="009662F7">
        <w:rPr>
          <w:rFonts w:asciiTheme="majorHAnsi" w:eastAsia="Times New Roman" w:hAnsiTheme="majorHAnsi" w:cstheme="majorHAnsi"/>
        </w:rPr>
        <w:t>.</w:t>
      </w:r>
      <w:r w:rsidR="00D43669" w:rsidRPr="002E2A57">
        <w:rPr>
          <w:rFonts w:asciiTheme="majorHAnsi" w:eastAsia="Times New Roman" w:hAnsiTheme="majorHAnsi" w:cstheme="majorHAnsi"/>
        </w:rPr>
        <w:t xml:space="preserve"> We then compare </w:t>
      </w:r>
      <w:r w:rsidR="00D43669" w:rsidRPr="002E2A57">
        <w:rPr>
          <w:rFonts w:asciiTheme="majorHAnsi" w:eastAsia="Times New Roman" w:hAnsiTheme="majorHAnsi" w:cstheme="majorHAnsi"/>
          <w:i/>
          <w:iCs/>
        </w:rPr>
        <w:t xml:space="preserve">observed </w:t>
      </w:r>
      <w:r w:rsidR="00D43669" w:rsidRPr="002E2A57">
        <w:rPr>
          <w:rFonts w:asciiTheme="majorHAnsi" w:eastAsia="Times New Roman" w:hAnsiTheme="majorHAnsi" w:cstheme="majorHAnsi"/>
        </w:rPr>
        <w:t xml:space="preserve">SADs to their corresponding statistical baselines and </w:t>
      </w:r>
      <w:r w:rsidR="00967152" w:rsidRPr="002E2A57">
        <w:rPr>
          <w:rFonts w:asciiTheme="majorHAnsi" w:eastAsia="Times New Roman" w:hAnsiTheme="majorHAnsi" w:cstheme="majorHAnsi"/>
        </w:rPr>
        <w:t>evaluate</w:t>
      </w:r>
      <w:r w:rsidR="00D43669" w:rsidRPr="002E2A57">
        <w:rPr>
          <w:rFonts w:asciiTheme="majorHAnsi" w:eastAsia="Times New Roman" w:hAnsiTheme="majorHAnsi" w:cstheme="majorHAnsi"/>
        </w:rPr>
        <w:t xml:space="preserve"> </w:t>
      </w:r>
      <w:r w:rsidR="00F374AC" w:rsidRPr="002E2A57">
        <w:rPr>
          <w:rFonts w:asciiTheme="majorHAnsi" w:eastAsia="Times New Roman" w:hAnsiTheme="majorHAnsi" w:cstheme="majorHAnsi"/>
        </w:rPr>
        <w:t xml:space="preserve">1) </w:t>
      </w:r>
      <w:r w:rsidR="00BD164E" w:rsidRPr="002E2A57">
        <w:rPr>
          <w:rFonts w:asciiTheme="majorHAnsi" w:eastAsia="Times New Roman" w:hAnsiTheme="majorHAnsi" w:cstheme="majorHAnsi"/>
        </w:rPr>
        <w:t>if</w:t>
      </w:r>
      <w:r w:rsidR="000C686D" w:rsidRPr="002E2A57">
        <w:rPr>
          <w:rFonts w:asciiTheme="majorHAnsi" w:eastAsia="Times New Roman" w:hAnsiTheme="majorHAnsi" w:cstheme="majorHAnsi"/>
        </w:rPr>
        <w:t xml:space="preserve"> the shapes of</w:t>
      </w:r>
      <w:r w:rsidR="00D43669" w:rsidRPr="002E2A57">
        <w:rPr>
          <w:rFonts w:asciiTheme="majorHAnsi" w:eastAsia="Times New Roman" w:hAnsiTheme="majorHAnsi" w:cstheme="majorHAnsi"/>
        </w:rPr>
        <w:t xml:space="preserve"> </w:t>
      </w:r>
      <w:r w:rsidR="00F374AC" w:rsidRPr="002E2A57">
        <w:rPr>
          <w:rFonts w:asciiTheme="majorHAnsi" w:eastAsia="Times New Roman" w:hAnsiTheme="majorHAnsi" w:cstheme="majorHAnsi"/>
        </w:rPr>
        <w:t xml:space="preserve">observed SADs </w:t>
      </w:r>
      <w:r w:rsidR="00FE136F">
        <w:rPr>
          <w:rFonts w:asciiTheme="majorHAnsi" w:eastAsia="Times New Roman" w:hAnsiTheme="majorHAnsi" w:cstheme="majorHAnsi"/>
        </w:rPr>
        <w:t xml:space="preserve">consistently deviate from </w:t>
      </w:r>
      <w:r w:rsidR="00F374AC" w:rsidRPr="002E2A57">
        <w:rPr>
          <w:rFonts w:asciiTheme="majorHAnsi" w:eastAsia="Times New Roman" w:hAnsiTheme="majorHAnsi" w:cstheme="majorHAnsi"/>
        </w:rPr>
        <w:t xml:space="preserve">their statistical </w:t>
      </w:r>
      <w:r w:rsidR="00357DD5">
        <w:rPr>
          <w:rFonts w:asciiTheme="majorHAnsi" w:eastAsia="Times New Roman" w:hAnsiTheme="majorHAnsi" w:cstheme="majorHAnsi"/>
        </w:rPr>
        <w:t>baseline</w:t>
      </w:r>
      <w:r w:rsidR="0026730B" w:rsidRPr="002E2A57">
        <w:rPr>
          <w:rFonts w:asciiTheme="majorHAnsi" w:eastAsia="Times New Roman" w:hAnsiTheme="majorHAnsi" w:cstheme="majorHAnsi"/>
        </w:rPr>
        <w:t xml:space="preserve">, </w:t>
      </w:r>
      <w:r w:rsidR="006748D4" w:rsidRPr="002E2A57">
        <w:rPr>
          <w:rFonts w:asciiTheme="majorHAnsi" w:eastAsia="Times New Roman" w:hAnsiTheme="majorHAnsi" w:cstheme="majorHAnsi"/>
        </w:rPr>
        <w:t xml:space="preserve">2) </w:t>
      </w:r>
      <w:r w:rsidR="0026730B" w:rsidRPr="002E2A57">
        <w:rPr>
          <w:rFonts w:asciiTheme="majorHAnsi" w:eastAsia="Times New Roman" w:hAnsiTheme="majorHAnsi" w:cstheme="majorHAnsi"/>
        </w:rPr>
        <w:t xml:space="preserve">how the </w:t>
      </w:r>
      <w:r w:rsidR="003A1DF2">
        <w:rPr>
          <w:rFonts w:asciiTheme="majorHAnsi" w:eastAsia="Times New Roman" w:hAnsiTheme="majorHAnsi" w:cstheme="majorHAnsi"/>
        </w:rPr>
        <w:t xml:space="preserve">characteristics and </w:t>
      </w:r>
      <w:r w:rsidR="00332A50">
        <w:rPr>
          <w:rFonts w:asciiTheme="majorHAnsi" w:eastAsia="Times New Roman" w:hAnsiTheme="majorHAnsi" w:cstheme="majorHAnsi"/>
        </w:rPr>
        <w:t>specificity</w:t>
      </w:r>
      <w:r w:rsidR="0026730B" w:rsidRPr="002E2A57">
        <w:rPr>
          <w:rFonts w:asciiTheme="majorHAnsi" w:eastAsia="Times New Roman" w:hAnsiTheme="majorHAnsi" w:cstheme="majorHAnsi"/>
        </w:rPr>
        <w:t xml:space="preserve"> of the statistical </w:t>
      </w:r>
      <w:r w:rsidR="00357DD5">
        <w:rPr>
          <w:rFonts w:asciiTheme="majorHAnsi" w:eastAsia="Times New Roman" w:hAnsiTheme="majorHAnsi" w:cstheme="majorHAnsi"/>
        </w:rPr>
        <w:t>baseline</w:t>
      </w:r>
      <w:r w:rsidR="000D5FC0" w:rsidRPr="002E2A57">
        <w:rPr>
          <w:rFonts w:asciiTheme="majorHAnsi" w:eastAsia="Times New Roman" w:hAnsiTheme="majorHAnsi" w:cstheme="majorHAnsi"/>
        </w:rPr>
        <w:t xml:space="preserve"> </w:t>
      </w:r>
      <w:r w:rsidR="008D6AAB" w:rsidRPr="002E2A57">
        <w:rPr>
          <w:rFonts w:asciiTheme="majorHAnsi" w:eastAsia="Times New Roman" w:hAnsiTheme="majorHAnsi" w:cstheme="majorHAnsi"/>
        </w:rPr>
        <w:t>var</w:t>
      </w:r>
      <w:r w:rsidR="008D6AAB">
        <w:rPr>
          <w:rFonts w:asciiTheme="majorHAnsi" w:eastAsia="Times New Roman" w:hAnsiTheme="majorHAnsi" w:cstheme="majorHAnsi"/>
        </w:rPr>
        <w:t>y</w:t>
      </w:r>
      <w:r w:rsidR="008D6AAB" w:rsidRPr="002E2A57">
        <w:rPr>
          <w:rFonts w:asciiTheme="majorHAnsi" w:eastAsia="Times New Roman" w:hAnsiTheme="majorHAnsi" w:cstheme="majorHAnsi"/>
        </w:rPr>
        <w:t xml:space="preserve"> </w:t>
      </w:r>
      <w:r w:rsidR="0026730B" w:rsidRPr="002E2A57">
        <w:rPr>
          <w:rFonts w:asciiTheme="majorHAnsi" w:eastAsia="Times New Roman" w:hAnsiTheme="majorHAnsi" w:cstheme="majorHAnsi"/>
        </w:rPr>
        <w:t xml:space="preserve">over </w:t>
      </w:r>
      <w:r w:rsidR="00B61025">
        <w:rPr>
          <w:rFonts w:asciiTheme="majorHAnsi" w:eastAsia="Times New Roman" w:hAnsiTheme="majorHAnsi" w:cstheme="majorHAnsi"/>
        </w:rPr>
        <w:t>ranges</w:t>
      </w:r>
      <w:r w:rsidR="00B61025" w:rsidRPr="002E2A57">
        <w:rPr>
          <w:rFonts w:asciiTheme="majorHAnsi" w:eastAsia="Times New Roman" w:hAnsiTheme="majorHAnsi" w:cstheme="majorHAnsi"/>
        </w:rPr>
        <w:t xml:space="preserve"> </w:t>
      </w:r>
      <w:r w:rsidR="0026730B" w:rsidRPr="002E2A57">
        <w:rPr>
          <w:rFonts w:asciiTheme="majorHAnsi" w:eastAsia="Times New Roman" w:hAnsiTheme="majorHAnsi" w:cstheme="majorHAnsi"/>
        </w:rPr>
        <w:t xml:space="preserve">of </w:t>
      </w:r>
      <w:r w:rsidR="0026730B" w:rsidRPr="002E2A57">
        <w:rPr>
          <w:rFonts w:asciiTheme="majorHAnsi" w:eastAsia="Times New Roman" w:hAnsiTheme="majorHAnsi" w:cstheme="majorHAnsi"/>
          <w:i/>
          <w:iCs/>
        </w:rPr>
        <w:t xml:space="preserve">S </w:t>
      </w:r>
      <w:r w:rsidR="0026730B" w:rsidRPr="002E2A57">
        <w:rPr>
          <w:rFonts w:asciiTheme="majorHAnsi" w:eastAsia="Times New Roman" w:hAnsiTheme="majorHAnsi" w:cstheme="majorHAnsi"/>
        </w:rPr>
        <w:t xml:space="preserve">and </w:t>
      </w:r>
      <w:r w:rsidR="0026730B" w:rsidRPr="002E2A57">
        <w:rPr>
          <w:rFonts w:asciiTheme="majorHAnsi" w:eastAsia="Times New Roman" w:hAnsiTheme="majorHAnsi" w:cstheme="majorHAnsi"/>
          <w:i/>
          <w:iCs/>
        </w:rPr>
        <w:t>N</w:t>
      </w:r>
      <w:r w:rsidR="0026730B" w:rsidRPr="002E2A57">
        <w:rPr>
          <w:rFonts w:asciiTheme="majorHAnsi" w:eastAsia="Times New Roman" w:hAnsiTheme="majorHAnsi" w:cstheme="majorHAnsi"/>
        </w:rPr>
        <w:t xml:space="preserve">, and 3) </w:t>
      </w:r>
      <w:r w:rsidR="004178E5" w:rsidRPr="002E2A57">
        <w:rPr>
          <w:rFonts w:asciiTheme="majorHAnsi" w:eastAsia="Times New Roman" w:hAnsiTheme="majorHAnsi" w:cstheme="majorHAnsi"/>
        </w:rPr>
        <w:t xml:space="preserve">whether this variation </w:t>
      </w:r>
      <w:r w:rsidR="00B50027">
        <w:rPr>
          <w:rFonts w:asciiTheme="majorHAnsi" w:eastAsia="Times New Roman" w:hAnsiTheme="majorHAnsi" w:cstheme="majorHAnsi"/>
        </w:rPr>
        <w:t>appears to be</w:t>
      </w:r>
      <w:r w:rsidR="004178E5" w:rsidRPr="002E2A57">
        <w:rPr>
          <w:rFonts w:asciiTheme="majorHAnsi" w:eastAsia="Times New Roman" w:hAnsiTheme="majorHAnsi" w:cstheme="majorHAnsi"/>
        </w:rPr>
        <w:t xml:space="preserve"> associated with variation in </w:t>
      </w:r>
      <w:r w:rsidR="00DB7F38">
        <w:rPr>
          <w:rFonts w:asciiTheme="majorHAnsi" w:eastAsia="Times New Roman" w:hAnsiTheme="majorHAnsi" w:cstheme="majorHAnsi"/>
        </w:rPr>
        <w:t>our capacity to detect deviations between observations and the</w:t>
      </w:r>
      <w:r w:rsidR="003C6091">
        <w:rPr>
          <w:rFonts w:asciiTheme="majorHAnsi" w:eastAsia="Times New Roman" w:hAnsiTheme="majorHAnsi" w:cstheme="majorHAnsi"/>
        </w:rPr>
        <w:t xml:space="preserve"> corresponding </w:t>
      </w:r>
      <w:r w:rsidR="00DB7F38">
        <w:rPr>
          <w:rFonts w:asciiTheme="majorHAnsi" w:eastAsia="Times New Roman" w:hAnsiTheme="majorHAnsi" w:cstheme="majorHAnsi"/>
        </w:rPr>
        <w:t>baselines.</w:t>
      </w:r>
      <w:r w:rsidR="00AD67E1" w:rsidRPr="002E2A57">
        <w:rPr>
          <w:rFonts w:asciiTheme="majorHAnsi" w:eastAsia="Times New Roman" w:hAnsiTheme="majorHAnsi" w:cstheme="majorHAnsi"/>
        </w:rPr>
        <w:t xml:space="preserve"> </w:t>
      </w:r>
    </w:p>
    <w:p w14:paraId="68B46276" w14:textId="29F9F71D" w:rsidR="003B1C17" w:rsidRDefault="003738F0" w:rsidP="00021897">
      <w:pPr>
        <w:spacing w:line="480" w:lineRule="auto"/>
        <w:rPr>
          <w:rFonts w:asciiTheme="majorHAnsi" w:eastAsia="Times New Roman" w:hAnsiTheme="majorHAnsi" w:cstheme="majorHAnsi"/>
          <w:b/>
          <w:bCs/>
        </w:rPr>
      </w:pPr>
      <w:r w:rsidRPr="002E2A57">
        <w:rPr>
          <w:rFonts w:asciiTheme="majorHAnsi" w:eastAsia="Times New Roman" w:hAnsiTheme="majorHAnsi" w:cstheme="majorHAnsi"/>
          <w:b/>
          <w:bCs/>
        </w:rPr>
        <w:t xml:space="preserve">Methods </w:t>
      </w:r>
    </w:p>
    <w:p w14:paraId="7589D3BF" w14:textId="4095A5E2" w:rsidR="00820335" w:rsidRPr="00820335" w:rsidRDefault="00820335" w:rsidP="00021897">
      <w:pPr>
        <w:spacing w:line="480" w:lineRule="auto"/>
        <w:rPr>
          <w:rFonts w:asciiTheme="majorHAnsi" w:eastAsia="Times New Roman" w:hAnsiTheme="majorHAnsi" w:cstheme="majorHAnsi"/>
        </w:rPr>
      </w:pPr>
      <w:r>
        <w:rPr>
          <w:rFonts w:asciiTheme="majorHAnsi" w:eastAsia="Times New Roman" w:hAnsiTheme="majorHAnsi" w:cstheme="majorHAnsi"/>
        </w:rPr>
        <w:t xml:space="preserve">Data and code for all of our analyses can be accessed at </w:t>
      </w:r>
      <w:hyperlink r:id="rId19" w:history="1">
        <w:r w:rsidR="00FA2816" w:rsidRPr="005C7B11">
          <w:rPr>
            <w:rStyle w:val="Hyperlink"/>
            <w:rFonts w:asciiTheme="majorHAnsi" w:eastAsia="Times New Roman" w:hAnsiTheme="majorHAnsi" w:cstheme="majorHAnsi"/>
          </w:rPr>
          <w:t>www.github.com/diazrenata/scadsanalysis</w:t>
        </w:r>
      </w:hyperlink>
      <w:r w:rsidR="00FA2816">
        <w:rPr>
          <w:rFonts w:asciiTheme="majorHAnsi" w:eastAsia="Times New Roman" w:hAnsiTheme="majorHAnsi" w:cstheme="majorHAnsi"/>
        </w:rPr>
        <w:t>.</w:t>
      </w:r>
    </w:p>
    <w:p w14:paraId="3BEA21C6" w14:textId="720FA979" w:rsidR="003738F0" w:rsidRPr="002E2A57" w:rsidRDefault="003738F0" w:rsidP="00021897">
      <w:pPr>
        <w:spacing w:line="480" w:lineRule="auto"/>
        <w:rPr>
          <w:rFonts w:asciiTheme="majorHAnsi" w:eastAsia="Times New Roman" w:hAnsiTheme="majorHAnsi" w:cstheme="majorHAnsi"/>
        </w:rPr>
      </w:pPr>
      <w:r w:rsidRPr="002E2A57">
        <w:rPr>
          <w:rFonts w:asciiTheme="majorHAnsi" w:eastAsia="Times New Roman" w:hAnsiTheme="majorHAnsi" w:cstheme="majorHAnsi"/>
          <w:i/>
          <w:iCs/>
        </w:rPr>
        <w:t>Datasets</w:t>
      </w:r>
    </w:p>
    <w:p w14:paraId="390CC175" w14:textId="09CCF60E" w:rsidR="00001B71" w:rsidRDefault="003738F0" w:rsidP="00021897">
      <w:pPr>
        <w:spacing w:line="480" w:lineRule="auto"/>
        <w:rPr>
          <w:rFonts w:asciiTheme="majorHAnsi" w:eastAsia="Times New Roman" w:hAnsiTheme="majorHAnsi" w:cstheme="majorHAnsi"/>
        </w:rPr>
      </w:pPr>
      <w:r w:rsidRPr="002E2A57">
        <w:rPr>
          <w:rFonts w:asciiTheme="majorHAnsi" w:eastAsia="Times New Roman" w:hAnsiTheme="majorHAnsi" w:cstheme="majorHAnsi"/>
        </w:rPr>
        <w:t>We use</w:t>
      </w:r>
      <w:r w:rsidR="000572F4">
        <w:rPr>
          <w:rFonts w:asciiTheme="majorHAnsi" w:eastAsia="Times New Roman" w:hAnsiTheme="majorHAnsi" w:cstheme="majorHAnsi"/>
        </w:rPr>
        <w:t>d</w:t>
      </w:r>
      <w:r w:rsidRPr="002E2A57">
        <w:rPr>
          <w:rFonts w:asciiTheme="majorHAnsi" w:eastAsia="Times New Roman" w:hAnsiTheme="majorHAnsi" w:cstheme="majorHAnsi"/>
        </w:rPr>
        <w:t xml:space="preserve"> a compilation of </w:t>
      </w:r>
      <w:r w:rsidR="00FA2269" w:rsidRPr="002E2A57">
        <w:rPr>
          <w:rFonts w:asciiTheme="majorHAnsi" w:eastAsia="Times New Roman" w:hAnsiTheme="majorHAnsi" w:cstheme="majorHAnsi"/>
        </w:rPr>
        <w:t>community abundance data</w:t>
      </w:r>
      <w:r w:rsidRPr="002E2A57">
        <w:rPr>
          <w:rFonts w:asciiTheme="majorHAnsi" w:eastAsia="Times New Roman" w:hAnsiTheme="majorHAnsi" w:cstheme="majorHAnsi"/>
        </w:rPr>
        <w:t xml:space="preserve"> for trees, birds, mammals, and miscellaneous </w:t>
      </w:r>
      <w:r w:rsidR="008D7270">
        <w:rPr>
          <w:rFonts w:asciiTheme="majorHAnsi" w:eastAsia="Times New Roman" w:hAnsiTheme="majorHAnsi" w:cstheme="majorHAnsi"/>
        </w:rPr>
        <w:t>additional</w:t>
      </w:r>
      <w:r w:rsidR="008D7270" w:rsidRPr="002E2A57">
        <w:rPr>
          <w:rFonts w:asciiTheme="majorHAnsi" w:eastAsia="Times New Roman" w:hAnsiTheme="majorHAnsi" w:cstheme="majorHAnsi"/>
        </w:rPr>
        <w:t xml:space="preserve"> </w:t>
      </w:r>
      <w:r w:rsidRPr="002E2A57">
        <w:rPr>
          <w:rFonts w:asciiTheme="majorHAnsi" w:eastAsia="Times New Roman" w:hAnsiTheme="majorHAnsi" w:cstheme="majorHAnsi"/>
        </w:rPr>
        <w:t>taxa (</w:t>
      </w:r>
      <w:r w:rsidR="009D24B9" w:rsidRPr="002E2A57">
        <w:rPr>
          <w:rFonts w:asciiTheme="majorHAnsi" w:eastAsia="Times New Roman" w:hAnsiTheme="majorHAnsi" w:cstheme="majorHAnsi"/>
        </w:rPr>
        <w:t xml:space="preserve">White </w:t>
      </w:r>
      <w:r w:rsidR="007873FC">
        <w:rPr>
          <w:rFonts w:asciiTheme="majorHAnsi" w:eastAsia="Times New Roman" w:hAnsiTheme="majorHAnsi" w:cstheme="majorHAnsi"/>
        </w:rPr>
        <w:t>et al.</w:t>
      </w:r>
      <w:r w:rsidR="009D24B9" w:rsidRPr="002E2A57">
        <w:rPr>
          <w:rFonts w:asciiTheme="majorHAnsi" w:eastAsia="Times New Roman" w:hAnsiTheme="majorHAnsi" w:cstheme="majorHAnsi"/>
        </w:rPr>
        <w:t xml:space="preserve"> 2012, </w:t>
      </w:r>
      <w:r w:rsidR="00B00C72">
        <w:rPr>
          <w:rFonts w:asciiTheme="majorHAnsi" w:eastAsia="Times New Roman" w:hAnsiTheme="majorHAnsi" w:cstheme="majorHAnsi"/>
        </w:rPr>
        <w:t xml:space="preserve">Baldridge 2015, </w:t>
      </w:r>
      <w:r w:rsidR="009D24B9" w:rsidRPr="002E2A57">
        <w:rPr>
          <w:rFonts w:asciiTheme="majorHAnsi" w:eastAsia="Times New Roman" w:hAnsiTheme="majorHAnsi" w:cstheme="majorHAnsi"/>
        </w:rPr>
        <w:t>Baldridge</w:t>
      </w:r>
      <w:r w:rsidR="00D93DCA">
        <w:rPr>
          <w:rFonts w:asciiTheme="majorHAnsi" w:eastAsia="Times New Roman" w:hAnsiTheme="majorHAnsi" w:cstheme="majorHAnsi"/>
        </w:rPr>
        <w:t xml:space="preserve"> 2016</w:t>
      </w:r>
      <w:r w:rsidR="00701F87">
        <w:rPr>
          <w:rFonts w:asciiTheme="majorHAnsi" w:eastAsia="Times New Roman" w:hAnsiTheme="majorHAnsi" w:cstheme="majorHAnsi"/>
        </w:rPr>
        <w:t>, data from Baldridge 2016</w:t>
      </w:r>
      <w:r w:rsidR="009D24B9" w:rsidRPr="002E2A57">
        <w:rPr>
          <w:rFonts w:asciiTheme="majorHAnsi" w:eastAsia="Times New Roman" w:hAnsiTheme="majorHAnsi" w:cstheme="majorHAnsi"/>
        </w:rPr>
        <w:t>).</w:t>
      </w:r>
      <w:r w:rsidR="00716E27" w:rsidRPr="002E2A57">
        <w:rPr>
          <w:rFonts w:asciiTheme="majorHAnsi" w:eastAsia="Times New Roman" w:hAnsiTheme="majorHAnsi" w:cstheme="majorHAnsi"/>
        </w:rPr>
        <w:t xml:space="preserve">  This compilation consists of cleaned and summarized community abundance data for trees obtained from the Forest Inventory and Analysis (</w:t>
      </w:r>
      <w:proofErr w:type="spellStart"/>
      <w:r w:rsidR="00415750">
        <w:rPr>
          <w:rFonts w:asciiTheme="majorHAnsi" w:eastAsia="Times New Roman" w:hAnsiTheme="majorHAnsi" w:cstheme="majorHAnsi"/>
        </w:rPr>
        <w:t>Woudenberg</w:t>
      </w:r>
      <w:proofErr w:type="spellEnd"/>
      <w:r w:rsidR="00415750">
        <w:rPr>
          <w:rFonts w:asciiTheme="majorHAnsi" w:eastAsia="Times New Roman" w:hAnsiTheme="majorHAnsi" w:cstheme="majorHAnsi"/>
        </w:rPr>
        <w:t xml:space="preserve"> et al 20</w:t>
      </w:r>
      <w:r w:rsidR="009073F2">
        <w:rPr>
          <w:rFonts w:asciiTheme="majorHAnsi" w:eastAsia="Times New Roman" w:hAnsiTheme="majorHAnsi" w:cstheme="majorHAnsi"/>
        </w:rPr>
        <w:t>1</w:t>
      </w:r>
      <w:r w:rsidR="00415750">
        <w:rPr>
          <w:rFonts w:asciiTheme="majorHAnsi" w:eastAsia="Times New Roman" w:hAnsiTheme="majorHAnsi" w:cstheme="majorHAnsi"/>
        </w:rPr>
        <w:t>0</w:t>
      </w:r>
      <w:r w:rsidR="00716E27" w:rsidRPr="002E2A57">
        <w:rPr>
          <w:rFonts w:asciiTheme="majorHAnsi" w:eastAsia="Times New Roman" w:hAnsiTheme="majorHAnsi" w:cstheme="majorHAnsi"/>
        </w:rPr>
        <w:t xml:space="preserve">) and Gentry </w:t>
      </w:r>
      <w:r w:rsidR="00415750">
        <w:rPr>
          <w:rFonts w:asciiTheme="majorHAnsi" w:eastAsia="Times New Roman" w:hAnsiTheme="majorHAnsi" w:cstheme="majorHAnsi"/>
        </w:rPr>
        <w:t>transects</w:t>
      </w:r>
      <w:r w:rsidR="00716E27" w:rsidRPr="002E2A57">
        <w:rPr>
          <w:rFonts w:asciiTheme="majorHAnsi" w:eastAsia="Times New Roman" w:hAnsiTheme="majorHAnsi" w:cstheme="majorHAnsi"/>
        </w:rPr>
        <w:t xml:space="preserve"> (</w:t>
      </w:r>
      <w:proofErr w:type="spellStart"/>
      <w:r w:rsidR="00415750">
        <w:rPr>
          <w:rFonts w:asciiTheme="majorHAnsi" w:eastAsia="Times New Roman" w:hAnsiTheme="majorHAnsi" w:cstheme="majorHAnsi"/>
        </w:rPr>
        <w:t>Phillipes</w:t>
      </w:r>
      <w:proofErr w:type="spellEnd"/>
      <w:r w:rsidR="00415750">
        <w:rPr>
          <w:rFonts w:asciiTheme="majorHAnsi" w:eastAsia="Times New Roman" w:hAnsiTheme="majorHAnsi" w:cstheme="majorHAnsi"/>
        </w:rPr>
        <w:t xml:space="preserve"> and Miller 2002</w:t>
      </w:r>
      <w:r w:rsidR="00716E27" w:rsidRPr="002E2A57">
        <w:rPr>
          <w:rFonts w:asciiTheme="majorHAnsi" w:eastAsia="Times New Roman" w:hAnsiTheme="majorHAnsi" w:cstheme="majorHAnsi"/>
        </w:rPr>
        <w:t>), birds from the North American Breeding Bird Survey (</w:t>
      </w:r>
      <w:r w:rsidR="00415750">
        <w:rPr>
          <w:rFonts w:asciiTheme="majorHAnsi" w:eastAsia="Times New Roman" w:hAnsiTheme="majorHAnsi" w:cstheme="majorHAnsi"/>
        </w:rPr>
        <w:t xml:space="preserve">Sauer </w:t>
      </w:r>
      <w:r w:rsidR="007873FC">
        <w:rPr>
          <w:rFonts w:asciiTheme="majorHAnsi" w:eastAsia="Times New Roman" w:hAnsiTheme="majorHAnsi" w:cstheme="majorHAnsi"/>
        </w:rPr>
        <w:t>et al.</w:t>
      </w:r>
      <w:r w:rsidR="00415750">
        <w:rPr>
          <w:rFonts w:asciiTheme="majorHAnsi" w:eastAsia="Times New Roman" w:hAnsiTheme="majorHAnsi" w:cstheme="majorHAnsi"/>
        </w:rPr>
        <w:t xml:space="preserve"> 2013</w:t>
      </w:r>
      <w:r w:rsidR="00716E27" w:rsidRPr="002E2A57">
        <w:rPr>
          <w:rFonts w:asciiTheme="majorHAnsi" w:eastAsia="Times New Roman" w:hAnsiTheme="majorHAnsi" w:cstheme="majorHAnsi"/>
        </w:rPr>
        <w:t>), mammals from the Mammal Community Abundance Database (</w:t>
      </w:r>
      <w:r w:rsidR="00EE40BF">
        <w:rPr>
          <w:rFonts w:asciiTheme="majorHAnsi" w:eastAsia="Times New Roman" w:hAnsiTheme="majorHAnsi" w:cstheme="majorHAnsi"/>
        </w:rPr>
        <w:t xml:space="preserve">Thibault </w:t>
      </w:r>
      <w:r w:rsidR="007873FC">
        <w:rPr>
          <w:rFonts w:asciiTheme="majorHAnsi" w:eastAsia="Times New Roman" w:hAnsiTheme="majorHAnsi" w:cstheme="majorHAnsi"/>
        </w:rPr>
        <w:t>et al.</w:t>
      </w:r>
      <w:r w:rsidR="00EE40BF">
        <w:rPr>
          <w:rFonts w:asciiTheme="majorHAnsi" w:eastAsia="Times New Roman" w:hAnsiTheme="majorHAnsi" w:cstheme="majorHAnsi"/>
        </w:rPr>
        <w:t xml:space="preserve"> 2011</w:t>
      </w:r>
      <w:r w:rsidR="00716E27" w:rsidRPr="002E2A57">
        <w:rPr>
          <w:rFonts w:asciiTheme="majorHAnsi" w:eastAsia="Times New Roman" w:hAnsiTheme="majorHAnsi" w:cstheme="majorHAnsi"/>
        </w:rPr>
        <w:t>), and a variety of less commonly sampled taxa from the Miscellaneous Abundance Database (</w:t>
      </w:r>
      <w:r w:rsidR="00310CD2">
        <w:rPr>
          <w:rFonts w:asciiTheme="majorHAnsi" w:eastAsia="Times New Roman" w:hAnsiTheme="majorHAnsi" w:cstheme="majorHAnsi"/>
        </w:rPr>
        <w:t>Baldridge 2015</w:t>
      </w:r>
      <w:r w:rsidR="00716E27" w:rsidRPr="002E2A57">
        <w:rPr>
          <w:rFonts w:asciiTheme="majorHAnsi" w:eastAsia="Times New Roman" w:hAnsiTheme="majorHAnsi" w:cstheme="majorHAnsi"/>
        </w:rPr>
        <w:t>)</w:t>
      </w:r>
      <w:r w:rsidR="00E83529" w:rsidRPr="002E2A57">
        <w:rPr>
          <w:rFonts w:asciiTheme="majorHAnsi" w:eastAsia="Times New Roman" w:hAnsiTheme="majorHAnsi" w:cstheme="majorHAnsi"/>
        </w:rPr>
        <w:t xml:space="preserve">. </w:t>
      </w:r>
      <w:r w:rsidR="00FB38F2">
        <w:rPr>
          <w:rFonts w:asciiTheme="majorHAnsi" w:eastAsia="Times New Roman" w:hAnsiTheme="majorHAnsi" w:cstheme="majorHAnsi"/>
        </w:rPr>
        <w:t>Because</w:t>
      </w:r>
      <w:r w:rsidR="00E83529" w:rsidRPr="002E2A57">
        <w:rPr>
          <w:rFonts w:asciiTheme="majorHAnsi" w:eastAsia="Times New Roman" w:hAnsiTheme="majorHAnsi" w:cstheme="majorHAnsi"/>
        </w:rPr>
        <w:t xml:space="preserve"> characterizing the random expectation </w:t>
      </w:r>
      <w:r w:rsidR="00A932DB">
        <w:rPr>
          <w:rFonts w:asciiTheme="majorHAnsi" w:eastAsia="Times New Roman" w:hAnsiTheme="majorHAnsi" w:cstheme="majorHAnsi"/>
        </w:rPr>
        <w:t>of</w:t>
      </w:r>
      <w:r w:rsidR="00A932DB" w:rsidRPr="002E2A57">
        <w:rPr>
          <w:rFonts w:asciiTheme="majorHAnsi" w:eastAsia="Times New Roman" w:hAnsiTheme="majorHAnsi" w:cstheme="majorHAnsi"/>
        </w:rPr>
        <w:t xml:space="preserve"> </w:t>
      </w:r>
      <w:r w:rsidR="00E83529" w:rsidRPr="002E2A57">
        <w:rPr>
          <w:rFonts w:asciiTheme="majorHAnsi" w:eastAsia="Times New Roman" w:hAnsiTheme="majorHAnsi" w:cstheme="majorHAnsi"/>
        </w:rPr>
        <w:t xml:space="preserve">the SAD </w:t>
      </w:r>
      <w:r w:rsidR="00A932DB">
        <w:rPr>
          <w:rFonts w:asciiTheme="majorHAnsi" w:eastAsia="Times New Roman" w:hAnsiTheme="majorHAnsi" w:cstheme="majorHAnsi"/>
        </w:rPr>
        <w:t>is</w:t>
      </w:r>
      <w:r w:rsidR="00A932DB" w:rsidRPr="002E2A57">
        <w:rPr>
          <w:rFonts w:asciiTheme="majorHAnsi" w:eastAsia="Times New Roman" w:hAnsiTheme="majorHAnsi" w:cstheme="majorHAnsi"/>
        </w:rPr>
        <w:t xml:space="preserve"> </w:t>
      </w:r>
      <w:r w:rsidR="00E83529" w:rsidRPr="002E2A57">
        <w:rPr>
          <w:rFonts w:asciiTheme="majorHAnsi" w:eastAsia="Times New Roman" w:hAnsiTheme="majorHAnsi" w:cstheme="majorHAnsi"/>
        </w:rPr>
        <w:t>computationally intractable for very large communities</w:t>
      </w:r>
      <w:r w:rsidR="00B8742C">
        <w:rPr>
          <w:rFonts w:asciiTheme="majorHAnsi" w:eastAsia="Times New Roman" w:hAnsiTheme="majorHAnsi" w:cstheme="majorHAnsi"/>
        </w:rPr>
        <w:t xml:space="preserve">, </w:t>
      </w:r>
      <w:r w:rsidR="00EE1A79">
        <w:rPr>
          <w:rFonts w:asciiTheme="majorHAnsi" w:eastAsia="Times New Roman" w:hAnsiTheme="majorHAnsi" w:cstheme="majorHAnsi"/>
        </w:rPr>
        <w:t>w</w:t>
      </w:r>
      <w:r w:rsidR="00E83529" w:rsidRPr="002E2A57">
        <w:rPr>
          <w:rFonts w:asciiTheme="majorHAnsi" w:eastAsia="Times New Roman" w:hAnsiTheme="majorHAnsi" w:cstheme="majorHAnsi"/>
        </w:rPr>
        <w:t xml:space="preserve">e filtered our datasets to remove </w:t>
      </w:r>
      <w:r w:rsidR="00833DAA">
        <w:rPr>
          <w:rFonts w:asciiTheme="majorHAnsi" w:eastAsia="Times New Roman" w:hAnsiTheme="majorHAnsi" w:cstheme="majorHAnsi"/>
        </w:rPr>
        <w:t xml:space="preserve">4 </w:t>
      </w:r>
      <w:r w:rsidR="00E83529" w:rsidRPr="002E2A57">
        <w:rPr>
          <w:rFonts w:asciiTheme="majorHAnsi" w:eastAsia="Times New Roman" w:hAnsiTheme="majorHAnsi" w:cstheme="majorHAnsi"/>
        </w:rPr>
        <w:t xml:space="preserve">communities </w:t>
      </w:r>
      <w:r w:rsidR="00833DAA">
        <w:rPr>
          <w:rFonts w:asciiTheme="majorHAnsi" w:eastAsia="Times New Roman" w:hAnsiTheme="majorHAnsi" w:cstheme="majorHAnsi"/>
        </w:rPr>
        <w:t>that had</w:t>
      </w:r>
      <w:r w:rsidR="00833DAA" w:rsidRPr="002E2A57">
        <w:rPr>
          <w:rFonts w:asciiTheme="majorHAnsi" w:eastAsia="Times New Roman" w:hAnsiTheme="majorHAnsi" w:cstheme="majorHAnsi"/>
        </w:rPr>
        <w:t xml:space="preserve"> </w:t>
      </w:r>
      <w:r w:rsidR="00E83529" w:rsidRPr="002E2A57">
        <w:rPr>
          <w:rFonts w:asciiTheme="majorHAnsi" w:eastAsia="Times New Roman" w:hAnsiTheme="majorHAnsi" w:cstheme="majorHAnsi"/>
        </w:rPr>
        <w:t xml:space="preserve">more than </w:t>
      </w:r>
      <w:r w:rsidR="00833DAA" w:rsidRPr="00ED741B">
        <w:rPr>
          <w:rFonts w:asciiTheme="majorHAnsi" w:eastAsia="Times New Roman" w:hAnsiTheme="majorHAnsi" w:cstheme="majorHAnsi"/>
        </w:rPr>
        <w:t>407</w:t>
      </w:r>
      <w:r w:rsidR="00833DAA">
        <w:rPr>
          <w:rFonts w:asciiTheme="majorHAnsi" w:eastAsia="Times New Roman" w:hAnsiTheme="majorHAnsi" w:cstheme="majorHAnsi"/>
        </w:rPr>
        <w:t xml:space="preserve">14 </w:t>
      </w:r>
      <w:r w:rsidR="00E83529" w:rsidRPr="002E2A57">
        <w:rPr>
          <w:rFonts w:asciiTheme="majorHAnsi" w:eastAsia="Times New Roman" w:hAnsiTheme="majorHAnsi" w:cstheme="majorHAnsi"/>
        </w:rPr>
        <w:t>individuals</w:t>
      </w:r>
      <w:r w:rsidR="006A26AF">
        <w:rPr>
          <w:rFonts w:asciiTheme="majorHAnsi" w:eastAsia="Times New Roman" w:hAnsiTheme="majorHAnsi" w:cstheme="majorHAnsi"/>
        </w:rPr>
        <w:t xml:space="preserve">, which was the largest community we </w:t>
      </w:r>
      <w:r w:rsidR="006A26AF">
        <w:rPr>
          <w:rFonts w:asciiTheme="majorHAnsi" w:eastAsia="Times New Roman" w:hAnsiTheme="majorHAnsi" w:cstheme="majorHAnsi"/>
        </w:rPr>
        <w:lastRenderedPageBreak/>
        <w:t>successfully analyzed</w:t>
      </w:r>
      <w:r w:rsidR="00B53B8F">
        <w:rPr>
          <w:rFonts w:asciiTheme="majorHAnsi" w:eastAsia="Times New Roman" w:hAnsiTheme="majorHAnsi" w:cstheme="majorHAnsi"/>
        </w:rPr>
        <w:t xml:space="preserve">. </w:t>
      </w:r>
      <w:r w:rsidR="00E83529" w:rsidRPr="002E2A57">
        <w:rPr>
          <w:rFonts w:asciiTheme="majorHAnsi" w:eastAsia="Times New Roman" w:hAnsiTheme="majorHAnsi" w:cstheme="majorHAnsi"/>
        </w:rPr>
        <w:t>We further filtered the FIA database</w:t>
      </w:r>
      <w:r w:rsidR="002414AD">
        <w:rPr>
          <w:rFonts w:asciiTheme="majorHAnsi" w:eastAsia="Times New Roman" w:hAnsiTheme="majorHAnsi" w:cstheme="majorHAnsi"/>
        </w:rPr>
        <w:t xml:space="preserve">. Of the </w:t>
      </w:r>
      <w:r w:rsidR="00FB36E0">
        <w:rPr>
          <w:rFonts w:asciiTheme="majorHAnsi" w:eastAsia="Times New Roman" w:hAnsiTheme="majorHAnsi" w:cstheme="majorHAnsi"/>
        </w:rPr>
        <w:t>103,343</w:t>
      </w:r>
      <w:r w:rsidR="00E83529" w:rsidRPr="002E2A57">
        <w:rPr>
          <w:rFonts w:asciiTheme="majorHAnsi" w:eastAsia="Times New Roman" w:hAnsiTheme="majorHAnsi" w:cstheme="majorHAnsi"/>
        </w:rPr>
        <w:t xml:space="preserve"> communities </w:t>
      </w:r>
      <w:r w:rsidR="002414AD">
        <w:rPr>
          <w:rFonts w:asciiTheme="majorHAnsi" w:eastAsia="Times New Roman" w:hAnsiTheme="majorHAnsi" w:cstheme="majorHAnsi"/>
        </w:rPr>
        <w:t>in FIA,</w:t>
      </w:r>
      <w:r w:rsidR="00FB36E0">
        <w:rPr>
          <w:rFonts w:asciiTheme="majorHAnsi" w:eastAsia="Times New Roman" w:hAnsiTheme="majorHAnsi" w:cstheme="majorHAnsi"/>
        </w:rPr>
        <w:t xml:space="preserve"> 92,988</w:t>
      </w:r>
      <w:r w:rsidR="00E83529" w:rsidRPr="002E2A57">
        <w:rPr>
          <w:rFonts w:asciiTheme="majorHAnsi" w:eastAsia="Times New Roman" w:hAnsiTheme="majorHAnsi" w:cstheme="majorHAnsi"/>
        </w:rPr>
        <w:t xml:space="preserve"> have fewer than 10 species. Rather than analyze all these small communities, we randomly selected 10,000 small communities to include in the analysis. </w:t>
      </w:r>
      <w:r w:rsidR="00020D45">
        <w:rPr>
          <w:rFonts w:asciiTheme="majorHAnsi" w:eastAsia="Times New Roman" w:hAnsiTheme="majorHAnsi" w:cstheme="majorHAnsi"/>
        </w:rPr>
        <w:t xml:space="preserve">We also included </w:t>
      </w:r>
      <w:r w:rsidR="00F41237">
        <w:rPr>
          <w:rFonts w:asciiTheme="majorHAnsi" w:eastAsia="Times New Roman" w:hAnsiTheme="majorHAnsi" w:cstheme="majorHAnsi"/>
        </w:rPr>
        <w:t>all</w:t>
      </w:r>
      <w:r w:rsidR="00853E73">
        <w:rPr>
          <w:rFonts w:asciiTheme="majorHAnsi" w:eastAsia="Times New Roman" w:hAnsiTheme="majorHAnsi" w:cstheme="majorHAnsi"/>
        </w:rPr>
        <w:t xml:space="preserve"> </w:t>
      </w:r>
      <w:r w:rsidR="00E83529" w:rsidRPr="002E2A57">
        <w:rPr>
          <w:rFonts w:asciiTheme="majorHAnsi" w:eastAsia="Times New Roman" w:hAnsiTheme="majorHAnsi" w:cstheme="majorHAnsi"/>
        </w:rPr>
        <w:t>FIA communities with more than 10 species</w:t>
      </w:r>
      <w:r w:rsidR="00D34C12">
        <w:rPr>
          <w:rFonts w:asciiTheme="majorHAnsi" w:eastAsia="Times New Roman" w:hAnsiTheme="majorHAnsi" w:cstheme="majorHAnsi"/>
        </w:rPr>
        <w:t>, which added 10,355 FIA communities to the analysis and resulted in a total of 20,355 FIA communities</w:t>
      </w:r>
      <w:r w:rsidR="002F58F8">
        <w:rPr>
          <w:rFonts w:asciiTheme="majorHAnsi" w:eastAsia="Times New Roman" w:hAnsiTheme="majorHAnsi" w:cstheme="majorHAnsi"/>
        </w:rPr>
        <w:t xml:space="preserve">. </w:t>
      </w:r>
      <w:r w:rsidR="00E83529" w:rsidRPr="002E2A57">
        <w:rPr>
          <w:rFonts w:asciiTheme="majorHAnsi" w:eastAsia="Times New Roman" w:hAnsiTheme="majorHAnsi" w:cstheme="majorHAnsi"/>
        </w:rPr>
        <w:t xml:space="preserve">Finally, for sites that had repeated sampling over time, we followed White </w:t>
      </w:r>
      <w:r w:rsidR="007873FC">
        <w:rPr>
          <w:rFonts w:asciiTheme="majorHAnsi" w:eastAsia="Times New Roman" w:hAnsiTheme="majorHAnsi" w:cstheme="majorHAnsi"/>
        </w:rPr>
        <w:t>et al.</w:t>
      </w:r>
      <w:r w:rsidR="00E83529" w:rsidRPr="002E2A57">
        <w:rPr>
          <w:rFonts w:asciiTheme="majorHAnsi" w:eastAsia="Times New Roman" w:hAnsiTheme="majorHAnsi" w:cstheme="majorHAnsi"/>
        </w:rPr>
        <w:t xml:space="preserve"> (2012) and Baldridge (201</w:t>
      </w:r>
      <w:r w:rsidR="00CB4A84">
        <w:rPr>
          <w:rFonts w:asciiTheme="majorHAnsi" w:eastAsia="Times New Roman" w:hAnsiTheme="majorHAnsi" w:cstheme="majorHAnsi"/>
        </w:rPr>
        <w:t>6</w:t>
      </w:r>
      <w:r w:rsidR="00E83529" w:rsidRPr="002E2A57">
        <w:rPr>
          <w:rFonts w:asciiTheme="majorHAnsi" w:eastAsia="Times New Roman" w:hAnsiTheme="majorHAnsi" w:cstheme="majorHAnsi"/>
        </w:rPr>
        <w:t>) and analyzed only a single, randomly selected, year of data</w:t>
      </w:r>
      <w:r w:rsidR="00AD6AEA">
        <w:rPr>
          <w:rFonts w:asciiTheme="majorHAnsi" w:eastAsia="Times New Roman" w:hAnsiTheme="majorHAnsi" w:cstheme="majorHAnsi"/>
        </w:rPr>
        <w:t>, because samples</w:t>
      </w:r>
      <w:r w:rsidR="00723C77">
        <w:rPr>
          <w:rFonts w:asciiTheme="majorHAnsi" w:eastAsia="Times New Roman" w:hAnsiTheme="majorHAnsi" w:cstheme="majorHAnsi"/>
        </w:rPr>
        <w:t xml:space="preserve"> taken from a single </w:t>
      </w:r>
      <w:r w:rsidR="00AD6AEA">
        <w:rPr>
          <w:rFonts w:asciiTheme="majorHAnsi" w:eastAsia="Times New Roman" w:hAnsiTheme="majorHAnsi" w:cstheme="majorHAnsi"/>
        </w:rPr>
        <w:t xml:space="preserve">community at different time points </w:t>
      </w:r>
      <w:r w:rsidR="00723C77">
        <w:rPr>
          <w:rFonts w:asciiTheme="majorHAnsi" w:eastAsia="Times New Roman" w:hAnsiTheme="majorHAnsi" w:cstheme="majorHAnsi"/>
        </w:rPr>
        <w:t>are likely to covary</w:t>
      </w:r>
      <w:r w:rsidR="00AD6AEA">
        <w:rPr>
          <w:rFonts w:asciiTheme="majorHAnsi" w:eastAsia="Times New Roman" w:hAnsiTheme="majorHAnsi" w:cstheme="majorHAnsi"/>
        </w:rPr>
        <w:t xml:space="preserve">. </w:t>
      </w:r>
      <w:r w:rsidR="00E83529" w:rsidRPr="002E2A57">
        <w:rPr>
          <w:rFonts w:asciiTheme="majorHAnsi" w:eastAsia="Times New Roman" w:hAnsiTheme="majorHAnsi" w:cstheme="majorHAnsi"/>
        </w:rPr>
        <w:t>It should be noted that our analyses include data from the Mammal Community Database and Miscellaneous Abundance Database that were collected over longer timescales and cannot be disaggregated</w:t>
      </w:r>
      <w:r w:rsidR="00C43292">
        <w:rPr>
          <w:rFonts w:asciiTheme="majorHAnsi" w:eastAsia="Times New Roman" w:hAnsiTheme="majorHAnsi" w:cstheme="majorHAnsi"/>
        </w:rPr>
        <w:t xml:space="preserve"> into finer units of time</w:t>
      </w:r>
      <w:r w:rsidR="00E83529" w:rsidRPr="002E2A57">
        <w:rPr>
          <w:rFonts w:asciiTheme="majorHAnsi" w:eastAsia="Times New Roman" w:hAnsiTheme="majorHAnsi" w:cstheme="majorHAnsi"/>
        </w:rPr>
        <w:t>.</w:t>
      </w:r>
      <w:r w:rsidR="00DA565D">
        <w:rPr>
          <w:rFonts w:asciiTheme="majorHAnsi" w:eastAsia="Times New Roman" w:hAnsiTheme="majorHAnsi" w:cstheme="majorHAnsi"/>
        </w:rPr>
        <w:t xml:space="preserve"> </w:t>
      </w:r>
      <w:r w:rsidR="00F22B4B">
        <w:rPr>
          <w:rFonts w:asciiTheme="majorHAnsi" w:eastAsia="Times New Roman" w:hAnsiTheme="majorHAnsi" w:cstheme="majorHAnsi"/>
        </w:rPr>
        <w:t xml:space="preserve">Our </w:t>
      </w:r>
      <w:r w:rsidR="00F22B4B" w:rsidRPr="002E2A57">
        <w:rPr>
          <w:rFonts w:asciiTheme="majorHAnsi" w:eastAsia="Times New Roman" w:hAnsiTheme="majorHAnsi" w:cstheme="majorHAnsi"/>
        </w:rPr>
        <w:t xml:space="preserve">final dataset consisted </w:t>
      </w:r>
      <w:r w:rsidR="00F22B4B">
        <w:rPr>
          <w:rFonts w:asciiTheme="majorHAnsi" w:eastAsia="Times New Roman" w:hAnsiTheme="majorHAnsi" w:cstheme="majorHAnsi"/>
        </w:rPr>
        <w:t xml:space="preserve">of </w:t>
      </w:r>
      <w:r w:rsidR="0055643E">
        <w:rPr>
          <w:rFonts w:asciiTheme="majorHAnsi" w:eastAsia="Times New Roman" w:hAnsiTheme="majorHAnsi" w:cstheme="majorHAnsi"/>
        </w:rPr>
        <w:t>~</w:t>
      </w:r>
      <w:r w:rsidR="00F22B4B">
        <w:rPr>
          <w:rFonts w:asciiTheme="majorHAnsi" w:eastAsia="Times New Roman" w:hAnsiTheme="majorHAnsi" w:cstheme="majorHAnsi"/>
        </w:rPr>
        <w:t>22,000 communities</w:t>
      </w:r>
      <w:r w:rsidR="00F22B4B" w:rsidRPr="002E2A57">
        <w:rPr>
          <w:rFonts w:asciiTheme="majorHAnsi" w:eastAsia="Times New Roman" w:hAnsiTheme="majorHAnsi" w:cstheme="majorHAnsi"/>
        </w:rPr>
        <w:t xml:space="preserve"> with S and N ranging from 2 to 250 and </w:t>
      </w:r>
      <w:r w:rsidR="00932D41">
        <w:rPr>
          <w:rFonts w:asciiTheme="majorHAnsi" w:eastAsia="Times New Roman" w:hAnsiTheme="majorHAnsi" w:cstheme="majorHAnsi"/>
        </w:rPr>
        <w:t>4</w:t>
      </w:r>
      <w:r w:rsidR="007F6A02" w:rsidRPr="002E2A57">
        <w:rPr>
          <w:rFonts w:asciiTheme="majorHAnsi" w:eastAsia="Times New Roman" w:hAnsiTheme="majorHAnsi" w:cstheme="majorHAnsi"/>
        </w:rPr>
        <w:t xml:space="preserve"> </w:t>
      </w:r>
      <w:r w:rsidR="00F22B4B" w:rsidRPr="002E2A57">
        <w:rPr>
          <w:rFonts w:asciiTheme="majorHAnsi" w:eastAsia="Times New Roman" w:hAnsiTheme="majorHAnsi" w:cstheme="majorHAnsi"/>
        </w:rPr>
        <w:t>to 40714, respectively</w:t>
      </w:r>
      <w:r w:rsidR="006E7EBD">
        <w:rPr>
          <w:rFonts w:asciiTheme="majorHAnsi" w:eastAsia="Times New Roman" w:hAnsiTheme="majorHAnsi" w:cstheme="majorHAnsi"/>
        </w:rPr>
        <w:t xml:space="preserve"> (</w:t>
      </w:r>
      <w:r w:rsidR="004E4467">
        <w:rPr>
          <w:rFonts w:asciiTheme="majorHAnsi" w:eastAsia="Times New Roman" w:hAnsiTheme="majorHAnsi" w:cstheme="majorHAnsi"/>
        </w:rPr>
        <w:t>Figure 1</w:t>
      </w:r>
      <w:r w:rsidR="006E7EBD">
        <w:rPr>
          <w:rFonts w:asciiTheme="majorHAnsi" w:eastAsia="Times New Roman" w:hAnsiTheme="majorHAnsi" w:cstheme="majorHAnsi"/>
        </w:rPr>
        <w:t>)</w:t>
      </w:r>
      <w:r w:rsidR="00E634D3">
        <w:rPr>
          <w:rFonts w:asciiTheme="majorHAnsi" w:eastAsia="Times New Roman" w:hAnsiTheme="majorHAnsi" w:cstheme="majorHAnsi"/>
        </w:rPr>
        <w:t>. Details</w:t>
      </w:r>
      <w:r w:rsidR="00CE3F97">
        <w:rPr>
          <w:rFonts w:asciiTheme="majorHAnsi" w:eastAsia="Times New Roman" w:hAnsiTheme="majorHAnsi" w:cstheme="majorHAnsi"/>
        </w:rPr>
        <w:t xml:space="preserve"> and code</w:t>
      </w:r>
      <w:r w:rsidR="00A5422B">
        <w:rPr>
          <w:rFonts w:asciiTheme="majorHAnsi" w:eastAsia="Times New Roman" w:hAnsiTheme="majorHAnsi" w:cstheme="majorHAnsi"/>
        </w:rPr>
        <w:t xml:space="preserve"> </w:t>
      </w:r>
      <w:r w:rsidR="00CE3F97">
        <w:rPr>
          <w:rFonts w:asciiTheme="majorHAnsi" w:eastAsia="Times New Roman" w:hAnsiTheme="majorHAnsi" w:cstheme="majorHAnsi"/>
        </w:rPr>
        <w:t>for</w:t>
      </w:r>
      <w:r w:rsidR="00044CD6">
        <w:rPr>
          <w:rFonts w:asciiTheme="majorHAnsi" w:eastAsia="Times New Roman" w:hAnsiTheme="majorHAnsi" w:cstheme="majorHAnsi"/>
        </w:rPr>
        <w:t xml:space="preserve"> the filtering process can be found </w:t>
      </w:r>
      <w:r w:rsidR="00860C3D">
        <w:rPr>
          <w:rFonts w:asciiTheme="majorHAnsi" w:eastAsia="Times New Roman" w:hAnsiTheme="majorHAnsi" w:cstheme="majorHAnsi"/>
        </w:rPr>
        <w:t xml:space="preserve">in </w:t>
      </w:r>
      <w:r w:rsidR="00693F58">
        <w:rPr>
          <w:rFonts w:asciiTheme="majorHAnsi" w:eastAsia="Times New Roman" w:hAnsiTheme="majorHAnsi" w:cstheme="majorHAnsi"/>
        </w:rPr>
        <w:t xml:space="preserve">Appendix </w:t>
      </w:r>
      <w:r w:rsidR="006A46D3">
        <w:rPr>
          <w:rFonts w:asciiTheme="majorHAnsi" w:eastAsia="Times New Roman" w:hAnsiTheme="majorHAnsi" w:cstheme="majorHAnsi"/>
        </w:rPr>
        <w:t xml:space="preserve">S1 </w:t>
      </w:r>
      <w:r w:rsidR="004E4467">
        <w:rPr>
          <w:rFonts w:asciiTheme="majorHAnsi" w:eastAsia="Times New Roman" w:hAnsiTheme="majorHAnsi" w:cstheme="majorHAnsi"/>
        </w:rPr>
        <w:t>in Supporting Information</w:t>
      </w:r>
      <w:r w:rsidR="00693F58">
        <w:rPr>
          <w:rFonts w:asciiTheme="majorHAnsi" w:eastAsia="Times New Roman" w:hAnsiTheme="majorHAnsi" w:cstheme="majorHAnsi"/>
        </w:rPr>
        <w:t>.</w:t>
      </w:r>
    </w:p>
    <w:p w14:paraId="65420BE9" w14:textId="6E237833" w:rsidR="00001BC4" w:rsidRDefault="00001BC4" w:rsidP="00021897">
      <w:pPr>
        <w:spacing w:line="480" w:lineRule="auto"/>
        <w:rPr>
          <w:rFonts w:asciiTheme="majorHAnsi" w:eastAsia="Times New Roman" w:hAnsiTheme="majorHAnsi" w:cstheme="majorHAnsi"/>
        </w:rPr>
      </w:pPr>
      <w:r>
        <w:rPr>
          <w:rFonts w:asciiTheme="majorHAnsi" w:eastAsia="Times New Roman" w:hAnsiTheme="majorHAnsi" w:cstheme="majorHAnsi"/>
          <w:i/>
          <w:iCs/>
        </w:rPr>
        <w:t>Accounting for empirical sampling error</w:t>
      </w:r>
    </w:p>
    <w:p w14:paraId="61112A59" w14:textId="68DD2EAC" w:rsidR="00AE4D92" w:rsidRDefault="000D51E1" w:rsidP="00021897">
      <w:pPr>
        <w:spacing w:line="480" w:lineRule="auto"/>
        <w:rPr>
          <w:rFonts w:asciiTheme="majorHAnsi" w:eastAsia="Times New Roman" w:hAnsiTheme="majorHAnsi" w:cstheme="majorHAnsi"/>
        </w:rPr>
      </w:pPr>
      <w:r>
        <w:rPr>
          <w:rFonts w:asciiTheme="majorHAnsi" w:eastAsia="Times New Roman" w:hAnsiTheme="majorHAnsi" w:cstheme="majorHAnsi"/>
        </w:rPr>
        <w:t xml:space="preserve">Because it is logistically impossible to exhaustively </w:t>
      </w:r>
      <w:r w:rsidR="00BB1D12">
        <w:rPr>
          <w:rFonts w:asciiTheme="majorHAnsi" w:eastAsia="Times New Roman" w:hAnsiTheme="majorHAnsi" w:cstheme="majorHAnsi"/>
        </w:rPr>
        <w:t>cens</w:t>
      </w:r>
      <w:r w:rsidR="00EB0298">
        <w:rPr>
          <w:rFonts w:asciiTheme="majorHAnsi" w:eastAsia="Times New Roman" w:hAnsiTheme="majorHAnsi" w:cstheme="majorHAnsi"/>
        </w:rPr>
        <w:t>us</w:t>
      </w:r>
      <w:r>
        <w:rPr>
          <w:rFonts w:asciiTheme="majorHAnsi" w:eastAsia="Times New Roman" w:hAnsiTheme="majorHAnsi" w:cstheme="majorHAnsi"/>
        </w:rPr>
        <w:t xml:space="preserve"> all individuals present in most empirical systems, SADs derived from field sampling will inevitably be subject </w:t>
      </w:r>
      <w:r w:rsidR="00FD258C">
        <w:rPr>
          <w:rFonts w:asciiTheme="majorHAnsi" w:eastAsia="Times New Roman" w:hAnsiTheme="majorHAnsi" w:cstheme="majorHAnsi"/>
        </w:rPr>
        <w:t xml:space="preserve">to </w:t>
      </w:r>
      <w:r>
        <w:rPr>
          <w:rFonts w:asciiTheme="majorHAnsi" w:eastAsia="Times New Roman" w:hAnsiTheme="majorHAnsi" w:cstheme="majorHAnsi"/>
        </w:rPr>
        <w:t>some degree of sampling error</w:t>
      </w:r>
      <w:r w:rsidR="00B57CAC">
        <w:rPr>
          <w:rFonts w:asciiTheme="majorHAnsi" w:eastAsia="Times New Roman" w:hAnsiTheme="majorHAnsi" w:cstheme="majorHAnsi"/>
        </w:rPr>
        <w:t xml:space="preserve"> (Bonar et al. 2011)</w:t>
      </w:r>
      <w:r>
        <w:rPr>
          <w:rFonts w:asciiTheme="majorHAnsi" w:eastAsia="Times New Roman" w:hAnsiTheme="majorHAnsi" w:cstheme="majorHAnsi"/>
        </w:rPr>
        <w:t xml:space="preserve">.  </w:t>
      </w:r>
      <w:r w:rsidR="00EE7D9C">
        <w:rPr>
          <w:rFonts w:asciiTheme="majorHAnsi" w:eastAsia="Times New Roman" w:hAnsiTheme="majorHAnsi" w:cstheme="majorHAnsi"/>
        </w:rPr>
        <w:t>Therefore, in addition to analyzing the raw SADs in our database, we</w:t>
      </w:r>
      <w:r>
        <w:rPr>
          <w:rFonts w:asciiTheme="majorHAnsi" w:eastAsia="Times New Roman" w:hAnsiTheme="majorHAnsi" w:cstheme="majorHAnsi"/>
        </w:rPr>
        <w:t xml:space="preserve"> employed two resampling schemes to test if, and how, different forms of observation error affect our results. </w:t>
      </w:r>
    </w:p>
    <w:p w14:paraId="0FA21F1C" w14:textId="77777777" w:rsidR="00D5580A" w:rsidRDefault="00D5580A" w:rsidP="00D5580A">
      <w:pPr>
        <w:spacing w:line="480" w:lineRule="auto"/>
        <w:rPr>
          <w:rFonts w:asciiTheme="majorHAnsi" w:eastAsia="Times New Roman" w:hAnsiTheme="majorHAnsi" w:cstheme="majorHAnsi"/>
        </w:rPr>
      </w:pPr>
      <w:r>
        <w:rPr>
          <w:rFonts w:asciiTheme="majorHAnsi" w:eastAsia="Times New Roman" w:hAnsiTheme="majorHAnsi" w:cstheme="majorHAnsi"/>
        </w:rPr>
        <w:t xml:space="preserve">First, we explored the possibility that empirical sampling systematically undercounts the true number of rare species in a community (Preston 1948; </w:t>
      </w:r>
      <w:proofErr w:type="spellStart"/>
      <w:r>
        <w:rPr>
          <w:rFonts w:asciiTheme="majorHAnsi" w:eastAsia="Times New Roman" w:hAnsiTheme="majorHAnsi" w:cstheme="majorHAnsi"/>
        </w:rPr>
        <w:t>Gotelli</w:t>
      </w:r>
      <w:proofErr w:type="spellEnd"/>
      <w:r>
        <w:rPr>
          <w:rFonts w:asciiTheme="majorHAnsi" w:eastAsia="Times New Roman" w:hAnsiTheme="majorHAnsi" w:cstheme="majorHAnsi"/>
        </w:rPr>
        <w:t xml:space="preserve"> and Colwell 2011). Rare species are more likely to escape detection during sampling, leading to an underestimate of both the total species richness of a community and the proportion of species in the rare tail of the SAD (Preston 1948). We used a procedure based on species richness estimators to adjust for this possibility (see also Ulrich et al. 2010 for the use of richness estimators to distinguish between completely and incompletely censused communities). We </w:t>
      </w:r>
      <w:r>
        <w:rPr>
          <w:rFonts w:asciiTheme="majorHAnsi" w:eastAsia="Times New Roman" w:hAnsiTheme="majorHAnsi" w:cstheme="majorHAnsi"/>
        </w:rPr>
        <w:lastRenderedPageBreak/>
        <w:t xml:space="preserve">computed the estimated richness for each community using the bias-corrected Chao and the ACE estimators (as implemented in the R package “vegan”; O’Hara 2005; Chiu et al 2014; Oksanen et al. 2020). To each of these richness estimates, we added one standard deviation of the estimate, and then took the mean of the two results.  This yields a generous estimate of the true number of species in the system. If this estimate exceeded the observed species richness, we added the missing species each with abundance 1. These adjusted SADs allowed us to explore the consequences of </w:t>
      </w:r>
      <w:proofErr w:type="spellStart"/>
      <w:r>
        <w:rPr>
          <w:rFonts w:asciiTheme="majorHAnsi" w:eastAsia="Times New Roman" w:hAnsiTheme="majorHAnsi" w:cstheme="majorHAnsi"/>
        </w:rPr>
        <w:t>undersampling</w:t>
      </w:r>
      <w:proofErr w:type="spellEnd"/>
      <w:r>
        <w:rPr>
          <w:rFonts w:asciiTheme="majorHAnsi" w:eastAsia="Times New Roman" w:hAnsiTheme="majorHAnsi" w:cstheme="majorHAnsi"/>
        </w:rPr>
        <w:t xml:space="preserve"> rare species while making the smallest possible changes to S and N. </w:t>
      </w:r>
    </w:p>
    <w:p w14:paraId="59902BA5" w14:textId="77777777" w:rsidR="00D5580A" w:rsidRDefault="00D5580A" w:rsidP="00D5580A">
      <w:pPr>
        <w:spacing w:line="480" w:lineRule="auto"/>
        <w:rPr>
          <w:rFonts w:asciiTheme="majorHAnsi" w:eastAsia="Times New Roman" w:hAnsiTheme="majorHAnsi" w:cstheme="majorHAnsi"/>
        </w:rPr>
      </w:pPr>
      <w:r>
        <w:rPr>
          <w:rFonts w:asciiTheme="majorHAnsi" w:eastAsia="Times New Roman" w:hAnsiTheme="majorHAnsi" w:cstheme="majorHAnsi"/>
        </w:rPr>
        <w:t>Second, we tested the sensitivity of our results to sampling variability across all species in the SAD – not just rare species - using subsampling. For each observed community, we constructed subsamples by randomly drawing 60</w:t>
      </w:r>
      <w:proofErr w:type="gramStart"/>
      <w:r>
        <w:rPr>
          <w:rFonts w:asciiTheme="majorHAnsi" w:eastAsia="Times New Roman" w:hAnsiTheme="majorHAnsi" w:cstheme="majorHAnsi"/>
        </w:rPr>
        <w:t>%  of</w:t>
      </w:r>
      <w:proofErr w:type="gramEnd"/>
      <w:r>
        <w:rPr>
          <w:rFonts w:asciiTheme="majorHAnsi" w:eastAsia="Times New Roman" w:hAnsiTheme="majorHAnsi" w:cstheme="majorHAnsi"/>
        </w:rPr>
        <w:t xml:space="preserve"> the observed number of individuals from the total pool of individuals in the community, without regard to species and without replacement. </w:t>
      </w:r>
      <w:r w:rsidRPr="00427CF0">
        <w:rPr>
          <w:rFonts w:asciiTheme="majorHAnsi" w:eastAsia="Times New Roman" w:hAnsiTheme="majorHAnsi" w:cstheme="majorHAnsi"/>
        </w:rPr>
        <w:t>The precise proportion of individuals drawn in each subsample should not dramatically affect the qualitative outcome. We selected 60% so as to introduce appreciable room for sampling error between the raw and subsampled SADs, but to produce subsampled SADs with N (and presumably S) in a comparable size range to the raw ones. Extremely small subsamples (</w:t>
      </w:r>
      <w:proofErr w:type="gramStart"/>
      <w:r w:rsidRPr="00427CF0">
        <w:rPr>
          <w:rFonts w:asciiTheme="majorHAnsi" w:eastAsia="Times New Roman" w:hAnsiTheme="majorHAnsi" w:cstheme="majorHAnsi"/>
        </w:rPr>
        <w:t>e.g.</w:t>
      </w:r>
      <w:proofErr w:type="gramEnd"/>
      <w:r w:rsidRPr="00427CF0">
        <w:rPr>
          <w:rFonts w:asciiTheme="majorHAnsi" w:eastAsia="Times New Roman" w:hAnsiTheme="majorHAnsi" w:cstheme="majorHAnsi"/>
        </w:rPr>
        <w:t xml:space="preserve"> 10%) could introduce complications related to small N and S that could obscure the effects of sampling error, while very large subsamples (e.g. 90%) could recapture the raw distributions too closely to be informative. We generated 10 resampled communities for each observed community.</w:t>
      </w:r>
    </w:p>
    <w:p w14:paraId="5A2500AF" w14:textId="02719E17" w:rsidR="00F84FE6" w:rsidRPr="00284424" w:rsidRDefault="00F84FE6" w:rsidP="00021897">
      <w:pPr>
        <w:spacing w:line="480" w:lineRule="auto"/>
        <w:rPr>
          <w:rFonts w:asciiTheme="majorHAnsi" w:eastAsia="Times New Roman" w:hAnsiTheme="majorHAnsi" w:cstheme="majorHAnsi"/>
        </w:rPr>
      </w:pPr>
      <w:r>
        <w:rPr>
          <w:rFonts w:asciiTheme="majorHAnsi" w:eastAsia="Times New Roman" w:hAnsiTheme="majorHAnsi" w:cstheme="majorHAnsi"/>
        </w:rPr>
        <w:t xml:space="preserve">We ran our computational pipeline using all raw SADs and all SADs adjusted for </w:t>
      </w:r>
      <w:proofErr w:type="spellStart"/>
      <w:r>
        <w:rPr>
          <w:rFonts w:asciiTheme="majorHAnsi" w:eastAsia="Times New Roman" w:hAnsiTheme="majorHAnsi" w:cstheme="majorHAnsi"/>
        </w:rPr>
        <w:t>undersampling</w:t>
      </w:r>
      <w:proofErr w:type="spellEnd"/>
      <w:r>
        <w:rPr>
          <w:rFonts w:asciiTheme="majorHAnsi" w:eastAsia="Times New Roman" w:hAnsiTheme="majorHAnsi" w:cstheme="majorHAnsi"/>
        </w:rPr>
        <w:t xml:space="preserve"> of rare species. Because </w:t>
      </w:r>
      <w:r w:rsidR="00A65F9E">
        <w:rPr>
          <w:rFonts w:asciiTheme="majorHAnsi" w:eastAsia="Times New Roman" w:hAnsiTheme="majorHAnsi" w:cstheme="majorHAnsi"/>
        </w:rPr>
        <w:t xml:space="preserve">the </w:t>
      </w:r>
      <w:r w:rsidR="00B44722">
        <w:rPr>
          <w:rFonts w:asciiTheme="majorHAnsi" w:eastAsia="Times New Roman" w:hAnsiTheme="majorHAnsi" w:cstheme="majorHAnsi"/>
        </w:rPr>
        <w:t>subsampling</w:t>
      </w:r>
      <w:r w:rsidR="00A65F9E">
        <w:rPr>
          <w:rFonts w:asciiTheme="majorHAnsi" w:eastAsia="Times New Roman" w:hAnsiTheme="majorHAnsi" w:cstheme="majorHAnsi"/>
        </w:rPr>
        <w:t xml:space="preserve"> approach</w:t>
      </w:r>
      <w:r w:rsidR="006E7665">
        <w:rPr>
          <w:rFonts w:asciiTheme="majorHAnsi" w:eastAsia="Times New Roman" w:hAnsiTheme="majorHAnsi" w:cstheme="majorHAnsi"/>
        </w:rPr>
        <w:t xml:space="preserve"> </w:t>
      </w:r>
      <w:r>
        <w:rPr>
          <w:rFonts w:asciiTheme="majorHAnsi" w:eastAsia="Times New Roman" w:hAnsiTheme="majorHAnsi" w:cstheme="majorHAnsi"/>
        </w:rPr>
        <w:t xml:space="preserve">increased computational effort </w:t>
      </w:r>
      <w:r w:rsidR="00A65F9E">
        <w:rPr>
          <w:rFonts w:asciiTheme="majorHAnsi" w:eastAsia="Times New Roman" w:hAnsiTheme="majorHAnsi" w:cstheme="majorHAnsi"/>
        </w:rPr>
        <w:t>approximately</w:t>
      </w:r>
      <w:r>
        <w:rPr>
          <w:rFonts w:asciiTheme="majorHAnsi" w:eastAsia="Times New Roman" w:hAnsiTheme="majorHAnsi" w:cstheme="majorHAnsi"/>
        </w:rPr>
        <w:t xml:space="preserve"> tenfold, we analyzed all </w:t>
      </w:r>
      <w:r w:rsidR="008007CC">
        <w:rPr>
          <w:rFonts w:asciiTheme="majorHAnsi" w:eastAsia="Times New Roman" w:hAnsiTheme="majorHAnsi" w:cstheme="majorHAnsi"/>
        </w:rPr>
        <w:t>subsampled</w:t>
      </w:r>
      <w:r>
        <w:rPr>
          <w:rFonts w:asciiTheme="majorHAnsi" w:eastAsia="Times New Roman" w:hAnsiTheme="majorHAnsi" w:cstheme="majorHAnsi"/>
        </w:rPr>
        <w:t xml:space="preserve"> communities for the Mammal Community, Miscellaneous Abundance, and Gentry databases, but only </w:t>
      </w:r>
      <w:r w:rsidR="00DF68A1">
        <w:rPr>
          <w:rFonts w:asciiTheme="majorHAnsi" w:eastAsia="Times New Roman" w:hAnsiTheme="majorHAnsi" w:cstheme="majorHAnsi"/>
        </w:rPr>
        <w:t xml:space="preserve">a random subset of </w:t>
      </w:r>
      <w:r>
        <w:rPr>
          <w:rFonts w:asciiTheme="majorHAnsi" w:eastAsia="Times New Roman" w:hAnsiTheme="majorHAnsi" w:cstheme="majorHAnsi"/>
        </w:rPr>
        <w:t xml:space="preserve">300 (of 2773) </w:t>
      </w:r>
      <w:r w:rsidR="002270B2">
        <w:rPr>
          <w:rFonts w:asciiTheme="majorHAnsi" w:eastAsia="Times New Roman" w:hAnsiTheme="majorHAnsi" w:cstheme="majorHAnsi"/>
        </w:rPr>
        <w:t xml:space="preserve">communities from the Breeding Bird Survey and 2000 (of 20179) from the FIA – 1,000 with S &lt; 10, and 1,000 with S &gt;= 10. </w:t>
      </w:r>
    </w:p>
    <w:p w14:paraId="1B9AD5B0" w14:textId="1801D63B" w:rsidR="007F16B9" w:rsidRPr="002E2A57" w:rsidRDefault="00CB762F" w:rsidP="00021897">
      <w:pPr>
        <w:spacing w:line="480" w:lineRule="auto"/>
        <w:rPr>
          <w:rFonts w:asciiTheme="majorHAnsi" w:eastAsia="Times New Roman" w:hAnsiTheme="majorHAnsi" w:cstheme="majorHAnsi"/>
        </w:rPr>
      </w:pPr>
      <w:r w:rsidRPr="002E2A57">
        <w:rPr>
          <w:rFonts w:asciiTheme="majorHAnsi" w:eastAsia="Times New Roman" w:hAnsiTheme="majorHAnsi" w:cstheme="majorHAnsi"/>
          <w:i/>
          <w:iCs/>
        </w:rPr>
        <w:t>Generating</w:t>
      </w:r>
      <w:r w:rsidR="007F16B9" w:rsidRPr="002E2A57">
        <w:rPr>
          <w:rFonts w:asciiTheme="majorHAnsi" w:eastAsia="Times New Roman" w:hAnsiTheme="majorHAnsi" w:cstheme="majorHAnsi"/>
          <w:i/>
          <w:iCs/>
        </w:rPr>
        <w:t xml:space="preserve"> the statistical </w:t>
      </w:r>
      <w:r w:rsidR="00B323B4" w:rsidRPr="002E2A57">
        <w:rPr>
          <w:rFonts w:asciiTheme="majorHAnsi" w:eastAsia="Times New Roman" w:hAnsiTheme="majorHAnsi" w:cstheme="majorHAnsi"/>
          <w:i/>
          <w:iCs/>
        </w:rPr>
        <w:t>baseline</w:t>
      </w:r>
    </w:p>
    <w:p w14:paraId="20583F0C" w14:textId="467EDEEA" w:rsidR="0086773F" w:rsidRPr="002E2A57" w:rsidRDefault="009307AB" w:rsidP="00021897">
      <w:pPr>
        <w:spacing w:line="480" w:lineRule="auto"/>
        <w:rPr>
          <w:rFonts w:asciiTheme="majorHAnsi" w:eastAsia="Times New Roman" w:hAnsiTheme="majorHAnsi" w:cstheme="majorHAnsi"/>
        </w:rPr>
      </w:pPr>
      <w:r w:rsidRPr="002E2A57">
        <w:rPr>
          <w:rFonts w:asciiTheme="majorHAnsi" w:eastAsia="Times New Roman" w:hAnsiTheme="majorHAnsi" w:cstheme="majorHAnsi"/>
        </w:rPr>
        <w:lastRenderedPageBreak/>
        <w:t>We</w:t>
      </w:r>
      <w:r w:rsidR="007F16B9" w:rsidRPr="002E2A57">
        <w:rPr>
          <w:rFonts w:asciiTheme="majorHAnsi" w:eastAsia="Times New Roman" w:hAnsiTheme="majorHAnsi" w:cstheme="majorHAnsi"/>
        </w:rPr>
        <w:t xml:space="preserve"> use </w:t>
      </w:r>
      <w:r w:rsidR="00BC25AA" w:rsidRPr="002E2A57">
        <w:rPr>
          <w:rFonts w:asciiTheme="majorHAnsi" w:eastAsia="Times New Roman" w:hAnsiTheme="majorHAnsi" w:cstheme="majorHAnsi"/>
        </w:rPr>
        <w:t xml:space="preserve">the concept of the </w:t>
      </w:r>
      <w:r w:rsidR="000B6CE8">
        <w:rPr>
          <w:rFonts w:asciiTheme="majorHAnsi" w:eastAsia="Times New Roman" w:hAnsiTheme="majorHAnsi" w:cstheme="majorHAnsi"/>
        </w:rPr>
        <w:t>“</w:t>
      </w:r>
      <w:r w:rsidR="00A24713" w:rsidRPr="003052E4">
        <w:rPr>
          <w:rFonts w:asciiTheme="majorHAnsi" w:eastAsia="Times New Roman" w:hAnsiTheme="majorHAnsi" w:cstheme="majorHAnsi"/>
        </w:rPr>
        <w:t>feasible set</w:t>
      </w:r>
      <w:r w:rsidR="000B6CE8">
        <w:rPr>
          <w:rFonts w:asciiTheme="majorHAnsi" w:eastAsia="Times New Roman" w:hAnsiTheme="majorHAnsi" w:cstheme="majorHAnsi"/>
        </w:rPr>
        <w:t>”</w:t>
      </w:r>
      <w:r w:rsidR="00A24713" w:rsidRPr="002E2A57">
        <w:rPr>
          <w:rFonts w:asciiTheme="majorHAnsi" w:eastAsia="Times New Roman" w:hAnsiTheme="majorHAnsi" w:cstheme="majorHAnsi"/>
          <w:i/>
          <w:iCs/>
        </w:rPr>
        <w:t xml:space="preserve"> </w:t>
      </w:r>
      <w:r w:rsidR="007F16B9" w:rsidRPr="002E2A57">
        <w:rPr>
          <w:rFonts w:asciiTheme="majorHAnsi" w:eastAsia="Times New Roman" w:hAnsiTheme="majorHAnsi" w:cstheme="majorHAnsi"/>
        </w:rPr>
        <w:t xml:space="preserve">to </w:t>
      </w:r>
      <w:r w:rsidR="00B12B3F">
        <w:rPr>
          <w:rFonts w:asciiTheme="majorHAnsi" w:eastAsia="Times New Roman" w:hAnsiTheme="majorHAnsi" w:cstheme="majorHAnsi"/>
        </w:rPr>
        <w:t>establish</w:t>
      </w:r>
      <w:r w:rsidR="00B12B3F" w:rsidRPr="002E2A57">
        <w:rPr>
          <w:rFonts w:asciiTheme="majorHAnsi" w:eastAsia="Times New Roman" w:hAnsiTheme="majorHAnsi" w:cstheme="majorHAnsi"/>
        </w:rPr>
        <w:t xml:space="preserve"> </w:t>
      </w:r>
      <w:r w:rsidR="002319BD" w:rsidRPr="002E2A57">
        <w:rPr>
          <w:rFonts w:asciiTheme="majorHAnsi" w:eastAsia="Times New Roman" w:hAnsiTheme="majorHAnsi" w:cstheme="majorHAnsi"/>
        </w:rPr>
        <w:t>a</w:t>
      </w:r>
      <w:r w:rsidR="007F16B9" w:rsidRPr="002E2A57">
        <w:rPr>
          <w:rFonts w:asciiTheme="majorHAnsi" w:eastAsia="Times New Roman" w:hAnsiTheme="majorHAnsi" w:cstheme="majorHAnsi"/>
        </w:rPr>
        <w:t xml:space="preserve"> statistical </w:t>
      </w:r>
      <w:r w:rsidR="00062F7A" w:rsidRPr="002E2A57">
        <w:rPr>
          <w:rFonts w:asciiTheme="majorHAnsi" w:eastAsia="Times New Roman" w:hAnsiTheme="majorHAnsi" w:cstheme="majorHAnsi"/>
        </w:rPr>
        <w:t>baseline</w:t>
      </w:r>
      <w:r w:rsidR="00CC10A3" w:rsidRPr="002E2A57">
        <w:rPr>
          <w:rFonts w:asciiTheme="majorHAnsi" w:eastAsia="Times New Roman" w:hAnsiTheme="majorHAnsi" w:cstheme="majorHAnsi"/>
        </w:rPr>
        <w:t xml:space="preserve"> </w:t>
      </w:r>
      <w:r w:rsidR="00062F7A" w:rsidRPr="002E2A57">
        <w:rPr>
          <w:rFonts w:asciiTheme="majorHAnsi" w:eastAsia="Times New Roman" w:hAnsiTheme="majorHAnsi" w:cstheme="majorHAnsi"/>
        </w:rPr>
        <w:t>for</w:t>
      </w:r>
      <w:r w:rsidR="00CC10A3" w:rsidRPr="002E2A57">
        <w:rPr>
          <w:rFonts w:asciiTheme="majorHAnsi" w:eastAsia="Times New Roman" w:hAnsiTheme="majorHAnsi" w:cstheme="majorHAnsi"/>
        </w:rPr>
        <w:t xml:space="preserve"> the SAD</w:t>
      </w:r>
      <w:r w:rsidR="00B00FC7" w:rsidRPr="002E2A57">
        <w:rPr>
          <w:rFonts w:asciiTheme="majorHAnsi" w:eastAsia="Times New Roman" w:hAnsiTheme="majorHAnsi" w:cstheme="majorHAnsi"/>
        </w:rPr>
        <w:t xml:space="preserve"> (</w:t>
      </w:r>
      <w:proofErr w:type="spellStart"/>
      <w:r w:rsidR="00B00FC7" w:rsidRPr="002E2A57">
        <w:rPr>
          <w:rFonts w:asciiTheme="majorHAnsi" w:eastAsia="Times New Roman" w:hAnsiTheme="majorHAnsi" w:cstheme="majorHAnsi"/>
        </w:rPr>
        <w:t>Locey</w:t>
      </w:r>
      <w:proofErr w:type="spellEnd"/>
      <w:r w:rsidR="00B00FC7" w:rsidRPr="002E2A57">
        <w:rPr>
          <w:rFonts w:asciiTheme="majorHAnsi" w:eastAsia="Times New Roman" w:hAnsiTheme="majorHAnsi" w:cstheme="majorHAnsi"/>
        </w:rPr>
        <w:t xml:space="preserve"> and White 2013)</w:t>
      </w:r>
      <w:r w:rsidR="00CC10A3" w:rsidRPr="002E2A57">
        <w:rPr>
          <w:rFonts w:asciiTheme="majorHAnsi" w:eastAsia="Times New Roman" w:hAnsiTheme="majorHAnsi" w:cstheme="majorHAnsi"/>
        </w:rPr>
        <w:t xml:space="preserve">. For </w:t>
      </w:r>
      <w:r w:rsidR="00AA25BC" w:rsidRPr="002E2A57">
        <w:rPr>
          <w:rFonts w:asciiTheme="majorHAnsi" w:eastAsia="Times New Roman" w:hAnsiTheme="majorHAnsi" w:cstheme="majorHAnsi"/>
        </w:rPr>
        <w:t>a</w:t>
      </w:r>
      <w:r w:rsidR="00CC10A3" w:rsidRPr="002E2A57">
        <w:rPr>
          <w:rFonts w:asciiTheme="majorHAnsi" w:eastAsia="Times New Roman" w:hAnsiTheme="majorHAnsi" w:cstheme="majorHAnsi"/>
        </w:rPr>
        <w:t xml:space="preserve"> given number of individuals </w:t>
      </w:r>
      <w:r w:rsidR="00CC10A3" w:rsidRPr="002E2A57">
        <w:rPr>
          <w:rFonts w:asciiTheme="majorHAnsi" w:eastAsia="Times New Roman" w:hAnsiTheme="majorHAnsi" w:cstheme="majorHAnsi"/>
          <w:i/>
          <w:iCs/>
        </w:rPr>
        <w:t>N</w:t>
      </w:r>
      <w:r w:rsidR="00CC10A3" w:rsidRPr="002E2A57">
        <w:rPr>
          <w:rFonts w:asciiTheme="majorHAnsi" w:eastAsia="Times New Roman" w:hAnsiTheme="majorHAnsi" w:cstheme="majorHAnsi"/>
        </w:rPr>
        <w:t>,</w:t>
      </w:r>
      <w:r w:rsidR="00CC10A3" w:rsidRPr="002E2A57">
        <w:rPr>
          <w:rFonts w:asciiTheme="majorHAnsi" w:eastAsia="Times New Roman" w:hAnsiTheme="majorHAnsi" w:cstheme="majorHAnsi"/>
          <w:i/>
          <w:iCs/>
        </w:rPr>
        <w:t xml:space="preserve"> </w:t>
      </w:r>
      <w:r w:rsidR="00CC10A3" w:rsidRPr="002E2A57">
        <w:rPr>
          <w:rFonts w:asciiTheme="majorHAnsi" w:eastAsia="Times New Roman" w:hAnsiTheme="majorHAnsi" w:cstheme="majorHAnsi"/>
        </w:rPr>
        <w:t xml:space="preserve">there </w:t>
      </w:r>
      <w:r w:rsidR="001D277D">
        <w:rPr>
          <w:rFonts w:asciiTheme="majorHAnsi" w:eastAsia="Times New Roman" w:hAnsiTheme="majorHAnsi" w:cstheme="majorHAnsi"/>
        </w:rPr>
        <w:t>are</w:t>
      </w:r>
      <w:r w:rsidR="001D277D" w:rsidRPr="002E2A57">
        <w:rPr>
          <w:rFonts w:asciiTheme="majorHAnsi" w:eastAsia="Times New Roman" w:hAnsiTheme="majorHAnsi" w:cstheme="majorHAnsi"/>
        </w:rPr>
        <w:t xml:space="preserve"> </w:t>
      </w:r>
      <w:r w:rsidR="00CC10A3" w:rsidRPr="002E2A57">
        <w:rPr>
          <w:rFonts w:asciiTheme="majorHAnsi" w:eastAsia="Times New Roman" w:hAnsiTheme="majorHAnsi" w:cstheme="majorHAnsi"/>
        </w:rPr>
        <w:t>a finite</w:t>
      </w:r>
      <w:r w:rsidR="00D513C6" w:rsidRPr="002E2A57">
        <w:rPr>
          <w:rFonts w:asciiTheme="majorHAnsi" w:eastAsia="Times New Roman" w:hAnsiTheme="majorHAnsi" w:cstheme="majorHAnsi"/>
        </w:rPr>
        <w:t xml:space="preserve"> </w:t>
      </w:r>
      <w:r w:rsidR="005F5E8D">
        <w:rPr>
          <w:rFonts w:asciiTheme="majorHAnsi" w:eastAsia="Times New Roman" w:hAnsiTheme="majorHAnsi" w:cstheme="majorHAnsi"/>
        </w:rPr>
        <w:t>number</w:t>
      </w:r>
      <w:r w:rsidR="005F5E8D" w:rsidRPr="002E2A57">
        <w:rPr>
          <w:rFonts w:asciiTheme="majorHAnsi" w:eastAsia="Times New Roman" w:hAnsiTheme="majorHAnsi" w:cstheme="majorHAnsi"/>
        </w:rPr>
        <w:t xml:space="preserve"> </w:t>
      </w:r>
      <w:r w:rsidR="00CC10A3" w:rsidRPr="002E2A57">
        <w:rPr>
          <w:rFonts w:asciiTheme="majorHAnsi" w:eastAsia="Times New Roman" w:hAnsiTheme="majorHAnsi" w:cstheme="majorHAnsi"/>
        </w:rPr>
        <w:t>of</w:t>
      </w:r>
      <w:r w:rsidRPr="002E2A57">
        <w:rPr>
          <w:rFonts w:asciiTheme="majorHAnsi" w:eastAsia="Times New Roman" w:hAnsiTheme="majorHAnsi" w:cstheme="majorHAnsi"/>
        </w:rPr>
        <w:t xml:space="preserve"> unique</w:t>
      </w:r>
      <w:r w:rsidR="00CC10A3" w:rsidRPr="002E2A57">
        <w:rPr>
          <w:rFonts w:asciiTheme="majorHAnsi" w:eastAsia="Times New Roman" w:hAnsiTheme="majorHAnsi" w:cstheme="majorHAnsi"/>
        </w:rPr>
        <w:t xml:space="preserve"> ways to partition those individuals into </w:t>
      </w:r>
      <w:r w:rsidR="00CC10A3" w:rsidRPr="002E2A57">
        <w:rPr>
          <w:rFonts w:asciiTheme="majorHAnsi" w:eastAsia="Times New Roman" w:hAnsiTheme="majorHAnsi" w:cstheme="majorHAnsi"/>
          <w:i/>
          <w:iCs/>
        </w:rPr>
        <w:t>S</w:t>
      </w:r>
      <w:r w:rsidR="00CC10A3" w:rsidRPr="002E2A57">
        <w:rPr>
          <w:rFonts w:asciiTheme="majorHAnsi" w:eastAsia="Times New Roman" w:hAnsiTheme="majorHAnsi" w:cstheme="majorHAnsi"/>
        </w:rPr>
        <w:t xml:space="preserve"> species</w:t>
      </w:r>
      <w:r w:rsidR="00646DA6" w:rsidRPr="002E2A57">
        <w:rPr>
          <w:rFonts w:asciiTheme="majorHAnsi" w:eastAsia="Times New Roman" w:hAnsiTheme="majorHAnsi" w:cstheme="majorHAnsi"/>
        </w:rPr>
        <w:t xml:space="preserve">. </w:t>
      </w:r>
      <w:r w:rsidRPr="002E2A57">
        <w:rPr>
          <w:rFonts w:asciiTheme="majorHAnsi" w:eastAsia="Times New Roman" w:hAnsiTheme="majorHAnsi" w:cstheme="majorHAnsi"/>
        </w:rPr>
        <w:t>The</w:t>
      </w:r>
      <w:r w:rsidR="00300958">
        <w:rPr>
          <w:rFonts w:asciiTheme="majorHAnsi" w:eastAsia="Times New Roman" w:hAnsiTheme="majorHAnsi" w:cstheme="majorHAnsi"/>
        </w:rPr>
        <w:t xml:space="preserve"> </w:t>
      </w:r>
      <w:r w:rsidRPr="002E2A57">
        <w:rPr>
          <w:rFonts w:asciiTheme="majorHAnsi" w:eastAsia="Times New Roman" w:hAnsiTheme="majorHAnsi" w:cstheme="majorHAnsi"/>
        </w:rPr>
        <w:t>complete set of these unique partition</w:t>
      </w:r>
      <w:r w:rsidR="0086773F" w:rsidRPr="002E2A57">
        <w:rPr>
          <w:rFonts w:asciiTheme="majorHAnsi" w:eastAsia="Times New Roman" w:hAnsiTheme="majorHAnsi" w:cstheme="majorHAnsi"/>
        </w:rPr>
        <w:t>s</w:t>
      </w:r>
      <w:r w:rsidR="00300958">
        <w:rPr>
          <w:rFonts w:asciiTheme="majorHAnsi" w:eastAsia="Times New Roman" w:hAnsiTheme="majorHAnsi" w:cstheme="majorHAnsi"/>
        </w:rPr>
        <w:t xml:space="preserve"> is the feasible set</w:t>
      </w:r>
      <w:r w:rsidR="009D0317">
        <w:rPr>
          <w:rFonts w:asciiTheme="majorHAnsi" w:eastAsia="Times New Roman" w:hAnsiTheme="majorHAnsi" w:cstheme="majorHAnsi"/>
        </w:rPr>
        <w:t xml:space="preserve">. </w:t>
      </w:r>
      <w:r w:rsidR="005A5906">
        <w:rPr>
          <w:rFonts w:asciiTheme="majorHAnsi" w:eastAsia="Times New Roman" w:hAnsiTheme="majorHAnsi" w:cstheme="majorHAnsi"/>
        </w:rPr>
        <w:t>In</w:t>
      </w:r>
      <w:r w:rsidR="003336DE">
        <w:rPr>
          <w:rFonts w:asciiTheme="majorHAnsi" w:eastAsia="Times New Roman" w:hAnsiTheme="majorHAnsi" w:cstheme="majorHAnsi"/>
        </w:rPr>
        <w:t xml:space="preserve"> this approach, n</w:t>
      </w:r>
      <w:r w:rsidR="009D0317" w:rsidRPr="002E2A57">
        <w:rPr>
          <w:rFonts w:asciiTheme="majorHAnsi" w:eastAsia="Times New Roman" w:hAnsiTheme="majorHAnsi" w:cstheme="majorHAnsi"/>
        </w:rPr>
        <w:t>either species nor individuals are distinguishable from each other</w:t>
      </w:r>
      <w:r w:rsidR="005A5906">
        <w:rPr>
          <w:rFonts w:asciiTheme="majorHAnsi" w:eastAsia="Times New Roman" w:hAnsiTheme="majorHAnsi" w:cstheme="majorHAnsi"/>
        </w:rPr>
        <w:t xml:space="preserve">; </w:t>
      </w:r>
      <w:proofErr w:type="gramStart"/>
      <w:r w:rsidR="005A5906">
        <w:rPr>
          <w:rFonts w:asciiTheme="majorHAnsi" w:eastAsia="Times New Roman" w:hAnsiTheme="majorHAnsi" w:cstheme="majorHAnsi"/>
        </w:rPr>
        <w:t>thus</w:t>
      </w:r>
      <w:proofErr w:type="gramEnd"/>
      <w:r w:rsidR="009D0317">
        <w:rPr>
          <w:rFonts w:asciiTheme="majorHAnsi" w:eastAsia="Times New Roman" w:hAnsiTheme="majorHAnsi" w:cstheme="majorHAnsi"/>
        </w:rPr>
        <w:t xml:space="preserve"> p</w:t>
      </w:r>
      <w:r w:rsidR="009D0317" w:rsidRPr="002E2A57">
        <w:rPr>
          <w:rFonts w:asciiTheme="majorHAnsi" w:eastAsia="Times New Roman" w:hAnsiTheme="majorHAnsi" w:cstheme="majorHAnsi"/>
        </w:rPr>
        <w:t xml:space="preserve">artitions are unique if and only if they differ in the number of species </w:t>
      </w:r>
      <w:r w:rsidR="009D0317">
        <w:rPr>
          <w:rFonts w:asciiTheme="majorHAnsi" w:eastAsia="Times New Roman" w:hAnsiTheme="majorHAnsi" w:cstheme="majorHAnsi"/>
        </w:rPr>
        <w:t>that have a particular</w:t>
      </w:r>
      <w:r w:rsidR="009D0317" w:rsidRPr="002E2A57">
        <w:rPr>
          <w:rFonts w:asciiTheme="majorHAnsi" w:eastAsia="Times New Roman" w:hAnsiTheme="majorHAnsi" w:cstheme="majorHAnsi"/>
        </w:rPr>
        <w:t xml:space="preserve"> abundance</w:t>
      </w:r>
      <w:r w:rsidR="003725E8" w:rsidRPr="002E2A57">
        <w:rPr>
          <w:rFonts w:asciiTheme="majorHAnsi" w:eastAsia="Times New Roman" w:hAnsiTheme="majorHAnsi" w:cstheme="majorHAnsi"/>
        </w:rPr>
        <w:t xml:space="preserve"> (</w:t>
      </w:r>
      <w:proofErr w:type="spellStart"/>
      <w:r w:rsidR="003725E8" w:rsidRPr="002E2A57">
        <w:rPr>
          <w:rFonts w:asciiTheme="majorHAnsi" w:eastAsia="Times New Roman" w:hAnsiTheme="majorHAnsi" w:cstheme="majorHAnsi"/>
        </w:rPr>
        <w:t>Locey</w:t>
      </w:r>
      <w:proofErr w:type="spellEnd"/>
      <w:r w:rsidR="003725E8" w:rsidRPr="002E2A57">
        <w:rPr>
          <w:rFonts w:asciiTheme="majorHAnsi" w:eastAsia="Times New Roman" w:hAnsiTheme="majorHAnsi" w:cstheme="majorHAnsi"/>
        </w:rPr>
        <w:t xml:space="preserve"> and White, 2013)</w:t>
      </w:r>
      <w:r w:rsidR="0086773F" w:rsidRPr="002E2A57">
        <w:rPr>
          <w:rFonts w:asciiTheme="majorHAnsi" w:eastAsia="Times New Roman" w:hAnsiTheme="majorHAnsi" w:cstheme="majorHAnsi"/>
        </w:rPr>
        <w:t xml:space="preserve">. Operationally, this means that for </w:t>
      </w:r>
      <w:r w:rsidR="0086773F" w:rsidRPr="002E2A57">
        <w:rPr>
          <w:rFonts w:asciiTheme="majorHAnsi" w:eastAsia="Times New Roman" w:hAnsiTheme="majorHAnsi" w:cstheme="majorHAnsi"/>
          <w:i/>
          <w:iCs/>
        </w:rPr>
        <w:t xml:space="preserve">S = 3 </w:t>
      </w:r>
      <w:r w:rsidR="0086773F" w:rsidRPr="002E2A57">
        <w:rPr>
          <w:rFonts w:asciiTheme="majorHAnsi" w:eastAsia="Times New Roman" w:hAnsiTheme="majorHAnsi" w:cstheme="majorHAnsi"/>
        </w:rPr>
        <w:t xml:space="preserve">and </w:t>
      </w:r>
      <w:r w:rsidR="0086773F" w:rsidRPr="002E2A57">
        <w:rPr>
          <w:rFonts w:asciiTheme="majorHAnsi" w:eastAsia="Times New Roman" w:hAnsiTheme="majorHAnsi" w:cstheme="majorHAnsi"/>
          <w:i/>
          <w:iCs/>
        </w:rPr>
        <w:t>N = 9</w:t>
      </w:r>
      <w:r w:rsidR="0086773F" w:rsidRPr="002E2A57">
        <w:rPr>
          <w:rFonts w:asciiTheme="majorHAnsi" w:eastAsia="Times New Roman" w:hAnsiTheme="majorHAnsi" w:cstheme="majorHAnsi"/>
        </w:rPr>
        <w:t xml:space="preserve">, the </w:t>
      </w:r>
      <w:r w:rsidR="00CE1A35">
        <w:rPr>
          <w:rFonts w:asciiTheme="majorHAnsi" w:eastAsia="Times New Roman" w:hAnsiTheme="majorHAnsi" w:cstheme="majorHAnsi"/>
        </w:rPr>
        <w:t>SADs</w:t>
      </w:r>
      <w:r w:rsidR="00A17953" w:rsidRPr="002E2A57">
        <w:rPr>
          <w:rFonts w:asciiTheme="majorHAnsi" w:eastAsia="Times New Roman" w:hAnsiTheme="majorHAnsi" w:cstheme="majorHAnsi"/>
        </w:rPr>
        <w:t xml:space="preserve"> </w:t>
      </w:r>
      <w:r w:rsidR="0086773F" w:rsidRPr="002E2A57">
        <w:rPr>
          <w:rFonts w:asciiTheme="majorHAnsi" w:eastAsia="Times New Roman" w:hAnsiTheme="majorHAnsi" w:cstheme="majorHAnsi"/>
          <w:i/>
          <w:iCs/>
        </w:rPr>
        <w:t xml:space="preserve">(1, 3, 5) </w:t>
      </w:r>
      <w:r w:rsidR="0086773F" w:rsidRPr="002E2A57">
        <w:rPr>
          <w:rFonts w:asciiTheme="majorHAnsi" w:eastAsia="Times New Roman" w:hAnsiTheme="majorHAnsi" w:cstheme="majorHAnsi"/>
        </w:rPr>
        <w:t xml:space="preserve">and </w:t>
      </w:r>
      <w:r w:rsidR="0086773F" w:rsidRPr="002E2A57">
        <w:rPr>
          <w:rFonts w:asciiTheme="majorHAnsi" w:eastAsia="Times New Roman" w:hAnsiTheme="majorHAnsi" w:cstheme="majorHAnsi"/>
          <w:i/>
          <w:iCs/>
        </w:rPr>
        <w:t xml:space="preserve">(2, 2, 5) </w:t>
      </w:r>
      <w:r w:rsidR="0086773F" w:rsidRPr="002E2A57">
        <w:rPr>
          <w:rFonts w:asciiTheme="majorHAnsi" w:eastAsia="Times New Roman" w:hAnsiTheme="majorHAnsi" w:cstheme="majorHAnsi"/>
        </w:rPr>
        <w:t xml:space="preserve">count as distinct partitions, but </w:t>
      </w:r>
      <w:r w:rsidR="0086773F" w:rsidRPr="002E2A57">
        <w:rPr>
          <w:rFonts w:asciiTheme="majorHAnsi" w:eastAsia="Times New Roman" w:hAnsiTheme="majorHAnsi" w:cstheme="majorHAnsi"/>
          <w:i/>
          <w:iCs/>
        </w:rPr>
        <w:t xml:space="preserve">(1, 3, 5) </w:t>
      </w:r>
      <w:r w:rsidR="0086773F" w:rsidRPr="002E2A57">
        <w:rPr>
          <w:rFonts w:asciiTheme="majorHAnsi" w:eastAsia="Times New Roman" w:hAnsiTheme="majorHAnsi" w:cstheme="majorHAnsi"/>
        </w:rPr>
        <w:t xml:space="preserve">and </w:t>
      </w:r>
      <w:r w:rsidR="0086773F" w:rsidRPr="002E2A57">
        <w:rPr>
          <w:rFonts w:asciiTheme="majorHAnsi" w:eastAsia="Times New Roman" w:hAnsiTheme="majorHAnsi" w:cstheme="majorHAnsi"/>
          <w:i/>
          <w:iCs/>
        </w:rPr>
        <w:t>(3, 1, 5</w:t>
      </w:r>
      <w:r w:rsidR="00CE1A35">
        <w:rPr>
          <w:rFonts w:asciiTheme="majorHAnsi" w:eastAsia="Times New Roman" w:hAnsiTheme="majorHAnsi" w:cstheme="majorHAnsi"/>
          <w:i/>
          <w:iCs/>
        </w:rPr>
        <w:t xml:space="preserve">) </w:t>
      </w:r>
      <w:r w:rsidR="00CE1A35">
        <w:rPr>
          <w:rFonts w:asciiTheme="majorHAnsi" w:eastAsia="Times New Roman" w:hAnsiTheme="majorHAnsi" w:cstheme="majorHAnsi"/>
        </w:rPr>
        <w:t>do not,</w:t>
      </w:r>
      <w:r w:rsidR="00D7407E" w:rsidRPr="002E2A57">
        <w:rPr>
          <w:rFonts w:asciiTheme="majorHAnsi" w:eastAsia="Times New Roman" w:hAnsiTheme="majorHAnsi" w:cstheme="majorHAnsi"/>
        </w:rPr>
        <w:t xml:space="preserve"> </w:t>
      </w:r>
      <w:r w:rsidR="00053E72">
        <w:rPr>
          <w:rFonts w:asciiTheme="majorHAnsi" w:eastAsia="Times New Roman" w:hAnsiTheme="majorHAnsi" w:cstheme="majorHAnsi"/>
        </w:rPr>
        <w:t>because</w:t>
      </w:r>
      <w:r w:rsidR="00D7407E" w:rsidRPr="002E2A57">
        <w:rPr>
          <w:rFonts w:asciiTheme="majorHAnsi" w:eastAsia="Times New Roman" w:hAnsiTheme="majorHAnsi" w:cstheme="majorHAnsi"/>
        </w:rPr>
        <w:t xml:space="preserve"> </w:t>
      </w:r>
      <w:r w:rsidR="00812080">
        <w:rPr>
          <w:rFonts w:asciiTheme="majorHAnsi" w:eastAsia="Times New Roman" w:hAnsiTheme="majorHAnsi" w:cstheme="majorHAnsi"/>
        </w:rPr>
        <w:t xml:space="preserve">they each contain one species with an abundance 1, 3, and 5, respectively, and differ only in the </w:t>
      </w:r>
      <w:r w:rsidR="00812080">
        <w:rPr>
          <w:rFonts w:asciiTheme="majorHAnsi" w:eastAsia="Times New Roman" w:hAnsiTheme="majorHAnsi" w:cstheme="majorHAnsi"/>
          <w:i/>
          <w:iCs/>
        </w:rPr>
        <w:t xml:space="preserve">order </w:t>
      </w:r>
      <w:r w:rsidR="00812080">
        <w:rPr>
          <w:rFonts w:asciiTheme="majorHAnsi" w:eastAsia="Times New Roman" w:hAnsiTheme="majorHAnsi" w:cstheme="majorHAnsi"/>
        </w:rPr>
        <w:t>of the numbers</w:t>
      </w:r>
      <w:r w:rsidR="0086773F" w:rsidRPr="002E2A57">
        <w:rPr>
          <w:rFonts w:asciiTheme="majorHAnsi" w:eastAsia="Times New Roman" w:hAnsiTheme="majorHAnsi" w:cstheme="majorHAnsi"/>
        </w:rPr>
        <w:t xml:space="preserve">. </w:t>
      </w:r>
      <w:r w:rsidR="00A17953">
        <w:rPr>
          <w:rFonts w:asciiTheme="majorHAnsi" w:eastAsia="Times New Roman" w:hAnsiTheme="majorHAnsi" w:cstheme="majorHAnsi"/>
        </w:rPr>
        <w:t>In</w:t>
      </w:r>
      <w:r w:rsidR="0086773F" w:rsidRPr="002E2A57">
        <w:rPr>
          <w:rFonts w:asciiTheme="majorHAnsi" w:eastAsia="Times New Roman" w:hAnsiTheme="majorHAnsi" w:cstheme="majorHAnsi"/>
        </w:rPr>
        <w:t xml:space="preserve"> the absence of justification for </w:t>
      </w:r>
      <w:r w:rsidR="00A17953">
        <w:rPr>
          <w:rFonts w:asciiTheme="majorHAnsi" w:eastAsia="Times New Roman" w:hAnsiTheme="majorHAnsi" w:cstheme="majorHAnsi"/>
        </w:rPr>
        <w:t>additional assumption</w:t>
      </w:r>
      <w:r w:rsidR="00320F52">
        <w:rPr>
          <w:rFonts w:asciiTheme="majorHAnsi" w:eastAsia="Times New Roman" w:hAnsiTheme="majorHAnsi" w:cstheme="majorHAnsi"/>
        </w:rPr>
        <w:t>s</w:t>
      </w:r>
      <w:r w:rsidR="00A17953">
        <w:rPr>
          <w:rFonts w:asciiTheme="majorHAnsi" w:eastAsia="Times New Roman" w:hAnsiTheme="majorHAnsi" w:cstheme="majorHAnsi"/>
        </w:rPr>
        <w:t xml:space="preserve"> regarding the distinguishability of species and/or individuals,</w:t>
      </w:r>
      <w:r w:rsidR="0086773F" w:rsidRPr="002E2A57">
        <w:rPr>
          <w:rFonts w:asciiTheme="majorHAnsi" w:eastAsia="Times New Roman" w:hAnsiTheme="majorHAnsi" w:cstheme="majorHAnsi"/>
        </w:rPr>
        <w:t xml:space="preserve"> we adopted </w:t>
      </w:r>
      <w:r w:rsidR="007F3F60">
        <w:rPr>
          <w:rFonts w:asciiTheme="majorHAnsi" w:eastAsia="Times New Roman" w:hAnsiTheme="majorHAnsi" w:cstheme="majorHAnsi"/>
        </w:rPr>
        <w:t>this</w:t>
      </w:r>
      <w:r w:rsidR="0086773F" w:rsidRPr="002E2A57">
        <w:rPr>
          <w:rFonts w:asciiTheme="majorHAnsi" w:eastAsia="Times New Roman" w:hAnsiTheme="majorHAnsi" w:cstheme="majorHAnsi"/>
        </w:rPr>
        <w:t xml:space="preserve"> simple set of assumptions that ha</w:t>
      </w:r>
      <w:r w:rsidR="00860FCF">
        <w:rPr>
          <w:rFonts w:asciiTheme="majorHAnsi" w:eastAsia="Times New Roman" w:hAnsiTheme="majorHAnsi" w:cstheme="majorHAnsi"/>
        </w:rPr>
        <w:t>s</w:t>
      </w:r>
      <w:r w:rsidR="0086773F" w:rsidRPr="002E2A57">
        <w:rPr>
          <w:rFonts w:asciiTheme="majorHAnsi" w:eastAsia="Times New Roman" w:hAnsiTheme="majorHAnsi" w:cstheme="majorHAnsi"/>
        </w:rPr>
        <w:t xml:space="preserve"> previously been shown to generate realistic statistical baselines (</w:t>
      </w:r>
      <w:proofErr w:type="spellStart"/>
      <w:r w:rsidR="0086773F" w:rsidRPr="002E2A57">
        <w:rPr>
          <w:rFonts w:asciiTheme="majorHAnsi" w:eastAsia="Times New Roman" w:hAnsiTheme="majorHAnsi" w:cstheme="majorHAnsi"/>
        </w:rPr>
        <w:t>Locey</w:t>
      </w:r>
      <w:proofErr w:type="spellEnd"/>
      <w:r w:rsidR="0086773F" w:rsidRPr="002E2A57">
        <w:rPr>
          <w:rFonts w:asciiTheme="majorHAnsi" w:eastAsia="Times New Roman" w:hAnsiTheme="majorHAnsi" w:cstheme="majorHAnsi"/>
        </w:rPr>
        <w:t xml:space="preserve"> and White 2013).  </w:t>
      </w:r>
    </w:p>
    <w:p w14:paraId="5BAD44EE" w14:textId="0EF77829" w:rsidR="00AD3992" w:rsidRDefault="004360B9" w:rsidP="00AD3992">
      <w:pPr>
        <w:spacing w:line="480" w:lineRule="auto"/>
        <w:rPr>
          <w:rFonts w:asciiTheme="majorHAnsi" w:eastAsia="Times New Roman" w:hAnsiTheme="majorHAnsi" w:cstheme="majorHAnsi"/>
        </w:rPr>
      </w:pPr>
      <w:r w:rsidRPr="002E2A57">
        <w:rPr>
          <w:rFonts w:asciiTheme="majorHAnsi" w:eastAsia="Times New Roman" w:hAnsiTheme="majorHAnsi" w:cstheme="majorHAnsi"/>
        </w:rPr>
        <w:t xml:space="preserve">While it is possible to list all possible </w:t>
      </w:r>
      <w:r>
        <w:rPr>
          <w:rFonts w:asciiTheme="majorHAnsi" w:eastAsia="Times New Roman" w:hAnsiTheme="majorHAnsi" w:cstheme="majorHAnsi"/>
        </w:rPr>
        <w:t>partitions</w:t>
      </w:r>
      <w:r w:rsidR="00D65F8A">
        <w:rPr>
          <w:rFonts w:asciiTheme="majorHAnsi" w:eastAsia="Times New Roman" w:hAnsiTheme="majorHAnsi" w:cstheme="majorHAnsi"/>
        </w:rPr>
        <w:t xml:space="preserve"> in the feasible set</w:t>
      </w:r>
      <w:r>
        <w:rPr>
          <w:rFonts w:asciiTheme="majorHAnsi" w:eastAsia="Times New Roman" w:hAnsiTheme="majorHAnsi" w:cstheme="majorHAnsi"/>
        </w:rPr>
        <w:t xml:space="preserve"> for small </w:t>
      </w:r>
      <w:r>
        <w:rPr>
          <w:rFonts w:asciiTheme="majorHAnsi" w:eastAsia="Times New Roman" w:hAnsiTheme="majorHAnsi" w:cstheme="majorHAnsi"/>
          <w:i/>
          <w:iCs/>
        </w:rPr>
        <w:t xml:space="preserve">S </w:t>
      </w:r>
      <w:r>
        <w:rPr>
          <w:rFonts w:asciiTheme="majorHAnsi" w:eastAsia="Times New Roman" w:hAnsiTheme="majorHAnsi" w:cstheme="majorHAnsi"/>
        </w:rPr>
        <w:t xml:space="preserve">and </w:t>
      </w:r>
      <w:r>
        <w:rPr>
          <w:rFonts w:asciiTheme="majorHAnsi" w:eastAsia="Times New Roman" w:hAnsiTheme="majorHAnsi" w:cstheme="majorHAnsi"/>
          <w:i/>
          <w:iCs/>
        </w:rPr>
        <w:t>N</w:t>
      </w:r>
      <w:r w:rsidRPr="002E2A57">
        <w:rPr>
          <w:rFonts w:asciiTheme="majorHAnsi" w:eastAsia="Times New Roman" w:hAnsiTheme="majorHAnsi" w:cstheme="majorHAnsi"/>
        </w:rPr>
        <w:t xml:space="preserve">, the </w:t>
      </w:r>
      <w:r w:rsidR="0034042D">
        <w:rPr>
          <w:rFonts w:asciiTheme="majorHAnsi" w:eastAsia="Times New Roman" w:hAnsiTheme="majorHAnsi" w:cstheme="majorHAnsi"/>
        </w:rPr>
        <w:t xml:space="preserve">size of </w:t>
      </w:r>
      <w:r w:rsidRPr="002E2A57">
        <w:rPr>
          <w:rFonts w:asciiTheme="majorHAnsi" w:eastAsia="Times New Roman" w:hAnsiTheme="majorHAnsi" w:cstheme="majorHAnsi"/>
        </w:rPr>
        <w:t xml:space="preserve">the feasible set increases rapidly with </w:t>
      </w:r>
      <w:r w:rsidRPr="003052E4">
        <w:rPr>
          <w:rFonts w:asciiTheme="majorHAnsi" w:eastAsia="Times New Roman" w:hAnsiTheme="majorHAnsi" w:cstheme="majorHAnsi"/>
          <w:i/>
          <w:iCs/>
        </w:rPr>
        <w:t>S</w:t>
      </w:r>
      <w:r w:rsidRPr="002E2A57">
        <w:rPr>
          <w:rFonts w:asciiTheme="majorHAnsi" w:eastAsia="Times New Roman" w:hAnsiTheme="majorHAnsi" w:cstheme="majorHAnsi"/>
        </w:rPr>
        <w:t xml:space="preserve"> and </w:t>
      </w:r>
      <w:r w:rsidRPr="003052E4">
        <w:rPr>
          <w:rFonts w:asciiTheme="majorHAnsi" w:eastAsia="Times New Roman" w:hAnsiTheme="majorHAnsi" w:cstheme="majorHAnsi"/>
          <w:i/>
          <w:iCs/>
        </w:rPr>
        <w:t>N</w:t>
      </w:r>
      <w:r>
        <w:rPr>
          <w:rFonts w:asciiTheme="majorHAnsi" w:eastAsia="Times New Roman" w:hAnsiTheme="majorHAnsi" w:cstheme="majorHAnsi"/>
        </w:rPr>
        <w:t xml:space="preserve">. </w:t>
      </w:r>
      <w:r w:rsidR="001D3918">
        <w:rPr>
          <w:rFonts w:asciiTheme="majorHAnsi" w:eastAsia="Times New Roman" w:hAnsiTheme="majorHAnsi" w:cstheme="majorHAnsi"/>
        </w:rPr>
        <w:t>An</w:t>
      </w:r>
      <w:r w:rsidR="00C63FE6">
        <w:rPr>
          <w:rFonts w:asciiTheme="majorHAnsi" w:eastAsia="Times New Roman" w:hAnsiTheme="majorHAnsi" w:cstheme="majorHAnsi"/>
        </w:rPr>
        <w:t xml:space="preserve"> exhaustive </w:t>
      </w:r>
      <w:r>
        <w:rPr>
          <w:rFonts w:asciiTheme="majorHAnsi" w:eastAsia="Times New Roman" w:hAnsiTheme="majorHAnsi" w:cstheme="majorHAnsi"/>
        </w:rPr>
        <w:t>c</w:t>
      </w:r>
      <w:r w:rsidRPr="002E2A57">
        <w:rPr>
          <w:rFonts w:asciiTheme="majorHAnsi" w:eastAsia="Times New Roman" w:hAnsiTheme="majorHAnsi" w:cstheme="majorHAnsi"/>
        </w:rPr>
        <w:t>haracteriz</w:t>
      </w:r>
      <w:r w:rsidR="00C63FE6">
        <w:rPr>
          <w:rFonts w:asciiTheme="majorHAnsi" w:eastAsia="Times New Roman" w:hAnsiTheme="majorHAnsi" w:cstheme="majorHAnsi"/>
        </w:rPr>
        <w:t>ation of</w:t>
      </w:r>
      <w:r w:rsidRPr="002E2A57">
        <w:rPr>
          <w:rFonts w:asciiTheme="majorHAnsi" w:eastAsia="Times New Roman" w:hAnsiTheme="majorHAnsi" w:cstheme="majorHAnsi"/>
        </w:rPr>
        <w:t xml:space="preserve"> </w:t>
      </w:r>
      <w:r w:rsidR="00FB4627">
        <w:rPr>
          <w:rFonts w:asciiTheme="majorHAnsi" w:eastAsia="Times New Roman" w:hAnsiTheme="majorHAnsi" w:cstheme="majorHAnsi"/>
        </w:rPr>
        <w:t>the statistical properties</w:t>
      </w:r>
      <w:r w:rsidR="00425C14" w:rsidRPr="002E2A57">
        <w:rPr>
          <w:rFonts w:asciiTheme="majorHAnsi" w:eastAsia="Times New Roman" w:hAnsiTheme="majorHAnsi" w:cstheme="majorHAnsi"/>
        </w:rPr>
        <w:t xml:space="preserve"> </w:t>
      </w:r>
      <w:r w:rsidR="00E2023B">
        <w:rPr>
          <w:rFonts w:asciiTheme="majorHAnsi" w:eastAsia="Times New Roman" w:hAnsiTheme="majorHAnsi" w:cstheme="majorHAnsi"/>
        </w:rPr>
        <w:t xml:space="preserve">of the </w:t>
      </w:r>
      <w:r w:rsidR="00425C14" w:rsidRPr="002E2A57">
        <w:rPr>
          <w:rFonts w:asciiTheme="majorHAnsi" w:eastAsia="Times New Roman" w:hAnsiTheme="majorHAnsi" w:cstheme="majorHAnsi"/>
        </w:rPr>
        <w:t xml:space="preserve">feasible set </w:t>
      </w:r>
      <w:r w:rsidR="00BC5076" w:rsidRPr="002E2A57">
        <w:rPr>
          <w:rFonts w:asciiTheme="majorHAnsi" w:eastAsia="Times New Roman" w:hAnsiTheme="majorHAnsi" w:cstheme="majorHAnsi"/>
        </w:rPr>
        <w:t xml:space="preserve">for large </w:t>
      </w:r>
      <w:r w:rsidR="00BC5076" w:rsidRPr="003052E4">
        <w:rPr>
          <w:rFonts w:asciiTheme="majorHAnsi" w:eastAsia="Times New Roman" w:hAnsiTheme="majorHAnsi" w:cstheme="majorHAnsi"/>
          <w:i/>
          <w:iCs/>
        </w:rPr>
        <w:t>S</w:t>
      </w:r>
      <w:r w:rsidR="00BC5076" w:rsidRPr="002E2A57">
        <w:rPr>
          <w:rFonts w:asciiTheme="majorHAnsi" w:eastAsia="Times New Roman" w:hAnsiTheme="majorHAnsi" w:cstheme="majorHAnsi"/>
        </w:rPr>
        <w:t xml:space="preserve"> and </w:t>
      </w:r>
      <w:r w:rsidR="00BC5076" w:rsidRPr="003052E4">
        <w:rPr>
          <w:rFonts w:asciiTheme="majorHAnsi" w:eastAsia="Times New Roman" w:hAnsiTheme="majorHAnsi" w:cstheme="majorHAnsi"/>
          <w:i/>
          <w:iCs/>
        </w:rPr>
        <w:t>N</w:t>
      </w:r>
      <w:r w:rsidR="00BC5076" w:rsidRPr="002E2A57">
        <w:rPr>
          <w:rFonts w:asciiTheme="majorHAnsi" w:eastAsia="Times New Roman" w:hAnsiTheme="majorHAnsi" w:cstheme="majorHAnsi"/>
        </w:rPr>
        <w:t xml:space="preserve"> </w:t>
      </w:r>
      <w:r w:rsidR="00C63FE6">
        <w:rPr>
          <w:rFonts w:asciiTheme="majorHAnsi" w:eastAsia="Times New Roman" w:hAnsiTheme="majorHAnsi" w:cstheme="majorHAnsi"/>
        </w:rPr>
        <w:t>quickly becomes</w:t>
      </w:r>
      <w:r w:rsidR="00425C14" w:rsidRPr="002E2A57">
        <w:rPr>
          <w:rFonts w:asciiTheme="majorHAnsi" w:eastAsia="Times New Roman" w:hAnsiTheme="majorHAnsi" w:cstheme="majorHAnsi"/>
        </w:rPr>
        <w:t xml:space="preserve"> computationally </w:t>
      </w:r>
      <w:r w:rsidR="00C63FE6">
        <w:rPr>
          <w:rFonts w:asciiTheme="majorHAnsi" w:eastAsia="Times New Roman" w:hAnsiTheme="majorHAnsi" w:cstheme="majorHAnsi"/>
        </w:rPr>
        <w:t>intractable</w:t>
      </w:r>
      <w:r w:rsidR="00425C14" w:rsidRPr="002E2A57">
        <w:rPr>
          <w:rFonts w:asciiTheme="majorHAnsi" w:eastAsia="Times New Roman" w:hAnsiTheme="majorHAnsi" w:cstheme="majorHAnsi"/>
        </w:rPr>
        <w:t xml:space="preserve">. </w:t>
      </w:r>
      <w:r w:rsidR="00402AA1">
        <w:rPr>
          <w:rFonts w:asciiTheme="majorHAnsi" w:eastAsia="Times New Roman" w:hAnsiTheme="majorHAnsi" w:cstheme="majorHAnsi"/>
        </w:rPr>
        <w:t xml:space="preserve">This </w:t>
      </w:r>
      <w:r w:rsidR="00425C14" w:rsidRPr="002E2A57">
        <w:rPr>
          <w:rFonts w:asciiTheme="majorHAnsi" w:eastAsia="Times New Roman" w:hAnsiTheme="majorHAnsi" w:cstheme="majorHAnsi"/>
        </w:rPr>
        <w:t xml:space="preserve">renders it necessary to draw samples from the feasible set, rather than enumerating all of its elements. </w:t>
      </w:r>
      <w:r w:rsidR="004C0543">
        <w:rPr>
          <w:rFonts w:asciiTheme="majorHAnsi" w:eastAsia="Times New Roman" w:hAnsiTheme="majorHAnsi" w:cstheme="majorHAnsi"/>
        </w:rPr>
        <w:t>P</w:t>
      </w:r>
      <w:r w:rsidR="004C0543" w:rsidRPr="002E2A57">
        <w:rPr>
          <w:rFonts w:asciiTheme="majorHAnsi" w:eastAsia="Times New Roman" w:hAnsiTheme="majorHAnsi" w:cstheme="majorHAnsi"/>
        </w:rPr>
        <w:t>revious efforts in this vein (</w:t>
      </w:r>
      <w:proofErr w:type="spellStart"/>
      <w:r w:rsidR="004C0543" w:rsidRPr="002E2A57">
        <w:rPr>
          <w:rFonts w:asciiTheme="majorHAnsi" w:eastAsia="Times New Roman" w:hAnsiTheme="majorHAnsi" w:cstheme="majorHAnsi"/>
        </w:rPr>
        <w:t>Locey</w:t>
      </w:r>
      <w:proofErr w:type="spellEnd"/>
      <w:r w:rsidR="004C0543" w:rsidRPr="002E2A57">
        <w:rPr>
          <w:rFonts w:asciiTheme="majorHAnsi" w:eastAsia="Times New Roman" w:hAnsiTheme="majorHAnsi" w:cstheme="majorHAnsi"/>
        </w:rPr>
        <w:t xml:space="preserve"> and White 2013)</w:t>
      </w:r>
      <w:r w:rsidR="004C0543">
        <w:rPr>
          <w:rFonts w:asciiTheme="majorHAnsi" w:eastAsia="Times New Roman" w:hAnsiTheme="majorHAnsi" w:cstheme="majorHAnsi"/>
        </w:rPr>
        <w:t xml:space="preserve"> have been constrained by the problem of u</w:t>
      </w:r>
      <w:r w:rsidR="00425C14" w:rsidRPr="002E2A57">
        <w:rPr>
          <w:rFonts w:asciiTheme="majorHAnsi" w:eastAsia="Times New Roman" w:hAnsiTheme="majorHAnsi" w:cstheme="majorHAnsi"/>
        </w:rPr>
        <w:t xml:space="preserve">nbiased sampling of large feasible sets. </w:t>
      </w:r>
      <w:r w:rsidR="00CD7BFB" w:rsidRPr="002E2A57">
        <w:rPr>
          <w:rFonts w:asciiTheme="majorHAnsi" w:eastAsia="Times New Roman" w:hAnsiTheme="majorHAnsi" w:cstheme="majorHAnsi"/>
        </w:rPr>
        <w:t xml:space="preserve">We developed an algorithm to efficiently and uniformly sample feasible sets </w:t>
      </w:r>
      <w:r w:rsidR="008F2B8A" w:rsidRPr="002E2A57">
        <w:rPr>
          <w:rFonts w:asciiTheme="majorHAnsi" w:eastAsia="Times New Roman" w:hAnsiTheme="majorHAnsi" w:cstheme="majorHAnsi"/>
        </w:rPr>
        <w:t>even for</w:t>
      </w:r>
      <w:r w:rsidR="00CD7BFB" w:rsidRPr="002E2A57">
        <w:rPr>
          <w:rFonts w:asciiTheme="majorHAnsi" w:eastAsia="Times New Roman" w:hAnsiTheme="majorHAnsi" w:cstheme="majorHAnsi"/>
        </w:rPr>
        <w:t xml:space="preserve"> large values of </w:t>
      </w:r>
      <w:r w:rsidR="00CD7BFB" w:rsidRPr="00EC688A">
        <w:rPr>
          <w:rFonts w:asciiTheme="majorHAnsi" w:eastAsia="Times New Roman" w:hAnsiTheme="majorHAnsi" w:cstheme="majorHAnsi"/>
          <w:i/>
          <w:iCs/>
        </w:rPr>
        <w:t xml:space="preserve">S </w:t>
      </w:r>
      <w:r w:rsidR="00CD7BFB" w:rsidRPr="002E2A57">
        <w:rPr>
          <w:rFonts w:asciiTheme="majorHAnsi" w:eastAsia="Times New Roman" w:hAnsiTheme="majorHAnsi" w:cstheme="majorHAnsi"/>
        </w:rPr>
        <w:t xml:space="preserve">and </w:t>
      </w:r>
      <w:r w:rsidR="00CD7BFB" w:rsidRPr="00EC688A">
        <w:rPr>
          <w:rFonts w:asciiTheme="majorHAnsi" w:eastAsia="Times New Roman" w:hAnsiTheme="majorHAnsi" w:cstheme="majorHAnsi"/>
          <w:i/>
          <w:iCs/>
        </w:rPr>
        <w:t>N</w:t>
      </w:r>
      <w:r w:rsidR="00CD7BFB" w:rsidRPr="002E2A57">
        <w:rPr>
          <w:rFonts w:asciiTheme="majorHAnsi" w:eastAsia="Times New Roman" w:hAnsiTheme="majorHAnsi" w:cstheme="majorHAnsi"/>
        </w:rPr>
        <w:t>.</w:t>
      </w:r>
      <w:r w:rsidR="00C63FE6">
        <w:rPr>
          <w:rFonts w:asciiTheme="majorHAnsi" w:eastAsia="Times New Roman" w:hAnsiTheme="majorHAnsi" w:cstheme="majorHAnsi"/>
        </w:rPr>
        <w:t xml:space="preserve"> </w:t>
      </w:r>
      <w:r w:rsidR="00273062">
        <w:rPr>
          <w:rFonts w:asciiTheme="majorHAnsi" w:eastAsia="Times New Roman" w:hAnsiTheme="majorHAnsi" w:cstheme="majorHAnsi"/>
        </w:rPr>
        <w:t xml:space="preserve">In brief, the algorithm takes a generative approach to </w:t>
      </w:r>
      <w:r w:rsidR="00663F70">
        <w:rPr>
          <w:rFonts w:asciiTheme="majorHAnsi" w:eastAsia="Times New Roman" w:hAnsiTheme="majorHAnsi" w:cstheme="majorHAnsi"/>
        </w:rPr>
        <w:t xml:space="preserve">sample </w:t>
      </w:r>
      <w:r w:rsidR="00273062">
        <w:rPr>
          <w:rFonts w:asciiTheme="majorHAnsi" w:eastAsia="Times New Roman" w:hAnsiTheme="majorHAnsi" w:cstheme="majorHAnsi"/>
        </w:rPr>
        <w:t>the feasible set</w:t>
      </w:r>
      <w:r w:rsidR="005C291E">
        <w:rPr>
          <w:rFonts w:asciiTheme="majorHAnsi" w:eastAsia="Times New Roman" w:hAnsiTheme="majorHAnsi" w:cstheme="majorHAnsi"/>
        </w:rPr>
        <w:t xml:space="preserve"> for a given combination of </w:t>
      </w:r>
      <w:r w:rsidR="005C291E">
        <w:rPr>
          <w:rFonts w:asciiTheme="majorHAnsi" w:eastAsia="Times New Roman" w:hAnsiTheme="majorHAnsi" w:cstheme="majorHAnsi"/>
          <w:i/>
          <w:iCs/>
        </w:rPr>
        <w:t xml:space="preserve">S </w:t>
      </w:r>
      <w:r w:rsidR="005C291E">
        <w:rPr>
          <w:rFonts w:asciiTheme="majorHAnsi" w:eastAsia="Times New Roman" w:hAnsiTheme="majorHAnsi" w:cstheme="majorHAnsi"/>
        </w:rPr>
        <w:t xml:space="preserve">and </w:t>
      </w:r>
      <w:r w:rsidR="005C291E">
        <w:rPr>
          <w:rFonts w:asciiTheme="majorHAnsi" w:eastAsia="Times New Roman" w:hAnsiTheme="majorHAnsi" w:cstheme="majorHAnsi"/>
          <w:i/>
          <w:iCs/>
        </w:rPr>
        <w:t>N</w:t>
      </w:r>
      <w:r w:rsidR="00C63FE6">
        <w:rPr>
          <w:rFonts w:asciiTheme="majorHAnsi" w:eastAsia="Times New Roman" w:hAnsiTheme="majorHAnsi" w:cstheme="majorHAnsi"/>
        </w:rPr>
        <w:t>, based on recurrence relation</w:t>
      </w:r>
      <w:r w:rsidR="004C0543">
        <w:rPr>
          <w:rFonts w:asciiTheme="majorHAnsi" w:eastAsia="Times New Roman" w:hAnsiTheme="majorHAnsi" w:cstheme="majorHAnsi"/>
        </w:rPr>
        <w:t>s</w:t>
      </w:r>
      <w:r w:rsidR="00C63FE6">
        <w:rPr>
          <w:rFonts w:asciiTheme="majorHAnsi" w:eastAsia="Times New Roman" w:hAnsiTheme="majorHAnsi" w:cstheme="majorHAnsi"/>
        </w:rPr>
        <w:t xml:space="preserve"> used to calculate the size of the feasible </w:t>
      </w:r>
      <w:r w:rsidR="00663F70">
        <w:rPr>
          <w:rFonts w:asciiTheme="majorHAnsi" w:eastAsia="Times New Roman" w:hAnsiTheme="majorHAnsi" w:cstheme="majorHAnsi"/>
        </w:rPr>
        <w:t>set.</w:t>
      </w:r>
      <w:r w:rsidR="005C291E">
        <w:rPr>
          <w:rFonts w:asciiTheme="majorHAnsi" w:eastAsia="Times New Roman" w:hAnsiTheme="majorHAnsi" w:cstheme="majorHAnsi"/>
        </w:rPr>
        <w:t xml:space="preserve"> </w:t>
      </w:r>
      <w:r w:rsidR="00215539">
        <w:rPr>
          <w:rFonts w:asciiTheme="majorHAnsi" w:eastAsia="Times New Roman" w:hAnsiTheme="majorHAnsi" w:cstheme="majorHAnsi"/>
        </w:rPr>
        <w:t>Let</w:t>
      </w:r>
      <w:r w:rsidR="00C63FE6">
        <w:rPr>
          <w:rFonts w:asciiTheme="majorHAnsi" w:eastAsia="Times New Roman" w:hAnsiTheme="majorHAnsi" w:cstheme="majorHAnsi"/>
        </w:rPr>
        <w:t xml:space="preserve"> </w:t>
      </w:r>
      <w:proofErr w:type="gramStart"/>
      <w:r w:rsidR="00C63FE6">
        <w:rPr>
          <w:rFonts w:asciiTheme="majorHAnsi" w:eastAsia="Times New Roman" w:hAnsiTheme="majorHAnsi" w:cstheme="majorHAnsi"/>
        </w:rPr>
        <w:t>f(</w:t>
      </w:r>
      <w:proofErr w:type="gramEnd"/>
      <w:r w:rsidR="00C63FE6">
        <w:rPr>
          <w:rFonts w:asciiTheme="majorHAnsi" w:eastAsia="Times New Roman" w:hAnsiTheme="majorHAnsi" w:cstheme="majorHAnsi"/>
        </w:rPr>
        <w:t xml:space="preserve">S, N) be the number of </w:t>
      </w:r>
      <w:r w:rsidR="005C291E">
        <w:rPr>
          <w:rFonts w:asciiTheme="majorHAnsi" w:eastAsia="Times New Roman" w:hAnsiTheme="majorHAnsi" w:cstheme="majorHAnsi"/>
        </w:rPr>
        <w:t>possible partitions</w:t>
      </w:r>
      <w:r w:rsidR="00C63FE6">
        <w:rPr>
          <w:rFonts w:asciiTheme="majorHAnsi" w:eastAsia="Times New Roman" w:hAnsiTheme="majorHAnsi" w:cstheme="majorHAnsi"/>
        </w:rPr>
        <w:t xml:space="preserve"> of N</w:t>
      </w:r>
      <w:r w:rsidR="005C291E">
        <w:rPr>
          <w:rFonts w:asciiTheme="majorHAnsi" w:eastAsia="Times New Roman" w:hAnsiTheme="majorHAnsi" w:cstheme="majorHAnsi"/>
        </w:rPr>
        <w:t xml:space="preserve"> individuals</w:t>
      </w:r>
      <w:r w:rsidR="00C63FE6">
        <w:rPr>
          <w:rFonts w:asciiTheme="majorHAnsi" w:eastAsia="Times New Roman" w:hAnsiTheme="majorHAnsi" w:cstheme="majorHAnsi"/>
        </w:rPr>
        <w:t xml:space="preserve"> into exactly S </w:t>
      </w:r>
      <w:r w:rsidR="005C291E">
        <w:rPr>
          <w:rFonts w:asciiTheme="majorHAnsi" w:eastAsia="Times New Roman" w:hAnsiTheme="majorHAnsi" w:cstheme="majorHAnsi"/>
        </w:rPr>
        <w:t>species</w:t>
      </w:r>
      <w:r w:rsidR="00C63FE6">
        <w:rPr>
          <w:rFonts w:asciiTheme="majorHAnsi" w:eastAsia="Times New Roman" w:hAnsiTheme="majorHAnsi" w:cstheme="majorHAnsi"/>
        </w:rPr>
        <w:t>, i.e. the size of the feasible set</w:t>
      </w:r>
      <w:r w:rsidR="005C291E">
        <w:rPr>
          <w:rFonts w:asciiTheme="majorHAnsi" w:eastAsia="Times New Roman" w:hAnsiTheme="majorHAnsi" w:cstheme="majorHAnsi"/>
        </w:rPr>
        <w:t xml:space="preserve"> for given values of S and N</w:t>
      </w:r>
      <w:r w:rsidR="00C63FE6" w:rsidRPr="00C63FE6">
        <w:rPr>
          <w:rFonts w:asciiTheme="majorHAnsi" w:eastAsia="Times New Roman" w:hAnsiTheme="majorHAnsi" w:cstheme="majorHAnsi"/>
        </w:rPr>
        <w:t>.</w:t>
      </w:r>
      <w:r w:rsidR="00C63FE6">
        <w:rPr>
          <w:rFonts w:asciiTheme="majorHAnsi" w:eastAsia="Times New Roman" w:hAnsiTheme="majorHAnsi" w:cstheme="majorHAnsi"/>
        </w:rPr>
        <w:t xml:space="preserve"> </w:t>
      </w:r>
      <w:r w:rsidR="00433049">
        <w:rPr>
          <w:rFonts w:asciiTheme="majorHAnsi" w:eastAsia="Times New Roman" w:hAnsiTheme="majorHAnsi" w:cstheme="majorHAnsi"/>
        </w:rPr>
        <w:t xml:space="preserve">Computation of f(S, N) can be achieved without enumerating the </w:t>
      </w:r>
      <w:r w:rsidR="00E4577C">
        <w:rPr>
          <w:rFonts w:asciiTheme="majorHAnsi" w:eastAsia="Times New Roman" w:hAnsiTheme="majorHAnsi" w:cstheme="majorHAnsi"/>
        </w:rPr>
        <w:t xml:space="preserve">entire </w:t>
      </w:r>
      <w:r w:rsidR="00433049">
        <w:rPr>
          <w:rFonts w:asciiTheme="majorHAnsi" w:eastAsia="Times New Roman" w:hAnsiTheme="majorHAnsi" w:cstheme="majorHAnsi"/>
        </w:rPr>
        <w:t xml:space="preserve">feasible set through the recurrence relation f(S, N) = f(S-1, N-1) + f(S, N-S) (originally documented in a 1742 letter from Euler to Bernoulli; 1862). </w:t>
      </w:r>
      <w:r w:rsidR="00AD3992">
        <w:rPr>
          <w:rFonts w:asciiTheme="majorHAnsi" w:eastAsia="Times New Roman" w:hAnsiTheme="majorHAnsi" w:cstheme="majorHAnsi"/>
        </w:rPr>
        <w:t xml:space="preserve">For example, consider </w:t>
      </w:r>
      <w:r w:rsidR="00F354E2">
        <w:rPr>
          <w:rFonts w:asciiTheme="majorHAnsi" w:eastAsia="Times New Roman" w:hAnsiTheme="majorHAnsi" w:cstheme="majorHAnsi"/>
        </w:rPr>
        <w:t xml:space="preserve">the feasible set with </w:t>
      </w:r>
      <w:r w:rsidR="00772C9E">
        <w:rPr>
          <w:rFonts w:asciiTheme="majorHAnsi" w:eastAsia="Times New Roman" w:hAnsiTheme="majorHAnsi" w:cstheme="majorHAnsi"/>
        </w:rPr>
        <w:t xml:space="preserve">S = 3 and N = 7. </w:t>
      </w:r>
      <w:r w:rsidR="005C291E">
        <w:rPr>
          <w:rFonts w:asciiTheme="majorHAnsi" w:eastAsia="Times New Roman" w:hAnsiTheme="majorHAnsi" w:cstheme="majorHAnsi"/>
        </w:rPr>
        <w:t>For all possible partitions, either</w:t>
      </w:r>
      <w:r w:rsidR="00772C9E">
        <w:rPr>
          <w:rFonts w:asciiTheme="majorHAnsi" w:eastAsia="Times New Roman" w:hAnsiTheme="majorHAnsi" w:cstheme="majorHAnsi"/>
        </w:rPr>
        <w:t xml:space="preserve"> (a) </w:t>
      </w:r>
      <w:r w:rsidR="005C291E">
        <w:rPr>
          <w:rFonts w:asciiTheme="majorHAnsi" w:eastAsia="Times New Roman" w:hAnsiTheme="majorHAnsi" w:cstheme="majorHAnsi"/>
        </w:rPr>
        <w:t>at least one species has an abundance equal to 1</w:t>
      </w:r>
      <w:r w:rsidR="00772C9E">
        <w:rPr>
          <w:rFonts w:asciiTheme="majorHAnsi" w:eastAsia="Times New Roman" w:hAnsiTheme="majorHAnsi" w:cstheme="majorHAnsi"/>
        </w:rPr>
        <w:t xml:space="preserve">, or (b) all of the </w:t>
      </w:r>
      <w:r w:rsidR="00772C9E">
        <w:rPr>
          <w:rFonts w:asciiTheme="majorHAnsi" w:eastAsia="Times New Roman" w:hAnsiTheme="majorHAnsi" w:cstheme="majorHAnsi"/>
        </w:rPr>
        <w:lastRenderedPageBreak/>
        <w:t>species have abundance greater than</w:t>
      </w:r>
      <w:r w:rsidR="005C291E">
        <w:rPr>
          <w:rFonts w:asciiTheme="majorHAnsi" w:eastAsia="Times New Roman" w:hAnsiTheme="majorHAnsi" w:cstheme="majorHAnsi"/>
        </w:rPr>
        <w:t xml:space="preserve"> 1.</w:t>
      </w:r>
      <w:r w:rsidR="00772C9E">
        <w:rPr>
          <w:rFonts w:asciiTheme="majorHAnsi" w:eastAsia="Times New Roman" w:hAnsiTheme="majorHAnsi" w:cstheme="majorHAnsi"/>
        </w:rPr>
        <w:t xml:space="preserve"> In the case of (a), </w:t>
      </w:r>
      <w:r w:rsidR="00AD3992">
        <w:rPr>
          <w:rFonts w:asciiTheme="majorHAnsi" w:eastAsia="Times New Roman" w:hAnsiTheme="majorHAnsi" w:cstheme="majorHAnsi"/>
        </w:rPr>
        <w:t>removing one species</w:t>
      </w:r>
      <w:r w:rsidR="00772C9E">
        <w:rPr>
          <w:rFonts w:asciiTheme="majorHAnsi" w:eastAsia="Times New Roman" w:hAnsiTheme="majorHAnsi" w:cstheme="majorHAnsi"/>
        </w:rPr>
        <w:t xml:space="preserve"> with abundance equal to 1 </w:t>
      </w:r>
      <w:r w:rsidR="00AD3992">
        <w:rPr>
          <w:rFonts w:asciiTheme="majorHAnsi" w:eastAsia="Times New Roman" w:hAnsiTheme="majorHAnsi" w:cstheme="majorHAnsi"/>
        </w:rPr>
        <w:t xml:space="preserve">must result in a partition of 6 individuals into 2 species. In fact, all of the unique partitions in (a) must have a corresponding unique partition in the feasible set for S = 2 and N = 6, and vice versa. </w:t>
      </w:r>
      <w:r w:rsidR="00772C9E">
        <w:rPr>
          <w:rFonts w:asciiTheme="majorHAnsi" w:eastAsia="Times New Roman" w:hAnsiTheme="majorHAnsi" w:cstheme="majorHAnsi"/>
        </w:rPr>
        <w:t xml:space="preserve">In the case of (b), </w:t>
      </w:r>
      <w:r w:rsidR="00AD3992">
        <w:rPr>
          <w:rFonts w:asciiTheme="majorHAnsi" w:eastAsia="Times New Roman" w:hAnsiTheme="majorHAnsi" w:cstheme="majorHAnsi"/>
        </w:rPr>
        <w:t>removing</w:t>
      </w:r>
      <w:r w:rsidR="00772C9E">
        <w:rPr>
          <w:rFonts w:asciiTheme="majorHAnsi" w:eastAsia="Times New Roman" w:hAnsiTheme="majorHAnsi" w:cstheme="majorHAnsi"/>
        </w:rPr>
        <w:t xml:space="preserve"> </w:t>
      </w:r>
      <w:r w:rsidR="00F11571">
        <w:rPr>
          <w:rFonts w:asciiTheme="majorHAnsi" w:eastAsia="Times New Roman" w:hAnsiTheme="majorHAnsi" w:cstheme="majorHAnsi"/>
        </w:rPr>
        <w:t>1</w:t>
      </w:r>
      <w:r w:rsidR="00772C9E">
        <w:rPr>
          <w:rFonts w:asciiTheme="majorHAnsi" w:eastAsia="Times New Roman" w:hAnsiTheme="majorHAnsi" w:cstheme="majorHAnsi"/>
        </w:rPr>
        <w:t xml:space="preserve"> individual from each species </w:t>
      </w:r>
      <w:r w:rsidR="00AD3992">
        <w:rPr>
          <w:rFonts w:asciiTheme="majorHAnsi" w:eastAsia="Times New Roman" w:hAnsiTheme="majorHAnsi" w:cstheme="majorHAnsi"/>
        </w:rPr>
        <w:t>must result in a partition</w:t>
      </w:r>
      <w:r w:rsidR="00772C9E">
        <w:rPr>
          <w:rFonts w:asciiTheme="majorHAnsi" w:eastAsia="Times New Roman" w:hAnsiTheme="majorHAnsi" w:cstheme="majorHAnsi"/>
        </w:rPr>
        <w:t xml:space="preserve"> </w:t>
      </w:r>
      <w:r w:rsidR="00AD3992">
        <w:rPr>
          <w:rFonts w:asciiTheme="majorHAnsi" w:eastAsia="Times New Roman" w:hAnsiTheme="majorHAnsi" w:cstheme="majorHAnsi"/>
        </w:rPr>
        <w:t>from</w:t>
      </w:r>
      <w:r w:rsidR="00772C9E">
        <w:rPr>
          <w:rFonts w:asciiTheme="majorHAnsi" w:eastAsia="Times New Roman" w:hAnsiTheme="majorHAnsi" w:cstheme="majorHAnsi"/>
        </w:rPr>
        <w:t xml:space="preserve"> the feasible set with S = 3 and N = 4</w:t>
      </w:r>
      <w:r w:rsidR="00AD3992">
        <w:rPr>
          <w:rFonts w:asciiTheme="majorHAnsi" w:eastAsia="Times New Roman" w:hAnsiTheme="majorHAnsi" w:cstheme="majorHAnsi"/>
        </w:rPr>
        <w:t xml:space="preserve">. </w:t>
      </w:r>
      <w:r w:rsidR="00663F70">
        <w:rPr>
          <w:rFonts w:asciiTheme="majorHAnsi" w:eastAsia="Times New Roman" w:hAnsiTheme="majorHAnsi" w:cstheme="majorHAnsi"/>
        </w:rPr>
        <w:t>Here</w:t>
      </w:r>
      <w:r w:rsidR="00772C9E">
        <w:rPr>
          <w:rFonts w:asciiTheme="majorHAnsi" w:eastAsia="Times New Roman" w:hAnsiTheme="majorHAnsi" w:cstheme="majorHAnsi"/>
        </w:rPr>
        <w:t xml:space="preserve">, all the partitions in (b) must have a corresponding unique partition in the feasible set with S = </w:t>
      </w:r>
      <w:r w:rsidR="00AD3992">
        <w:rPr>
          <w:rFonts w:asciiTheme="majorHAnsi" w:eastAsia="Times New Roman" w:hAnsiTheme="majorHAnsi" w:cstheme="majorHAnsi"/>
        </w:rPr>
        <w:t>3</w:t>
      </w:r>
      <w:r w:rsidR="00772C9E">
        <w:rPr>
          <w:rFonts w:asciiTheme="majorHAnsi" w:eastAsia="Times New Roman" w:hAnsiTheme="majorHAnsi" w:cstheme="majorHAnsi"/>
        </w:rPr>
        <w:t xml:space="preserve"> and N = </w:t>
      </w:r>
      <w:r w:rsidR="00F354E2">
        <w:rPr>
          <w:rFonts w:asciiTheme="majorHAnsi" w:eastAsia="Times New Roman" w:hAnsiTheme="majorHAnsi" w:cstheme="majorHAnsi"/>
        </w:rPr>
        <w:t>4</w:t>
      </w:r>
      <w:r w:rsidR="00AD3992">
        <w:rPr>
          <w:rFonts w:asciiTheme="majorHAnsi" w:eastAsia="Times New Roman" w:hAnsiTheme="majorHAnsi" w:cstheme="majorHAnsi"/>
        </w:rPr>
        <w:t>,</w:t>
      </w:r>
      <w:r w:rsidR="00772C9E">
        <w:rPr>
          <w:rFonts w:asciiTheme="majorHAnsi" w:eastAsia="Times New Roman" w:hAnsiTheme="majorHAnsi" w:cstheme="majorHAnsi"/>
        </w:rPr>
        <w:t xml:space="preserve"> and vice-versa.</w:t>
      </w:r>
      <w:r w:rsidR="00AD3992">
        <w:rPr>
          <w:rFonts w:asciiTheme="majorHAnsi" w:eastAsia="Times New Roman" w:hAnsiTheme="majorHAnsi" w:cstheme="majorHAnsi"/>
        </w:rPr>
        <w:t xml:space="preserve"> Therefore, </w:t>
      </w:r>
      <w:proofErr w:type="gramStart"/>
      <w:r w:rsidR="00AD3992">
        <w:rPr>
          <w:rFonts w:asciiTheme="majorHAnsi" w:eastAsia="Times New Roman" w:hAnsiTheme="majorHAnsi" w:cstheme="majorHAnsi"/>
        </w:rPr>
        <w:t>f(</w:t>
      </w:r>
      <w:proofErr w:type="gramEnd"/>
      <w:r w:rsidR="00AD3992">
        <w:rPr>
          <w:rFonts w:asciiTheme="majorHAnsi" w:eastAsia="Times New Roman" w:hAnsiTheme="majorHAnsi" w:cstheme="majorHAnsi"/>
        </w:rPr>
        <w:t xml:space="preserve">3,7) = f(2,6) + f(3,4). By storing the values in a lookup table, </w:t>
      </w:r>
      <w:proofErr w:type="gramStart"/>
      <w:r w:rsidR="00AD3992">
        <w:rPr>
          <w:rFonts w:asciiTheme="majorHAnsi" w:eastAsia="Times New Roman" w:hAnsiTheme="majorHAnsi" w:cstheme="majorHAnsi"/>
        </w:rPr>
        <w:t>f(</w:t>
      </w:r>
      <w:proofErr w:type="gramEnd"/>
      <w:r w:rsidR="00AD3992">
        <w:rPr>
          <w:rFonts w:asciiTheme="majorHAnsi" w:eastAsia="Times New Roman" w:hAnsiTheme="majorHAnsi" w:cstheme="majorHAnsi"/>
        </w:rPr>
        <w:t>S, N) can be calculated for increasing values of S and N through straightforward summation.</w:t>
      </w:r>
    </w:p>
    <w:p w14:paraId="773523CE" w14:textId="5E834B64" w:rsidR="00D73A3B" w:rsidRPr="002E2A57" w:rsidRDefault="00AD3992" w:rsidP="00AD3992">
      <w:pPr>
        <w:spacing w:line="480" w:lineRule="auto"/>
        <w:rPr>
          <w:rFonts w:asciiTheme="majorHAnsi" w:eastAsia="Times New Roman" w:hAnsiTheme="majorHAnsi" w:cstheme="majorHAnsi"/>
        </w:rPr>
      </w:pPr>
      <w:r>
        <w:rPr>
          <w:rFonts w:asciiTheme="majorHAnsi" w:eastAsia="Times New Roman" w:hAnsiTheme="majorHAnsi" w:cstheme="majorHAnsi"/>
        </w:rPr>
        <w:t xml:space="preserve">This recurrence relation </w:t>
      </w:r>
      <w:r w:rsidR="00663F70">
        <w:rPr>
          <w:rFonts w:asciiTheme="majorHAnsi" w:eastAsia="Times New Roman" w:hAnsiTheme="majorHAnsi" w:cstheme="majorHAnsi"/>
        </w:rPr>
        <w:t xml:space="preserve">also </w:t>
      </w:r>
      <w:r>
        <w:rPr>
          <w:rFonts w:asciiTheme="majorHAnsi" w:eastAsia="Times New Roman" w:hAnsiTheme="majorHAnsi" w:cstheme="majorHAnsi"/>
        </w:rPr>
        <w:t xml:space="preserve">makes it possible to draw random samples from the feasible set without enumerating all possible partitions of N into S. For the example of S = 3 and N = 7, there are a total of 4 possible partitions (i.e. </w:t>
      </w:r>
      <w:proofErr w:type="gramStart"/>
      <w:r>
        <w:rPr>
          <w:rFonts w:asciiTheme="majorHAnsi" w:eastAsia="Times New Roman" w:hAnsiTheme="majorHAnsi" w:cstheme="majorHAnsi"/>
        </w:rPr>
        <w:t>f(</w:t>
      </w:r>
      <w:proofErr w:type="gramEnd"/>
      <w:r>
        <w:rPr>
          <w:rFonts w:asciiTheme="majorHAnsi" w:eastAsia="Times New Roman" w:hAnsiTheme="majorHAnsi" w:cstheme="majorHAnsi"/>
        </w:rPr>
        <w:t xml:space="preserve">S, N) = 4). </w:t>
      </w:r>
      <w:r w:rsidR="004C0543">
        <w:rPr>
          <w:rFonts w:asciiTheme="majorHAnsi" w:eastAsia="Times New Roman" w:hAnsiTheme="majorHAnsi" w:cstheme="majorHAnsi"/>
        </w:rPr>
        <w:t xml:space="preserve">Because </w:t>
      </w:r>
      <w:proofErr w:type="gramStart"/>
      <w:r w:rsidR="004C0543">
        <w:rPr>
          <w:rFonts w:asciiTheme="majorHAnsi" w:eastAsia="Times New Roman" w:hAnsiTheme="majorHAnsi" w:cstheme="majorHAnsi"/>
        </w:rPr>
        <w:t>f(</w:t>
      </w:r>
      <w:proofErr w:type="gramEnd"/>
      <w:r w:rsidR="004C0543">
        <w:rPr>
          <w:rFonts w:asciiTheme="majorHAnsi" w:eastAsia="Times New Roman" w:hAnsiTheme="majorHAnsi" w:cstheme="majorHAnsi"/>
        </w:rPr>
        <w:t xml:space="preserve">2, 6) = 3 and f(3, 4) = 1, </w:t>
      </w:r>
      <w:r w:rsidR="004C4B1F">
        <w:rPr>
          <w:rFonts w:asciiTheme="majorHAnsi" w:eastAsia="Times New Roman" w:hAnsiTheme="majorHAnsi" w:cstheme="majorHAnsi"/>
        </w:rPr>
        <w:t>we know that (a) 3 of the 4 partitions must correspond to a partition of the feasible set with S = 2 and N = 6 (but with a species of abundance equal to 1 removed), and (b) 1 of the 4 partitions must correspond to a partition of the feasible set with S = 3 and N = 4 (but with 1 individual removed from each species). Thus, we can determine</w:t>
      </w:r>
      <w:r>
        <w:rPr>
          <w:rFonts w:asciiTheme="majorHAnsi" w:eastAsia="Times New Roman" w:hAnsiTheme="majorHAnsi" w:cstheme="majorHAnsi"/>
        </w:rPr>
        <w:t xml:space="preserve"> the probability that a partition drawn at random from the feasible set for S = 3 and N = 4</w:t>
      </w:r>
      <w:r w:rsidR="004C4B1F">
        <w:rPr>
          <w:rFonts w:asciiTheme="majorHAnsi" w:eastAsia="Times New Roman" w:hAnsiTheme="majorHAnsi" w:cstheme="majorHAnsi"/>
        </w:rPr>
        <w:t xml:space="preserve"> is in case (a)</w:t>
      </w:r>
      <w:r>
        <w:rPr>
          <w:rFonts w:asciiTheme="majorHAnsi" w:eastAsia="Times New Roman" w:hAnsiTheme="majorHAnsi" w:cstheme="majorHAnsi"/>
        </w:rPr>
        <w:t xml:space="preserve"> – probability ¾ - o</w:t>
      </w:r>
      <w:r w:rsidR="004C4B1F">
        <w:rPr>
          <w:rFonts w:asciiTheme="majorHAnsi" w:eastAsia="Times New Roman" w:hAnsiTheme="majorHAnsi" w:cstheme="majorHAnsi"/>
        </w:rPr>
        <w:t>r case (b)</w:t>
      </w:r>
      <w:r>
        <w:rPr>
          <w:rFonts w:asciiTheme="majorHAnsi" w:eastAsia="Times New Roman" w:hAnsiTheme="majorHAnsi" w:cstheme="majorHAnsi"/>
        </w:rPr>
        <w:t xml:space="preserve"> – probability ¼.</w:t>
      </w:r>
      <w:r w:rsidR="004C4B1F">
        <w:rPr>
          <w:rFonts w:asciiTheme="majorHAnsi" w:eastAsia="Times New Roman" w:hAnsiTheme="majorHAnsi" w:cstheme="majorHAnsi"/>
        </w:rPr>
        <w:t xml:space="preserve"> </w:t>
      </w:r>
      <w:r w:rsidR="00F336B3">
        <w:rPr>
          <w:rFonts w:asciiTheme="majorHAnsi" w:eastAsia="Times New Roman" w:hAnsiTheme="majorHAnsi" w:cstheme="majorHAnsi"/>
        </w:rPr>
        <w:t>To generate a partition in</w:t>
      </w:r>
      <w:r w:rsidR="00F11571">
        <w:rPr>
          <w:rFonts w:asciiTheme="majorHAnsi" w:eastAsia="Times New Roman" w:hAnsiTheme="majorHAnsi" w:cstheme="majorHAnsi"/>
        </w:rPr>
        <w:t xml:space="preserve"> case (a), </w:t>
      </w:r>
      <w:r>
        <w:rPr>
          <w:rFonts w:asciiTheme="majorHAnsi" w:eastAsia="Times New Roman" w:hAnsiTheme="majorHAnsi" w:cstheme="majorHAnsi"/>
        </w:rPr>
        <w:t>we</w:t>
      </w:r>
      <w:r w:rsidR="00F11571">
        <w:rPr>
          <w:rFonts w:asciiTheme="majorHAnsi" w:eastAsia="Times New Roman" w:hAnsiTheme="majorHAnsi" w:cstheme="majorHAnsi"/>
        </w:rPr>
        <w:t xml:space="preserve"> sample a partition for S = 2 and N = 6 and then add a species with abundance equal to 1; </w:t>
      </w:r>
      <w:r w:rsidR="00F336B3">
        <w:rPr>
          <w:rFonts w:asciiTheme="majorHAnsi" w:eastAsia="Times New Roman" w:hAnsiTheme="majorHAnsi" w:cstheme="majorHAnsi"/>
        </w:rPr>
        <w:t xml:space="preserve">for </w:t>
      </w:r>
      <w:proofErr w:type="gramStart"/>
      <w:r w:rsidR="00F336B3">
        <w:rPr>
          <w:rFonts w:asciiTheme="majorHAnsi" w:eastAsia="Times New Roman" w:hAnsiTheme="majorHAnsi" w:cstheme="majorHAnsi"/>
        </w:rPr>
        <w:t xml:space="preserve">case </w:t>
      </w:r>
      <w:r w:rsidR="0032675C">
        <w:rPr>
          <w:rFonts w:asciiTheme="majorHAnsi" w:eastAsia="Times New Roman" w:hAnsiTheme="majorHAnsi" w:cstheme="majorHAnsi"/>
        </w:rPr>
        <w:t xml:space="preserve"> </w:t>
      </w:r>
      <w:r w:rsidR="00F11571">
        <w:rPr>
          <w:rFonts w:asciiTheme="majorHAnsi" w:eastAsia="Times New Roman" w:hAnsiTheme="majorHAnsi" w:cstheme="majorHAnsi"/>
        </w:rPr>
        <w:t>(</w:t>
      </w:r>
      <w:proofErr w:type="gramEnd"/>
      <w:r w:rsidR="00F11571">
        <w:rPr>
          <w:rFonts w:asciiTheme="majorHAnsi" w:eastAsia="Times New Roman" w:hAnsiTheme="majorHAnsi" w:cstheme="majorHAnsi"/>
        </w:rPr>
        <w:t xml:space="preserve">b), we sample a partition for S = 3 and N = 4 and then add 1 individual to each species. In this way, we use the recurrence relation to transform the problem of sampling from a large feasible </w:t>
      </w:r>
      <w:r w:rsidR="00077456">
        <w:rPr>
          <w:rFonts w:asciiTheme="majorHAnsi" w:eastAsia="Times New Roman" w:hAnsiTheme="majorHAnsi" w:cstheme="majorHAnsi"/>
        </w:rPr>
        <w:t xml:space="preserve">set </w:t>
      </w:r>
      <w:r w:rsidR="00F11571">
        <w:rPr>
          <w:rFonts w:asciiTheme="majorHAnsi" w:eastAsia="Times New Roman" w:hAnsiTheme="majorHAnsi" w:cstheme="majorHAnsi"/>
        </w:rPr>
        <w:t>into the problem of sampling from a smaller, different feasible set</w:t>
      </w:r>
      <w:r w:rsidR="00F336B3">
        <w:rPr>
          <w:rFonts w:asciiTheme="majorHAnsi" w:eastAsia="Times New Roman" w:hAnsiTheme="majorHAnsi" w:cstheme="majorHAnsi"/>
        </w:rPr>
        <w:t>. This procedure continues</w:t>
      </w:r>
      <w:r w:rsidR="00F11571">
        <w:rPr>
          <w:rFonts w:asciiTheme="majorHAnsi" w:eastAsia="Times New Roman" w:hAnsiTheme="majorHAnsi" w:cstheme="majorHAnsi"/>
        </w:rPr>
        <w:t xml:space="preserve"> until a partition is uniquely determined, </w:t>
      </w:r>
      <w:r w:rsidR="00F336B3">
        <w:rPr>
          <w:rFonts w:asciiTheme="majorHAnsi" w:eastAsia="Times New Roman" w:hAnsiTheme="majorHAnsi" w:cstheme="majorHAnsi"/>
        </w:rPr>
        <w:t>after which</w:t>
      </w:r>
      <w:r w:rsidR="00F11571">
        <w:rPr>
          <w:rFonts w:asciiTheme="majorHAnsi" w:eastAsia="Times New Roman" w:hAnsiTheme="majorHAnsi" w:cstheme="majorHAnsi"/>
        </w:rPr>
        <w:t xml:space="preserve"> some back-transformation yields a unique partition for the feasible set of interest.</w:t>
      </w:r>
      <w:r w:rsidR="004C4B1F">
        <w:rPr>
          <w:rFonts w:asciiTheme="majorHAnsi" w:eastAsia="Times New Roman" w:hAnsiTheme="majorHAnsi" w:cstheme="majorHAnsi"/>
        </w:rPr>
        <w:t xml:space="preserve"> A detailed description of the algorithm</w:t>
      </w:r>
      <w:r w:rsidR="006E6447">
        <w:rPr>
          <w:rFonts w:asciiTheme="majorHAnsi" w:eastAsia="Times New Roman" w:hAnsiTheme="majorHAnsi" w:cstheme="majorHAnsi"/>
        </w:rPr>
        <w:t xml:space="preserve"> we use</w:t>
      </w:r>
      <w:r w:rsidR="004C4B1F">
        <w:rPr>
          <w:rFonts w:asciiTheme="majorHAnsi" w:eastAsia="Times New Roman" w:hAnsiTheme="majorHAnsi" w:cstheme="majorHAnsi"/>
        </w:rPr>
        <w:t xml:space="preserve">, </w:t>
      </w:r>
      <w:r w:rsidR="006E6447">
        <w:rPr>
          <w:rFonts w:asciiTheme="majorHAnsi" w:eastAsia="Times New Roman" w:hAnsiTheme="majorHAnsi" w:cstheme="majorHAnsi"/>
        </w:rPr>
        <w:t>based on</w:t>
      </w:r>
      <w:r w:rsidR="004C4B1F">
        <w:rPr>
          <w:rFonts w:asciiTheme="majorHAnsi" w:eastAsia="Times New Roman" w:hAnsiTheme="majorHAnsi" w:cstheme="majorHAnsi"/>
        </w:rPr>
        <w:t xml:space="preserve"> a slightly different recurrence relation, is </w:t>
      </w:r>
      <w:r w:rsidR="004C4B1F" w:rsidRPr="00C63FE6">
        <w:rPr>
          <w:rFonts w:asciiTheme="majorHAnsi" w:eastAsia="Times New Roman" w:hAnsiTheme="majorHAnsi" w:cstheme="majorHAnsi"/>
        </w:rPr>
        <w:t>available in Appendix S2</w:t>
      </w:r>
      <w:r w:rsidR="004C4B1F">
        <w:rPr>
          <w:rFonts w:asciiTheme="majorHAnsi" w:eastAsia="Times New Roman" w:hAnsiTheme="majorHAnsi" w:cstheme="majorHAnsi"/>
        </w:rPr>
        <w:t xml:space="preserve"> and </w:t>
      </w:r>
      <w:r w:rsidR="006E6447">
        <w:rPr>
          <w:rFonts w:asciiTheme="majorHAnsi" w:eastAsia="Times New Roman" w:hAnsiTheme="majorHAnsi" w:cstheme="majorHAnsi"/>
        </w:rPr>
        <w:t xml:space="preserve">is </w:t>
      </w:r>
      <w:r w:rsidR="004C0543" w:rsidRPr="00C63FE6">
        <w:rPr>
          <w:rFonts w:asciiTheme="majorHAnsi" w:eastAsia="Times New Roman" w:hAnsiTheme="majorHAnsi" w:cstheme="majorHAnsi"/>
        </w:rPr>
        <w:t xml:space="preserve">implemented in </w:t>
      </w:r>
      <w:r w:rsidR="004C0543">
        <w:rPr>
          <w:rFonts w:asciiTheme="majorHAnsi" w:eastAsia="Times New Roman" w:hAnsiTheme="majorHAnsi" w:cstheme="majorHAnsi"/>
        </w:rPr>
        <w:t>the</w:t>
      </w:r>
      <w:r w:rsidR="004C0543" w:rsidRPr="00C63FE6">
        <w:rPr>
          <w:rFonts w:asciiTheme="majorHAnsi" w:eastAsia="Times New Roman" w:hAnsiTheme="majorHAnsi" w:cstheme="majorHAnsi"/>
        </w:rPr>
        <w:t xml:space="preserve"> R package</w:t>
      </w:r>
      <w:r w:rsidR="004C0543">
        <w:rPr>
          <w:rFonts w:asciiTheme="majorHAnsi" w:eastAsia="Times New Roman" w:hAnsiTheme="majorHAnsi" w:cstheme="majorHAnsi"/>
        </w:rPr>
        <w:t xml:space="preserve"> </w:t>
      </w:r>
      <w:proofErr w:type="spellStart"/>
      <w:r w:rsidR="004C0543" w:rsidRPr="00DD577B">
        <w:rPr>
          <w:rFonts w:ascii="Courier New" w:eastAsia="Times New Roman" w:hAnsi="Courier New" w:cs="Courier New"/>
        </w:rPr>
        <w:t>feasiblesads</w:t>
      </w:r>
      <w:proofErr w:type="spellEnd"/>
      <w:r w:rsidR="004C4B1F">
        <w:rPr>
          <w:rFonts w:asciiTheme="majorHAnsi" w:eastAsia="Times New Roman" w:hAnsiTheme="majorHAnsi" w:cstheme="majorHAnsi"/>
        </w:rPr>
        <w:t xml:space="preserve"> </w:t>
      </w:r>
      <w:r w:rsidR="004C0543" w:rsidRPr="00C63FE6">
        <w:rPr>
          <w:rFonts w:asciiTheme="majorHAnsi" w:eastAsia="Times New Roman" w:hAnsiTheme="majorHAnsi" w:cstheme="majorHAnsi"/>
        </w:rPr>
        <w:t xml:space="preserve">available on GitHub at </w:t>
      </w:r>
      <w:hyperlink r:id="rId20" w:history="1">
        <w:r w:rsidR="004C0543" w:rsidRPr="00C63FE6">
          <w:rPr>
            <w:rStyle w:val="Hyperlink"/>
            <w:rFonts w:asciiTheme="majorHAnsi" w:eastAsia="Times New Roman" w:hAnsiTheme="majorHAnsi" w:cstheme="majorHAnsi"/>
          </w:rPr>
          <w:t>www.github.com/diazrenata/feasiblesads</w:t>
        </w:r>
      </w:hyperlink>
      <w:r w:rsidR="004C4B1F">
        <w:rPr>
          <w:rFonts w:asciiTheme="majorHAnsi" w:eastAsia="Times New Roman" w:hAnsiTheme="majorHAnsi" w:cstheme="majorHAnsi"/>
        </w:rPr>
        <w:t>.</w:t>
      </w:r>
    </w:p>
    <w:p w14:paraId="5FCBF84D" w14:textId="068D1390" w:rsidR="00186589" w:rsidRPr="002E2A57" w:rsidRDefault="00D73A3B" w:rsidP="00021897">
      <w:pPr>
        <w:spacing w:line="480" w:lineRule="auto"/>
        <w:rPr>
          <w:rFonts w:asciiTheme="majorHAnsi" w:eastAsia="Times New Roman" w:hAnsiTheme="majorHAnsi" w:cstheme="majorHAnsi"/>
        </w:rPr>
      </w:pPr>
      <w:r w:rsidRPr="002E2A57">
        <w:rPr>
          <w:rFonts w:asciiTheme="majorHAnsi" w:eastAsia="Times New Roman" w:hAnsiTheme="majorHAnsi" w:cstheme="majorHAnsi"/>
        </w:rPr>
        <w:lastRenderedPageBreak/>
        <w:t xml:space="preserve">For every community in our database, we drew </w:t>
      </w:r>
      <w:r w:rsidR="00EB59C4" w:rsidRPr="002E2A57">
        <w:rPr>
          <w:rFonts w:asciiTheme="majorHAnsi" w:eastAsia="Times New Roman" w:hAnsiTheme="majorHAnsi" w:cstheme="majorHAnsi"/>
        </w:rPr>
        <w:t>4</w:t>
      </w:r>
      <w:r w:rsidRPr="002E2A57">
        <w:rPr>
          <w:rFonts w:asciiTheme="majorHAnsi" w:eastAsia="Times New Roman" w:hAnsiTheme="majorHAnsi" w:cstheme="majorHAnsi"/>
        </w:rPr>
        <w:t xml:space="preserve">000 samples from the feasible set to characterize the distribution of statistically probable shapes for the SAD. We filtered the </w:t>
      </w:r>
      <w:r w:rsidR="004751DB" w:rsidRPr="002E2A57">
        <w:rPr>
          <w:rFonts w:asciiTheme="majorHAnsi" w:eastAsia="Times New Roman" w:hAnsiTheme="majorHAnsi" w:cstheme="majorHAnsi"/>
        </w:rPr>
        <w:t>4000</w:t>
      </w:r>
      <w:r w:rsidRPr="002E2A57">
        <w:rPr>
          <w:rFonts w:asciiTheme="majorHAnsi" w:eastAsia="Times New Roman" w:hAnsiTheme="majorHAnsi" w:cstheme="majorHAnsi"/>
        </w:rPr>
        <w:t xml:space="preserve"> samples to unique elements. For small values of S and N, it can be impossible or highly improbable </w:t>
      </w:r>
      <w:r w:rsidR="00B847FF">
        <w:rPr>
          <w:rFonts w:asciiTheme="majorHAnsi" w:eastAsia="Times New Roman" w:hAnsiTheme="majorHAnsi" w:cstheme="majorHAnsi"/>
        </w:rPr>
        <w:t>for the</w:t>
      </w:r>
      <w:r w:rsidRPr="002E2A57">
        <w:rPr>
          <w:rFonts w:asciiTheme="majorHAnsi" w:eastAsia="Times New Roman" w:hAnsiTheme="majorHAnsi" w:cstheme="majorHAnsi"/>
        </w:rPr>
        <w:t xml:space="preserve"> </w:t>
      </w:r>
      <w:r w:rsidR="004751DB" w:rsidRPr="002E2A57">
        <w:rPr>
          <w:rFonts w:asciiTheme="majorHAnsi" w:eastAsia="Times New Roman" w:hAnsiTheme="majorHAnsi" w:cstheme="majorHAnsi"/>
        </w:rPr>
        <w:t>4000</w:t>
      </w:r>
      <w:r w:rsidRPr="002E2A57">
        <w:rPr>
          <w:rFonts w:asciiTheme="majorHAnsi" w:eastAsia="Times New Roman" w:hAnsiTheme="majorHAnsi" w:cstheme="majorHAnsi"/>
        </w:rPr>
        <w:t xml:space="preserve"> samples from the feasible set</w:t>
      </w:r>
      <w:r w:rsidR="00B847FF">
        <w:rPr>
          <w:rFonts w:asciiTheme="majorHAnsi" w:eastAsia="Times New Roman" w:hAnsiTheme="majorHAnsi" w:cstheme="majorHAnsi"/>
        </w:rPr>
        <w:t xml:space="preserve"> to </w:t>
      </w:r>
      <w:r w:rsidR="00177434">
        <w:rPr>
          <w:rFonts w:asciiTheme="majorHAnsi" w:eastAsia="Times New Roman" w:hAnsiTheme="majorHAnsi" w:cstheme="majorHAnsi"/>
        </w:rPr>
        <w:t xml:space="preserve">all </w:t>
      </w:r>
      <w:r w:rsidR="00B847FF">
        <w:rPr>
          <w:rFonts w:asciiTheme="majorHAnsi" w:eastAsia="Times New Roman" w:hAnsiTheme="majorHAnsi" w:cstheme="majorHAnsi"/>
        </w:rPr>
        <w:t>be unique,</w:t>
      </w:r>
      <w:r w:rsidRPr="002E2A57">
        <w:rPr>
          <w:rFonts w:asciiTheme="majorHAnsi" w:eastAsia="Times New Roman" w:hAnsiTheme="majorHAnsi" w:cstheme="majorHAnsi"/>
        </w:rPr>
        <w:t xml:space="preserve"> but for large communities, all </w:t>
      </w:r>
      <w:r w:rsidR="004751DB" w:rsidRPr="002E2A57">
        <w:rPr>
          <w:rFonts w:asciiTheme="majorHAnsi" w:eastAsia="Times New Roman" w:hAnsiTheme="majorHAnsi" w:cstheme="majorHAnsi"/>
        </w:rPr>
        <w:t>4000</w:t>
      </w:r>
      <w:r w:rsidRPr="002E2A57">
        <w:rPr>
          <w:rFonts w:asciiTheme="majorHAnsi" w:eastAsia="Times New Roman" w:hAnsiTheme="majorHAnsi" w:cstheme="majorHAnsi"/>
        </w:rPr>
        <w:t xml:space="preserve"> are usually unique. We </w:t>
      </w:r>
      <w:r w:rsidR="00901000" w:rsidRPr="002E2A57">
        <w:rPr>
          <w:rFonts w:asciiTheme="majorHAnsi" w:eastAsia="Times New Roman" w:hAnsiTheme="majorHAnsi" w:cstheme="majorHAnsi"/>
        </w:rPr>
        <w:t>refer to this as the sampled feasible set.</w:t>
      </w:r>
      <w:r w:rsidRPr="002E2A57">
        <w:rPr>
          <w:rFonts w:asciiTheme="majorHAnsi" w:eastAsia="Times New Roman" w:hAnsiTheme="majorHAnsi" w:cstheme="majorHAnsi"/>
        </w:rPr>
        <w:t xml:space="preserve"> </w:t>
      </w:r>
    </w:p>
    <w:p w14:paraId="7FDA6F56" w14:textId="57B5CE8E" w:rsidR="008026CD" w:rsidRPr="002E2A57" w:rsidRDefault="008026CD" w:rsidP="00021897">
      <w:pPr>
        <w:spacing w:line="480" w:lineRule="auto"/>
        <w:rPr>
          <w:rFonts w:asciiTheme="majorHAnsi" w:eastAsia="Times New Roman" w:hAnsiTheme="majorHAnsi" w:cstheme="majorHAnsi"/>
          <w:i/>
          <w:iCs/>
        </w:rPr>
      </w:pPr>
      <w:r w:rsidRPr="002E2A57">
        <w:rPr>
          <w:rFonts w:asciiTheme="majorHAnsi" w:eastAsia="Times New Roman" w:hAnsiTheme="majorHAnsi" w:cstheme="majorHAnsi"/>
          <w:i/>
          <w:iCs/>
        </w:rPr>
        <w:t>Comparing observed SADs to their</w:t>
      </w:r>
      <w:r w:rsidR="008B7804">
        <w:rPr>
          <w:rFonts w:asciiTheme="majorHAnsi" w:eastAsia="Times New Roman" w:hAnsiTheme="majorHAnsi" w:cstheme="majorHAnsi"/>
          <w:i/>
          <w:iCs/>
        </w:rPr>
        <w:t xml:space="preserve"> statistical</w:t>
      </w:r>
      <w:r w:rsidRPr="002E2A57">
        <w:rPr>
          <w:rFonts w:asciiTheme="majorHAnsi" w:eastAsia="Times New Roman" w:hAnsiTheme="majorHAnsi" w:cstheme="majorHAnsi"/>
          <w:i/>
          <w:iCs/>
        </w:rPr>
        <w:t xml:space="preserve"> baselines</w:t>
      </w:r>
    </w:p>
    <w:p w14:paraId="3B7CCBC9" w14:textId="1231A537" w:rsidR="008B7804" w:rsidRDefault="008B7804" w:rsidP="008B7804">
      <w:pPr>
        <w:spacing w:line="480" w:lineRule="auto"/>
        <w:rPr>
          <w:rFonts w:asciiTheme="majorHAnsi" w:eastAsia="Times New Roman" w:hAnsiTheme="majorHAnsi" w:cstheme="majorHAnsi"/>
        </w:rPr>
      </w:pPr>
      <w:r>
        <w:rPr>
          <w:rFonts w:asciiTheme="majorHAnsi" w:eastAsia="Times New Roman" w:hAnsiTheme="majorHAnsi" w:cstheme="majorHAnsi"/>
        </w:rPr>
        <w:t xml:space="preserve">We compared SADs to their statistical baselines using several metrics, including a general measure of dissimilarity, as well as skewness, Simpson’s evenness, Shannon’s index, and the proportion of rare species (species with abundance = 1). These metrics represent just a few of the vast array of possible summary metrics </w:t>
      </w:r>
      <w:r w:rsidR="000C299D">
        <w:rPr>
          <w:rFonts w:asciiTheme="majorHAnsi" w:eastAsia="Times New Roman" w:hAnsiTheme="majorHAnsi" w:cstheme="majorHAnsi"/>
        </w:rPr>
        <w:t xml:space="preserve">to describe the shape of the SAD, each of which </w:t>
      </w:r>
      <w:r>
        <w:rPr>
          <w:rFonts w:asciiTheme="majorHAnsi" w:eastAsia="Times New Roman" w:hAnsiTheme="majorHAnsi" w:cstheme="majorHAnsi"/>
        </w:rPr>
        <w:t xml:space="preserve">emphasize different aspects of the distribution. In this first effort to compare empirical distributions to a statistical baseline, we selected a suite of complementary metrics and explored whether our overall results were consistent between metrics. </w:t>
      </w:r>
      <w:r w:rsidRPr="002E2A57">
        <w:rPr>
          <w:rFonts w:asciiTheme="majorHAnsi" w:eastAsia="Times New Roman" w:hAnsiTheme="majorHAnsi" w:cstheme="majorHAnsi"/>
        </w:rPr>
        <w:t xml:space="preserve">By calculating these metrics for each the community’s sampled feasible set (see </w:t>
      </w:r>
      <w:r w:rsidRPr="002E2A57">
        <w:rPr>
          <w:rFonts w:asciiTheme="majorHAnsi" w:eastAsia="Times New Roman" w:hAnsiTheme="majorHAnsi" w:cstheme="majorHAnsi"/>
          <w:i/>
          <w:iCs/>
        </w:rPr>
        <w:t>Generating the statistical baseline</w:t>
      </w:r>
      <w:r>
        <w:rPr>
          <w:rFonts w:asciiTheme="majorHAnsi" w:eastAsia="Times New Roman" w:hAnsiTheme="majorHAnsi" w:cstheme="majorHAnsi"/>
        </w:rPr>
        <w:t>,</w:t>
      </w:r>
      <w:r w:rsidRPr="002E2A57">
        <w:rPr>
          <w:rFonts w:asciiTheme="majorHAnsi" w:eastAsia="Times New Roman" w:hAnsiTheme="majorHAnsi" w:cstheme="majorHAnsi"/>
          <w:i/>
          <w:iCs/>
        </w:rPr>
        <w:t xml:space="preserve"> </w:t>
      </w:r>
      <w:r w:rsidRPr="002E2A57">
        <w:rPr>
          <w:rFonts w:asciiTheme="majorHAnsi" w:eastAsia="Times New Roman" w:hAnsiTheme="majorHAnsi" w:cstheme="majorHAnsi"/>
        </w:rPr>
        <w:t xml:space="preserve">above), we generated a </w:t>
      </w:r>
      <w:r>
        <w:rPr>
          <w:rFonts w:asciiTheme="majorHAnsi" w:eastAsia="Times New Roman" w:hAnsiTheme="majorHAnsi" w:cstheme="majorHAnsi"/>
        </w:rPr>
        <w:t>portfolio of measures</w:t>
      </w:r>
      <w:r w:rsidRPr="002E2A57">
        <w:rPr>
          <w:rFonts w:asciiTheme="majorHAnsi" w:eastAsia="Times New Roman" w:hAnsiTheme="majorHAnsi" w:cstheme="majorHAnsi"/>
        </w:rPr>
        <w:t xml:space="preserve"> describing the </w:t>
      </w:r>
      <w:r>
        <w:rPr>
          <w:rFonts w:asciiTheme="majorHAnsi" w:eastAsia="Times New Roman" w:hAnsiTheme="majorHAnsi" w:cstheme="majorHAnsi"/>
        </w:rPr>
        <w:t xml:space="preserve">shapes expected from randomly sampled </w:t>
      </w:r>
      <w:r w:rsidRPr="002E2A57">
        <w:rPr>
          <w:rFonts w:asciiTheme="majorHAnsi" w:eastAsia="Times New Roman" w:hAnsiTheme="majorHAnsi" w:cstheme="majorHAnsi"/>
        </w:rPr>
        <w:t>SADs.</w:t>
      </w:r>
    </w:p>
    <w:p w14:paraId="292ECAF2" w14:textId="50EBABCA" w:rsidR="0058590F" w:rsidRDefault="008B7804" w:rsidP="00021897">
      <w:pPr>
        <w:spacing w:line="480" w:lineRule="auto"/>
        <w:rPr>
          <w:rFonts w:asciiTheme="majorHAnsi" w:eastAsia="Times New Roman" w:hAnsiTheme="majorHAnsi" w:cstheme="majorHAnsi"/>
        </w:rPr>
      </w:pPr>
      <w:r>
        <w:rPr>
          <w:rFonts w:asciiTheme="majorHAnsi" w:eastAsia="Times New Roman" w:hAnsiTheme="majorHAnsi" w:cstheme="majorHAnsi"/>
        </w:rPr>
        <w:t xml:space="preserve">First, as a general characterization of whether observed SADs have rare or common shapes relative to their feasible sets, we computed a dissimilarity score comparing SADs to the central tendencies of their feasible sets (following </w:t>
      </w:r>
      <w:proofErr w:type="spellStart"/>
      <w:r>
        <w:rPr>
          <w:rFonts w:asciiTheme="majorHAnsi" w:eastAsia="Times New Roman" w:hAnsiTheme="majorHAnsi" w:cstheme="majorHAnsi"/>
        </w:rPr>
        <w:t>Locey</w:t>
      </w:r>
      <w:proofErr w:type="spellEnd"/>
      <w:r>
        <w:rPr>
          <w:rFonts w:asciiTheme="majorHAnsi" w:eastAsia="Times New Roman" w:hAnsiTheme="majorHAnsi" w:cstheme="majorHAnsi"/>
        </w:rPr>
        <w:t xml:space="preserve"> and White, 2013). We defined the </w:t>
      </w:r>
      <w:r w:rsidR="000E7651">
        <w:rPr>
          <w:rFonts w:asciiTheme="majorHAnsi" w:eastAsia="Times New Roman" w:hAnsiTheme="majorHAnsi" w:cstheme="majorHAnsi"/>
        </w:rPr>
        <w:t xml:space="preserve">degree of </w:t>
      </w:r>
      <w:r w:rsidR="00CD6413">
        <w:rPr>
          <w:rFonts w:asciiTheme="majorHAnsi" w:eastAsia="Times New Roman" w:hAnsiTheme="majorHAnsi" w:cstheme="majorHAnsi"/>
        </w:rPr>
        <w:t>dis</w:t>
      </w:r>
      <w:r w:rsidR="000E7651">
        <w:rPr>
          <w:rFonts w:asciiTheme="majorHAnsi" w:eastAsia="Times New Roman" w:hAnsiTheme="majorHAnsi" w:cstheme="majorHAnsi"/>
        </w:rPr>
        <w:t xml:space="preserve">similarity between two SADs </w:t>
      </w:r>
      <w:r w:rsidR="00E9400A">
        <w:rPr>
          <w:rFonts w:asciiTheme="majorHAnsi" w:eastAsia="Times New Roman" w:hAnsiTheme="majorHAnsi" w:cstheme="majorHAnsi"/>
        </w:rPr>
        <w:t xml:space="preserve">with the same S and N </w:t>
      </w:r>
      <w:r w:rsidR="000E7651">
        <w:rPr>
          <w:rFonts w:asciiTheme="majorHAnsi" w:eastAsia="Times New Roman" w:hAnsiTheme="majorHAnsi" w:cstheme="majorHAnsi"/>
        </w:rPr>
        <w:t xml:space="preserve">as </w:t>
      </w:r>
      <w:r w:rsidR="00E9400A">
        <w:rPr>
          <w:rFonts w:asciiTheme="majorHAnsi" w:eastAsia="Times New Roman" w:hAnsiTheme="majorHAnsi" w:cstheme="majorHAnsi"/>
        </w:rPr>
        <w:t>the proportion of individuals allocated to species with different abundances between the two SADs, calculated</w:t>
      </w:r>
      <w:r w:rsidR="0058590F">
        <w:rPr>
          <w:rFonts w:asciiTheme="majorHAnsi" w:eastAsia="Times New Roman" w:hAnsiTheme="majorHAnsi" w:cstheme="majorHAnsi"/>
        </w:rPr>
        <w:t xml:space="preserve"> as: </w:t>
      </w:r>
    </w:p>
    <w:p w14:paraId="52E84F1C" w14:textId="77777777" w:rsidR="0058590F" w:rsidRDefault="0058590F" w:rsidP="00021897">
      <w:pPr>
        <w:spacing w:line="480" w:lineRule="auto"/>
        <w:rPr>
          <w:rFonts w:asciiTheme="majorHAnsi" w:eastAsia="Times New Roman" w:hAnsiTheme="majorHAnsi" w:cstheme="majorHAnsi"/>
        </w:rPr>
      </w:pPr>
      <m:oMath>
        <m:r>
          <w:rPr>
            <w:rFonts w:ascii="Cambria Math" w:eastAsia="Times New Roman" w:hAnsi="Cambria Math" w:cstheme="majorHAnsi"/>
          </w:rPr>
          <m:t xml:space="preserve">1- </m:t>
        </m:r>
        <m:f>
          <m:fPr>
            <m:ctrlPr>
              <w:rPr>
                <w:rFonts w:ascii="Cambria Math" w:eastAsia="Times New Roman" w:hAnsi="Cambria Math" w:cstheme="majorHAnsi"/>
                <w:i/>
              </w:rPr>
            </m:ctrlPr>
          </m:fPr>
          <m:num>
            <m:nary>
              <m:naryPr>
                <m:chr m:val="∑"/>
                <m:limLoc m:val="undOvr"/>
                <m:ctrlPr>
                  <w:rPr>
                    <w:rFonts w:ascii="Cambria Math" w:eastAsia="Times New Roman" w:hAnsi="Cambria Math" w:cstheme="majorHAnsi"/>
                    <w:i/>
                  </w:rPr>
                </m:ctrlPr>
              </m:naryPr>
              <m:sub>
                <m:r>
                  <w:rPr>
                    <w:rFonts w:ascii="Cambria Math" w:eastAsia="Times New Roman" w:hAnsi="Cambria Math" w:cstheme="majorHAnsi"/>
                  </w:rPr>
                  <m:t>i=1</m:t>
                </m:r>
              </m:sub>
              <m:sup>
                <m:r>
                  <w:rPr>
                    <w:rFonts w:ascii="Cambria Math" w:eastAsia="Times New Roman" w:hAnsi="Cambria Math" w:cstheme="majorHAnsi"/>
                  </w:rPr>
                  <m:t>S</m:t>
                </m:r>
              </m:sup>
              <m:e>
                <m:d>
                  <m:dPr>
                    <m:begChr m:val="|"/>
                    <m:endChr m:val="|"/>
                    <m:ctrlPr>
                      <w:rPr>
                        <w:rFonts w:ascii="Cambria Math" w:eastAsia="Times New Roman" w:hAnsi="Cambria Math" w:cstheme="majorHAnsi"/>
                        <w:i/>
                      </w:rPr>
                    </m:ctrlPr>
                  </m:dPr>
                  <m:e>
                    <m:sSub>
                      <m:sSubPr>
                        <m:ctrlPr>
                          <w:rPr>
                            <w:rFonts w:ascii="Cambria Math" w:eastAsia="Times New Roman" w:hAnsi="Cambria Math" w:cstheme="majorHAnsi"/>
                            <w:i/>
                          </w:rPr>
                        </m:ctrlPr>
                      </m:sSubPr>
                      <m:e>
                        <m:r>
                          <w:rPr>
                            <w:rFonts w:ascii="Cambria Math" w:eastAsia="Times New Roman" w:hAnsi="Cambria Math" w:cstheme="majorHAnsi"/>
                          </w:rPr>
                          <m:t>n1</m:t>
                        </m:r>
                      </m:e>
                      <m:sub>
                        <m:r>
                          <w:rPr>
                            <w:rFonts w:ascii="Cambria Math" w:eastAsia="Times New Roman" w:hAnsi="Cambria Math" w:cstheme="majorHAnsi"/>
                          </w:rPr>
                          <m:t>i</m:t>
                        </m:r>
                      </m:sub>
                    </m:sSub>
                    <m:r>
                      <w:rPr>
                        <w:rFonts w:ascii="Cambria Math" w:eastAsia="Times New Roman" w:hAnsi="Cambria Math" w:cstheme="majorHAnsi"/>
                      </w:rPr>
                      <m:t xml:space="preserve">- </m:t>
                    </m:r>
                    <m:sSub>
                      <m:sSubPr>
                        <m:ctrlPr>
                          <w:rPr>
                            <w:rFonts w:ascii="Cambria Math" w:eastAsia="Times New Roman" w:hAnsi="Cambria Math" w:cstheme="majorHAnsi"/>
                            <w:i/>
                          </w:rPr>
                        </m:ctrlPr>
                      </m:sSubPr>
                      <m:e>
                        <m:r>
                          <w:rPr>
                            <w:rFonts w:ascii="Cambria Math" w:eastAsia="Times New Roman" w:hAnsi="Cambria Math" w:cstheme="majorHAnsi"/>
                          </w:rPr>
                          <m:t>n2</m:t>
                        </m:r>
                      </m:e>
                      <m:sub>
                        <m:r>
                          <w:rPr>
                            <w:rFonts w:ascii="Cambria Math" w:eastAsia="Times New Roman" w:hAnsi="Cambria Math" w:cstheme="majorHAnsi"/>
                          </w:rPr>
                          <m:t>i</m:t>
                        </m:r>
                      </m:sub>
                    </m:sSub>
                  </m:e>
                </m:d>
              </m:e>
            </m:nary>
          </m:num>
          <m:den>
            <m:r>
              <w:rPr>
                <w:rFonts w:ascii="Cambria Math" w:eastAsia="Times New Roman" w:hAnsi="Cambria Math" w:cstheme="majorHAnsi"/>
              </w:rPr>
              <m:t>2N</m:t>
            </m:r>
          </m:den>
        </m:f>
      </m:oMath>
      <w:r w:rsidR="00E9400A">
        <w:rPr>
          <w:rFonts w:asciiTheme="majorHAnsi" w:eastAsia="Times New Roman" w:hAnsiTheme="majorHAnsi" w:cstheme="majorHAnsi"/>
        </w:rPr>
        <w:t xml:space="preserve"> </w:t>
      </w:r>
    </w:p>
    <w:p w14:paraId="5C94F264" w14:textId="1E4555BD" w:rsidR="004F3FF8" w:rsidRDefault="0058590F" w:rsidP="00021897">
      <w:pPr>
        <w:spacing w:line="480" w:lineRule="auto"/>
        <w:rPr>
          <w:rFonts w:asciiTheme="majorHAnsi" w:eastAsia="Times New Roman" w:hAnsiTheme="majorHAnsi" w:cstheme="majorHAnsi"/>
        </w:rPr>
      </w:pPr>
      <w:r>
        <w:rPr>
          <w:rFonts w:asciiTheme="majorHAnsi" w:eastAsia="Times New Roman" w:hAnsiTheme="majorHAnsi" w:cstheme="majorHAnsi"/>
        </w:rPr>
        <w:lastRenderedPageBreak/>
        <w:t xml:space="preserve">where </w:t>
      </w:r>
      <w:r>
        <w:rPr>
          <w:rFonts w:asciiTheme="majorHAnsi" w:eastAsia="Times New Roman" w:hAnsiTheme="majorHAnsi" w:cstheme="majorHAnsi"/>
          <w:i/>
          <w:iCs/>
        </w:rPr>
        <w:t>n1</w:t>
      </w:r>
      <w:r>
        <w:rPr>
          <w:rFonts w:asciiTheme="majorHAnsi" w:eastAsia="Times New Roman" w:hAnsiTheme="majorHAnsi" w:cstheme="majorHAnsi"/>
          <w:i/>
          <w:iCs/>
          <w:vertAlign w:val="subscript"/>
        </w:rPr>
        <w:t>i</w:t>
      </w:r>
      <w:r>
        <w:rPr>
          <w:rFonts w:asciiTheme="majorHAnsi" w:eastAsia="Times New Roman" w:hAnsiTheme="majorHAnsi" w:cstheme="majorHAnsi"/>
        </w:rPr>
        <w:t xml:space="preserve"> is the abundance at rank </w:t>
      </w:r>
      <w:proofErr w:type="spellStart"/>
      <w:r>
        <w:rPr>
          <w:rFonts w:asciiTheme="majorHAnsi" w:eastAsia="Times New Roman" w:hAnsiTheme="majorHAnsi" w:cstheme="majorHAnsi"/>
          <w:i/>
          <w:iCs/>
        </w:rPr>
        <w:t>i</w:t>
      </w:r>
      <w:proofErr w:type="spellEnd"/>
      <w:r>
        <w:rPr>
          <w:rFonts w:asciiTheme="majorHAnsi" w:eastAsia="Times New Roman" w:hAnsiTheme="majorHAnsi" w:cstheme="majorHAnsi"/>
          <w:i/>
          <w:iCs/>
        </w:rPr>
        <w:t xml:space="preserve"> </w:t>
      </w:r>
      <w:r>
        <w:rPr>
          <w:rFonts w:asciiTheme="majorHAnsi" w:eastAsia="Times New Roman" w:hAnsiTheme="majorHAnsi" w:cstheme="majorHAnsi"/>
        </w:rPr>
        <w:t xml:space="preserve">for one SAD and </w:t>
      </w:r>
      <w:r>
        <w:rPr>
          <w:rFonts w:asciiTheme="majorHAnsi" w:eastAsia="Times New Roman" w:hAnsiTheme="majorHAnsi" w:cstheme="majorHAnsi"/>
          <w:i/>
          <w:iCs/>
        </w:rPr>
        <w:t>n2</w:t>
      </w:r>
      <w:r>
        <w:rPr>
          <w:rFonts w:asciiTheme="majorHAnsi" w:eastAsia="Times New Roman" w:hAnsiTheme="majorHAnsi" w:cstheme="majorHAnsi"/>
          <w:i/>
          <w:iCs/>
          <w:vertAlign w:val="subscript"/>
        </w:rPr>
        <w:t>i</w:t>
      </w:r>
      <w:r>
        <w:rPr>
          <w:rFonts w:asciiTheme="majorHAnsi" w:eastAsia="Times New Roman" w:hAnsiTheme="majorHAnsi" w:cstheme="majorHAnsi"/>
          <w:i/>
          <w:iCs/>
        </w:rPr>
        <w:t xml:space="preserve"> </w:t>
      </w:r>
      <w:r>
        <w:rPr>
          <w:rFonts w:asciiTheme="majorHAnsi" w:eastAsia="Times New Roman" w:hAnsiTheme="majorHAnsi" w:cstheme="majorHAnsi"/>
        </w:rPr>
        <w:t xml:space="preserve">is the abundance at rank </w:t>
      </w:r>
      <w:proofErr w:type="spellStart"/>
      <w:r>
        <w:rPr>
          <w:rFonts w:asciiTheme="majorHAnsi" w:eastAsia="Times New Roman" w:hAnsiTheme="majorHAnsi" w:cstheme="majorHAnsi"/>
          <w:i/>
          <w:iCs/>
        </w:rPr>
        <w:t>i</w:t>
      </w:r>
      <w:proofErr w:type="spellEnd"/>
      <w:r>
        <w:rPr>
          <w:rFonts w:asciiTheme="majorHAnsi" w:eastAsia="Times New Roman" w:hAnsiTheme="majorHAnsi" w:cstheme="majorHAnsi"/>
          <w:i/>
          <w:iCs/>
        </w:rPr>
        <w:t xml:space="preserve"> </w:t>
      </w:r>
      <w:r>
        <w:rPr>
          <w:rFonts w:asciiTheme="majorHAnsi" w:eastAsia="Times New Roman" w:hAnsiTheme="majorHAnsi" w:cstheme="majorHAnsi"/>
        </w:rPr>
        <w:t>for the other SAD</w:t>
      </w:r>
      <w:r w:rsidR="000E7651">
        <w:rPr>
          <w:rFonts w:asciiTheme="majorHAnsi" w:eastAsia="Times New Roman" w:hAnsiTheme="majorHAnsi" w:cstheme="majorHAnsi"/>
        </w:rPr>
        <w:t>.</w:t>
      </w:r>
      <w:r w:rsidR="00E9400A">
        <w:rPr>
          <w:rFonts w:asciiTheme="majorHAnsi" w:eastAsia="Times New Roman" w:hAnsiTheme="majorHAnsi" w:cstheme="majorHAnsi"/>
        </w:rPr>
        <w:t xml:space="preserve"> This</w:t>
      </w:r>
      <w:r w:rsidR="000E7651">
        <w:rPr>
          <w:rFonts w:asciiTheme="majorHAnsi" w:eastAsia="Times New Roman" w:hAnsiTheme="majorHAnsi" w:cstheme="majorHAnsi"/>
        </w:rPr>
        <w:t xml:space="preserve"> value ranges from 0 to 1, with 1 being high </w:t>
      </w:r>
      <w:r w:rsidR="002F63CE">
        <w:rPr>
          <w:rFonts w:asciiTheme="majorHAnsi" w:eastAsia="Times New Roman" w:hAnsiTheme="majorHAnsi" w:cstheme="majorHAnsi"/>
        </w:rPr>
        <w:t>dis</w:t>
      </w:r>
      <w:r w:rsidR="000E7651">
        <w:rPr>
          <w:rFonts w:asciiTheme="majorHAnsi" w:eastAsia="Times New Roman" w:hAnsiTheme="majorHAnsi" w:cstheme="majorHAnsi"/>
        </w:rPr>
        <w:t xml:space="preserve">similarity. </w:t>
      </w:r>
      <w:r w:rsidR="00077456">
        <w:rPr>
          <w:rFonts w:asciiTheme="majorHAnsi" w:eastAsia="Times New Roman" w:hAnsiTheme="majorHAnsi" w:cstheme="majorHAnsi"/>
        </w:rPr>
        <w:t xml:space="preserve">To find the central tendency of </w:t>
      </w:r>
      <w:r w:rsidR="000E7651">
        <w:rPr>
          <w:rFonts w:asciiTheme="majorHAnsi" w:eastAsia="Times New Roman" w:hAnsiTheme="majorHAnsi" w:cstheme="majorHAnsi"/>
        </w:rPr>
        <w:t xml:space="preserve">a given sampled feasible set, we </w:t>
      </w:r>
      <w:r w:rsidR="008B7804">
        <w:rPr>
          <w:rFonts w:asciiTheme="majorHAnsi" w:eastAsia="Times New Roman" w:hAnsiTheme="majorHAnsi" w:cstheme="majorHAnsi"/>
        </w:rPr>
        <w:t xml:space="preserve">identified the sampled SAD with the lowest mean dissimilarity compared to the rest of the SADs in the feasible set. We </w:t>
      </w:r>
      <w:r w:rsidR="000E7651">
        <w:rPr>
          <w:rFonts w:asciiTheme="majorHAnsi" w:eastAsia="Times New Roman" w:hAnsiTheme="majorHAnsi" w:cstheme="majorHAnsi"/>
        </w:rPr>
        <w:t xml:space="preserve">calculated the </w:t>
      </w:r>
      <w:r w:rsidR="00384593">
        <w:rPr>
          <w:rFonts w:asciiTheme="majorHAnsi" w:eastAsia="Times New Roman" w:hAnsiTheme="majorHAnsi" w:cstheme="majorHAnsi"/>
        </w:rPr>
        <w:t>dis</w:t>
      </w:r>
      <w:r w:rsidR="000E7651">
        <w:rPr>
          <w:rFonts w:asciiTheme="majorHAnsi" w:eastAsia="Times New Roman" w:hAnsiTheme="majorHAnsi" w:cstheme="majorHAnsi"/>
        </w:rPr>
        <w:t>similarity between e</w:t>
      </w:r>
      <w:r w:rsidR="00616911">
        <w:rPr>
          <w:rFonts w:asciiTheme="majorHAnsi" w:eastAsia="Times New Roman" w:hAnsiTheme="majorHAnsi" w:cstheme="majorHAnsi"/>
        </w:rPr>
        <w:t>very sample drawn from the feasible set and a random set of 5</w:t>
      </w:r>
      <w:r w:rsidR="000E7651">
        <w:rPr>
          <w:rFonts w:asciiTheme="majorHAnsi" w:eastAsia="Times New Roman" w:hAnsiTheme="majorHAnsi" w:cstheme="majorHAnsi"/>
        </w:rPr>
        <w:t>00 other samples</w:t>
      </w:r>
      <w:r w:rsidR="000818DE">
        <w:rPr>
          <w:rFonts w:asciiTheme="majorHAnsi" w:eastAsia="Times New Roman" w:hAnsiTheme="majorHAnsi" w:cstheme="majorHAnsi"/>
        </w:rPr>
        <w:t>, using</w:t>
      </w:r>
      <w:r w:rsidR="001D0B33">
        <w:rPr>
          <w:rFonts w:asciiTheme="majorHAnsi" w:eastAsia="Times New Roman" w:hAnsiTheme="majorHAnsi" w:cstheme="majorHAnsi"/>
        </w:rPr>
        <w:t xml:space="preserve"> a subset of samples </w:t>
      </w:r>
      <w:r w:rsidR="008B7804">
        <w:rPr>
          <w:rFonts w:asciiTheme="majorHAnsi" w:eastAsia="Times New Roman" w:hAnsiTheme="majorHAnsi" w:cstheme="majorHAnsi"/>
        </w:rPr>
        <w:t xml:space="preserve">for comparisons </w:t>
      </w:r>
      <w:r w:rsidR="001D0B33">
        <w:rPr>
          <w:rFonts w:asciiTheme="majorHAnsi" w:eastAsia="Times New Roman" w:hAnsiTheme="majorHAnsi" w:cstheme="majorHAnsi"/>
        </w:rPr>
        <w:t>because</w:t>
      </w:r>
      <w:r w:rsidR="00954583">
        <w:rPr>
          <w:rFonts w:asciiTheme="majorHAnsi" w:eastAsia="Times New Roman" w:hAnsiTheme="majorHAnsi" w:cstheme="majorHAnsi"/>
        </w:rPr>
        <w:t xml:space="preserve"> it</w:t>
      </w:r>
      <w:r w:rsidR="00C1101A">
        <w:rPr>
          <w:rFonts w:asciiTheme="majorHAnsi" w:eastAsia="Times New Roman" w:hAnsiTheme="majorHAnsi" w:cstheme="majorHAnsi"/>
        </w:rPr>
        <w:t xml:space="preserve"> is computationally impractical to make all pairwise comparisons</w:t>
      </w:r>
      <w:r w:rsidR="0020615B">
        <w:rPr>
          <w:rFonts w:asciiTheme="majorHAnsi" w:eastAsia="Times New Roman" w:hAnsiTheme="majorHAnsi" w:cstheme="majorHAnsi"/>
        </w:rPr>
        <w:t xml:space="preserve"> between large numbers of samples</w:t>
      </w:r>
      <w:r w:rsidR="008B7804">
        <w:rPr>
          <w:rFonts w:asciiTheme="majorHAnsi" w:eastAsia="Times New Roman" w:hAnsiTheme="majorHAnsi" w:cstheme="majorHAnsi"/>
        </w:rPr>
        <w:t xml:space="preserve">. </w:t>
      </w:r>
      <w:r w:rsidR="00AD593E" w:rsidRPr="002E2A57">
        <w:rPr>
          <w:rFonts w:asciiTheme="majorHAnsi" w:eastAsia="Times New Roman" w:hAnsiTheme="majorHAnsi" w:cstheme="majorHAnsi"/>
        </w:rPr>
        <w:t>To assess whether</w:t>
      </w:r>
      <w:r w:rsidR="00AD593E">
        <w:rPr>
          <w:rFonts w:asciiTheme="majorHAnsi" w:eastAsia="Times New Roman" w:hAnsiTheme="majorHAnsi" w:cstheme="majorHAnsi"/>
        </w:rPr>
        <w:t xml:space="preserve"> </w:t>
      </w:r>
      <w:r w:rsidR="00AD593E" w:rsidRPr="002E2A57">
        <w:rPr>
          <w:rFonts w:asciiTheme="majorHAnsi" w:eastAsia="Times New Roman" w:hAnsiTheme="majorHAnsi" w:cstheme="majorHAnsi"/>
        </w:rPr>
        <w:t xml:space="preserve">an observed SAD </w:t>
      </w:r>
      <w:r w:rsidR="0058732D">
        <w:rPr>
          <w:rFonts w:asciiTheme="majorHAnsi" w:eastAsia="Times New Roman" w:hAnsiTheme="majorHAnsi" w:cstheme="majorHAnsi"/>
        </w:rPr>
        <w:t>was highly dissimilar to its central tendency</w:t>
      </w:r>
      <w:r w:rsidR="00D11547">
        <w:rPr>
          <w:rFonts w:asciiTheme="majorHAnsi" w:eastAsia="Times New Roman" w:hAnsiTheme="majorHAnsi" w:cstheme="majorHAnsi"/>
        </w:rPr>
        <w:t xml:space="preserve">, </w:t>
      </w:r>
      <w:r w:rsidR="00D11547" w:rsidRPr="002E2A57">
        <w:rPr>
          <w:rFonts w:asciiTheme="majorHAnsi" w:eastAsia="Times New Roman" w:hAnsiTheme="majorHAnsi" w:cstheme="majorHAnsi"/>
        </w:rPr>
        <w:t xml:space="preserve">we calculated </w:t>
      </w:r>
      <w:r w:rsidR="00D11547">
        <w:rPr>
          <w:rFonts w:asciiTheme="majorHAnsi" w:eastAsia="Times New Roman" w:hAnsiTheme="majorHAnsi" w:cstheme="majorHAnsi"/>
        </w:rPr>
        <w:t xml:space="preserve">the degree of </w:t>
      </w:r>
      <w:r w:rsidR="0052577B">
        <w:rPr>
          <w:rFonts w:asciiTheme="majorHAnsi" w:eastAsia="Times New Roman" w:hAnsiTheme="majorHAnsi" w:cstheme="majorHAnsi"/>
        </w:rPr>
        <w:t>dis</w:t>
      </w:r>
      <w:r w:rsidR="00D11547">
        <w:rPr>
          <w:rFonts w:asciiTheme="majorHAnsi" w:eastAsia="Times New Roman" w:hAnsiTheme="majorHAnsi" w:cstheme="majorHAnsi"/>
        </w:rPr>
        <w:t>similarity between the central tendency of the corresponding feasible set and all other samples from that feasible set, and between the central tendency and the observed SAD.</w:t>
      </w:r>
      <w:r w:rsidR="00D11547" w:rsidRPr="00AD593E">
        <w:rPr>
          <w:rFonts w:asciiTheme="majorHAnsi" w:eastAsia="Times New Roman" w:hAnsiTheme="majorHAnsi" w:cstheme="majorHAnsi"/>
        </w:rPr>
        <w:t xml:space="preserve"> </w:t>
      </w:r>
      <w:r w:rsidR="000818DE">
        <w:rPr>
          <w:rFonts w:asciiTheme="majorHAnsi" w:eastAsia="Times New Roman" w:hAnsiTheme="majorHAnsi" w:cstheme="majorHAnsi"/>
        </w:rPr>
        <w:t xml:space="preserve">Although the dissimilarity score is scaled from 0 to 1, the distributions of dissimilarity scores for </w:t>
      </w:r>
      <w:r w:rsidR="00A92B92">
        <w:rPr>
          <w:rFonts w:asciiTheme="majorHAnsi" w:eastAsia="Times New Roman" w:hAnsiTheme="majorHAnsi" w:cstheme="majorHAnsi"/>
        </w:rPr>
        <w:t>samples from the</w:t>
      </w:r>
      <w:r w:rsidR="000818DE">
        <w:rPr>
          <w:rFonts w:asciiTheme="majorHAnsi" w:eastAsia="Times New Roman" w:hAnsiTheme="majorHAnsi" w:cstheme="majorHAnsi"/>
        </w:rPr>
        <w:t xml:space="preserve"> feasible set can vary over broad ranges in S and N. We therefore used the</w:t>
      </w:r>
      <w:r w:rsidR="00A92281">
        <w:rPr>
          <w:rFonts w:asciiTheme="majorHAnsi" w:eastAsia="Times New Roman" w:hAnsiTheme="majorHAnsi" w:cstheme="majorHAnsi"/>
        </w:rPr>
        <w:t xml:space="preserve"> percentile rank of the observed </w:t>
      </w:r>
      <w:r w:rsidR="00DC2E8B">
        <w:rPr>
          <w:rFonts w:asciiTheme="majorHAnsi" w:eastAsia="Times New Roman" w:hAnsiTheme="majorHAnsi" w:cstheme="majorHAnsi"/>
        </w:rPr>
        <w:t xml:space="preserve">dissimilarity </w:t>
      </w:r>
      <w:r w:rsidR="00AD593E">
        <w:rPr>
          <w:rFonts w:asciiTheme="majorHAnsi" w:eastAsia="Times New Roman" w:hAnsiTheme="majorHAnsi" w:cstheme="majorHAnsi"/>
        </w:rPr>
        <w:t>score</w:t>
      </w:r>
      <w:r w:rsidR="008D0C56">
        <w:rPr>
          <w:rFonts w:asciiTheme="majorHAnsi" w:eastAsia="Times New Roman" w:hAnsiTheme="majorHAnsi" w:cstheme="majorHAnsi"/>
        </w:rPr>
        <w:t>s,</w:t>
      </w:r>
      <w:r w:rsidR="00A92281">
        <w:rPr>
          <w:rFonts w:asciiTheme="majorHAnsi" w:eastAsia="Times New Roman" w:hAnsiTheme="majorHAnsi" w:cstheme="majorHAnsi"/>
        </w:rPr>
        <w:t xml:space="preserve"> relative to the </w:t>
      </w:r>
      <w:r w:rsidR="00AD593E">
        <w:rPr>
          <w:rFonts w:asciiTheme="majorHAnsi" w:eastAsia="Times New Roman" w:hAnsiTheme="majorHAnsi" w:cstheme="majorHAnsi"/>
        </w:rPr>
        <w:t xml:space="preserve">distribution of </w:t>
      </w:r>
      <w:r w:rsidR="00DC2E8B">
        <w:rPr>
          <w:rFonts w:asciiTheme="majorHAnsi" w:eastAsia="Times New Roman" w:hAnsiTheme="majorHAnsi" w:cstheme="majorHAnsi"/>
        </w:rPr>
        <w:t xml:space="preserve">dissimilarity </w:t>
      </w:r>
      <w:r w:rsidR="00AD593E">
        <w:rPr>
          <w:rFonts w:asciiTheme="majorHAnsi" w:eastAsia="Times New Roman" w:hAnsiTheme="majorHAnsi" w:cstheme="majorHAnsi"/>
        </w:rPr>
        <w:t xml:space="preserve">scores from the </w:t>
      </w:r>
      <w:r w:rsidR="008D0C56">
        <w:rPr>
          <w:rFonts w:asciiTheme="majorHAnsi" w:eastAsia="Times New Roman" w:hAnsiTheme="majorHAnsi" w:cstheme="majorHAnsi"/>
        </w:rPr>
        <w:t xml:space="preserve">corresponding </w:t>
      </w:r>
      <w:r w:rsidR="00AD593E">
        <w:rPr>
          <w:rFonts w:asciiTheme="majorHAnsi" w:eastAsia="Times New Roman" w:hAnsiTheme="majorHAnsi" w:cstheme="majorHAnsi"/>
        </w:rPr>
        <w:t>sampled feasible set</w:t>
      </w:r>
      <w:r w:rsidR="008D0C56">
        <w:rPr>
          <w:rFonts w:asciiTheme="majorHAnsi" w:eastAsia="Times New Roman" w:hAnsiTheme="majorHAnsi" w:cstheme="majorHAnsi"/>
        </w:rPr>
        <w:t>s</w:t>
      </w:r>
      <w:r w:rsidR="000818DE">
        <w:rPr>
          <w:rFonts w:asciiTheme="majorHAnsi" w:eastAsia="Times New Roman" w:hAnsiTheme="majorHAnsi" w:cstheme="majorHAnsi"/>
        </w:rPr>
        <w:t>, to quantify how likely or unlikely observed dissimilarity scores are across the range of S and N in our datasets</w:t>
      </w:r>
      <w:r w:rsidR="00F3282D">
        <w:rPr>
          <w:rFonts w:asciiTheme="majorHAnsi" w:eastAsia="Times New Roman" w:hAnsiTheme="majorHAnsi" w:cstheme="majorHAnsi"/>
        </w:rPr>
        <w:t>.</w:t>
      </w:r>
      <w:r w:rsidR="00A92281">
        <w:rPr>
          <w:rFonts w:asciiTheme="majorHAnsi" w:eastAsia="Times New Roman" w:hAnsiTheme="majorHAnsi" w:cstheme="majorHAnsi"/>
        </w:rPr>
        <w:t xml:space="preserve"> </w:t>
      </w:r>
      <w:r w:rsidR="008726FB" w:rsidRPr="00393470">
        <w:rPr>
          <w:rFonts w:asciiTheme="majorHAnsi" w:eastAsia="Times New Roman" w:hAnsiTheme="majorHAnsi" w:cstheme="majorHAnsi"/>
        </w:rPr>
        <w:t>For a single community, a</w:t>
      </w:r>
      <w:r w:rsidR="008726FB">
        <w:rPr>
          <w:rFonts w:asciiTheme="majorHAnsi" w:eastAsia="Times New Roman" w:hAnsiTheme="majorHAnsi" w:cstheme="majorHAnsi"/>
        </w:rPr>
        <w:t xml:space="preserve">n observed </w:t>
      </w:r>
      <w:r w:rsidR="008726FB" w:rsidRPr="00393470">
        <w:rPr>
          <w:rFonts w:asciiTheme="majorHAnsi" w:eastAsia="Times New Roman" w:hAnsiTheme="majorHAnsi" w:cstheme="majorHAnsi"/>
        </w:rPr>
        <w:t xml:space="preserve">percentile score of </w:t>
      </w:r>
      <w:r w:rsidR="008726FB">
        <w:rPr>
          <w:rFonts w:asciiTheme="majorHAnsi" w:eastAsia="Times New Roman" w:hAnsiTheme="majorHAnsi" w:cstheme="majorHAnsi"/>
        </w:rPr>
        <w:t xml:space="preserve">95 </w:t>
      </w:r>
      <w:r w:rsidR="00DB0573">
        <w:rPr>
          <w:rFonts w:asciiTheme="majorHAnsi" w:eastAsia="Times New Roman" w:hAnsiTheme="majorHAnsi" w:cstheme="majorHAnsi"/>
        </w:rPr>
        <w:t>indicates</w:t>
      </w:r>
      <w:r w:rsidR="008726FB">
        <w:rPr>
          <w:rFonts w:asciiTheme="majorHAnsi" w:eastAsia="Times New Roman" w:hAnsiTheme="majorHAnsi" w:cstheme="majorHAnsi"/>
        </w:rPr>
        <w:t xml:space="preserve"> that there is a 5% chance of drawing a value greater than the observed value from the distribution of values from the sampled feasible set</w:t>
      </w:r>
      <w:r w:rsidR="008726FB" w:rsidRPr="00393470">
        <w:rPr>
          <w:rFonts w:asciiTheme="majorHAnsi" w:eastAsia="Times New Roman" w:hAnsiTheme="majorHAnsi" w:cstheme="majorHAnsi"/>
        </w:rPr>
        <w:t>.</w:t>
      </w:r>
      <w:r w:rsidR="008726FB">
        <w:rPr>
          <w:rFonts w:asciiTheme="majorHAnsi" w:eastAsia="Times New Roman" w:hAnsiTheme="majorHAnsi" w:cstheme="majorHAnsi"/>
        </w:rPr>
        <w:t xml:space="preserve"> </w:t>
      </w:r>
      <w:r w:rsidR="00632D4D">
        <w:rPr>
          <w:rFonts w:asciiTheme="majorHAnsi" w:eastAsia="Times New Roman" w:hAnsiTheme="majorHAnsi" w:cstheme="majorHAnsi"/>
        </w:rPr>
        <w:t>A</w:t>
      </w:r>
      <w:r w:rsidR="00A92281">
        <w:rPr>
          <w:rFonts w:asciiTheme="majorHAnsi" w:eastAsia="Times New Roman" w:hAnsiTheme="majorHAnsi" w:cstheme="majorHAnsi"/>
        </w:rPr>
        <w:t>ggregating across communities</w:t>
      </w:r>
      <w:r w:rsidR="00A92281" w:rsidRPr="002E2A57">
        <w:rPr>
          <w:rFonts w:asciiTheme="majorHAnsi" w:eastAsia="Times New Roman" w:hAnsiTheme="majorHAnsi" w:cstheme="majorHAnsi"/>
        </w:rPr>
        <w:t xml:space="preserve">, if </w:t>
      </w:r>
      <w:r w:rsidR="00A92281">
        <w:rPr>
          <w:rFonts w:asciiTheme="majorHAnsi" w:eastAsia="Times New Roman" w:hAnsiTheme="majorHAnsi" w:cstheme="majorHAnsi"/>
        </w:rPr>
        <w:t>observed SADs reflect</w:t>
      </w:r>
      <w:r w:rsidR="00A92281" w:rsidRPr="002E2A57">
        <w:rPr>
          <w:rFonts w:asciiTheme="majorHAnsi" w:eastAsia="Times New Roman" w:hAnsiTheme="majorHAnsi" w:cstheme="majorHAnsi"/>
        </w:rPr>
        <w:t xml:space="preserve"> random draws from their feasible set</w:t>
      </w:r>
      <w:r w:rsidR="00A92281">
        <w:rPr>
          <w:rFonts w:asciiTheme="majorHAnsi" w:eastAsia="Times New Roman" w:hAnsiTheme="majorHAnsi" w:cstheme="majorHAnsi"/>
        </w:rPr>
        <w:t>s</w:t>
      </w:r>
      <w:r w:rsidR="00A92281" w:rsidRPr="002E2A57">
        <w:rPr>
          <w:rFonts w:asciiTheme="majorHAnsi" w:eastAsia="Times New Roman" w:hAnsiTheme="majorHAnsi" w:cstheme="majorHAnsi"/>
        </w:rPr>
        <w:t xml:space="preserve">, their percentile rank values should be uniformly distributed from 0 to 100. However, if observed SADs are consistently </w:t>
      </w:r>
      <w:r w:rsidR="00DB3C45">
        <w:rPr>
          <w:rFonts w:asciiTheme="majorHAnsi" w:eastAsia="Times New Roman" w:hAnsiTheme="majorHAnsi" w:cstheme="majorHAnsi"/>
        </w:rPr>
        <w:t>more</w:t>
      </w:r>
      <w:r w:rsidR="00E95439">
        <w:rPr>
          <w:rFonts w:asciiTheme="majorHAnsi" w:eastAsia="Times New Roman" w:hAnsiTheme="majorHAnsi" w:cstheme="majorHAnsi"/>
        </w:rPr>
        <w:t xml:space="preserve"> dissimilar </w:t>
      </w:r>
      <w:r w:rsidR="00DB3C45">
        <w:rPr>
          <w:rFonts w:asciiTheme="majorHAnsi" w:eastAsia="Times New Roman" w:hAnsiTheme="majorHAnsi" w:cstheme="majorHAnsi"/>
        </w:rPr>
        <w:t>to</w:t>
      </w:r>
      <w:r w:rsidR="00E95439">
        <w:rPr>
          <w:rFonts w:asciiTheme="majorHAnsi" w:eastAsia="Times New Roman" w:hAnsiTheme="majorHAnsi" w:cstheme="majorHAnsi"/>
        </w:rPr>
        <w:t xml:space="preserve"> their</w:t>
      </w:r>
      <w:r w:rsidR="00A92281" w:rsidRPr="002E2A57">
        <w:rPr>
          <w:rFonts w:asciiTheme="majorHAnsi" w:eastAsia="Times New Roman" w:hAnsiTheme="majorHAnsi" w:cstheme="majorHAnsi"/>
        </w:rPr>
        <w:t xml:space="preserve"> feasible sets</w:t>
      </w:r>
      <w:r w:rsidR="00DB3C45">
        <w:rPr>
          <w:rFonts w:asciiTheme="majorHAnsi" w:eastAsia="Times New Roman" w:hAnsiTheme="majorHAnsi" w:cstheme="majorHAnsi"/>
        </w:rPr>
        <w:t xml:space="preserve"> that expected at random</w:t>
      </w:r>
      <w:r w:rsidR="00A92281" w:rsidRPr="002E2A57">
        <w:rPr>
          <w:rFonts w:asciiTheme="majorHAnsi" w:eastAsia="Times New Roman" w:hAnsiTheme="majorHAnsi" w:cstheme="majorHAnsi"/>
        </w:rPr>
        <w:t xml:space="preserve">, the percentile values will be disproportionately concentrated </w:t>
      </w:r>
      <w:r w:rsidR="00464A94">
        <w:rPr>
          <w:rFonts w:asciiTheme="majorHAnsi" w:eastAsia="Times New Roman" w:hAnsiTheme="majorHAnsi" w:cstheme="majorHAnsi"/>
        </w:rPr>
        <w:t xml:space="preserve">at </w:t>
      </w:r>
      <w:r w:rsidR="00245662">
        <w:rPr>
          <w:rFonts w:asciiTheme="majorHAnsi" w:eastAsia="Times New Roman" w:hAnsiTheme="majorHAnsi" w:cstheme="majorHAnsi"/>
        </w:rPr>
        <w:t>high</w:t>
      </w:r>
      <w:r w:rsidR="00464A94">
        <w:rPr>
          <w:rFonts w:asciiTheme="majorHAnsi" w:eastAsia="Times New Roman" w:hAnsiTheme="majorHAnsi" w:cstheme="majorHAnsi"/>
        </w:rPr>
        <w:t xml:space="preserve"> values</w:t>
      </w:r>
      <w:r w:rsidR="00F05E07">
        <w:rPr>
          <w:rFonts w:asciiTheme="majorHAnsi" w:eastAsia="Times New Roman" w:hAnsiTheme="majorHAnsi" w:cstheme="majorHAnsi"/>
        </w:rPr>
        <w:t xml:space="preserve">. </w:t>
      </w:r>
      <w:r w:rsidR="00865E0C">
        <w:rPr>
          <w:rFonts w:asciiTheme="majorHAnsi" w:eastAsia="Times New Roman" w:hAnsiTheme="majorHAnsi" w:cstheme="majorHAnsi"/>
        </w:rPr>
        <w:t xml:space="preserve">We used a one-tailed 95 confidence interval and tested whether the percentile values for </w:t>
      </w:r>
      <w:r w:rsidR="00A2050D">
        <w:rPr>
          <w:rFonts w:asciiTheme="majorHAnsi" w:eastAsia="Times New Roman" w:hAnsiTheme="majorHAnsi" w:cstheme="majorHAnsi"/>
        </w:rPr>
        <w:t xml:space="preserve">the dissimilarity scores of </w:t>
      </w:r>
      <w:r w:rsidR="00865E0C">
        <w:rPr>
          <w:rFonts w:asciiTheme="majorHAnsi" w:eastAsia="Times New Roman" w:hAnsiTheme="majorHAnsi" w:cstheme="majorHAnsi"/>
        </w:rPr>
        <w:t xml:space="preserve">observed SADs fell </w:t>
      </w:r>
      <w:r w:rsidR="00245662">
        <w:rPr>
          <w:rFonts w:asciiTheme="majorHAnsi" w:eastAsia="Times New Roman" w:hAnsiTheme="majorHAnsi" w:cstheme="majorHAnsi"/>
        </w:rPr>
        <w:t>above 9</w:t>
      </w:r>
      <w:r w:rsidR="00865E0C">
        <w:rPr>
          <w:rFonts w:asciiTheme="majorHAnsi" w:eastAsia="Times New Roman" w:hAnsiTheme="majorHAnsi" w:cstheme="majorHAnsi"/>
        </w:rPr>
        <w:t>5 more than 5% of the time</w:t>
      </w:r>
      <w:r w:rsidR="006D58F6">
        <w:rPr>
          <w:rFonts w:asciiTheme="majorHAnsi" w:eastAsia="Times New Roman" w:hAnsiTheme="majorHAnsi" w:cstheme="majorHAnsi"/>
        </w:rPr>
        <w:t xml:space="preserve">. </w:t>
      </w:r>
      <w:r w:rsidR="00A45D46">
        <w:rPr>
          <w:rFonts w:asciiTheme="majorHAnsi" w:eastAsia="Times New Roman" w:hAnsiTheme="majorHAnsi" w:cstheme="majorHAnsi"/>
        </w:rPr>
        <w:t>We note that it is impossible for an observation fall above the 95</w:t>
      </w:r>
      <w:r w:rsidR="00A45D46" w:rsidRPr="003B5354">
        <w:rPr>
          <w:rFonts w:asciiTheme="majorHAnsi" w:eastAsia="Times New Roman" w:hAnsiTheme="majorHAnsi" w:cstheme="majorHAnsi"/>
          <w:vertAlign w:val="superscript"/>
        </w:rPr>
        <w:t>th</w:t>
      </w:r>
      <w:r w:rsidR="00A45D46">
        <w:rPr>
          <w:rFonts w:asciiTheme="majorHAnsi" w:eastAsia="Times New Roman" w:hAnsiTheme="majorHAnsi" w:cstheme="majorHAnsi"/>
        </w:rPr>
        <w:t xml:space="preserve"> percentile if there are fewer </w:t>
      </w:r>
      <w:r w:rsidR="006D58F6">
        <w:rPr>
          <w:rFonts w:asciiTheme="majorHAnsi" w:eastAsia="Times New Roman" w:hAnsiTheme="majorHAnsi" w:cstheme="majorHAnsi"/>
        </w:rPr>
        <w:t xml:space="preserve">than </w:t>
      </w:r>
      <w:r w:rsidR="00DF2DCA">
        <w:rPr>
          <w:rFonts w:asciiTheme="majorHAnsi" w:eastAsia="Times New Roman" w:hAnsiTheme="majorHAnsi" w:cstheme="majorHAnsi"/>
        </w:rPr>
        <w:t>20</w:t>
      </w:r>
      <w:r w:rsidR="006D58F6">
        <w:rPr>
          <w:rFonts w:asciiTheme="majorHAnsi" w:eastAsia="Times New Roman" w:hAnsiTheme="majorHAnsi" w:cstheme="majorHAnsi"/>
        </w:rPr>
        <w:t xml:space="preserve"> values in the sampled </w:t>
      </w:r>
      <w:r w:rsidR="00A45D46">
        <w:rPr>
          <w:rFonts w:asciiTheme="majorHAnsi" w:eastAsia="Times New Roman" w:hAnsiTheme="majorHAnsi" w:cstheme="majorHAnsi"/>
        </w:rPr>
        <w:t xml:space="preserve">distribution. </w:t>
      </w:r>
      <w:r w:rsidR="006D58F6">
        <w:rPr>
          <w:rFonts w:asciiTheme="majorHAnsi" w:eastAsia="Times New Roman" w:hAnsiTheme="majorHAnsi" w:cstheme="majorHAnsi"/>
        </w:rPr>
        <w:t xml:space="preserve">We therefore excluded from </w:t>
      </w:r>
      <w:r w:rsidR="00967DC4">
        <w:rPr>
          <w:rFonts w:asciiTheme="majorHAnsi" w:eastAsia="Times New Roman" w:hAnsiTheme="majorHAnsi" w:cstheme="majorHAnsi"/>
        </w:rPr>
        <w:t>this</w:t>
      </w:r>
      <w:r w:rsidR="006D58F6">
        <w:rPr>
          <w:rFonts w:asciiTheme="majorHAnsi" w:eastAsia="Times New Roman" w:hAnsiTheme="majorHAnsi" w:cstheme="majorHAnsi"/>
        </w:rPr>
        <w:t xml:space="preserve"> analys</w:t>
      </w:r>
      <w:r w:rsidR="00967DC4">
        <w:rPr>
          <w:rFonts w:asciiTheme="majorHAnsi" w:eastAsia="Times New Roman" w:hAnsiTheme="majorHAnsi" w:cstheme="majorHAnsi"/>
        </w:rPr>
        <w:t>i</w:t>
      </w:r>
      <w:r w:rsidR="006D58F6">
        <w:rPr>
          <w:rFonts w:asciiTheme="majorHAnsi" w:eastAsia="Times New Roman" w:hAnsiTheme="majorHAnsi" w:cstheme="majorHAnsi"/>
        </w:rPr>
        <w:t xml:space="preserve">s communities with fewer than </w:t>
      </w:r>
      <w:r w:rsidR="002226F6">
        <w:rPr>
          <w:rFonts w:asciiTheme="majorHAnsi" w:eastAsia="Times New Roman" w:hAnsiTheme="majorHAnsi" w:cstheme="majorHAnsi"/>
        </w:rPr>
        <w:t>20</w:t>
      </w:r>
      <w:r w:rsidR="006D58F6">
        <w:rPr>
          <w:rFonts w:asciiTheme="majorHAnsi" w:eastAsia="Times New Roman" w:hAnsiTheme="majorHAnsi" w:cstheme="majorHAnsi"/>
        </w:rPr>
        <w:t xml:space="preserve"> unique SADs in their feasible sets</w:t>
      </w:r>
      <w:r w:rsidR="00D35112">
        <w:rPr>
          <w:rFonts w:asciiTheme="majorHAnsi" w:eastAsia="Times New Roman" w:hAnsiTheme="majorHAnsi" w:cstheme="majorHAnsi"/>
        </w:rPr>
        <w:t xml:space="preserve">, yielding a total of </w:t>
      </w:r>
      <w:r w:rsidR="00855887">
        <w:rPr>
          <w:rFonts w:asciiTheme="majorHAnsi" w:eastAsia="Times New Roman" w:hAnsiTheme="majorHAnsi" w:cstheme="majorHAnsi"/>
        </w:rPr>
        <w:t>22,490</w:t>
      </w:r>
      <w:r w:rsidR="00031C94">
        <w:rPr>
          <w:rFonts w:asciiTheme="majorHAnsi" w:eastAsia="Times New Roman" w:hAnsiTheme="majorHAnsi" w:cstheme="majorHAnsi"/>
        </w:rPr>
        <w:t xml:space="preserve"> communities</w:t>
      </w:r>
      <w:r w:rsidR="006D58F6">
        <w:rPr>
          <w:rFonts w:asciiTheme="majorHAnsi" w:eastAsia="Times New Roman" w:hAnsiTheme="majorHAnsi" w:cstheme="majorHAnsi"/>
        </w:rPr>
        <w:t>.</w:t>
      </w:r>
      <w:r w:rsidR="002D40A3" w:rsidRPr="002D40A3">
        <w:rPr>
          <w:rFonts w:asciiTheme="majorHAnsi" w:eastAsia="Times New Roman" w:hAnsiTheme="majorHAnsi" w:cstheme="majorHAnsi"/>
        </w:rPr>
        <w:t xml:space="preserve"> </w:t>
      </w:r>
      <w:r w:rsidR="002D40A3">
        <w:rPr>
          <w:rFonts w:asciiTheme="majorHAnsi" w:eastAsia="Times New Roman" w:hAnsiTheme="majorHAnsi" w:cstheme="majorHAnsi"/>
        </w:rPr>
        <w:t xml:space="preserve">Finally, note that, if the observed dissimilarity scores for individual communities are not </w:t>
      </w:r>
      <w:r w:rsidR="002D40A3">
        <w:rPr>
          <w:rFonts w:asciiTheme="majorHAnsi" w:eastAsia="Times New Roman" w:hAnsiTheme="majorHAnsi" w:cstheme="majorHAnsi"/>
        </w:rPr>
        <w:lastRenderedPageBreak/>
        <w:t>systematically higher than the distributions of dissimilarity scores from the corresponding feasible set</w:t>
      </w:r>
      <w:r w:rsidR="008B372E">
        <w:rPr>
          <w:rFonts w:asciiTheme="majorHAnsi" w:eastAsia="Times New Roman" w:hAnsiTheme="majorHAnsi" w:cstheme="majorHAnsi"/>
        </w:rPr>
        <w:t xml:space="preserve">s, increasing the number of </w:t>
      </w:r>
      <w:r w:rsidR="008B372E">
        <w:rPr>
          <w:rFonts w:asciiTheme="majorHAnsi" w:eastAsia="Times New Roman" w:hAnsiTheme="majorHAnsi" w:cstheme="majorHAnsi"/>
          <w:i/>
          <w:iCs/>
        </w:rPr>
        <w:t xml:space="preserve">communities </w:t>
      </w:r>
      <w:r w:rsidR="008B372E">
        <w:rPr>
          <w:rFonts w:asciiTheme="majorHAnsi" w:eastAsia="Times New Roman" w:hAnsiTheme="majorHAnsi" w:cstheme="majorHAnsi"/>
        </w:rPr>
        <w:t>in the analysis will not increase the frequency of extreme percentile scores.</w:t>
      </w:r>
    </w:p>
    <w:p w14:paraId="1771D527" w14:textId="18F19769" w:rsidR="00D7407E" w:rsidRPr="002E2A57" w:rsidRDefault="00037309" w:rsidP="00021897">
      <w:pPr>
        <w:spacing w:line="480" w:lineRule="auto"/>
        <w:rPr>
          <w:rFonts w:asciiTheme="majorHAnsi" w:eastAsia="Times New Roman" w:hAnsiTheme="majorHAnsi" w:cstheme="majorHAnsi"/>
        </w:rPr>
      </w:pPr>
      <w:r>
        <w:rPr>
          <w:rFonts w:asciiTheme="majorHAnsi" w:eastAsia="Times New Roman" w:hAnsiTheme="majorHAnsi" w:cstheme="majorHAnsi"/>
        </w:rPr>
        <w:t xml:space="preserve">While the degree of dissimilarity between SADs and the central tendency of the feasible set provides an overall sense of deviations among possible SADs, it does not describe </w:t>
      </w:r>
      <w:r>
        <w:rPr>
          <w:rFonts w:asciiTheme="majorHAnsi" w:eastAsia="Times New Roman" w:hAnsiTheme="majorHAnsi" w:cstheme="majorHAnsi"/>
          <w:i/>
          <w:iCs/>
        </w:rPr>
        <w:t xml:space="preserve">how </w:t>
      </w:r>
      <w:r>
        <w:rPr>
          <w:rFonts w:asciiTheme="majorHAnsi" w:eastAsia="Times New Roman" w:hAnsiTheme="majorHAnsi" w:cstheme="majorHAnsi"/>
        </w:rPr>
        <w:t>observed SADs may differ from their feasible set. We therefore</w:t>
      </w:r>
      <w:r w:rsidR="00E00E72">
        <w:rPr>
          <w:rFonts w:asciiTheme="majorHAnsi" w:eastAsia="Times New Roman" w:hAnsiTheme="majorHAnsi" w:cstheme="majorHAnsi"/>
        </w:rPr>
        <w:t xml:space="preserve"> used </w:t>
      </w:r>
      <w:r w:rsidR="006837E7">
        <w:rPr>
          <w:rFonts w:asciiTheme="majorHAnsi" w:eastAsia="Times New Roman" w:hAnsiTheme="majorHAnsi" w:cstheme="majorHAnsi"/>
        </w:rPr>
        <w:t>a set of more targeted</w:t>
      </w:r>
      <w:r w:rsidR="00FE281E">
        <w:rPr>
          <w:rFonts w:asciiTheme="majorHAnsi" w:eastAsia="Times New Roman" w:hAnsiTheme="majorHAnsi" w:cstheme="majorHAnsi"/>
        </w:rPr>
        <w:t xml:space="preserve">, ecologically interpretable </w:t>
      </w:r>
      <w:r w:rsidR="006837E7">
        <w:rPr>
          <w:rFonts w:asciiTheme="majorHAnsi" w:eastAsia="Times New Roman" w:hAnsiTheme="majorHAnsi" w:cstheme="majorHAnsi"/>
        </w:rPr>
        <w:t>metrics to explore how observed SADs compare to their feasible sets in their shape and proportion of rare species.</w:t>
      </w:r>
      <w:r w:rsidR="00847018">
        <w:rPr>
          <w:rFonts w:asciiTheme="majorHAnsi" w:eastAsia="Times New Roman" w:hAnsiTheme="majorHAnsi" w:cstheme="majorHAnsi"/>
        </w:rPr>
        <w:t xml:space="preserve"> </w:t>
      </w:r>
      <w:r w:rsidR="004B3BBB">
        <w:rPr>
          <w:rFonts w:asciiTheme="majorHAnsi" w:eastAsia="Times New Roman" w:hAnsiTheme="majorHAnsi" w:cstheme="majorHAnsi"/>
        </w:rPr>
        <w:t>W</w:t>
      </w:r>
      <w:r w:rsidR="00C743D4">
        <w:rPr>
          <w:rFonts w:asciiTheme="majorHAnsi" w:eastAsia="Times New Roman" w:hAnsiTheme="majorHAnsi" w:cstheme="majorHAnsi"/>
        </w:rPr>
        <w:t>e</w:t>
      </w:r>
      <w:r w:rsidR="00D7407E" w:rsidRPr="002E2A57">
        <w:rPr>
          <w:rFonts w:asciiTheme="majorHAnsi" w:eastAsia="Times New Roman" w:hAnsiTheme="majorHAnsi" w:cstheme="majorHAnsi"/>
        </w:rPr>
        <w:t xml:space="preserve"> </w:t>
      </w:r>
      <w:r>
        <w:rPr>
          <w:rFonts w:asciiTheme="majorHAnsi" w:eastAsia="Times New Roman" w:hAnsiTheme="majorHAnsi" w:cstheme="majorHAnsi"/>
        </w:rPr>
        <w:t>examined</w:t>
      </w:r>
      <w:r w:rsidR="006A7205">
        <w:rPr>
          <w:rFonts w:asciiTheme="majorHAnsi" w:eastAsia="Times New Roman" w:hAnsiTheme="majorHAnsi" w:cstheme="majorHAnsi"/>
        </w:rPr>
        <w:t xml:space="preserve"> </w:t>
      </w:r>
      <w:r w:rsidR="007522F2">
        <w:rPr>
          <w:rFonts w:asciiTheme="majorHAnsi" w:eastAsia="Times New Roman" w:hAnsiTheme="majorHAnsi" w:cstheme="majorHAnsi"/>
        </w:rPr>
        <w:t>three</w:t>
      </w:r>
      <w:r w:rsidR="008A73B5">
        <w:rPr>
          <w:rFonts w:asciiTheme="majorHAnsi" w:eastAsia="Times New Roman" w:hAnsiTheme="majorHAnsi" w:cstheme="majorHAnsi"/>
        </w:rPr>
        <w:t xml:space="preserve"> </w:t>
      </w:r>
      <w:r w:rsidR="00D7407E" w:rsidRPr="002E2A57">
        <w:rPr>
          <w:rFonts w:asciiTheme="majorHAnsi" w:eastAsia="Times New Roman" w:hAnsiTheme="majorHAnsi" w:cstheme="majorHAnsi"/>
        </w:rPr>
        <w:t xml:space="preserve">metrics </w:t>
      </w:r>
      <w:r>
        <w:rPr>
          <w:rFonts w:asciiTheme="majorHAnsi" w:eastAsia="Times New Roman" w:hAnsiTheme="majorHAnsi" w:cstheme="majorHAnsi"/>
        </w:rPr>
        <w:t>for</w:t>
      </w:r>
      <w:r w:rsidR="00D7407E" w:rsidRPr="002E2A57">
        <w:rPr>
          <w:rFonts w:asciiTheme="majorHAnsi" w:eastAsia="Times New Roman" w:hAnsiTheme="majorHAnsi" w:cstheme="majorHAnsi"/>
        </w:rPr>
        <w:t xml:space="preserve"> the</w:t>
      </w:r>
      <w:r w:rsidR="00F46B82">
        <w:rPr>
          <w:rFonts w:asciiTheme="majorHAnsi" w:eastAsia="Times New Roman" w:hAnsiTheme="majorHAnsi" w:cstheme="majorHAnsi"/>
        </w:rPr>
        <w:t xml:space="preserve"> </w:t>
      </w:r>
      <w:r w:rsidR="00D7407E" w:rsidRPr="002E2A57">
        <w:rPr>
          <w:rFonts w:asciiTheme="majorHAnsi" w:eastAsia="Times New Roman" w:hAnsiTheme="majorHAnsi" w:cstheme="majorHAnsi"/>
        </w:rPr>
        <w:t>shape of the SAD</w:t>
      </w:r>
      <w:r w:rsidR="00AA56A1">
        <w:rPr>
          <w:rFonts w:asciiTheme="majorHAnsi" w:eastAsia="Times New Roman" w:hAnsiTheme="majorHAnsi" w:cstheme="majorHAnsi"/>
        </w:rPr>
        <w:t xml:space="preserve"> - s</w:t>
      </w:r>
      <w:r w:rsidR="00D7407E" w:rsidRPr="002E2A57">
        <w:rPr>
          <w:rFonts w:asciiTheme="majorHAnsi" w:eastAsia="Times New Roman" w:hAnsiTheme="majorHAnsi" w:cstheme="majorHAnsi"/>
        </w:rPr>
        <w:t>kewness</w:t>
      </w:r>
      <w:r w:rsidR="007522F2">
        <w:rPr>
          <w:rFonts w:asciiTheme="majorHAnsi" w:eastAsia="Times New Roman" w:hAnsiTheme="majorHAnsi" w:cstheme="majorHAnsi"/>
        </w:rPr>
        <w:t xml:space="preserve">, </w:t>
      </w:r>
      <w:r w:rsidR="00D7407E" w:rsidRPr="002E2A57">
        <w:rPr>
          <w:rFonts w:asciiTheme="majorHAnsi" w:eastAsia="Times New Roman" w:hAnsiTheme="majorHAnsi" w:cstheme="majorHAnsi"/>
        </w:rPr>
        <w:t xml:space="preserve">Simpson’s </w:t>
      </w:r>
      <w:r w:rsidR="00343829">
        <w:rPr>
          <w:rFonts w:asciiTheme="majorHAnsi" w:eastAsia="Times New Roman" w:hAnsiTheme="majorHAnsi" w:cstheme="majorHAnsi"/>
        </w:rPr>
        <w:t>evenness</w:t>
      </w:r>
      <w:r w:rsidR="00B84F8A">
        <w:rPr>
          <w:rFonts w:asciiTheme="majorHAnsi" w:eastAsia="Times New Roman" w:hAnsiTheme="majorHAnsi" w:cstheme="majorHAnsi"/>
        </w:rPr>
        <w:t xml:space="preserve"> (1-D)</w:t>
      </w:r>
      <w:r w:rsidR="007522F2">
        <w:rPr>
          <w:rFonts w:asciiTheme="majorHAnsi" w:eastAsia="Times New Roman" w:hAnsiTheme="majorHAnsi" w:cstheme="majorHAnsi"/>
        </w:rPr>
        <w:t>, and Shanno</w:t>
      </w:r>
      <w:r w:rsidR="00B84F8A">
        <w:rPr>
          <w:rFonts w:asciiTheme="majorHAnsi" w:eastAsia="Times New Roman" w:hAnsiTheme="majorHAnsi" w:cstheme="majorHAnsi"/>
        </w:rPr>
        <w:t>n’s index</w:t>
      </w:r>
      <w:r w:rsidR="004B3BBB">
        <w:rPr>
          <w:rFonts w:asciiTheme="majorHAnsi" w:eastAsia="Times New Roman" w:hAnsiTheme="majorHAnsi" w:cstheme="majorHAnsi"/>
        </w:rPr>
        <w:t xml:space="preserve">. </w:t>
      </w:r>
      <w:r w:rsidR="006A2C03" w:rsidRPr="002E2A57">
        <w:rPr>
          <w:rFonts w:asciiTheme="majorHAnsi" w:eastAsia="Times New Roman" w:hAnsiTheme="majorHAnsi" w:cstheme="majorHAnsi"/>
        </w:rPr>
        <w:t>Skewness measures the asymmetry of a distribution around its mean</w:t>
      </w:r>
      <w:r w:rsidR="00593741">
        <w:rPr>
          <w:rFonts w:asciiTheme="majorHAnsi" w:eastAsia="Times New Roman" w:hAnsiTheme="majorHAnsi" w:cstheme="majorHAnsi"/>
        </w:rPr>
        <w:t>. The Simpson and Shannon indices</w:t>
      </w:r>
      <w:r w:rsidR="00ED46D4" w:rsidRPr="002E2A57">
        <w:rPr>
          <w:rFonts w:asciiTheme="majorHAnsi" w:eastAsia="Times New Roman" w:hAnsiTheme="majorHAnsi" w:cstheme="majorHAnsi"/>
        </w:rPr>
        <w:t xml:space="preserve"> </w:t>
      </w:r>
      <w:r w:rsidR="006A2C03" w:rsidRPr="002E2A57">
        <w:rPr>
          <w:rFonts w:asciiTheme="majorHAnsi" w:eastAsia="Times New Roman" w:hAnsiTheme="majorHAnsi" w:cstheme="majorHAnsi"/>
        </w:rPr>
        <w:t>a</w:t>
      </w:r>
      <w:r w:rsidR="00ED46D4">
        <w:rPr>
          <w:rFonts w:asciiTheme="majorHAnsi" w:eastAsia="Times New Roman" w:hAnsiTheme="majorHAnsi" w:cstheme="majorHAnsi"/>
        </w:rPr>
        <w:t>re</w:t>
      </w:r>
      <w:r w:rsidR="006A2C03" w:rsidRPr="002E2A57">
        <w:rPr>
          <w:rFonts w:asciiTheme="majorHAnsi" w:eastAsia="Times New Roman" w:hAnsiTheme="majorHAnsi" w:cstheme="majorHAnsi"/>
        </w:rPr>
        <w:t xml:space="preserve"> commonly used metric</w:t>
      </w:r>
      <w:r w:rsidR="00ED46D4">
        <w:rPr>
          <w:rFonts w:asciiTheme="majorHAnsi" w:eastAsia="Times New Roman" w:hAnsiTheme="majorHAnsi" w:cstheme="majorHAnsi"/>
        </w:rPr>
        <w:t>s</w:t>
      </w:r>
      <w:r w:rsidR="006A2C03" w:rsidRPr="002E2A57">
        <w:rPr>
          <w:rFonts w:asciiTheme="majorHAnsi" w:eastAsia="Times New Roman" w:hAnsiTheme="majorHAnsi" w:cstheme="majorHAnsi"/>
        </w:rPr>
        <w:t xml:space="preserve"> for assessing how equitably abundance is distributed across </w:t>
      </w:r>
      <w:r w:rsidR="00CC5029">
        <w:rPr>
          <w:rFonts w:asciiTheme="majorHAnsi" w:eastAsia="Times New Roman" w:hAnsiTheme="majorHAnsi" w:cstheme="majorHAnsi"/>
        </w:rPr>
        <w:t>species</w:t>
      </w:r>
      <w:r w:rsidR="00ED46D4">
        <w:rPr>
          <w:rFonts w:asciiTheme="majorHAnsi" w:eastAsia="Times New Roman" w:hAnsiTheme="majorHAnsi" w:cstheme="majorHAnsi"/>
        </w:rPr>
        <w:t xml:space="preserve"> (</w:t>
      </w:r>
      <w:r w:rsidR="005A3A69">
        <w:rPr>
          <w:rFonts w:asciiTheme="majorHAnsi" w:eastAsia="Times New Roman" w:hAnsiTheme="majorHAnsi" w:cstheme="majorHAnsi"/>
        </w:rPr>
        <w:t>Maurer and McGill 2011</w:t>
      </w:r>
      <w:r w:rsidR="00ED46D4">
        <w:rPr>
          <w:rFonts w:asciiTheme="majorHAnsi" w:eastAsia="Times New Roman" w:hAnsiTheme="majorHAnsi" w:cstheme="majorHAnsi"/>
        </w:rPr>
        <w:t>)</w:t>
      </w:r>
      <w:r w:rsidR="0033109D">
        <w:rPr>
          <w:rFonts w:asciiTheme="majorHAnsi" w:eastAsia="Times New Roman" w:hAnsiTheme="majorHAnsi" w:cstheme="majorHAnsi"/>
        </w:rPr>
        <w:t xml:space="preserve">. </w:t>
      </w:r>
      <w:r w:rsidR="004E09D0">
        <w:rPr>
          <w:rFonts w:asciiTheme="majorHAnsi" w:eastAsia="Times New Roman" w:hAnsiTheme="majorHAnsi" w:cstheme="majorHAnsi"/>
        </w:rPr>
        <w:t xml:space="preserve">We also calculated the proportion of rare species (species with abundance = 1) in each SAD, because the proportion of rare species </w:t>
      </w:r>
      <w:r w:rsidR="007D553C">
        <w:rPr>
          <w:rFonts w:asciiTheme="majorHAnsi" w:eastAsia="Times New Roman" w:hAnsiTheme="majorHAnsi" w:cstheme="majorHAnsi"/>
        </w:rPr>
        <w:t xml:space="preserve">in a community </w:t>
      </w:r>
      <w:r w:rsidR="004E09D0">
        <w:rPr>
          <w:rFonts w:asciiTheme="majorHAnsi" w:eastAsia="Times New Roman" w:hAnsiTheme="majorHAnsi" w:cstheme="majorHAnsi"/>
        </w:rPr>
        <w:t xml:space="preserve">is comparable across different community sizes and is of special interest to ecologists. </w:t>
      </w:r>
    </w:p>
    <w:p w14:paraId="57C8202C" w14:textId="2B246295" w:rsidR="00493851" w:rsidRPr="002E2A57" w:rsidRDefault="007917E8" w:rsidP="00021897">
      <w:pPr>
        <w:spacing w:line="480" w:lineRule="auto"/>
        <w:rPr>
          <w:rFonts w:asciiTheme="majorHAnsi" w:eastAsia="Times New Roman" w:hAnsiTheme="majorHAnsi" w:cstheme="majorHAnsi"/>
        </w:rPr>
      </w:pPr>
      <w:r>
        <w:rPr>
          <w:rFonts w:asciiTheme="majorHAnsi" w:eastAsia="Times New Roman" w:hAnsiTheme="majorHAnsi" w:cstheme="majorHAnsi"/>
        </w:rPr>
        <w:t xml:space="preserve">As with the </w:t>
      </w:r>
      <w:r w:rsidR="00341781">
        <w:rPr>
          <w:rFonts w:asciiTheme="majorHAnsi" w:eastAsia="Times New Roman" w:hAnsiTheme="majorHAnsi" w:cstheme="majorHAnsi"/>
        </w:rPr>
        <w:t>degree of dissimilarity score</w:t>
      </w:r>
      <w:r>
        <w:rPr>
          <w:rFonts w:asciiTheme="majorHAnsi" w:eastAsia="Times New Roman" w:hAnsiTheme="majorHAnsi" w:cstheme="majorHAnsi"/>
        </w:rPr>
        <w:t>, t</w:t>
      </w:r>
      <w:r w:rsidR="004D1737" w:rsidRPr="002E2A57">
        <w:rPr>
          <w:rFonts w:asciiTheme="majorHAnsi" w:eastAsia="Times New Roman" w:hAnsiTheme="majorHAnsi" w:cstheme="majorHAnsi"/>
        </w:rPr>
        <w:t>o assess whether the shape of an observed SAD was statistically unlikely, we</w:t>
      </w:r>
      <w:r w:rsidR="00454822">
        <w:rPr>
          <w:rFonts w:asciiTheme="majorHAnsi" w:eastAsia="Times New Roman" w:hAnsiTheme="majorHAnsi" w:cstheme="majorHAnsi"/>
        </w:rPr>
        <w:t xml:space="preserve"> used percentile ranks to</w:t>
      </w:r>
      <w:r w:rsidR="004D1737" w:rsidRPr="002E2A57">
        <w:rPr>
          <w:rFonts w:asciiTheme="majorHAnsi" w:eastAsia="Times New Roman" w:hAnsiTheme="majorHAnsi" w:cstheme="majorHAnsi"/>
        </w:rPr>
        <w:t xml:space="preserve"> </w:t>
      </w:r>
      <w:r w:rsidR="00D5580A">
        <w:rPr>
          <w:rFonts w:asciiTheme="majorHAnsi" w:eastAsia="Times New Roman" w:hAnsiTheme="majorHAnsi" w:cstheme="majorHAnsi"/>
        </w:rPr>
        <w:t>compare the observed values of the summary metrics</w:t>
      </w:r>
      <w:r w:rsidR="004D1737" w:rsidRPr="002E2A57">
        <w:rPr>
          <w:rFonts w:asciiTheme="majorHAnsi" w:eastAsia="Times New Roman" w:hAnsiTheme="majorHAnsi" w:cstheme="majorHAnsi"/>
        </w:rPr>
        <w:t xml:space="preserve"> to the distributions of </w:t>
      </w:r>
      <w:r w:rsidR="00644BE0">
        <w:rPr>
          <w:rFonts w:asciiTheme="majorHAnsi" w:eastAsia="Times New Roman" w:hAnsiTheme="majorHAnsi" w:cstheme="majorHAnsi"/>
        </w:rPr>
        <w:t xml:space="preserve">values for those </w:t>
      </w:r>
      <w:r w:rsidR="006459D3">
        <w:rPr>
          <w:rFonts w:asciiTheme="majorHAnsi" w:eastAsia="Times New Roman" w:hAnsiTheme="majorHAnsi" w:cstheme="majorHAnsi"/>
        </w:rPr>
        <w:t>metrics</w:t>
      </w:r>
      <w:r w:rsidR="004D1737" w:rsidRPr="002E2A57">
        <w:rPr>
          <w:rFonts w:asciiTheme="majorHAnsi" w:eastAsia="Times New Roman" w:hAnsiTheme="majorHAnsi" w:cstheme="majorHAnsi"/>
        </w:rPr>
        <w:t xml:space="preserve"> obtained from </w:t>
      </w:r>
      <w:r w:rsidR="00D5580A">
        <w:rPr>
          <w:rFonts w:asciiTheme="majorHAnsi" w:eastAsia="Times New Roman" w:hAnsiTheme="majorHAnsi" w:cstheme="majorHAnsi"/>
        </w:rPr>
        <w:t>each</w:t>
      </w:r>
      <w:r w:rsidR="00D5580A" w:rsidRPr="002E2A57">
        <w:rPr>
          <w:rFonts w:asciiTheme="majorHAnsi" w:eastAsia="Times New Roman" w:hAnsiTheme="majorHAnsi" w:cstheme="majorHAnsi"/>
        </w:rPr>
        <w:t xml:space="preserve"> </w:t>
      </w:r>
      <w:r w:rsidR="004D1737" w:rsidRPr="002E2A57">
        <w:rPr>
          <w:rFonts w:asciiTheme="majorHAnsi" w:eastAsia="Times New Roman" w:hAnsiTheme="majorHAnsi" w:cstheme="majorHAnsi"/>
        </w:rPr>
        <w:t>community’s sampled feasible</w:t>
      </w:r>
      <w:r w:rsidR="00383A65">
        <w:rPr>
          <w:rFonts w:asciiTheme="majorHAnsi" w:eastAsia="Times New Roman" w:hAnsiTheme="majorHAnsi" w:cstheme="majorHAnsi"/>
        </w:rPr>
        <w:t xml:space="preserve"> set</w:t>
      </w:r>
      <w:r w:rsidR="00BF05FE">
        <w:rPr>
          <w:rFonts w:asciiTheme="majorHAnsi" w:eastAsia="Times New Roman" w:hAnsiTheme="majorHAnsi" w:cstheme="majorHAnsi"/>
        </w:rPr>
        <w:t>.</w:t>
      </w:r>
      <w:r w:rsidR="00654DAA">
        <w:rPr>
          <w:rFonts w:asciiTheme="majorHAnsi" w:eastAsia="Times New Roman" w:hAnsiTheme="majorHAnsi" w:cstheme="majorHAnsi"/>
        </w:rPr>
        <w:t xml:space="preserve"> </w:t>
      </w:r>
      <w:r w:rsidR="00240341">
        <w:rPr>
          <w:rFonts w:asciiTheme="majorHAnsi" w:eastAsia="Times New Roman" w:hAnsiTheme="majorHAnsi" w:cstheme="majorHAnsi"/>
        </w:rPr>
        <w:t>T</w:t>
      </w:r>
      <w:r w:rsidR="00091E28">
        <w:rPr>
          <w:rFonts w:asciiTheme="majorHAnsi" w:eastAsia="Times New Roman" w:hAnsiTheme="majorHAnsi" w:cstheme="majorHAnsi"/>
        </w:rPr>
        <w:t xml:space="preserve">he actual ranges and values of summary metrics vary widely over </w:t>
      </w:r>
      <w:r w:rsidR="00573BCB">
        <w:rPr>
          <w:rFonts w:asciiTheme="majorHAnsi" w:eastAsia="Times New Roman" w:hAnsiTheme="majorHAnsi" w:cstheme="majorHAnsi"/>
        </w:rPr>
        <w:t>the ranges of</w:t>
      </w:r>
      <w:r w:rsidR="00091E28">
        <w:rPr>
          <w:rFonts w:asciiTheme="majorHAnsi" w:eastAsia="Times New Roman" w:hAnsiTheme="majorHAnsi" w:cstheme="majorHAnsi"/>
        </w:rPr>
        <w:t xml:space="preserve"> S and N</w:t>
      </w:r>
      <w:r w:rsidR="00AF2369">
        <w:rPr>
          <w:rFonts w:asciiTheme="majorHAnsi" w:eastAsia="Times New Roman" w:hAnsiTheme="majorHAnsi" w:cstheme="majorHAnsi"/>
        </w:rPr>
        <w:t xml:space="preserve"> </w:t>
      </w:r>
      <w:r w:rsidR="00573BCB">
        <w:rPr>
          <w:rFonts w:asciiTheme="majorHAnsi" w:eastAsia="Times New Roman" w:hAnsiTheme="majorHAnsi" w:cstheme="majorHAnsi"/>
        </w:rPr>
        <w:t xml:space="preserve">in our data </w:t>
      </w:r>
      <w:r w:rsidR="00AF2369">
        <w:rPr>
          <w:rFonts w:asciiTheme="majorHAnsi" w:eastAsia="Times New Roman" w:hAnsiTheme="majorHAnsi" w:cstheme="majorHAnsi"/>
        </w:rPr>
        <w:t xml:space="preserve">and thus cannot </w:t>
      </w:r>
      <w:r w:rsidR="00573BCB">
        <w:rPr>
          <w:rFonts w:asciiTheme="majorHAnsi" w:eastAsia="Times New Roman" w:hAnsiTheme="majorHAnsi" w:cstheme="majorHAnsi"/>
        </w:rPr>
        <w:t>directly compared</w:t>
      </w:r>
      <w:r w:rsidR="00091E28">
        <w:rPr>
          <w:rFonts w:asciiTheme="majorHAnsi" w:eastAsia="Times New Roman" w:hAnsiTheme="majorHAnsi" w:cstheme="majorHAnsi"/>
        </w:rPr>
        <w:t>,</w:t>
      </w:r>
      <w:r w:rsidR="00240341">
        <w:rPr>
          <w:rFonts w:asciiTheme="majorHAnsi" w:eastAsia="Times New Roman" w:hAnsiTheme="majorHAnsi" w:cstheme="majorHAnsi"/>
        </w:rPr>
        <w:t xml:space="preserve"> but</w:t>
      </w:r>
      <w:r w:rsidR="00091E28">
        <w:rPr>
          <w:rFonts w:asciiTheme="majorHAnsi" w:eastAsia="Times New Roman" w:hAnsiTheme="majorHAnsi" w:cstheme="majorHAnsi"/>
        </w:rPr>
        <w:t xml:space="preserve"> p</w:t>
      </w:r>
      <w:r w:rsidR="00AD6291" w:rsidRPr="002E2A57">
        <w:rPr>
          <w:rFonts w:asciiTheme="majorHAnsi" w:eastAsia="Times New Roman" w:hAnsiTheme="majorHAnsi" w:cstheme="majorHAnsi"/>
        </w:rPr>
        <w:t>ercentile rank</w:t>
      </w:r>
      <w:r w:rsidR="00654DAA">
        <w:rPr>
          <w:rFonts w:asciiTheme="majorHAnsi" w:eastAsia="Times New Roman" w:hAnsiTheme="majorHAnsi" w:cstheme="majorHAnsi"/>
        </w:rPr>
        <w:t>s</w:t>
      </w:r>
      <w:r w:rsidR="00AD6291" w:rsidRPr="002E2A57">
        <w:rPr>
          <w:rFonts w:asciiTheme="majorHAnsi" w:eastAsia="Times New Roman" w:hAnsiTheme="majorHAnsi" w:cstheme="majorHAnsi"/>
        </w:rPr>
        <w:t xml:space="preserve"> </w:t>
      </w:r>
      <w:r w:rsidR="00216E86">
        <w:rPr>
          <w:rFonts w:asciiTheme="majorHAnsi" w:eastAsia="Times New Roman" w:hAnsiTheme="majorHAnsi" w:cstheme="majorHAnsi"/>
        </w:rPr>
        <w:t>are</w:t>
      </w:r>
      <w:r w:rsidR="003723E5">
        <w:rPr>
          <w:rFonts w:asciiTheme="majorHAnsi" w:eastAsia="Times New Roman" w:hAnsiTheme="majorHAnsi" w:cstheme="majorHAnsi"/>
        </w:rPr>
        <w:t xml:space="preserve"> </w:t>
      </w:r>
      <w:r w:rsidR="00AD6291" w:rsidRPr="002E2A57">
        <w:rPr>
          <w:rFonts w:asciiTheme="majorHAnsi" w:eastAsia="Times New Roman" w:hAnsiTheme="majorHAnsi" w:cstheme="majorHAnsi"/>
        </w:rPr>
        <w:t>comparable across different community sizes</w:t>
      </w:r>
      <w:r w:rsidR="00216E86">
        <w:rPr>
          <w:rFonts w:asciiTheme="majorHAnsi" w:eastAsia="Times New Roman" w:hAnsiTheme="majorHAnsi" w:cstheme="majorHAnsi"/>
        </w:rPr>
        <w:t xml:space="preserve"> and allow</w:t>
      </w:r>
      <w:r w:rsidR="00AD6291" w:rsidRPr="002E2A57">
        <w:rPr>
          <w:rFonts w:asciiTheme="majorHAnsi" w:eastAsia="Times New Roman" w:hAnsiTheme="majorHAnsi" w:cstheme="majorHAnsi"/>
        </w:rPr>
        <w:t xml:space="preserve"> assessment across </w:t>
      </w:r>
      <w:r w:rsidR="00BA4601">
        <w:rPr>
          <w:rFonts w:asciiTheme="majorHAnsi" w:eastAsia="Times New Roman" w:hAnsiTheme="majorHAnsi" w:cstheme="majorHAnsi"/>
        </w:rPr>
        <w:t>our entire dataset</w:t>
      </w:r>
      <w:r w:rsidR="00AD6291" w:rsidRPr="002E2A57">
        <w:rPr>
          <w:rFonts w:asciiTheme="majorHAnsi" w:eastAsia="Times New Roman" w:hAnsiTheme="majorHAnsi" w:cstheme="majorHAnsi"/>
        </w:rPr>
        <w:t xml:space="preserve">. </w:t>
      </w:r>
      <w:r w:rsidR="00447F50">
        <w:rPr>
          <w:rFonts w:asciiTheme="majorHAnsi" w:eastAsia="Times New Roman" w:hAnsiTheme="majorHAnsi" w:cstheme="majorHAnsi"/>
        </w:rPr>
        <w:t>We used two-tailed 95% interval</w:t>
      </w:r>
      <w:r w:rsidR="005B1650">
        <w:rPr>
          <w:rFonts w:asciiTheme="majorHAnsi" w:eastAsia="Times New Roman" w:hAnsiTheme="majorHAnsi" w:cstheme="majorHAnsi"/>
        </w:rPr>
        <w:t>s</w:t>
      </w:r>
      <w:r w:rsidR="00447F50">
        <w:rPr>
          <w:rFonts w:asciiTheme="majorHAnsi" w:eastAsia="Times New Roman" w:hAnsiTheme="majorHAnsi" w:cstheme="majorHAnsi"/>
        </w:rPr>
        <w:t xml:space="preserve"> </w:t>
      </w:r>
      <w:r w:rsidR="00D52E84">
        <w:rPr>
          <w:rFonts w:asciiTheme="majorHAnsi" w:eastAsia="Times New Roman" w:hAnsiTheme="majorHAnsi" w:cstheme="majorHAnsi"/>
        </w:rPr>
        <w:t>to</w:t>
      </w:r>
      <w:r w:rsidR="00447F50">
        <w:rPr>
          <w:rFonts w:asciiTheme="majorHAnsi" w:eastAsia="Times New Roman" w:hAnsiTheme="majorHAnsi" w:cstheme="majorHAnsi"/>
        </w:rPr>
        <w:t xml:space="preserve"> </w:t>
      </w:r>
      <w:r w:rsidR="00DD126E">
        <w:rPr>
          <w:rFonts w:asciiTheme="majorHAnsi" w:eastAsia="Times New Roman" w:hAnsiTheme="majorHAnsi" w:cstheme="majorHAnsi"/>
        </w:rPr>
        <w:t>test</w:t>
      </w:r>
      <w:r w:rsidR="00447F50">
        <w:rPr>
          <w:rFonts w:asciiTheme="majorHAnsi" w:eastAsia="Times New Roman" w:hAnsiTheme="majorHAnsi" w:cstheme="majorHAnsi"/>
        </w:rPr>
        <w:t xml:space="preserve"> whether observed communities’ percentile values for each metric were disproportionately concentrated below 2.5 or above 97.5</w:t>
      </w:r>
      <w:r w:rsidR="004D40A4">
        <w:rPr>
          <w:rFonts w:asciiTheme="majorHAnsi" w:eastAsia="Times New Roman" w:hAnsiTheme="majorHAnsi" w:cstheme="majorHAnsi"/>
        </w:rPr>
        <w:t>.</w:t>
      </w:r>
      <w:r w:rsidR="004D40A4" w:rsidRPr="002E2A57">
        <w:rPr>
          <w:rFonts w:asciiTheme="majorHAnsi" w:eastAsia="Times New Roman" w:hAnsiTheme="majorHAnsi" w:cstheme="majorHAnsi"/>
        </w:rPr>
        <w:t xml:space="preserve"> </w:t>
      </w:r>
      <w:r w:rsidR="0005178C">
        <w:rPr>
          <w:rFonts w:asciiTheme="majorHAnsi" w:eastAsia="Times New Roman" w:hAnsiTheme="majorHAnsi" w:cstheme="majorHAnsi"/>
        </w:rPr>
        <w:t xml:space="preserve">In all cases, </w:t>
      </w:r>
      <w:r w:rsidR="00151307">
        <w:rPr>
          <w:rFonts w:asciiTheme="majorHAnsi" w:eastAsia="Times New Roman" w:hAnsiTheme="majorHAnsi" w:cstheme="majorHAnsi"/>
        </w:rPr>
        <w:t>in testing</w:t>
      </w:r>
      <w:r w:rsidR="00F80696">
        <w:rPr>
          <w:rFonts w:asciiTheme="majorHAnsi" w:eastAsia="Times New Roman" w:hAnsiTheme="majorHAnsi" w:cstheme="majorHAnsi"/>
        </w:rPr>
        <w:t xml:space="preserve"> for unusually </w:t>
      </w:r>
      <w:r w:rsidR="004A4E39">
        <w:rPr>
          <w:rFonts w:asciiTheme="majorHAnsi" w:eastAsia="Times New Roman" w:hAnsiTheme="majorHAnsi" w:cstheme="majorHAnsi"/>
        </w:rPr>
        <w:t>high</w:t>
      </w:r>
      <w:r w:rsidR="00F80696">
        <w:rPr>
          <w:rFonts w:asciiTheme="majorHAnsi" w:eastAsia="Times New Roman" w:hAnsiTheme="majorHAnsi" w:cstheme="majorHAnsi"/>
        </w:rPr>
        <w:t xml:space="preserve"> percentile scores, we defined the percentile score as the proportion of values in the sampled distribution strictly less than the observed value, </w:t>
      </w:r>
      <w:r w:rsidR="00066B0E">
        <w:rPr>
          <w:rFonts w:asciiTheme="majorHAnsi" w:eastAsia="Times New Roman" w:hAnsiTheme="majorHAnsi" w:cstheme="majorHAnsi"/>
        </w:rPr>
        <w:t xml:space="preserve">while in testing for low </w:t>
      </w:r>
      <w:r w:rsidR="00F80696">
        <w:rPr>
          <w:rFonts w:asciiTheme="majorHAnsi" w:eastAsia="Times New Roman" w:hAnsiTheme="majorHAnsi" w:cstheme="majorHAnsi"/>
        </w:rPr>
        <w:t>values, we defined it as the proportion of sampled values less than or equal to the observed value.</w:t>
      </w:r>
      <w:r w:rsidR="004031C8">
        <w:rPr>
          <w:rFonts w:asciiTheme="majorHAnsi" w:eastAsia="Times New Roman" w:hAnsiTheme="majorHAnsi" w:cstheme="majorHAnsi"/>
        </w:rPr>
        <w:t xml:space="preserve"> This ensured a conservative estimate of how extreme the observed values were relative to the sampled </w:t>
      </w:r>
      <w:r w:rsidR="004031C8">
        <w:rPr>
          <w:rFonts w:asciiTheme="majorHAnsi" w:eastAsia="Times New Roman" w:hAnsiTheme="majorHAnsi" w:cstheme="majorHAnsi"/>
        </w:rPr>
        <w:lastRenderedPageBreak/>
        <w:t>distribution</w:t>
      </w:r>
      <w:r w:rsidR="0034106A">
        <w:rPr>
          <w:rFonts w:asciiTheme="majorHAnsi" w:eastAsia="Times New Roman" w:hAnsiTheme="majorHAnsi" w:cstheme="majorHAnsi"/>
        </w:rPr>
        <w:t>.</w:t>
      </w:r>
      <w:r w:rsidR="00924AA6">
        <w:rPr>
          <w:rFonts w:asciiTheme="majorHAnsi" w:eastAsia="Times New Roman" w:hAnsiTheme="majorHAnsi" w:cstheme="majorHAnsi"/>
        </w:rPr>
        <w:t xml:space="preserve"> Because it is impossible for an observed percentile score to be above or below the 97.5</w:t>
      </w:r>
      <w:r w:rsidR="00924AA6" w:rsidRPr="003B5354">
        <w:rPr>
          <w:rFonts w:asciiTheme="majorHAnsi" w:eastAsia="Times New Roman" w:hAnsiTheme="majorHAnsi" w:cstheme="majorHAnsi"/>
          <w:vertAlign w:val="superscript"/>
        </w:rPr>
        <w:t>th</w:t>
      </w:r>
      <w:r w:rsidR="00924AA6">
        <w:rPr>
          <w:rFonts w:asciiTheme="majorHAnsi" w:eastAsia="Times New Roman" w:hAnsiTheme="majorHAnsi" w:cstheme="majorHAnsi"/>
        </w:rPr>
        <w:t xml:space="preserve"> or 2.5</w:t>
      </w:r>
      <w:r w:rsidR="00924AA6" w:rsidRPr="003B5354">
        <w:rPr>
          <w:rFonts w:asciiTheme="majorHAnsi" w:eastAsia="Times New Roman" w:hAnsiTheme="majorHAnsi" w:cstheme="majorHAnsi"/>
          <w:vertAlign w:val="superscript"/>
        </w:rPr>
        <w:t>th</w:t>
      </w:r>
      <w:r w:rsidR="00924AA6">
        <w:rPr>
          <w:rFonts w:asciiTheme="majorHAnsi" w:eastAsia="Times New Roman" w:hAnsiTheme="majorHAnsi" w:cstheme="majorHAnsi"/>
        </w:rPr>
        <w:t xml:space="preserve"> percentile if there are fewer than 40 values in the sample distribution, we excluded from these </w:t>
      </w:r>
      <w:proofErr w:type="gramStart"/>
      <w:r w:rsidR="00924AA6">
        <w:rPr>
          <w:rFonts w:asciiTheme="majorHAnsi" w:eastAsia="Times New Roman" w:hAnsiTheme="majorHAnsi" w:cstheme="majorHAnsi"/>
        </w:rPr>
        <w:t>analyses</w:t>
      </w:r>
      <w:proofErr w:type="gramEnd"/>
      <w:r w:rsidR="00924AA6">
        <w:rPr>
          <w:rFonts w:asciiTheme="majorHAnsi" w:eastAsia="Times New Roman" w:hAnsiTheme="majorHAnsi" w:cstheme="majorHAnsi"/>
        </w:rPr>
        <w:t xml:space="preserve"> communities with fewer than 40 SADs in their feasible sets. </w:t>
      </w:r>
      <w:r w:rsidR="00455139">
        <w:rPr>
          <w:rFonts w:asciiTheme="majorHAnsi" w:eastAsia="Times New Roman" w:hAnsiTheme="majorHAnsi" w:cstheme="majorHAnsi"/>
        </w:rPr>
        <w:t>Finally</w:t>
      </w:r>
      <w:r w:rsidR="00C775FC">
        <w:rPr>
          <w:rFonts w:asciiTheme="majorHAnsi" w:eastAsia="Times New Roman" w:hAnsiTheme="majorHAnsi" w:cstheme="majorHAnsi"/>
        </w:rPr>
        <w:t>, note</w:t>
      </w:r>
      <w:r w:rsidR="00C775FC" w:rsidRPr="002E2A57">
        <w:rPr>
          <w:rFonts w:asciiTheme="majorHAnsi" w:eastAsia="Times New Roman" w:hAnsiTheme="majorHAnsi" w:cstheme="majorHAnsi"/>
        </w:rPr>
        <w:t xml:space="preserve"> that skewness</w:t>
      </w:r>
      <w:r w:rsidR="00C775FC">
        <w:rPr>
          <w:rFonts w:asciiTheme="majorHAnsi" w:eastAsia="Times New Roman" w:hAnsiTheme="majorHAnsi" w:cstheme="majorHAnsi"/>
        </w:rPr>
        <w:t>, as implemented in the R package “e1071” (Meyer et al. 2019),</w:t>
      </w:r>
      <w:r w:rsidR="00C775FC" w:rsidRPr="002E2A57">
        <w:rPr>
          <w:rFonts w:asciiTheme="majorHAnsi" w:eastAsia="Times New Roman" w:hAnsiTheme="majorHAnsi" w:cstheme="majorHAnsi"/>
        </w:rPr>
        <w:t xml:space="preserve"> always evaluates to 0 for distributions with </w:t>
      </w:r>
      <w:r w:rsidR="00C775FC">
        <w:rPr>
          <w:rFonts w:asciiTheme="majorHAnsi" w:eastAsia="Times New Roman" w:hAnsiTheme="majorHAnsi" w:cstheme="majorHAnsi"/>
        </w:rPr>
        <w:t>only two</w:t>
      </w:r>
      <w:r w:rsidR="00C775FC" w:rsidRPr="002E2A57">
        <w:rPr>
          <w:rFonts w:asciiTheme="majorHAnsi" w:eastAsia="Times New Roman" w:hAnsiTheme="majorHAnsi" w:cstheme="majorHAnsi"/>
        </w:rPr>
        <w:t xml:space="preserve"> species, and we </w:t>
      </w:r>
      <w:r w:rsidR="00C775FC">
        <w:rPr>
          <w:rFonts w:asciiTheme="majorHAnsi" w:eastAsia="Times New Roman" w:hAnsiTheme="majorHAnsi" w:cstheme="majorHAnsi"/>
        </w:rPr>
        <w:t xml:space="preserve">therefore </w:t>
      </w:r>
      <w:r w:rsidR="00C775FC" w:rsidRPr="002E2A57">
        <w:rPr>
          <w:rFonts w:asciiTheme="majorHAnsi" w:eastAsia="Times New Roman" w:hAnsiTheme="majorHAnsi" w:cstheme="majorHAnsi"/>
        </w:rPr>
        <w:t>excluded those cases from analyses of skewness</w:t>
      </w:r>
      <w:r w:rsidR="000C30A6">
        <w:rPr>
          <w:rFonts w:asciiTheme="majorHAnsi" w:eastAsia="Times New Roman" w:hAnsiTheme="majorHAnsi" w:cstheme="majorHAnsi"/>
        </w:rPr>
        <w:t xml:space="preserve">. </w:t>
      </w:r>
      <w:r w:rsidR="004903D5">
        <w:rPr>
          <w:rFonts w:asciiTheme="majorHAnsi" w:eastAsia="Times New Roman" w:hAnsiTheme="majorHAnsi" w:cstheme="majorHAnsi"/>
        </w:rPr>
        <w:t>Our final an</w:t>
      </w:r>
      <w:r w:rsidR="00D97AEE">
        <w:rPr>
          <w:rFonts w:asciiTheme="majorHAnsi" w:eastAsia="Times New Roman" w:hAnsiTheme="majorHAnsi" w:cstheme="majorHAnsi"/>
        </w:rPr>
        <w:t>alysis included</w:t>
      </w:r>
      <w:r w:rsidR="00F33321">
        <w:rPr>
          <w:rFonts w:asciiTheme="majorHAnsi" w:eastAsia="Times New Roman" w:hAnsiTheme="majorHAnsi" w:cstheme="majorHAnsi"/>
        </w:rPr>
        <w:t xml:space="preserve"> </w:t>
      </w:r>
      <w:r w:rsidR="005E5DD9">
        <w:rPr>
          <w:rFonts w:asciiTheme="majorHAnsi" w:eastAsia="Times New Roman" w:hAnsiTheme="majorHAnsi" w:cstheme="majorHAnsi"/>
        </w:rPr>
        <w:t>21,395</w:t>
      </w:r>
      <w:r w:rsidR="002914B7">
        <w:rPr>
          <w:rFonts w:asciiTheme="majorHAnsi" w:eastAsia="Times New Roman" w:hAnsiTheme="majorHAnsi" w:cstheme="majorHAnsi"/>
        </w:rPr>
        <w:t xml:space="preserve"> communities for skewness and </w:t>
      </w:r>
      <w:r w:rsidR="005E5DD9">
        <w:rPr>
          <w:rFonts w:asciiTheme="majorHAnsi" w:eastAsia="Times New Roman" w:hAnsiTheme="majorHAnsi" w:cstheme="majorHAnsi"/>
        </w:rPr>
        <w:t>21,403</w:t>
      </w:r>
      <w:r w:rsidR="002914B7">
        <w:rPr>
          <w:rFonts w:asciiTheme="majorHAnsi" w:eastAsia="Times New Roman" w:hAnsiTheme="majorHAnsi" w:cstheme="majorHAnsi"/>
        </w:rPr>
        <w:t xml:space="preserve"> communities for all other</w:t>
      </w:r>
      <w:r w:rsidR="00E764E5">
        <w:rPr>
          <w:rFonts w:asciiTheme="majorHAnsi" w:eastAsia="Times New Roman" w:hAnsiTheme="majorHAnsi" w:cstheme="majorHAnsi"/>
        </w:rPr>
        <w:t xml:space="preserve"> shape</w:t>
      </w:r>
      <w:r w:rsidR="002914B7">
        <w:rPr>
          <w:rFonts w:asciiTheme="majorHAnsi" w:eastAsia="Times New Roman" w:hAnsiTheme="majorHAnsi" w:cstheme="majorHAnsi"/>
        </w:rPr>
        <w:t xml:space="preserve"> metrics</w:t>
      </w:r>
      <w:r w:rsidR="001A73DB">
        <w:rPr>
          <w:rFonts w:asciiTheme="majorHAnsi" w:eastAsia="Times New Roman" w:hAnsiTheme="majorHAnsi" w:cstheme="majorHAnsi"/>
        </w:rPr>
        <w:t>.</w:t>
      </w:r>
      <w:r w:rsidR="00F33321">
        <w:rPr>
          <w:rFonts w:asciiTheme="majorHAnsi" w:eastAsia="Times New Roman" w:hAnsiTheme="majorHAnsi" w:cstheme="majorHAnsi"/>
        </w:rPr>
        <w:t xml:space="preserve"> </w:t>
      </w:r>
    </w:p>
    <w:p w14:paraId="3AA8414A" w14:textId="2049A6B3" w:rsidR="008026CD" w:rsidRPr="002E2A57" w:rsidRDefault="008026CD" w:rsidP="00021897">
      <w:pPr>
        <w:spacing w:line="480" w:lineRule="auto"/>
        <w:rPr>
          <w:rFonts w:asciiTheme="majorHAnsi" w:eastAsia="Times New Roman" w:hAnsiTheme="majorHAnsi" w:cstheme="majorHAnsi"/>
          <w:i/>
          <w:iCs/>
        </w:rPr>
      </w:pPr>
      <w:r w:rsidRPr="002E2A57">
        <w:rPr>
          <w:rFonts w:asciiTheme="majorHAnsi" w:eastAsia="Times New Roman" w:hAnsiTheme="majorHAnsi" w:cstheme="majorHAnsi"/>
          <w:i/>
          <w:iCs/>
        </w:rPr>
        <w:t>The narrowness of the expectation</w:t>
      </w:r>
    </w:p>
    <w:p w14:paraId="195276E9" w14:textId="03EE65BF" w:rsidR="004F3FF8" w:rsidRPr="003B5354" w:rsidRDefault="00311C60">
      <w:pPr>
        <w:spacing w:line="480" w:lineRule="auto"/>
        <w:rPr>
          <w:rFonts w:asciiTheme="majorHAnsi" w:eastAsia="Times New Roman" w:hAnsiTheme="majorHAnsi" w:cstheme="majorHAnsi"/>
          <w:iCs/>
        </w:rPr>
      </w:pPr>
      <w:r w:rsidRPr="002E2A57">
        <w:rPr>
          <w:rFonts w:asciiTheme="majorHAnsi" w:eastAsia="Times New Roman" w:hAnsiTheme="majorHAnsi" w:cstheme="majorHAnsi"/>
        </w:rPr>
        <w:t xml:space="preserve">We also used the distributions </w:t>
      </w:r>
      <w:r>
        <w:rPr>
          <w:rFonts w:asciiTheme="majorHAnsi" w:eastAsia="Times New Roman" w:hAnsiTheme="majorHAnsi" w:cstheme="majorHAnsi"/>
        </w:rPr>
        <w:t>of dissimilarity scores and shape metrics</w:t>
      </w:r>
      <w:r w:rsidRPr="002E2A57">
        <w:rPr>
          <w:rFonts w:asciiTheme="majorHAnsi" w:eastAsia="Times New Roman" w:hAnsiTheme="majorHAnsi" w:cstheme="majorHAnsi"/>
        </w:rPr>
        <w:t xml:space="preserve"> to </w:t>
      </w:r>
      <w:r w:rsidR="007C7B3D">
        <w:rPr>
          <w:rFonts w:asciiTheme="majorHAnsi" w:eastAsia="Times New Roman" w:hAnsiTheme="majorHAnsi" w:cstheme="majorHAnsi"/>
        </w:rPr>
        <w:t>quantify</w:t>
      </w:r>
      <w:r w:rsidRPr="002E2A57">
        <w:rPr>
          <w:rFonts w:asciiTheme="majorHAnsi" w:eastAsia="Times New Roman" w:hAnsiTheme="majorHAnsi" w:cstheme="majorHAnsi"/>
        </w:rPr>
        <w:t xml:space="preserve"> the relative </w:t>
      </w:r>
      <w:r>
        <w:rPr>
          <w:rFonts w:asciiTheme="majorHAnsi" w:eastAsia="Times New Roman" w:hAnsiTheme="majorHAnsi" w:cstheme="majorHAnsi"/>
        </w:rPr>
        <w:t xml:space="preserve">specificity </w:t>
      </w:r>
      <w:r w:rsidRPr="002E2A57">
        <w:rPr>
          <w:rFonts w:asciiTheme="majorHAnsi" w:eastAsia="Times New Roman" w:hAnsiTheme="majorHAnsi" w:cstheme="majorHAnsi"/>
        </w:rPr>
        <w:t>of the statistical</w:t>
      </w:r>
      <w:r>
        <w:rPr>
          <w:rFonts w:asciiTheme="majorHAnsi" w:eastAsia="Times New Roman" w:hAnsiTheme="majorHAnsi" w:cstheme="majorHAnsi"/>
        </w:rPr>
        <w:t xml:space="preserve"> baseline</w:t>
      </w:r>
      <w:r w:rsidRPr="002E2A57">
        <w:rPr>
          <w:rFonts w:asciiTheme="majorHAnsi" w:eastAsia="Times New Roman" w:hAnsiTheme="majorHAnsi" w:cstheme="majorHAnsi"/>
        </w:rPr>
        <w:t xml:space="preserve">, in order to </w:t>
      </w:r>
      <w:r w:rsidR="007C7B3D">
        <w:rPr>
          <w:rFonts w:asciiTheme="majorHAnsi" w:eastAsia="Times New Roman" w:hAnsiTheme="majorHAnsi" w:cstheme="majorHAnsi"/>
        </w:rPr>
        <w:t>assess when there</w:t>
      </w:r>
      <w:r>
        <w:rPr>
          <w:rFonts w:asciiTheme="majorHAnsi" w:eastAsia="Times New Roman" w:hAnsiTheme="majorHAnsi" w:cstheme="majorHAnsi"/>
        </w:rPr>
        <w:t xml:space="preserve"> </w:t>
      </w:r>
      <w:r w:rsidRPr="002E2A57">
        <w:rPr>
          <w:rFonts w:asciiTheme="majorHAnsi" w:eastAsia="Times New Roman" w:hAnsiTheme="majorHAnsi" w:cstheme="majorHAnsi"/>
        </w:rPr>
        <w:t xml:space="preserve">could be challenges in determining whether </w:t>
      </w:r>
      <w:r>
        <w:rPr>
          <w:rFonts w:asciiTheme="majorHAnsi" w:eastAsia="Times New Roman" w:hAnsiTheme="majorHAnsi" w:cstheme="majorHAnsi"/>
        </w:rPr>
        <w:t xml:space="preserve">observed </w:t>
      </w:r>
      <w:r w:rsidRPr="002E2A57">
        <w:rPr>
          <w:rFonts w:asciiTheme="majorHAnsi" w:eastAsia="Times New Roman" w:hAnsiTheme="majorHAnsi" w:cstheme="majorHAnsi"/>
        </w:rPr>
        <w:t xml:space="preserve">communities differ from </w:t>
      </w:r>
      <w:r>
        <w:rPr>
          <w:rFonts w:asciiTheme="majorHAnsi" w:eastAsia="Times New Roman" w:hAnsiTheme="majorHAnsi" w:cstheme="majorHAnsi"/>
        </w:rPr>
        <w:t>their statistical baselines</w:t>
      </w:r>
      <w:r w:rsidRPr="002E2A57">
        <w:rPr>
          <w:rFonts w:asciiTheme="majorHAnsi" w:eastAsia="Times New Roman" w:hAnsiTheme="majorHAnsi" w:cstheme="majorHAnsi"/>
        </w:rPr>
        <w:t xml:space="preserve">. </w:t>
      </w:r>
      <w:r>
        <w:rPr>
          <w:rFonts w:asciiTheme="majorHAnsi" w:eastAsia="Times New Roman" w:hAnsiTheme="majorHAnsi" w:cstheme="majorHAnsi"/>
        </w:rPr>
        <w:t xml:space="preserve">For an overall sense of how tightly elements of the feasible set </w:t>
      </w:r>
      <w:r w:rsidR="00C02264">
        <w:rPr>
          <w:rFonts w:asciiTheme="majorHAnsi" w:eastAsia="Times New Roman" w:hAnsiTheme="majorHAnsi" w:cstheme="majorHAnsi"/>
        </w:rPr>
        <w:t>were</w:t>
      </w:r>
      <w:r>
        <w:rPr>
          <w:rFonts w:asciiTheme="majorHAnsi" w:eastAsia="Times New Roman" w:hAnsiTheme="majorHAnsi" w:cstheme="majorHAnsi"/>
        </w:rPr>
        <w:t xml:space="preserve"> clustered around </w:t>
      </w:r>
      <w:r w:rsidR="007C7B3D">
        <w:rPr>
          <w:rFonts w:asciiTheme="majorHAnsi" w:eastAsia="Times New Roman" w:hAnsiTheme="majorHAnsi" w:cstheme="majorHAnsi"/>
        </w:rPr>
        <w:t>its</w:t>
      </w:r>
      <w:r>
        <w:rPr>
          <w:rFonts w:asciiTheme="majorHAnsi" w:eastAsia="Times New Roman" w:hAnsiTheme="majorHAnsi" w:cstheme="majorHAnsi"/>
        </w:rPr>
        <w:t xml:space="preserve"> central tendency, we </w:t>
      </w:r>
      <w:r w:rsidR="005A0F3F">
        <w:rPr>
          <w:rFonts w:asciiTheme="majorHAnsi" w:eastAsia="Times New Roman" w:hAnsiTheme="majorHAnsi" w:cstheme="majorHAnsi"/>
        </w:rPr>
        <w:t>calculated</w:t>
      </w:r>
      <w:r>
        <w:rPr>
          <w:rFonts w:asciiTheme="majorHAnsi" w:eastAsia="Times New Roman" w:hAnsiTheme="majorHAnsi" w:cstheme="majorHAnsi"/>
        </w:rPr>
        <w:t xml:space="preserve"> the mean dissimilarity score between all samples from a feasible set and the central tendency of that feasible set. </w:t>
      </w:r>
      <w:r w:rsidR="003A6101">
        <w:rPr>
          <w:rFonts w:asciiTheme="majorHAnsi" w:eastAsia="Times New Roman" w:hAnsiTheme="majorHAnsi" w:cstheme="majorHAnsi"/>
        </w:rPr>
        <w:t xml:space="preserve">For </w:t>
      </w:r>
      <w:r w:rsidR="008241EF">
        <w:rPr>
          <w:rFonts w:asciiTheme="majorHAnsi" w:eastAsia="Times New Roman" w:hAnsiTheme="majorHAnsi" w:cstheme="majorHAnsi"/>
        </w:rPr>
        <w:t xml:space="preserve">the </w:t>
      </w:r>
      <w:r w:rsidR="003A6101">
        <w:rPr>
          <w:rFonts w:asciiTheme="majorHAnsi" w:eastAsia="Times New Roman" w:hAnsiTheme="majorHAnsi" w:cstheme="majorHAnsi"/>
        </w:rPr>
        <w:t xml:space="preserve">shape metrics, we </w:t>
      </w:r>
      <w:r w:rsidR="00C64B24">
        <w:rPr>
          <w:rFonts w:asciiTheme="majorHAnsi" w:eastAsia="Times New Roman" w:hAnsiTheme="majorHAnsi" w:cstheme="majorHAnsi"/>
        </w:rPr>
        <w:t>calculated</w:t>
      </w:r>
      <w:r w:rsidR="003A6101">
        <w:rPr>
          <w:rFonts w:asciiTheme="majorHAnsi" w:eastAsia="Times New Roman" w:hAnsiTheme="majorHAnsi" w:cstheme="majorHAnsi"/>
        </w:rPr>
        <w:t xml:space="preserve"> a breadth index </w:t>
      </w:r>
      <w:r w:rsidR="00C64B24">
        <w:rPr>
          <w:rFonts w:asciiTheme="majorHAnsi" w:eastAsia="Times New Roman" w:hAnsiTheme="majorHAnsi" w:cstheme="majorHAnsi"/>
        </w:rPr>
        <w:t xml:space="preserve">defined </w:t>
      </w:r>
      <w:r w:rsidR="003A6101">
        <w:rPr>
          <w:rFonts w:asciiTheme="majorHAnsi" w:eastAsia="Times New Roman" w:hAnsiTheme="majorHAnsi" w:cstheme="majorHAnsi"/>
        </w:rPr>
        <w:t>as the</w:t>
      </w:r>
      <w:r w:rsidR="003D2C22" w:rsidRPr="002E2A57">
        <w:rPr>
          <w:rFonts w:asciiTheme="majorHAnsi" w:eastAsia="Times New Roman" w:hAnsiTheme="majorHAnsi" w:cstheme="majorHAnsi"/>
        </w:rPr>
        <w:t xml:space="preserve"> ratio of the range of values encompassed within </w:t>
      </w:r>
      <w:r w:rsidR="0026138C" w:rsidRPr="002E2A57">
        <w:rPr>
          <w:rFonts w:asciiTheme="majorHAnsi" w:eastAsia="Times New Roman" w:hAnsiTheme="majorHAnsi" w:cstheme="majorHAnsi"/>
        </w:rPr>
        <w:t>a</w:t>
      </w:r>
      <w:r w:rsidR="003D2C22" w:rsidRPr="002E2A57">
        <w:rPr>
          <w:rFonts w:asciiTheme="majorHAnsi" w:eastAsia="Times New Roman" w:hAnsiTheme="majorHAnsi" w:cstheme="majorHAnsi"/>
        </w:rPr>
        <w:t xml:space="preserve"> </w:t>
      </w:r>
      <w:r w:rsidR="00621939">
        <w:rPr>
          <w:rFonts w:asciiTheme="majorHAnsi" w:eastAsia="Times New Roman" w:hAnsiTheme="majorHAnsi" w:cstheme="majorHAnsi"/>
        </w:rPr>
        <w:t xml:space="preserve">two-sided </w:t>
      </w:r>
      <w:r w:rsidR="003D2C22" w:rsidRPr="002E2A57">
        <w:rPr>
          <w:rFonts w:asciiTheme="majorHAnsi" w:eastAsia="Times New Roman" w:hAnsiTheme="majorHAnsi" w:cstheme="majorHAnsi"/>
        </w:rPr>
        <w:t>95%</w:t>
      </w:r>
      <w:r w:rsidR="00522D32">
        <w:rPr>
          <w:rFonts w:asciiTheme="majorHAnsi" w:eastAsia="Times New Roman" w:hAnsiTheme="majorHAnsi" w:cstheme="majorHAnsi"/>
        </w:rPr>
        <w:t xml:space="preserve"> density</w:t>
      </w:r>
      <w:r w:rsidR="003D2C22" w:rsidRPr="002E2A57">
        <w:rPr>
          <w:rFonts w:asciiTheme="majorHAnsi" w:eastAsia="Times New Roman" w:hAnsiTheme="majorHAnsi" w:cstheme="majorHAnsi"/>
        </w:rPr>
        <w:t xml:space="preserve"> interval </w:t>
      </w:r>
      <w:r w:rsidR="00522D32">
        <w:rPr>
          <w:rFonts w:asciiTheme="majorHAnsi" w:eastAsia="Times New Roman" w:hAnsiTheme="majorHAnsi" w:cstheme="majorHAnsi"/>
        </w:rPr>
        <w:t xml:space="preserve">relative </w:t>
      </w:r>
      <w:r w:rsidR="003D2C22" w:rsidRPr="002E2A57">
        <w:rPr>
          <w:rFonts w:asciiTheme="majorHAnsi" w:eastAsia="Times New Roman" w:hAnsiTheme="majorHAnsi" w:cstheme="majorHAnsi"/>
        </w:rPr>
        <w:t>to the full range of values in the distribution</w:t>
      </w:r>
      <w:r w:rsidR="00C84CBA" w:rsidRPr="002E2A57">
        <w:rPr>
          <w:rFonts w:asciiTheme="majorHAnsi" w:eastAsia="Times New Roman" w:hAnsiTheme="majorHAnsi" w:cstheme="majorHAnsi"/>
        </w:rPr>
        <w:t xml:space="preserve"> (</w:t>
      </w:r>
      <w:r w:rsidR="008D142B" w:rsidRPr="006361DB">
        <w:rPr>
          <w:rFonts w:asciiTheme="majorHAnsi" w:eastAsia="Times New Roman" w:hAnsiTheme="majorHAnsi" w:cstheme="majorHAnsi"/>
        </w:rPr>
        <w:t xml:space="preserve">Figure </w:t>
      </w:r>
      <w:r w:rsidR="00621939">
        <w:rPr>
          <w:rFonts w:asciiTheme="majorHAnsi" w:eastAsia="Times New Roman" w:hAnsiTheme="majorHAnsi" w:cstheme="majorHAnsi"/>
        </w:rPr>
        <w:t>2</w:t>
      </w:r>
      <w:r w:rsidR="00495A48" w:rsidRPr="002E2A57">
        <w:rPr>
          <w:rFonts w:asciiTheme="majorHAnsi" w:eastAsia="Times New Roman" w:hAnsiTheme="majorHAnsi" w:cstheme="majorHAnsi"/>
        </w:rPr>
        <w:t>)</w:t>
      </w:r>
      <w:r w:rsidR="003D2C22" w:rsidRPr="002E2A57">
        <w:rPr>
          <w:rFonts w:asciiTheme="majorHAnsi" w:eastAsia="Times New Roman" w:hAnsiTheme="majorHAnsi" w:cstheme="majorHAnsi"/>
        </w:rPr>
        <w:t>.</w:t>
      </w:r>
      <w:r w:rsidR="00DB659A" w:rsidRPr="002E2A57" w:rsidDel="00A054F7">
        <w:rPr>
          <w:rFonts w:asciiTheme="majorHAnsi" w:eastAsia="Times New Roman" w:hAnsiTheme="majorHAnsi" w:cstheme="majorHAnsi"/>
        </w:rPr>
        <w:t xml:space="preserve"> </w:t>
      </w:r>
      <w:r w:rsidR="00F074F7">
        <w:rPr>
          <w:rFonts w:asciiTheme="majorHAnsi" w:eastAsia="Times New Roman" w:hAnsiTheme="majorHAnsi" w:cstheme="majorHAnsi"/>
        </w:rPr>
        <w:t xml:space="preserve">This </w:t>
      </w:r>
      <w:r w:rsidR="00242D07">
        <w:rPr>
          <w:rFonts w:asciiTheme="majorHAnsi" w:eastAsia="Times New Roman" w:hAnsiTheme="majorHAnsi" w:cstheme="majorHAnsi"/>
        </w:rPr>
        <w:t xml:space="preserve">breadth index for the statistical baseline ranges </w:t>
      </w:r>
      <w:r w:rsidR="00F074F7">
        <w:rPr>
          <w:rFonts w:asciiTheme="majorHAnsi" w:eastAsia="Times New Roman" w:hAnsiTheme="majorHAnsi" w:cstheme="majorHAnsi"/>
        </w:rPr>
        <w:t xml:space="preserve">from 0 (a very narrow </w:t>
      </w:r>
      <w:r w:rsidR="003C32E1">
        <w:rPr>
          <w:rFonts w:asciiTheme="majorHAnsi" w:eastAsia="Times New Roman" w:hAnsiTheme="majorHAnsi" w:cstheme="majorHAnsi"/>
        </w:rPr>
        <w:t xml:space="preserve">distribution </w:t>
      </w:r>
      <w:r w:rsidR="00F074F7">
        <w:rPr>
          <w:rFonts w:asciiTheme="majorHAnsi" w:eastAsia="Times New Roman" w:hAnsiTheme="majorHAnsi" w:cstheme="majorHAnsi"/>
        </w:rPr>
        <w:t xml:space="preserve">and well-resolved </w:t>
      </w:r>
      <w:r w:rsidR="003C32E1">
        <w:rPr>
          <w:rFonts w:asciiTheme="majorHAnsi" w:eastAsia="Times New Roman" w:hAnsiTheme="majorHAnsi" w:cstheme="majorHAnsi"/>
        </w:rPr>
        <w:t>baseline</w:t>
      </w:r>
      <w:r w:rsidR="00F074F7">
        <w:rPr>
          <w:rFonts w:asciiTheme="majorHAnsi" w:eastAsia="Times New Roman" w:hAnsiTheme="majorHAnsi" w:cstheme="majorHAnsi"/>
        </w:rPr>
        <w:t xml:space="preserve">) to 1 (a very broad distribution), and </w:t>
      </w:r>
      <w:r w:rsidR="00084946">
        <w:rPr>
          <w:rFonts w:asciiTheme="majorHAnsi" w:eastAsia="Times New Roman" w:hAnsiTheme="majorHAnsi" w:cstheme="majorHAnsi"/>
        </w:rPr>
        <w:t xml:space="preserve">is comparable across feasible sets for varying combinations of </w:t>
      </w:r>
      <w:r w:rsidR="00084946">
        <w:rPr>
          <w:rFonts w:asciiTheme="majorHAnsi" w:eastAsia="Times New Roman" w:hAnsiTheme="majorHAnsi" w:cstheme="majorHAnsi"/>
          <w:i/>
          <w:iCs/>
        </w:rPr>
        <w:t xml:space="preserve">S </w:t>
      </w:r>
      <w:r w:rsidR="00084946">
        <w:rPr>
          <w:rFonts w:asciiTheme="majorHAnsi" w:eastAsia="Times New Roman" w:hAnsiTheme="majorHAnsi" w:cstheme="majorHAnsi"/>
        </w:rPr>
        <w:t xml:space="preserve">and </w:t>
      </w:r>
      <w:r w:rsidR="00084946">
        <w:rPr>
          <w:rFonts w:asciiTheme="majorHAnsi" w:eastAsia="Times New Roman" w:hAnsiTheme="majorHAnsi" w:cstheme="majorHAnsi"/>
          <w:i/>
          <w:iCs/>
        </w:rPr>
        <w:t>N</w:t>
      </w:r>
      <w:r w:rsidR="000A6D8B" w:rsidRPr="002E2A57">
        <w:rPr>
          <w:rFonts w:asciiTheme="majorHAnsi" w:eastAsia="Times New Roman" w:hAnsiTheme="majorHAnsi" w:cstheme="majorHAnsi"/>
        </w:rPr>
        <w:t>.</w:t>
      </w:r>
      <w:r w:rsidR="00E66986" w:rsidRPr="002E2A57">
        <w:rPr>
          <w:rFonts w:asciiTheme="majorHAnsi" w:eastAsia="Times New Roman" w:hAnsiTheme="majorHAnsi" w:cstheme="majorHAnsi"/>
        </w:rPr>
        <w:t xml:space="preserve"> </w:t>
      </w:r>
      <w:r w:rsidR="00C52B56">
        <w:rPr>
          <w:rFonts w:asciiTheme="majorHAnsi" w:eastAsia="Times New Roman" w:hAnsiTheme="majorHAnsi" w:cstheme="majorHAnsi"/>
        </w:rPr>
        <w:t>These approaches correspond</w:t>
      </w:r>
      <w:r w:rsidR="00E66986" w:rsidRPr="002E2A57">
        <w:rPr>
          <w:rFonts w:asciiTheme="majorHAnsi" w:eastAsia="Times New Roman" w:hAnsiTheme="majorHAnsi" w:cstheme="majorHAnsi"/>
        </w:rPr>
        <w:t xml:space="preserve"> qualitatively to more </w:t>
      </w:r>
      <w:proofErr w:type="gramStart"/>
      <w:r w:rsidR="00E66986" w:rsidRPr="002E2A57">
        <w:rPr>
          <w:rFonts w:asciiTheme="majorHAnsi" w:eastAsia="Times New Roman" w:hAnsiTheme="majorHAnsi" w:cstheme="majorHAnsi"/>
        </w:rPr>
        <w:t>computationally-intensive</w:t>
      </w:r>
      <w:proofErr w:type="gramEnd"/>
      <w:r w:rsidR="00E66986" w:rsidRPr="002E2A57">
        <w:rPr>
          <w:rFonts w:asciiTheme="majorHAnsi" w:eastAsia="Times New Roman" w:hAnsiTheme="majorHAnsi" w:cstheme="majorHAnsi"/>
        </w:rPr>
        <w:t xml:space="preserve"> approaches to measuring the self-similarity </w:t>
      </w:r>
      <w:r w:rsidR="00BC5D54" w:rsidRPr="002E2A57">
        <w:rPr>
          <w:rFonts w:asciiTheme="majorHAnsi" w:eastAsia="Times New Roman" w:hAnsiTheme="majorHAnsi" w:cstheme="majorHAnsi"/>
        </w:rPr>
        <w:t>of</w:t>
      </w:r>
      <w:r w:rsidR="00E66986" w:rsidRPr="002E2A57">
        <w:rPr>
          <w:rFonts w:asciiTheme="majorHAnsi" w:eastAsia="Times New Roman" w:hAnsiTheme="majorHAnsi" w:cstheme="majorHAnsi"/>
        </w:rPr>
        <w:t xml:space="preserve"> </w:t>
      </w:r>
      <w:r w:rsidR="00625AF7" w:rsidRPr="002E2A57">
        <w:rPr>
          <w:rFonts w:asciiTheme="majorHAnsi" w:eastAsia="Times New Roman" w:hAnsiTheme="majorHAnsi" w:cstheme="majorHAnsi"/>
        </w:rPr>
        <w:t xml:space="preserve">the elements of </w:t>
      </w:r>
      <w:r w:rsidR="00E66986" w:rsidRPr="002E2A57">
        <w:rPr>
          <w:rFonts w:asciiTheme="majorHAnsi" w:eastAsia="Times New Roman" w:hAnsiTheme="majorHAnsi" w:cstheme="majorHAnsi"/>
        </w:rPr>
        <w:t>feasible set</w:t>
      </w:r>
      <w:r w:rsidR="00BC5D54" w:rsidRPr="002E2A57">
        <w:rPr>
          <w:rFonts w:asciiTheme="majorHAnsi" w:eastAsia="Times New Roman" w:hAnsiTheme="majorHAnsi" w:cstheme="majorHAnsi"/>
        </w:rPr>
        <w:t>s</w:t>
      </w:r>
      <w:r w:rsidR="00E66986" w:rsidRPr="002E2A57">
        <w:rPr>
          <w:rFonts w:asciiTheme="majorHAnsi" w:eastAsia="Times New Roman" w:hAnsiTheme="majorHAnsi" w:cstheme="majorHAnsi"/>
        </w:rPr>
        <w:t xml:space="preserve"> (</w:t>
      </w:r>
      <w:r w:rsidR="00DD6DC1">
        <w:rPr>
          <w:rFonts w:asciiTheme="majorHAnsi" w:eastAsia="Times New Roman" w:hAnsiTheme="majorHAnsi" w:cstheme="majorHAnsi"/>
        </w:rPr>
        <w:t xml:space="preserve">see </w:t>
      </w:r>
      <w:r w:rsidR="003776D5">
        <w:rPr>
          <w:rFonts w:asciiTheme="majorHAnsi" w:eastAsia="Times New Roman" w:hAnsiTheme="majorHAnsi" w:cstheme="majorHAnsi"/>
        </w:rPr>
        <w:t xml:space="preserve">Appendix </w:t>
      </w:r>
      <w:r w:rsidR="00D45210">
        <w:rPr>
          <w:rFonts w:asciiTheme="majorHAnsi" w:eastAsia="Times New Roman" w:hAnsiTheme="majorHAnsi" w:cstheme="majorHAnsi"/>
        </w:rPr>
        <w:t>S</w:t>
      </w:r>
      <w:r w:rsidR="003E0F7A">
        <w:rPr>
          <w:rFonts w:asciiTheme="majorHAnsi" w:eastAsia="Times New Roman" w:hAnsiTheme="majorHAnsi" w:cstheme="majorHAnsi"/>
        </w:rPr>
        <w:t>3</w:t>
      </w:r>
      <w:r w:rsidR="00E66986" w:rsidRPr="002E2A57">
        <w:rPr>
          <w:rFonts w:asciiTheme="majorHAnsi" w:eastAsia="Times New Roman" w:hAnsiTheme="majorHAnsi" w:cstheme="majorHAnsi"/>
        </w:rPr>
        <w:t xml:space="preserve">). </w:t>
      </w:r>
      <w:r w:rsidR="00457733">
        <w:rPr>
          <w:rFonts w:asciiTheme="majorHAnsi" w:eastAsia="Times New Roman" w:hAnsiTheme="majorHAnsi" w:cstheme="majorHAnsi"/>
        </w:rPr>
        <w:t xml:space="preserve">We explored how the narrowness of the statistical baseline varies with the </w:t>
      </w:r>
      <w:r w:rsidR="008241EF">
        <w:rPr>
          <w:rFonts w:asciiTheme="majorHAnsi" w:eastAsia="Times New Roman" w:hAnsiTheme="majorHAnsi" w:cstheme="majorHAnsi"/>
        </w:rPr>
        <w:t>size of</w:t>
      </w:r>
      <w:r w:rsidR="00457733">
        <w:rPr>
          <w:rFonts w:asciiTheme="majorHAnsi" w:eastAsia="Times New Roman" w:hAnsiTheme="majorHAnsi" w:cstheme="majorHAnsi"/>
        </w:rPr>
        <w:t xml:space="preserve"> the feasible set and the ratio of N to S</w:t>
      </w:r>
      <w:r w:rsidR="0050239E">
        <w:rPr>
          <w:rFonts w:asciiTheme="majorHAnsi" w:eastAsia="Times New Roman" w:hAnsiTheme="majorHAnsi" w:cstheme="majorHAnsi"/>
        </w:rPr>
        <w:t>.</w:t>
      </w:r>
    </w:p>
    <w:p w14:paraId="24D9F50B" w14:textId="7CD59848" w:rsidR="007E2092" w:rsidRPr="002E2A57" w:rsidRDefault="00D6678E" w:rsidP="00021897">
      <w:pPr>
        <w:spacing w:line="480" w:lineRule="auto"/>
        <w:rPr>
          <w:rFonts w:asciiTheme="majorHAnsi" w:eastAsia="Times New Roman" w:hAnsiTheme="majorHAnsi" w:cstheme="majorHAnsi"/>
          <w:b/>
          <w:bCs/>
        </w:rPr>
      </w:pPr>
      <w:r w:rsidRPr="002E2A57">
        <w:rPr>
          <w:rFonts w:asciiTheme="majorHAnsi" w:eastAsia="Times New Roman" w:hAnsiTheme="majorHAnsi" w:cstheme="majorHAnsi"/>
          <w:b/>
          <w:bCs/>
        </w:rPr>
        <w:t>Results</w:t>
      </w:r>
    </w:p>
    <w:p w14:paraId="54913CFB" w14:textId="77777777" w:rsidR="008241EF" w:rsidRPr="002E2A57" w:rsidRDefault="008241EF" w:rsidP="008241EF">
      <w:pPr>
        <w:spacing w:line="480" w:lineRule="auto"/>
        <w:rPr>
          <w:rFonts w:asciiTheme="majorHAnsi" w:eastAsia="Times New Roman" w:hAnsiTheme="majorHAnsi" w:cstheme="majorHAnsi"/>
          <w:i/>
          <w:iCs/>
        </w:rPr>
      </w:pPr>
      <w:r>
        <w:rPr>
          <w:rFonts w:asciiTheme="majorHAnsi" w:eastAsia="Times New Roman" w:hAnsiTheme="majorHAnsi" w:cstheme="majorHAnsi"/>
          <w:i/>
          <w:iCs/>
        </w:rPr>
        <w:t>Comparing o</w:t>
      </w:r>
      <w:r w:rsidRPr="002E2A57">
        <w:rPr>
          <w:rFonts w:asciiTheme="majorHAnsi" w:eastAsia="Times New Roman" w:hAnsiTheme="majorHAnsi" w:cstheme="majorHAnsi"/>
          <w:i/>
          <w:iCs/>
        </w:rPr>
        <w:t xml:space="preserve">bserved SADs to their </w:t>
      </w:r>
      <w:r>
        <w:rPr>
          <w:rFonts w:asciiTheme="majorHAnsi" w:eastAsia="Times New Roman" w:hAnsiTheme="majorHAnsi" w:cstheme="majorHAnsi"/>
          <w:i/>
          <w:iCs/>
        </w:rPr>
        <w:t>statistical baselines</w:t>
      </w:r>
    </w:p>
    <w:p w14:paraId="281F1245" w14:textId="19535B7C" w:rsidR="00C86E22" w:rsidRPr="006361DB" w:rsidRDefault="00F7016C" w:rsidP="00C86E22">
      <w:pPr>
        <w:spacing w:line="480" w:lineRule="auto"/>
        <w:rPr>
          <w:rFonts w:asciiTheme="majorHAnsi" w:eastAsia="Times New Roman" w:hAnsiTheme="majorHAnsi" w:cstheme="majorHAnsi"/>
        </w:rPr>
      </w:pPr>
      <w:r>
        <w:rPr>
          <w:rFonts w:asciiTheme="majorHAnsi" w:eastAsia="Times New Roman" w:hAnsiTheme="majorHAnsi" w:cstheme="majorHAnsi"/>
        </w:rPr>
        <w:t>For</w:t>
      </w:r>
      <w:r w:rsidR="00C24427">
        <w:rPr>
          <w:rFonts w:asciiTheme="majorHAnsi" w:eastAsia="Times New Roman" w:hAnsiTheme="majorHAnsi" w:cstheme="majorHAnsi"/>
        </w:rPr>
        <w:t xml:space="preserve"> </w:t>
      </w:r>
      <w:r w:rsidR="00C24427" w:rsidRPr="006361DB">
        <w:rPr>
          <w:rFonts w:asciiTheme="majorHAnsi" w:eastAsia="Times New Roman" w:hAnsiTheme="majorHAnsi" w:cstheme="majorHAnsi"/>
        </w:rPr>
        <w:t xml:space="preserve">four of the five datasets we analyzed – BBS, Gentry, Mammal Communities, and Misc. </w:t>
      </w:r>
      <w:proofErr w:type="spellStart"/>
      <w:r w:rsidR="00C24427" w:rsidRPr="006361DB">
        <w:rPr>
          <w:rFonts w:asciiTheme="majorHAnsi" w:eastAsia="Times New Roman" w:hAnsiTheme="majorHAnsi" w:cstheme="majorHAnsi"/>
        </w:rPr>
        <w:t>Abund</w:t>
      </w:r>
      <w:proofErr w:type="spellEnd"/>
      <w:r w:rsidR="00C24427" w:rsidRPr="006361DB">
        <w:rPr>
          <w:rFonts w:asciiTheme="majorHAnsi" w:eastAsia="Times New Roman" w:hAnsiTheme="majorHAnsi" w:cstheme="majorHAnsi"/>
        </w:rPr>
        <w:t xml:space="preserve"> </w:t>
      </w:r>
      <w:r w:rsidR="00C24427">
        <w:rPr>
          <w:rFonts w:asciiTheme="majorHAnsi" w:eastAsia="Times New Roman" w:hAnsiTheme="majorHAnsi" w:cstheme="majorHAnsi"/>
        </w:rPr>
        <w:t>–</w:t>
      </w:r>
      <w:r>
        <w:rPr>
          <w:rFonts w:asciiTheme="majorHAnsi" w:eastAsia="Times New Roman" w:hAnsiTheme="majorHAnsi" w:cstheme="majorHAnsi"/>
        </w:rPr>
        <w:t xml:space="preserve"> observed SADs are more dissimilar to </w:t>
      </w:r>
      <w:r w:rsidR="0034562E">
        <w:rPr>
          <w:rFonts w:asciiTheme="majorHAnsi" w:eastAsia="Times New Roman" w:hAnsiTheme="majorHAnsi" w:cstheme="majorHAnsi"/>
        </w:rPr>
        <w:t>their statistical baselines</w:t>
      </w:r>
      <w:r>
        <w:rPr>
          <w:rFonts w:asciiTheme="majorHAnsi" w:eastAsia="Times New Roman" w:hAnsiTheme="majorHAnsi" w:cstheme="majorHAnsi"/>
        </w:rPr>
        <w:t xml:space="preserve"> than would be expected by chance</w:t>
      </w:r>
      <w:r w:rsidR="00A96033">
        <w:rPr>
          <w:rFonts w:asciiTheme="majorHAnsi" w:eastAsia="Times New Roman" w:hAnsiTheme="majorHAnsi" w:cstheme="majorHAnsi"/>
        </w:rPr>
        <w:t xml:space="preserve"> (Figure </w:t>
      </w:r>
      <w:r w:rsidR="00A96033">
        <w:rPr>
          <w:rFonts w:asciiTheme="majorHAnsi" w:eastAsia="Times New Roman" w:hAnsiTheme="majorHAnsi" w:cstheme="majorHAnsi"/>
        </w:rPr>
        <w:lastRenderedPageBreak/>
        <w:t>3)</w:t>
      </w:r>
      <w:r>
        <w:rPr>
          <w:rFonts w:asciiTheme="majorHAnsi" w:eastAsia="Times New Roman" w:hAnsiTheme="majorHAnsi" w:cstheme="majorHAnsi"/>
        </w:rPr>
        <w:t xml:space="preserve">. </w:t>
      </w:r>
      <w:r w:rsidR="000604BC">
        <w:rPr>
          <w:rFonts w:asciiTheme="majorHAnsi" w:eastAsia="Times New Roman" w:hAnsiTheme="majorHAnsi" w:cstheme="majorHAnsi"/>
        </w:rPr>
        <w:t>Combined over these four datasets, 29%</w:t>
      </w:r>
      <w:r>
        <w:rPr>
          <w:rFonts w:asciiTheme="majorHAnsi" w:eastAsia="Times New Roman" w:hAnsiTheme="majorHAnsi" w:cstheme="majorHAnsi"/>
        </w:rPr>
        <w:t xml:space="preserve"> of observed SADs are more dissimilar to the central tendency than are 95% of samples from the</w:t>
      </w:r>
      <w:r w:rsidR="00846EC6">
        <w:rPr>
          <w:rFonts w:asciiTheme="majorHAnsi" w:eastAsia="Times New Roman" w:hAnsiTheme="majorHAnsi" w:cstheme="majorHAnsi"/>
        </w:rPr>
        <w:t xml:space="preserve"> corresponding</w:t>
      </w:r>
      <w:r>
        <w:rPr>
          <w:rFonts w:asciiTheme="majorHAnsi" w:eastAsia="Times New Roman" w:hAnsiTheme="majorHAnsi" w:cstheme="majorHAnsi"/>
        </w:rPr>
        <w:t xml:space="preserve"> feasible set</w:t>
      </w:r>
      <w:r w:rsidR="00846EC6">
        <w:rPr>
          <w:rFonts w:asciiTheme="majorHAnsi" w:eastAsia="Times New Roman" w:hAnsiTheme="majorHAnsi" w:cstheme="majorHAnsi"/>
        </w:rPr>
        <w:t>s</w:t>
      </w:r>
      <w:r w:rsidR="002E0BF0">
        <w:rPr>
          <w:rFonts w:asciiTheme="majorHAnsi" w:eastAsia="Times New Roman" w:hAnsiTheme="majorHAnsi" w:cstheme="majorHAnsi"/>
        </w:rPr>
        <w:t xml:space="preserve"> (Table 1)</w:t>
      </w:r>
      <w:r w:rsidR="00383A65">
        <w:rPr>
          <w:rFonts w:asciiTheme="majorHAnsi" w:eastAsia="Times New Roman" w:hAnsiTheme="majorHAnsi" w:cstheme="majorHAnsi"/>
        </w:rPr>
        <w:t xml:space="preserve">. If observed SADs </w:t>
      </w:r>
      <w:r w:rsidR="00675BD8">
        <w:rPr>
          <w:rFonts w:asciiTheme="majorHAnsi" w:eastAsia="Times New Roman" w:hAnsiTheme="majorHAnsi" w:cstheme="majorHAnsi"/>
        </w:rPr>
        <w:t>reflected</w:t>
      </w:r>
      <w:r w:rsidR="00383A65">
        <w:rPr>
          <w:rFonts w:asciiTheme="majorHAnsi" w:eastAsia="Times New Roman" w:hAnsiTheme="majorHAnsi" w:cstheme="majorHAnsi"/>
        </w:rPr>
        <w:t xml:space="preserve"> random draws from the feasible set, we would expect only </w:t>
      </w:r>
      <w:r w:rsidR="0080295D">
        <w:rPr>
          <w:rFonts w:asciiTheme="majorHAnsi" w:eastAsia="Times New Roman" w:hAnsiTheme="majorHAnsi" w:cstheme="majorHAnsi"/>
        </w:rPr>
        <w:t xml:space="preserve">5% </w:t>
      </w:r>
      <w:r w:rsidR="007D0A3D">
        <w:rPr>
          <w:rFonts w:asciiTheme="majorHAnsi" w:eastAsia="Times New Roman" w:hAnsiTheme="majorHAnsi" w:cstheme="majorHAnsi"/>
        </w:rPr>
        <w:t>to be that dissimila</w:t>
      </w:r>
      <w:r w:rsidR="002E0BF0">
        <w:rPr>
          <w:rFonts w:asciiTheme="majorHAnsi" w:eastAsia="Times New Roman" w:hAnsiTheme="majorHAnsi" w:cstheme="majorHAnsi"/>
        </w:rPr>
        <w:t>r</w:t>
      </w:r>
      <w:r w:rsidR="003B10DF">
        <w:rPr>
          <w:rFonts w:asciiTheme="majorHAnsi" w:eastAsia="Times New Roman" w:hAnsiTheme="majorHAnsi" w:cstheme="majorHAnsi"/>
        </w:rPr>
        <w:t xml:space="preserve">. These highly unlikely SADs have dissimilarity scores from 1.5 to 9.7 times greater than the mean dissimilarity between the central tendency and samples from the feasible set, an </w:t>
      </w:r>
      <w:r w:rsidR="009543AB">
        <w:rPr>
          <w:rFonts w:asciiTheme="majorHAnsi" w:eastAsia="Times New Roman" w:hAnsiTheme="majorHAnsi" w:cstheme="majorHAnsi"/>
        </w:rPr>
        <w:t xml:space="preserve">absolute </w:t>
      </w:r>
      <w:r w:rsidR="003B10DF">
        <w:rPr>
          <w:rFonts w:asciiTheme="majorHAnsi" w:eastAsia="Times New Roman" w:hAnsiTheme="majorHAnsi" w:cstheme="majorHAnsi"/>
        </w:rPr>
        <w:t>increase ranging from .04 to .6</w:t>
      </w:r>
      <w:r w:rsidR="00A7321D">
        <w:rPr>
          <w:rFonts w:asciiTheme="majorHAnsi" w:eastAsia="Times New Roman" w:hAnsiTheme="majorHAnsi" w:cstheme="majorHAnsi"/>
        </w:rPr>
        <w:t xml:space="preserve"> on a scale from 0-1</w:t>
      </w:r>
      <w:r w:rsidR="000C22F2">
        <w:rPr>
          <w:rFonts w:asciiTheme="majorHAnsi" w:eastAsia="Times New Roman" w:hAnsiTheme="majorHAnsi" w:cstheme="majorHAnsi"/>
        </w:rPr>
        <w:t xml:space="preserve"> (Figure S</w:t>
      </w:r>
      <w:r w:rsidR="00CC18D9">
        <w:rPr>
          <w:rFonts w:asciiTheme="majorHAnsi" w:eastAsia="Times New Roman" w:hAnsiTheme="majorHAnsi" w:cstheme="majorHAnsi"/>
        </w:rPr>
        <w:t>4</w:t>
      </w:r>
      <w:r w:rsidR="000C22F2">
        <w:rPr>
          <w:rFonts w:asciiTheme="majorHAnsi" w:eastAsia="Times New Roman" w:hAnsiTheme="majorHAnsi" w:cstheme="majorHAnsi"/>
        </w:rPr>
        <w:t>)</w:t>
      </w:r>
      <w:r w:rsidR="003B10DF">
        <w:rPr>
          <w:rFonts w:asciiTheme="majorHAnsi" w:eastAsia="Times New Roman" w:hAnsiTheme="majorHAnsi" w:cstheme="majorHAnsi"/>
        </w:rPr>
        <w:t xml:space="preserve">. </w:t>
      </w:r>
      <w:r w:rsidR="00956787">
        <w:rPr>
          <w:rFonts w:asciiTheme="majorHAnsi" w:eastAsia="Times New Roman" w:hAnsiTheme="majorHAnsi" w:cstheme="majorHAnsi"/>
        </w:rPr>
        <w:t xml:space="preserve">These </w:t>
      </w:r>
      <w:r w:rsidR="0043718F">
        <w:rPr>
          <w:rFonts w:asciiTheme="majorHAnsi" w:eastAsia="Times New Roman" w:hAnsiTheme="majorHAnsi" w:cstheme="majorHAnsi"/>
        </w:rPr>
        <w:t>datasets also contain highly unlikely</w:t>
      </w:r>
      <w:r w:rsidR="007D0A3D">
        <w:rPr>
          <w:rFonts w:asciiTheme="majorHAnsi" w:eastAsia="Times New Roman" w:hAnsiTheme="majorHAnsi" w:cstheme="majorHAnsi"/>
        </w:rPr>
        <w:t xml:space="preserve"> observed</w:t>
      </w:r>
      <w:r w:rsidR="0043718F">
        <w:rPr>
          <w:rFonts w:asciiTheme="majorHAnsi" w:eastAsia="Times New Roman" w:hAnsiTheme="majorHAnsi" w:cstheme="majorHAnsi"/>
        </w:rPr>
        <w:t xml:space="preserve"> SADs in terms of their shape metrics.</w:t>
      </w:r>
      <w:r w:rsidR="00836462">
        <w:rPr>
          <w:rFonts w:asciiTheme="majorHAnsi" w:eastAsia="Times New Roman" w:hAnsiTheme="majorHAnsi" w:cstheme="majorHAnsi"/>
        </w:rPr>
        <w:t xml:space="preserve"> </w:t>
      </w:r>
      <w:r w:rsidR="00D97B5F">
        <w:rPr>
          <w:rFonts w:asciiTheme="majorHAnsi" w:eastAsia="Times New Roman" w:hAnsiTheme="majorHAnsi" w:cstheme="majorHAnsi"/>
        </w:rPr>
        <w:t xml:space="preserve">At random, </w:t>
      </w:r>
      <w:r w:rsidR="007F78BE">
        <w:rPr>
          <w:rFonts w:asciiTheme="majorHAnsi" w:eastAsia="Times New Roman" w:hAnsiTheme="majorHAnsi" w:cstheme="majorHAnsi"/>
        </w:rPr>
        <w:t xml:space="preserve">roughly </w:t>
      </w:r>
      <w:r w:rsidR="00D97B5F">
        <w:rPr>
          <w:rFonts w:asciiTheme="majorHAnsi" w:eastAsia="Times New Roman" w:hAnsiTheme="majorHAnsi" w:cstheme="majorHAnsi"/>
        </w:rPr>
        <w:t xml:space="preserve">2.5% of observed percentile scores for these metrics should be very high (&gt;97.5) or very low (&lt;2.5). </w:t>
      </w:r>
      <w:r w:rsidR="0034562E">
        <w:rPr>
          <w:rFonts w:asciiTheme="majorHAnsi" w:eastAsia="Times New Roman" w:hAnsiTheme="majorHAnsi" w:cstheme="majorHAnsi"/>
        </w:rPr>
        <w:t>Compared to their feasible sets</w:t>
      </w:r>
      <w:r w:rsidR="00B9735A">
        <w:rPr>
          <w:rFonts w:asciiTheme="majorHAnsi" w:eastAsia="Times New Roman" w:hAnsiTheme="majorHAnsi" w:cstheme="majorHAnsi"/>
        </w:rPr>
        <w:t xml:space="preserve">, </w:t>
      </w:r>
      <w:r w:rsidR="00FB1F90">
        <w:rPr>
          <w:rFonts w:asciiTheme="majorHAnsi" w:eastAsia="Times New Roman" w:hAnsiTheme="majorHAnsi" w:cstheme="majorHAnsi"/>
        </w:rPr>
        <w:t>these four</w:t>
      </w:r>
      <w:r w:rsidR="00B9735A">
        <w:rPr>
          <w:rFonts w:asciiTheme="majorHAnsi" w:eastAsia="Times New Roman" w:hAnsiTheme="majorHAnsi" w:cstheme="majorHAnsi"/>
        </w:rPr>
        <w:t xml:space="preserve"> datasets contain </w:t>
      </w:r>
      <w:r w:rsidR="00836462">
        <w:rPr>
          <w:rFonts w:asciiTheme="majorHAnsi" w:eastAsia="Times New Roman" w:hAnsiTheme="majorHAnsi" w:cstheme="majorHAnsi"/>
        </w:rPr>
        <w:t xml:space="preserve">a disproportionate number of communities with very low </w:t>
      </w:r>
      <w:r w:rsidR="00544C00">
        <w:rPr>
          <w:rFonts w:asciiTheme="majorHAnsi" w:eastAsia="Times New Roman" w:hAnsiTheme="majorHAnsi" w:cstheme="majorHAnsi"/>
        </w:rPr>
        <w:t xml:space="preserve">values for </w:t>
      </w:r>
      <w:r w:rsidR="00836462">
        <w:rPr>
          <w:rFonts w:asciiTheme="majorHAnsi" w:eastAsia="Times New Roman" w:hAnsiTheme="majorHAnsi" w:cstheme="majorHAnsi"/>
        </w:rPr>
        <w:t xml:space="preserve">Simpson’s </w:t>
      </w:r>
      <w:r w:rsidR="0061002A">
        <w:rPr>
          <w:rFonts w:asciiTheme="majorHAnsi" w:eastAsia="Times New Roman" w:hAnsiTheme="majorHAnsi" w:cstheme="majorHAnsi"/>
        </w:rPr>
        <w:t>evenness</w:t>
      </w:r>
      <w:r w:rsidR="006619CB">
        <w:rPr>
          <w:rFonts w:asciiTheme="majorHAnsi" w:eastAsia="Times New Roman" w:hAnsiTheme="majorHAnsi" w:cstheme="majorHAnsi"/>
        </w:rPr>
        <w:t xml:space="preserve"> </w:t>
      </w:r>
      <w:r w:rsidR="00453C9A">
        <w:rPr>
          <w:rFonts w:asciiTheme="majorHAnsi" w:eastAsia="Times New Roman" w:hAnsiTheme="majorHAnsi" w:cstheme="majorHAnsi"/>
        </w:rPr>
        <w:t xml:space="preserve">and </w:t>
      </w:r>
      <w:r w:rsidR="00836462">
        <w:rPr>
          <w:rFonts w:asciiTheme="majorHAnsi" w:eastAsia="Times New Roman" w:hAnsiTheme="majorHAnsi" w:cstheme="majorHAnsi"/>
        </w:rPr>
        <w:t>Shannon diversity</w:t>
      </w:r>
      <w:r w:rsidR="00453C9A">
        <w:rPr>
          <w:rFonts w:asciiTheme="majorHAnsi" w:eastAsia="Times New Roman" w:hAnsiTheme="majorHAnsi" w:cstheme="majorHAnsi"/>
        </w:rPr>
        <w:t>,</w:t>
      </w:r>
      <w:r w:rsidR="00836462">
        <w:rPr>
          <w:rFonts w:asciiTheme="majorHAnsi" w:eastAsia="Times New Roman" w:hAnsiTheme="majorHAnsi" w:cstheme="majorHAnsi"/>
        </w:rPr>
        <w:t xml:space="preserve"> and very high skewness</w:t>
      </w:r>
      <w:r w:rsidR="0061002A">
        <w:rPr>
          <w:rFonts w:asciiTheme="majorHAnsi" w:eastAsia="Times New Roman" w:hAnsiTheme="majorHAnsi" w:cstheme="majorHAnsi"/>
        </w:rPr>
        <w:t>,</w:t>
      </w:r>
      <w:r w:rsidR="00453C9A">
        <w:rPr>
          <w:rFonts w:asciiTheme="majorHAnsi" w:eastAsia="Times New Roman" w:hAnsiTheme="majorHAnsi" w:cstheme="majorHAnsi"/>
        </w:rPr>
        <w:t xml:space="preserve"> </w:t>
      </w:r>
      <w:r w:rsidR="00836462">
        <w:rPr>
          <w:rFonts w:asciiTheme="majorHAnsi" w:eastAsia="Times New Roman" w:hAnsiTheme="majorHAnsi" w:cstheme="majorHAnsi"/>
        </w:rPr>
        <w:t>relative to their feasible sets</w:t>
      </w:r>
      <w:r w:rsidR="0061002A">
        <w:rPr>
          <w:rFonts w:asciiTheme="majorHAnsi" w:eastAsia="Times New Roman" w:hAnsiTheme="majorHAnsi" w:cstheme="majorHAnsi"/>
        </w:rPr>
        <w:t xml:space="preserve"> (Table 1)</w:t>
      </w:r>
      <w:r w:rsidR="00836462">
        <w:rPr>
          <w:rFonts w:asciiTheme="majorHAnsi" w:eastAsia="Times New Roman" w:hAnsiTheme="majorHAnsi" w:cstheme="majorHAnsi"/>
        </w:rPr>
        <w:t xml:space="preserve">. </w:t>
      </w:r>
      <w:r w:rsidR="00193667">
        <w:rPr>
          <w:rFonts w:asciiTheme="majorHAnsi" w:eastAsia="Times New Roman" w:hAnsiTheme="majorHAnsi" w:cstheme="majorHAnsi"/>
        </w:rPr>
        <w:t>The Mammal Community and Miscellaneous Abundance databases also have high proportions of rare species</w:t>
      </w:r>
      <w:r w:rsidR="00342C55">
        <w:rPr>
          <w:rFonts w:asciiTheme="majorHAnsi" w:eastAsia="Times New Roman" w:hAnsiTheme="majorHAnsi" w:cstheme="majorHAnsi"/>
        </w:rPr>
        <w:t>, but this tendency is weaker for BBS</w:t>
      </w:r>
      <w:r w:rsidR="00391ABB">
        <w:rPr>
          <w:rFonts w:asciiTheme="majorHAnsi" w:eastAsia="Times New Roman" w:hAnsiTheme="majorHAnsi" w:cstheme="majorHAnsi"/>
        </w:rPr>
        <w:t xml:space="preserve"> </w:t>
      </w:r>
      <w:r w:rsidR="00342C55">
        <w:rPr>
          <w:rFonts w:asciiTheme="majorHAnsi" w:eastAsia="Times New Roman" w:hAnsiTheme="majorHAnsi" w:cstheme="majorHAnsi"/>
        </w:rPr>
        <w:t xml:space="preserve">and nonexistent for </w:t>
      </w:r>
      <w:r w:rsidR="00391ABB">
        <w:rPr>
          <w:rFonts w:asciiTheme="majorHAnsi" w:eastAsia="Times New Roman" w:hAnsiTheme="majorHAnsi" w:cstheme="majorHAnsi"/>
        </w:rPr>
        <w:t>Gentry</w:t>
      </w:r>
      <w:r w:rsidR="005A22AF">
        <w:rPr>
          <w:rFonts w:asciiTheme="majorHAnsi" w:eastAsia="Times New Roman" w:hAnsiTheme="majorHAnsi" w:cstheme="majorHAnsi"/>
        </w:rPr>
        <w:t xml:space="preserve"> </w:t>
      </w:r>
      <w:r w:rsidR="00207B6C">
        <w:rPr>
          <w:rFonts w:asciiTheme="majorHAnsi" w:eastAsia="Times New Roman" w:hAnsiTheme="majorHAnsi" w:cstheme="majorHAnsi"/>
        </w:rPr>
        <w:t>– i</w:t>
      </w:r>
      <w:r w:rsidR="00342C55">
        <w:rPr>
          <w:rFonts w:asciiTheme="majorHAnsi" w:eastAsia="Times New Roman" w:hAnsiTheme="majorHAnsi" w:cstheme="majorHAnsi"/>
        </w:rPr>
        <w:t>n fact,</w:t>
      </w:r>
      <w:r w:rsidR="00193667">
        <w:rPr>
          <w:rFonts w:asciiTheme="majorHAnsi" w:eastAsia="Times New Roman" w:hAnsiTheme="majorHAnsi" w:cstheme="majorHAnsi"/>
        </w:rPr>
        <w:t xml:space="preserve"> the Gentry dataset</w:t>
      </w:r>
      <w:r w:rsidR="009D5A3E">
        <w:rPr>
          <w:rFonts w:asciiTheme="majorHAnsi" w:eastAsia="Times New Roman" w:hAnsiTheme="majorHAnsi" w:cstheme="majorHAnsi"/>
        </w:rPr>
        <w:t xml:space="preserve"> has a high representation of sites with </w:t>
      </w:r>
      <w:r w:rsidR="009D5A3E">
        <w:rPr>
          <w:rFonts w:asciiTheme="majorHAnsi" w:eastAsia="Times New Roman" w:hAnsiTheme="majorHAnsi" w:cstheme="majorHAnsi"/>
          <w:i/>
          <w:iCs/>
        </w:rPr>
        <w:t xml:space="preserve">low </w:t>
      </w:r>
      <w:r w:rsidR="009D5A3E">
        <w:rPr>
          <w:rFonts w:asciiTheme="majorHAnsi" w:eastAsia="Times New Roman" w:hAnsiTheme="majorHAnsi" w:cstheme="majorHAnsi"/>
        </w:rPr>
        <w:t>proportions of rare species</w:t>
      </w:r>
      <w:r w:rsidR="0026597C">
        <w:rPr>
          <w:rFonts w:asciiTheme="majorHAnsi" w:eastAsia="Times New Roman" w:hAnsiTheme="majorHAnsi" w:cstheme="majorHAnsi"/>
        </w:rPr>
        <w:t xml:space="preserve"> (20%</w:t>
      </w:r>
      <w:r w:rsidR="00391ABB">
        <w:rPr>
          <w:rFonts w:asciiTheme="majorHAnsi" w:eastAsia="Times New Roman" w:hAnsiTheme="majorHAnsi" w:cstheme="majorHAnsi"/>
        </w:rPr>
        <w:t xml:space="preserve"> of sites</w:t>
      </w:r>
      <w:r w:rsidR="005A22AF">
        <w:rPr>
          <w:rFonts w:asciiTheme="majorHAnsi" w:eastAsia="Times New Roman" w:hAnsiTheme="majorHAnsi" w:cstheme="majorHAnsi"/>
        </w:rPr>
        <w:t xml:space="preserve">; Table </w:t>
      </w:r>
      <w:r w:rsidR="00207B6C">
        <w:rPr>
          <w:rFonts w:asciiTheme="majorHAnsi" w:eastAsia="Times New Roman" w:hAnsiTheme="majorHAnsi" w:cstheme="majorHAnsi"/>
        </w:rPr>
        <w:t>S5</w:t>
      </w:r>
      <w:r w:rsidR="0026597C">
        <w:rPr>
          <w:rFonts w:asciiTheme="majorHAnsi" w:eastAsia="Times New Roman" w:hAnsiTheme="majorHAnsi" w:cstheme="majorHAnsi"/>
        </w:rPr>
        <w:t>)</w:t>
      </w:r>
      <w:r w:rsidR="00193667">
        <w:rPr>
          <w:rFonts w:asciiTheme="majorHAnsi" w:eastAsia="Times New Roman" w:hAnsiTheme="majorHAnsi" w:cstheme="majorHAnsi"/>
        </w:rPr>
        <w:t xml:space="preserve">. </w:t>
      </w:r>
      <w:r w:rsidR="009D5A3E">
        <w:rPr>
          <w:rFonts w:asciiTheme="majorHAnsi" w:eastAsia="Times New Roman" w:hAnsiTheme="majorHAnsi" w:cstheme="majorHAnsi"/>
        </w:rPr>
        <w:t>T</w:t>
      </w:r>
      <w:r w:rsidR="00C86E22">
        <w:rPr>
          <w:rFonts w:asciiTheme="majorHAnsi" w:eastAsia="Times New Roman" w:hAnsiTheme="majorHAnsi" w:cstheme="majorHAnsi"/>
        </w:rPr>
        <w:t xml:space="preserve">he Gentry dataset </w:t>
      </w:r>
      <w:r w:rsidR="00666EEB">
        <w:rPr>
          <w:rFonts w:asciiTheme="majorHAnsi" w:eastAsia="Times New Roman" w:hAnsiTheme="majorHAnsi" w:cstheme="majorHAnsi"/>
        </w:rPr>
        <w:t xml:space="preserve">also </w:t>
      </w:r>
      <w:r w:rsidR="00C86E22">
        <w:rPr>
          <w:rFonts w:asciiTheme="majorHAnsi" w:eastAsia="Times New Roman" w:hAnsiTheme="majorHAnsi" w:cstheme="majorHAnsi"/>
        </w:rPr>
        <w:t xml:space="preserve">has a disproportionate number of communities with the opposite tendencies </w:t>
      </w:r>
      <w:r w:rsidR="00707340">
        <w:rPr>
          <w:rFonts w:asciiTheme="majorHAnsi" w:eastAsia="Times New Roman" w:hAnsiTheme="majorHAnsi" w:cstheme="majorHAnsi"/>
        </w:rPr>
        <w:t>to the other datasets for the other shape metrics</w:t>
      </w:r>
      <w:r w:rsidR="00C86E22">
        <w:rPr>
          <w:rFonts w:asciiTheme="majorHAnsi" w:eastAsia="Times New Roman" w:hAnsiTheme="majorHAnsi" w:cstheme="majorHAnsi"/>
        </w:rPr>
        <w:t xml:space="preserve">– </w:t>
      </w:r>
      <w:r w:rsidR="000C299D">
        <w:rPr>
          <w:rFonts w:asciiTheme="majorHAnsi" w:eastAsia="Times New Roman" w:hAnsiTheme="majorHAnsi" w:cstheme="majorHAnsi"/>
        </w:rPr>
        <w:t>i.e.,</w:t>
      </w:r>
      <w:r w:rsidR="00C86E22">
        <w:rPr>
          <w:rFonts w:asciiTheme="majorHAnsi" w:eastAsia="Times New Roman" w:hAnsiTheme="majorHAnsi" w:cstheme="majorHAnsi"/>
        </w:rPr>
        <w:t xml:space="preserve"> an overrepresentation of communities with </w:t>
      </w:r>
      <w:r w:rsidR="00C86E22" w:rsidRPr="00FE28A2">
        <w:rPr>
          <w:rFonts w:asciiTheme="majorHAnsi" w:eastAsia="Times New Roman" w:hAnsiTheme="majorHAnsi" w:cstheme="majorHAnsi"/>
        </w:rPr>
        <w:t>high</w:t>
      </w:r>
      <w:r w:rsidR="00C86E22">
        <w:rPr>
          <w:rFonts w:asciiTheme="majorHAnsi" w:eastAsia="Times New Roman" w:hAnsiTheme="majorHAnsi" w:cstheme="majorHAnsi"/>
          <w:i/>
          <w:iCs/>
        </w:rPr>
        <w:t xml:space="preserve"> </w:t>
      </w:r>
      <w:r w:rsidR="00C86E22">
        <w:rPr>
          <w:rFonts w:asciiTheme="majorHAnsi" w:eastAsia="Times New Roman" w:hAnsiTheme="majorHAnsi" w:cstheme="majorHAnsi"/>
        </w:rPr>
        <w:t>Simpson’s evenness and Shannon diversity</w:t>
      </w:r>
      <w:r w:rsidR="00780803">
        <w:rPr>
          <w:rFonts w:asciiTheme="majorHAnsi" w:eastAsia="Times New Roman" w:hAnsiTheme="majorHAnsi" w:cstheme="majorHAnsi"/>
        </w:rPr>
        <w:t xml:space="preserve">, </w:t>
      </w:r>
      <w:r w:rsidR="00C86E22">
        <w:rPr>
          <w:rFonts w:asciiTheme="majorHAnsi" w:eastAsia="Times New Roman" w:hAnsiTheme="majorHAnsi" w:cstheme="majorHAnsi"/>
        </w:rPr>
        <w:t xml:space="preserve">and </w:t>
      </w:r>
      <w:r w:rsidR="0075315A">
        <w:rPr>
          <w:rFonts w:asciiTheme="majorHAnsi" w:eastAsia="Times New Roman" w:hAnsiTheme="majorHAnsi" w:cstheme="majorHAnsi"/>
        </w:rPr>
        <w:t>low skewness</w:t>
      </w:r>
      <w:r w:rsidR="00C86E22">
        <w:rPr>
          <w:rFonts w:asciiTheme="majorHAnsi" w:eastAsia="Times New Roman" w:hAnsiTheme="majorHAnsi" w:cstheme="majorHAnsi"/>
        </w:rPr>
        <w:t xml:space="preserve">. </w:t>
      </w:r>
    </w:p>
    <w:p w14:paraId="21CD10BC" w14:textId="446914DE" w:rsidR="0081077A" w:rsidRPr="006361DB" w:rsidRDefault="009C239F">
      <w:pPr>
        <w:spacing w:line="480" w:lineRule="auto"/>
        <w:rPr>
          <w:rFonts w:asciiTheme="majorHAnsi" w:eastAsia="Times New Roman" w:hAnsiTheme="majorHAnsi" w:cstheme="majorHAnsi"/>
        </w:rPr>
      </w:pPr>
      <w:r>
        <w:rPr>
          <w:rFonts w:asciiTheme="majorHAnsi" w:eastAsia="Times New Roman" w:hAnsiTheme="majorHAnsi" w:cstheme="majorHAnsi"/>
        </w:rPr>
        <w:t>In contrast to the other datasets, percentile scores for sites from the FIA dataset are more uniformly distributed, and the proportion</w:t>
      </w:r>
      <w:r w:rsidR="001F3DA6">
        <w:rPr>
          <w:rFonts w:asciiTheme="majorHAnsi" w:eastAsia="Times New Roman" w:hAnsiTheme="majorHAnsi" w:cstheme="majorHAnsi"/>
        </w:rPr>
        <w:t>s</w:t>
      </w:r>
      <w:r>
        <w:rPr>
          <w:rFonts w:asciiTheme="majorHAnsi" w:eastAsia="Times New Roman" w:hAnsiTheme="majorHAnsi" w:cstheme="majorHAnsi"/>
        </w:rPr>
        <w:t xml:space="preserve"> of extreme values</w:t>
      </w:r>
      <w:r w:rsidR="00471BA7">
        <w:rPr>
          <w:rFonts w:asciiTheme="majorHAnsi" w:eastAsia="Times New Roman" w:hAnsiTheme="majorHAnsi" w:cstheme="majorHAnsi"/>
        </w:rPr>
        <w:t xml:space="preserve"> are</w:t>
      </w:r>
      <w:r>
        <w:rPr>
          <w:rFonts w:asciiTheme="majorHAnsi" w:eastAsia="Times New Roman" w:hAnsiTheme="majorHAnsi" w:cstheme="majorHAnsi"/>
        </w:rPr>
        <w:t xml:space="preserve"> closer to what would be expected by chance</w:t>
      </w:r>
      <w:r w:rsidR="007447C1">
        <w:rPr>
          <w:rFonts w:asciiTheme="majorHAnsi" w:eastAsia="Times New Roman" w:hAnsiTheme="majorHAnsi" w:cstheme="majorHAnsi"/>
        </w:rPr>
        <w:t xml:space="preserve"> (</w:t>
      </w:r>
      <w:r w:rsidR="007C6369">
        <w:rPr>
          <w:rFonts w:asciiTheme="majorHAnsi" w:eastAsia="Times New Roman" w:hAnsiTheme="majorHAnsi" w:cstheme="majorHAnsi"/>
        </w:rPr>
        <w:t xml:space="preserve">Figure 3, </w:t>
      </w:r>
      <w:r w:rsidR="007447C1">
        <w:rPr>
          <w:rFonts w:asciiTheme="majorHAnsi" w:eastAsia="Times New Roman" w:hAnsiTheme="majorHAnsi" w:cstheme="majorHAnsi"/>
        </w:rPr>
        <w:t>Table 1)</w:t>
      </w:r>
      <w:r>
        <w:rPr>
          <w:rFonts w:asciiTheme="majorHAnsi" w:eastAsia="Times New Roman" w:hAnsiTheme="majorHAnsi" w:cstheme="majorHAnsi"/>
        </w:rPr>
        <w:t xml:space="preserve">. </w:t>
      </w:r>
      <w:r w:rsidR="00A66038">
        <w:rPr>
          <w:rFonts w:asciiTheme="majorHAnsi" w:eastAsia="Times New Roman" w:hAnsiTheme="majorHAnsi" w:cstheme="majorHAnsi"/>
        </w:rPr>
        <w:t xml:space="preserve">Only 7% of FIA communities are highly dissimilar to their feasible sets (compared to a random expectation of 5%). </w:t>
      </w:r>
      <w:r w:rsidR="00724402">
        <w:rPr>
          <w:rFonts w:asciiTheme="majorHAnsi" w:eastAsia="Times New Roman" w:hAnsiTheme="majorHAnsi" w:cstheme="majorHAnsi"/>
        </w:rPr>
        <w:t xml:space="preserve">Among the shape metrics, only 2.7% (compared to 2.5% at random) of sites have high values for skewness, 1.3% have high proportions of rare species, </w:t>
      </w:r>
      <w:r w:rsidR="00646E9A">
        <w:rPr>
          <w:rFonts w:asciiTheme="majorHAnsi" w:eastAsia="Times New Roman" w:hAnsiTheme="majorHAnsi" w:cstheme="majorHAnsi"/>
        </w:rPr>
        <w:t>5.7% have low Simpson’s evenness, and 5.4% have low Shannon diversity.</w:t>
      </w:r>
      <w:r w:rsidR="006A4A05">
        <w:rPr>
          <w:rFonts w:asciiTheme="majorHAnsi" w:eastAsia="Times New Roman" w:hAnsiTheme="majorHAnsi" w:cstheme="majorHAnsi"/>
        </w:rPr>
        <w:t xml:space="preserve"> </w:t>
      </w:r>
    </w:p>
    <w:p w14:paraId="226B9B4D" w14:textId="7EDBC066" w:rsidR="00FB0F95" w:rsidRPr="002E2A57" w:rsidRDefault="00FB0F95" w:rsidP="00021897">
      <w:pPr>
        <w:spacing w:line="480" w:lineRule="auto"/>
        <w:rPr>
          <w:rFonts w:asciiTheme="majorHAnsi" w:eastAsia="Times New Roman" w:hAnsiTheme="majorHAnsi" w:cstheme="majorHAnsi"/>
          <w:i/>
          <w:iCs/>
        </w:rPr>
      </w:pPr>
      <w:r w:rsidRPr="002E2A57">
        <w:rPr>
          <w:rFonts w:asciiTheme="majorHAnsi" w:eastAsia="Times New Roman" w:hAnsiTheme="majorHAnsi" w:cstheme="majorHAnsi"/>
          <w:i/>
          <w:iCs/>
        </w:rPr>
        <w:t xml:space="preserve">The narrowness of the expectation </w:t>
      </w:r>
    </w:p>
    <w:p w14:paraId="4F70F28E" w14:textId="2EA768C2" w:rsidR="000F50D3" w:rsidRDefault="0042533C" w:rsidP="00021897">
      <w:pPr>
        <w:spacing w:line="480" w:lineRule="auto"/>
        <w:rPr>
          <w:rFonts w:asciiTheme="majorHAnsi" w:eastAsia="Times New Roman" w:hAnsiTheme="majorHAnsi" w:cstheme="majorHAnsi"/>
        </w:rPr>
      </w:pPr>
      <w:r>
        <w:rPr>
          <w:rFonts w:asciiTheme="majorHAnsi" w:eastAsia="Times New Roman" w:hAnsiTheme="majorHAnsi" w:cstheme="majorHAnsi"/>
        </w:rPr>
        <w:lastRenderedPageBreak/>
        <w:t xml:space="preserve">The ability to detect deviations from the statistical baseline depends </w:t>
      </w:r>
      <w:r w:rsidR="00943F5D">
        <w:rPr>
          <w:rFonts w:asciiTheme="majorHAnsi" w:eastAsia="Times New Roman" w:hAnsiTheme="majorHAnsi" w:cstheme="majorHAnsi"/>
        </w:rPr>
        <w:t xml:space="preserve">in part </w:t>
      </w:r>
      <w:r>
        <w:rPr>
          <w:rFonts w:asciiTheme="majorHAnsi" w:eastAsia="Times New Roman" w:hAnsiTheme="majorHAnsi" w:cstheme="majorHAnsi"/>
        </w:rPr>
        <w:t xml:space="preserve">on the distribution of SADs in the feasible set. </w:t>
      </w:r>
      <w:r w:rsidR="0079078B">
        <w:rPr>
          <w:rFonts w:asciiTheme="majorHAnsi" w:eastAsia="Times New Roman" w:hAnsiTheme="majorHAnsi" w:cstheme="majorHAnsi"/>
        </w:rPr>
        <w:t xml:space="preserve">Overall, </w:t>
      </w:r>
      <w:r w:rsidR="0034562E">
        <w:rPr>
          <w:rFonts w:asciiTheme="majorHAnsi" w:eastAsia="Times New Roman" w:hAnsiTheme="majorHAnsi" w:cstheme="majorHAnsi"/>
        </w:rPr>
        <w:t xml:space="preserve">as the size of the feasible set increases, </w:t>
      </w:r>
      <w:r w:rsidR="0079078B">
        <w:rPr>
          <w:rFonts w:asciiTheme="majorHAnsi" w:eastAsia="Times New Roman" w:hAnsiTheme="majorHAnsi" w:cstheme="majorHAnsi"/>
        </w:rPr>
        <w:t>the SADs in a feasible set become more narrowly clustered around the central tendency of that feasible set</w:t>
      </w:r>
      <w:r w:rsidR="0034562E">
        <w:rPr>
          <w:rFonts w:asciiTheme="majorHAnsi" w:eastAsia="Times New Roman" w:hAnsiTheme="majorHAnsi" w:cstheme="majorHAnsi"/>
        </w:rPr>
        <w:t>, and the sampled distributions for shape metrics generally become less variable</w:t>
      </w:r>
      <w:r w:rsidR="0079078B">
        <w:rPr>
          <w:rFonts w:asciiTheme="majorHAnsi" w:eastAsia="Times New Roman" w:hAnsiTheme="majorHAnsi" w:cstheme="majorHAnsi"/>
        </w:rPr>
        <w:t xml:space="preserve"> </w:t>
      </w:r>
      <w:r w:rsidR="00B72CE9">
        <w:rPr>
          <w:rFonts w:asciiTheme="majorHAnsi" w:eastAsia="Times New Roman" w:hAnsiTheme="majorHAnsi" w:cstheme="majorHAnsi"/>
        </w:rPr>
        <w:t>(Figure 4)</w:t>
      </w:r>
      <w:r w:rsidR="0079078B">
        <w:rPr>
          <w:rFonts w:asciiTheme="majorHAnsi" w:eastAsia="Times New Roman" w:hAnsiTheme="majorHAnsi" w:cstheme="majorHAnsi"/>
        </w:rPr>
        <w:t xml:space="preserve">. </w:t>
      </w:r>
      <w:r w:rsidR="0034562E">
        <w:rPr>
          <w:rFonts w:asciiTheme="majorHAnsi" w:eastAsia="Times New Roman" w:hAnsiTheme="majorHAnsi" w:cstheme="majorHAnsi"/>
        </w:rPr>
        <w:t>In small communities, t</w:t>
      </w:r>
      <w:r w:rsidR="003A431D">
        <w:rPr>
          <w:rFonts w:asciiTheme="majorHAnsi" w:eastAsia="Times New Roman" w:hAnsiTheme="majorHAnsi" w:cstheme="majorHAnsi"/>
        </w:rPr>
        <w:t xml:space="preserve">he breadth indices are highly variable and often </w:t>
      </w:r>
      <w:r w:rsidR="00B8717A">
        <w:rPr>
          <w:rFonts w:asciiTheme="majorHAnsi" w:eastAsia="Times New Roman" w:hAnsiTheme="majorHAnsi" w:cstheme="majorHAnsi"/>
        </w:rPr>
        <w:t>very large – approaching 1</w:t>
      </w:r>
      <w:r w:rsidR="00C13A87">
        <w:rPr>
          <w:rFonts w:asciiTheme="majorHAnsi" w:eastAsia="Times New Roman" w:hAnsiTheme="majorHAnsi" w:cstheme="majorHAnsi"/>
        </w:rPr>
        <w:t xml:space="preserve">, </w:t>
      </w:r>
      <w:r w:rsidR="00B1778D">
        <w:rPr>
          <w:rFonts w:asciiTheme="majorHAnsi" w:eastAsia="Times New Roman" w:hAnsiTheme="majorHAnsi" w:cstheme="majorHAnsi"/>
        </w:rPr>
        <w:t xml:space="preserve">meaning that a 95% density interval of the values in the distribution </w:t>
      </w:r>
      <w:r w:rsidR="007F043F">
        <w:rPr>
          <w:rFonts w:asciiTheme="majorHAnsi" w:eastAsia="Times New Roman" w:hAnsiTheme="majorHAnsi" w:cstheme="majorHAnsi"/>
        </w:rPr>
        <w:t xml:space="preserve">spans nearly </w:t>
      </w:r>
      <w:r w:rsidR="00B1778D">
        <w:rPr>
          <w:rFonts w:asciiTheme="majorHAnsi" w:eastAsia="Times New Roman" w:hAnsiTheme="majorHAnsi" w:cstheme="majorHAnsi"/>
        </w:rPr>
        <w:t xml:space="preserve">the entire range of </w:t>
      </w:r>
      <w:r w:rsidR="00F50E4A">
        <w:rPr>
          <w:rFonts w:asciiTheme="majorHAnsi" w:eastAsia="Times New Roman" w:hAnsiTheme="majorHAnsi" w:cstheme="majorHAnsi"/>
        </w:rPr>
        <w:t>values</w:t>
      </w:r>
      <w:r w:rsidR="00530259">
        <w:rPr>
          <w:rFonts w:asciiTheme="majorHAnsi" w:eastAsia="Times New Roman" w:hAnsiTheme="majorHAnsi" w:cstheme="majorHAnsi"/>
        </w:rPr>
        <w:t xml:space="preserve"> – while the breadth indices for large</w:t>
      </w:r>
      <w:r w:rsidR="0032587F">
        <w:rPr>
          <w:rFonts w:asciiTheme="majorHAnsi" w:eastAsia="Times New Roman" w:hAnsiTheme="majorHAnsi" w:cstheme="majorHAnsi"/>
        </w:rPr>
        <w:t>r</w:t>
      </w:r>
      <w:r w:rsidR="00530259">
        <w:rPr>
          <w:rFonts w:asciiTheme="majorHAnsi" w:eastAsia="Times New Roman" w:hAnsiTheme="majorHAnsi" w:cstheme="majorHAnsi"/>
        </w:rPr>
        <w:t xml:space="preserve"> communities rarely </w:t>
      </w:r>
      <w:r w:rsidR="00CF2A65">
        <w:rPr>
          <w:rFonts w:asciiTheme="majorHAnsi" w:eastAsia="Times New Roman" w:hAnsiTheme="majorHAnsi" w:cstheme="majorHAnsi"/>
        </w:rPr>
        <w:t>exceed ~.7</w:t>
      </w:r>
      <w:r w:rsidR="00BB452A">
        <w:rPr>
          <w:rFonts w:asciiTheme="majorHAnsi" w:eastAsia="Times New Roman" w:hAnsiTheme="majorHAnsi" w:cstheme="majorHAnsi"/>
        </w:rPr>
        <w:t xml:space="preserve"> for skewness, Simpson evenness, and Shannon diversity, and ~.8 for the proportion of rare species</w:t>
      </w:r>
      <w:r w:rsidR="00F50E4A">
        <w:rPr>
          <w:rFonts w:asciiTheme="majorHAnsi" w:eastAsia="Times New Roman" w:hAnsiTheme="majorHAnsi" w:cstheme="majorHAnsi"/>
        </w:rPr>
        <w:t>.</w:t>
      </w:r>
      <w:r w:rsidR="00B1778D">
        <w:rPr>
          <w:rFonts w:asciiTheme="majorHAnsi" w:eastAsia="Times New Roman" w:hAnsiTheme="majorHAnsi" w:cstheme="majorHAnsi"/>
        </w:rPr>
        <w:t xml:space="preserve"> </w:t>
      </w:r>
      <w:r w:rsidR="00E115D2">
        <w:rPr>
          <w:rFonts w:asciiTheme="majorHAnsi" w:eastAsia="Times New Roman" w:hAnsiTheme="majorHAnsi" w:cstheme="majorHAnsi"/>
        </w:rPr>
        <w:t xml:space="preserve">Among our datasets, the FIA and Mammal Community databases have the smallest communities, in terms of S and N, and tend to </w:t>
      </w:r>
      <w:r w:rsidR="0034562E">
        <w:rPr>
          <w:rFonts w:asciiTheme="majorHAnsi" w:eastAsia="Times New Roman" w:hAnsiTheme="majorHAnsi" w:cstheme="majorHAnsi"/>
        </w:rPr>
        <w:t>have the largest proportions of feasible sets with</w:t>
      </w:r>
      <w:r w:rsidR="00E115D2">
        <w:rPr>
          <w:rFonts w:asciiTheme="majorHAnsi" w:eastAsia="Times New Roman" w:hAnsiTheme="majorHAnsi" w:cstheme="majorHAnsi"/>
        </w:rPr>
        <w:t xml:space="preserve"> high breadth indices</w:t>
      </w:r>
      <w:r w:rsidR="00FE59EC">
        <w:rPr>
          <w:rFonts w:asciiTheme="majorHAnsi" w:eastAsia="Times New Roman" w:hAnsiTheme="majorHAnsi" w:cstheme="majorHAnsi"/>
        </w:rPr>
        <w:t xml:space="preserve"> (Figure S6)</w:t>
      </w:r>
      <w:r w:rsidR="00E115D2">
        <w:rPr>
          <w:rFonts w:asciiTheme="majorHAnsi" w:eastAsia="Times New Roman" w:hAnsiTheme="majorHAnsi" w:cstheme="majorHAnsi"/>
        </w:rPr>
        <w:t>.</w:t>
      </w:r>
      <w:r w:rsidR="00297DB0">
        <w:rPr>
          <w:rFonts w:asciiTheme="majorHAnsi" w:eastAsia="Times New Roman" w:hAnsiTheme="majorHAnsi" w:cstheme="majorHAnsi"/>
        </w:rPr>
        <w:t xml:space="preserve">  </w:t>
      </w:r>
    </w:p>
    <w:p w14:paraId="59AF66A8" w14:textId="01862369" w:rsidR="00F7016C" w:rsidRDefault="00F7016C" w:rsidP="00021897">
      <w:pPr>
        <w:spacing w:line="480" w:lineRule="auto"/>
        <w:rPr>
          <w:rFonts w:asciiTheme="majorHAnsi" w:eastAsia="Times New Roman" w:hAnsiTheme="majorHAnsi" w:cstheme="majorHAnsi"/>
          <w:i/>
          <w:iCs/>
        </w:rPr>
      </w:pPr>
      <w:r>
        <w:rPr>
          <w:rFonts w:asciiTheme="majorHAnsi" w:eastAsia="Times New Roman" w:hAnsiTheme="majorHAnsi" w:cstheme="majorHAnsi"/>
          <w:i/>
          <w:iCs/>
        </w:rPr>
        <w:t xml:space="preserve">Sensitivity to sampling </w:t>
      </w:r>
      <w:r w:rsidR="00C27CD2">
        <w:rPr>
          <w:rFonts w:asciiTheme="majorHAnsi" w:eastAsia="Times New Roman" w:hAnsiTheme="majorHAnsi" w:cstheme="majorHAnsi"/>
          <w:i/>
          <w:iCs/>
        </w:rPr>
        <w:t>variability</w:t>
      </w:r>
    </w:p>
    <w:p w14:paraId="12093383" w14:textId="492AE3D3" w:rsidR="0073360F" w:rsidRDefault="0073360F" w:rsidP="00021897">
      <w:pPr>
        <w:spacing w:line="480" w:lineRule="auto"/>
        <w:rPr>
          <w:rFonts w:asciiTheme="majorHAnsi" w:eastAsia="Times New Roman" w:hAnsiTheme="majorHAnsi" w:cstheme="majorHAnsi"/>
        </w:rPr>
      </w:pPr>
      <w:r>
        <w:rPr>
          <w:rFonts w:asciiTheme="majorHAnsi" w:eastAsia="Times New Roman" w:hAnsiTheme="majorHAnsi" w:cstheme="majorHAnsi"/>
        </w:rPr>
        <w:t>In al</w:t>
      </w:r>
      <w:r w:rsidR="00A72227">
        <w:rPr>
          <w:rFonts w:asciiTheme="majorHAnsi" w:eastAsia="Times New Roman" w:hAnsiTheme="majorHAnsi" w:cstheme="majorHAnsi"/>
        </w:rPr>
        <w:t>most all</w:t>
      </w:r>
      <w:r>
        <w:rPr>
          <w:rFonts w:asciiTheme="majorHAnsi" w:eastAsia="Times New Roman" w:hAnsiTheme="majorHAnsi" w:cstheme="majorHAnsi"/>
        </w:rPr>
        <w:t xml:space="preserve"> cases, SADs adjusted for the under-observation of rare species are even more extreme relative to their feasible sets than unadjusted SADs</w:t>
      </w:r>
      <w:r w:rsidR="0066366A">
        <w:rPr>
          <w:rFonts w:asciiTheme="majorHAnsi" w:eastAsia="Times New Roman" w:hAnsiTheme="majorHAnsi" w:cstheme="majorHAnsi"/>
        </w:rPr>
        <w:t xml:space="preserve"> (Figure 5; see </w:t>
      </w:r>
      <w:r w:rsidR="0013454F">
        <w:rPr>
          <w:rFonts w:asciiTheme="majorHAnsi" w:eastAsia="Times New Roman" w:hAnsiTheme="majorHAnsi" w:cstheme="majorHAnsi"/>
        </w:rPr>
        <w:t>A</w:t>
      </w:r>
      <w:r w:rsidR="0066366A">
        <w:rPr>
          <w:rFonts w:asciiTheme="majorHAnsi" w:eastAsia="Times New Roman" w:hAnsiTheme="majorHAnsi" w:cstheme="majorHAnsi"/>
        </w:rPr>
        <w:t>ppendix A7 for complete results of resampling)</w:t>
      </w:r>
      <w:r>
        <w:rPr>
          <w:rFonts w:asciiTheme="majorHAnsi" w:eastAsia="Times New Roman" w:hAnsiTheme="majorHAnsi" w:cstheme="majorHAnsi"/>
        </w:rPr>
        <w:t xml:space="preserve">. </w:t>
      </w:r>
      <w:r w:rsidR="00034941">
        <w:rPr>
          <w:rFonts w:asciiTheme="majorHAnsi" w:eastAsia="Times New Roman" w:hAnsiTheme="majorHAnsi" w:cstheme="majorHAnsi"/>
        </w:rPr>
        <w:t xml:space="preserve">For </w:t>
      </w:r>
      <w:r w:rsidR="00B452C1">
        <w:rPr>
          <w:rFonts w:asciiTheme="majorHAnsi" w:eastAsia="Times New Roman" w:hAnsiTheme="majorHAnsi" w:cstheme="majorHAnsi"/>
        </w:rPr>
        <w:t>all da</w:t>
      </w:r>
      <w:r w:rsidR="00034941">
        <w:rPr>
          <w:rFonts w:asciiTheme="majorHAnsi" w:eastAsia="Times New Roman" w:hAnsiTheme="majorHAnsi" w:cstheme="majorHAnsi"/>
        </w:rPr>
        <w:t xml:space="preserve">tasets, adjusted SADs </w:t>
      </w:r>
      <w:r w:rsidR="00F84481">
        <w:rPr>
          <w:rFonts w:asciiTheme="majorHAnsi" w:eastAsia="Times New Roman" w:hAnsiTheme="majorHAnsi" w:cstheme="majorHAnsi"/>
        </w:rPr>
        <w:t>show more</w:t>
      </w:r>
      <w:r w:rsidR="00034941">
        <w:rPr>
          <w:rFonts w:asciiTheme="majorHAnsi" w:eastAsia="Times New Roman" w:hAnsiTheme="majorHAnsi" w:cstheme="majorHAnsi"/>
        </w:rPr>
        <w:t xml:space="preserve"> high values for skewness and the proportion of rare species, and low values for Simpson’s evenness and Shannon diversity, than unadjusted SADs.</w:t>
      </w:r>
      <w:r w:rsidR="00E15675">
        <w:rPr>
          <w:rFonts w:asciiTheme="majorHAnsi" w:eastAsia="Times New Roman" w:hAnsiTheme="majorHAnsi" w:cstheme="majorHAnsi"/>
        </w:rPr>
        <w:t xml:space="preserve"> </w:t>
      </w:r>
    </w:p>
    <w:p w14:paraId="14175519" w14:textId="495BB457" w:rsidR="008C5F52" w:rsidRPr="0073360F" w:rsidRDefault="007D1022" w:rsidP="00021897">
      <w:pPr>
        <w:spacing w:line="480" w:lineRule="auto"/>
        <w:rPr>
          <w:rFonts w:asciiTheme="majorHAnsi" w:eastAsia="Times New Roman" w:hAnsiTheme="majorHAnsi" w:cstheme="majorHAnsi"/>
        </w:rPr>
      </w:pPr>
      <w:r>
        <w:rPr>
          <w:rFonts w:asciiTheme="majorHAnsi" w:eastAsia="Times New Roman" w:hAnsiTheme="majorHAnsi" w:cstheme="majorHAnsi"/>
        </w:rPr>
        <w:t>Subsampling</w:t>
      </w:r>
      <w:r w:rsidR="00463C88">
        <w:rPr>
          <w:rFonts w:asciiTheme="majorHAnsi" w:eastAsia="Times New Roman" w:hAnsiTheme="majorHAnsi" w:cstheme="majorHAnsi"/>
        </w:rPr>
        <w:t xml:space="preserve"> </w:t>
      </w:r>
      <w:r w:rsidR="00040FCD">
        <w:rPr>
          <w:rFonts w:asciiTheme="majorHAnsi" w:eastAsia="Times New Roman" w:hAnsiTheme="majorHAnsi" w:cstheme="majorHAnsi"/>
        </w:rPr>
        <w:t>consistently reduces the proportion of extreme observations across all datasets and metrics</w:t>
      </w:r>
      <w:r w:rsidR="00613125">
        <w:rPr>
          <w:rFonts w:asciiTheme="majorHAnsi" w:eastAsia="Times New Roman" w:hAnsiTheme="majorHAnsi" w:cstheme="majorHAnsi"/>
        </w:rPr>
        <w:t xml:space="preserve"> (</w:t>
      </w:r>
      <w:r w:rsidR="005B7223">
        <w:rPr>
          <w:rFonts w:asciiTheme="majorHAnsi" w:eastAsia="Times New Roman" w:hAnsiTheme="majorHAnsi" w:cstheme="majorHAnsi"/>
        </w:rPr>
        <w:t xml:space="preserve">Figure </w:t>
      </w:r>
      <w:r w:rsidR="001F2DC7">
        <w:rPr>
          <w:rFonts w:asciiTheme="majorHAnsi" w:eastAsia="Times New Roman" w:hAnsiTheme="majorHAnsi" w:cstheme="majorHAnsi"/>
        </w:rPr>
        <w:t>5; Appendix A7</w:t>
      </w:r>
      <w:r w:rsidR="00613125">
        <w:rPr>
          <w:rFonts w:asciiTheme="majorHAnsi" w:eastAsia="Times New Roman" w:hAnsiTheme="majorHAnsi" w:cstheme="majorHAnsi"/>
        </w:rPr>
        <w:t>)</w:t>
      </w:r>
      <w:r w:rsidR="00040FCD">
        <w:rPr>
          <w:rFonts w:asciiTheme="majorHAnsi" w:eastAsia="Times New Roman" w:hAnsiTheme="majorHAnsi" w:cstheme="majorHAnsi"/>
        </w:rPr>
        <w:t xml:space="preserve">. </w:t>
      </w:r>
      <w:r w:rsidR="00606540">
        <w:rPr>
          <w:rFonts w:asciiTheme="majorHAnsi" w:eastAsia="Times New Roman" w:hAnsiTheme="majorHAnsi" w:cstheme="majorHAnsi"/>
        </w:rPr>
        <w:t xml:space="preserve">In most instances, the proportion of extreme observations still exceeds the proportion that would be expected by </w:t>
      </w:r>
      <w:r w:rsidR="00613125">
        <w:rPr>
          <w:rFonts w:asciiTheme="majorHAnsi" w:eastAsia="Times New Roman" w:hAnsiTheme="majorHAnsi" w:cstheme="majorHAnsi"/>
        </w:rPr>
        <w:t>chance</w:t>
      </w:r>
      <w:r w:rsidR="00606540">
        <w:rPr>
          <w:rFonts w:asciiTheme="majorHAnsi" w:eastAsia="Times New Roman" w:hAnsiTheme="majorHAnsi" w:cstheme="majorHAnsi"/>
        </w:rPr>
        <w:t xml:space="preserve">. </w:t>
      </w:r>
      <w:r w:rsidR="00B51B4F">
        <w:rPr>
          <w:rFonts w:asciiTheme="majorHAnsi" w:eastAsia="Times New Roman" w:hAnsiTheme="majorHAnsi" w:cstheme="majorHAnsi"/>
        </w:rPr>
        <w:t xml:space="preserve">However, the </w:t>
      </w:r>
      <w:r w:rsidR="00543E62">
        <w:rPr>
          <w:rFonts w:asciiTheme="majorHAnsi" w:eastAsia="Times New Roman" w:hAnsiTheme="majorHAnsi" w:cstheme="majorHAnsi"/>
        </w:rPr>
        <w:t xml:space="preserve">proportion </w:t>
      </w:r>
      <w:r w:rsidR="00263FD7">
        <w:rPr>
          <w:rFonts w:asciiTheme="majorHAnsi" w:eastAsia="Times New Roman" w:hAnsiTheme="majorHAnsi" w:cstheme="majorHAnsi"/>
        </w:rPr>
        <w:t>of sites with high numbers of</w:t>
      </w:r>
      <w:r w:rsidR="00543E62">
        <w:rPr>
          <w:rFonts w:asciiTheme="majorHAnsi" w:eastAsia="Times New Roman" w:hAnsiTheme="majorHAnsi" w:cstheme="majorHAnsi"/>
        </w:rPr>
        <w:t xml:space="preserve"> rare species observed for the</w:t>
      </w:r>
      <w:r w:rsidR="004A461C">
        <w:rPr>
          <w:rFonts w:asciiTheme="majorHAnsi" w:eastAsia="Times New Roman" w:hAnsiTheme="majorHAnsi" w:cstheme="majorHAnsi"/>
        </w:rPr>
        <w:t xml:space="preserve"> BBS and</w:t>
      </w:r>
      <w:r w:rsidR="00543E62">
        <w:rPr>
          <w:rFonts w:asciiTheme="majorHAnsi" w:eastAsia="Times New Roman" w:hAnsiTheme="majorHAnsi" w:cstheme="majorHAnsi"/>
        </w:rPr>
        <w:t xml:space="preserve"> Mammal Community database</w:t>
      </w:r>
      <w:r w:rsidR="00A43518">
        <w:rPr>
          <w:rFonts w:asciiTheme="majorHAnsi" w:eastAsia="Times New Roman" w:hAnsiTheme="majorHAnsi" w:cstheme="majorHAnsi"/>
        </w:rPr>
        <w:t>s</w:t>
      </w:r>
      <w:r w:rsidR="008E0901">
        <w:rPr>
          <w:rFonts w:asciiTheme="majorHAnsi" w:eastAsia="Times New Roman" w:hAnsiTheme="majorHAnsi" w:cstheme="majorHAnsi"/>
        </w:rPr>
        <w:t xml:space="preserve"> </w:t>
      </w:r>
      <w:r w:rsidR="00263FD7">
        <w:rPr>
          <w:rFonts w:asciiTheme="majorHAnsi" w:eastAsia="Times New Roman" w:hAnsiTheme="majorHAnsi" w:cstheme="majorHAnsi"/>
        </w:rPr>
        <w:t xml:space="preserve">drop from </w:t>
      </w:r>
      <w:r w:rsidR="00F165D4">
        <w:rPr>
          <w:rFonts w:asciiTheme="majorHAnsi" w:eastAsia="Times New Roman" w:hAnsiTheme="majorHAnsi" w:cstheme="majorHAnsi"/>
        </w:rPr>
        <w:t xml:space="preserve">4.5% to 1% and </w:t>
      </w:r>
      <w:r w:rsidR="00263FD7">
        <w:rPr>
          <w:rFonts w:asciiTheme="majorHAnsi" w:eastAsia="Times New Roman" w:hAnsiTheme="majorHAnsi" w:cstheme="majorHAnsi"/>
        </w:rPr>
        <w:t>~13% to 3.5% with resampling</w:t>
      </w:r>
      <w:r w:rsidR="00B4107B">
        <w:rPr>
          <w:rFonts w:asciiTheme="majorHAnsi" w:eastAsia="Times New Roman" w:hAnsiTheme="majorHAnsi" w:cstheme="majorHAnsi"/>
        </w:rPr>
        <w:t xml:space="preserve">. For </w:t>
      </w:r>
      <w:r w:rsidR="00A32665">
        <w:rPr>
          <w:rFonts w:asciiTheme="majorHAnsi" w:eastAsia="Times New Roman" w:hAnsiTheme="majorHAnsi" w:cstheme="majorHAnsi"/>
        </w:rPr>
        <w:t>FIA</w:t>
      </w:r>
      <w:r w:rsidR="00B4107B">
        <w:rPr>
          <w:rFonts w:asciiTheme="majorHAnsi" w:eastAsia="Times New Roman" w:hAnsiTheme="majorHAnsi" w:cstheme="majorHAnsi"/>
        </w:rPr>
        <w:t>, the</w:t>
      </w:r>
      <w:r w:rsidR="00F165D4">
        <w:rPr>
          <w:rFonts w:asciiTheme="majorHAnsi" w:eastAsia="Times New Roman" w:hAnsiTheme="majorHAnsi" w:cstheme="majorHAnsi"/>
        </w:rPr>
        <w:t xml:space="preserve"> proportions of sites with</w:t>
      </w:r>
      <w:r w:rsidR="00D57C6E">
        <w:rPr>
          <w:rFonts w:asciiTheme="majorHAnsi" w:eastAsia="Times New Roman" w:hAnsiTheme="majorHAnsi" w:cstheme="majorHAnsi"/>
        </w:rPr>
        <w:t xml:space="preserve"> high dissimilarity,</w:t>
      </w:r>
      <w:r w:rsidR="00F165D4">
        <w:rPr>
          <w:rFonts w:asciiTheme="majorHAnsi" w:eastAsia="Times New Roman" w:hAnsiTheme="majorHAnsi" w:cstheme="majorHAnsi"/>
        </w:rPr>
        <w:t xml:space="preserve"> low evenness and Shannon diversity </w:t>
      </w:r>
      <w:r w:rsidR="00D57C6E">
        <w:rPr>
          <w:rFonts w:asciiTheme="majorHAnsi" w:eastAsia="Times New Roman" w:hAnsiTheme="majorHAnsi" w:cstheme="majorHAnsi"/>
        </w:rPr>
        <w:t>all drop from 6-8% to 2-3%. Note that</w:t>
      </w:r>
      <w:r w:rsidR="00017FD3">
        <w:rPr>
          <w:rFonts w:asciiTheme="majorHAnsi" w:eastAsia="Times New Roman" w:hAnsiTheme="majorHAnsi" w:cstheme="majorHAnsi"/>
        </w:rPr>
        <w:t xml:space="preserve">, for FIA, </w:t>
      </w:r>
      <w:r w:rsidR="00D57C6E">
        <w:rPr>
          <w:rFonts w:asciiTheme="majorHAnsi" w:eastAsia="Times New Roman" w:hAnsiTheme="majorHAnsi" w:cstheme="majorHAnsi"/>
        </w:rPr>
        <w:t xml:space="preserve">neither the raw nor the resampled SADs </w:t>
      </w:r>
      <w:r w:rsidR="00770062">
        <w:rPr>
          <w:rFonts w:asciiTheme="majorHAnsi" w:eastAsia="Times New Roman" w:hAnsiTheme="majorHAnsi" w:cstheme="majorHAnsi"/>
        </w:rPr>
        <w:t xml:space="preserve">have a disproportionate representation of </w:t>
      </w:r>
      <w:r w:rsidR="0030467A">
        <w:rPr>
          <w:rFonts w:asciiTheme="majorHAnsi" w:eastAsia="Times New Roman" w:hAnsiTheme="majorHAnsi" w:cstheme="majorHAnsi"/>
        </w:rPr>
        <w:t>extreme values for the remaining metrics</w:t>
      </w:r>
      <w:r w:rsidR="00770062">
        <w:rPr>
          <w:rFonts w:asciiTheme="majorHAnsi" w:eastAsia="Times New Roman" w:hAnsiTheme="majorHAnsi" w:cstheme="majorHAnsi"/>
        </w:rPr>
        <w:t xml:space="preserve">. </w:t>
      </w:r>
    </w:p>
    <w:p w14:paraId="1AF91540" w14:textId="589A6D47" w:rsidR="00810023" w:rsidRPr="002E2A57" w:rsidRDefault="009C503C" w:rsidP="00021897">
      <w:pPr>
        <w:spacing w:line="480" w:lineRule="auto"/>
        <w:rPr>
          <w:rFonts w:asciiTheme="majorHAnsi" w:eastAsia="Times New Roman" w:hAnsiTheme="majorHAnsi" w:cstheme="majorHAnsi"/>
        </w:rPr>
      </w:pPr>
      <w:r w:rsidRPr="002E2A57">
        <w:rPr>
          <w:rFonts w:asciiTheme="majorHAnsi" w:eastAsia="Times New Roman" w:hAnsiTheme="majorHAnsi" w:cstheme="majorHAnsi"/>
          <w:b/>
          <w:bCs/>
        </w:rPr>
        <w:t>D</w:t>
      </w:r>
      <w:r w:rsidR="00D6678E" w:rsidRPr="002E2A57">
        <w:rPr>
          <w:rFonts w:asciiTheme="majorHAnsi" w:eastAsia="Times New Roman" w:hAnsiTheme="majorHAnsi" w:cstheme="majorHAnsi"/>
          <w:b/>
          <w:bCs/>
        </w:rPr>
        <w:t>iscussion</w:t>
      </w:r>
    </w:p>
    <w:p w14:paraId="2F33E723" w14:textId="5507C228" w:rsidR="00C43887" w:rsidRDefault="00C97CB6" w:rsidP="00021897">
      <w:pPr>
        <w:spacing w:line="480" w:lineRule="auto"/>
        <w:rPr>
          <w:rFonts w:asciiTheme="majorHAnsi" w:eastAsia="Times New Roman" w:hAnsiTheme="majorHAnsi" w:cstheme="majorHAnsi"/>
        </w:rPr>
      </w:pPr>
      <w:r w:rsidRPr="002E2A57">
        <w:rPr>
          <w:rFonts w:asciiTheme="majorHAnsi" w:eastAsia="Times New Roman" w:hAnsiTheme="majorHAnsi" w:cstheme="majorHAnsi"/>
        </w:rPr>
        <w:lastRenderedPageBreak/>
        <w:t xml:space="preserve">We found widespread evidence that SADs for a range of real ecological communities </w:t>
      </w:r>
      <w:r w:rsidR="005452A3">
        <w:rPr>
          <w:rFonts w:asciiTheme="majorHAnsi" w:eastAsia="Times New Roman" w:hAnsiTheme="majorHAnsi" w:cstheme="majorHAnsi"/>
        </w:rPr>
        <w:t>deviate from the forms expected</w:t>
      </w:r>
      <w:r w:rsidR="009D4222" w:rsidRPr="002E2A57">
        <w:rPr>
          <w:rFonts w:asciiTheme="majorHAnsi" w:eastAsia="Times New Roman" w:hAnsiTheme="majorHAnsi" w:cstheme="majorHAnsi"/>
        </w:rPr>
        <w:t xml:space="preserve"> given </w:t>
      </w:r>
      <w:r w:rsidR="004C3E25">
        <w:rPr>
          <w:rFonts w:asciiTheme="majorHAnsi" w:eastAsia="Times New Roman" w:hAnsiTheme="majorHAnsi" w:cstheme="majorHAnsi"/>
        </w:rPr>
        <w:t>the distribution of shapes within their feasible sets.</w:t>
      </w:r>
      <w:r w:rsidRPr="002E2A57">
        <w:rPr>
          <w:rFonts w:asciiTheme="majorHAnsi" w:eastAsia="Times New Roman" w:hAnsiTheme="majorHAnsi" w:cstheme="majorHAnsi"/>
        </w:rPr>
        <w:t xml:space="preserve"> </w:t>
      </w:r>
      <w:r w:rsidR="00E91ECC">
        <w:rPr>
          <w:rFonts w:asciiTheme="majorHAnsi" w:eastAsia="Times New Roman" w:hAnsiTheme="majorHAnsi" w:cstheme="majorHAnsi"/>
        </w:rPr>
        <w:t>Overall, t</w:t>
      </w:r>
      <w:r w:rsidR="003725E8" w:rsidRPr="002E2A57">
        <w:rPr>
          <w:rFonts w:asciiTheme="majorHAnsi" w:eastAsia="Times New Roman" w:hAnsiTheme="majorHAnsi" w:cstheme="majorHAnsi"/>
        </w:rPr>
        <w:t xml:space="preserve">hese deviations </w:t>
      </w:r>
      <w:r w:rsidR="000C4C33">
        <w:rPr>
          <w:rFonts w:asciiTheme="majorHAnsi" w:eastAsia="Times New Roman" w:hAnsiTheme="majorHAnsi" w:cstheme="majorHAnsi"/>
        </w:rPr>
        <w:t>may signal</w:t>
      </w:r>
      <w:r w:rsidR="00C07054">
        <w:rPr>
          <w:rFonts w:asciiTheme="majorHAnsi" w:eastAsia="Times New Roman" w:hAnsiTheme="majorHAnsi" w:cstheme="majorHAnsi"/>
        </w:rPr>
        <w:t xml:space="preserve"> that ecological processes operate </w:t>
      </w:r>
      <w:r w:rsidR="00B17856" w:rsidRPr="002E2A57">
        <w:rPr>
          <w:rFonts w:asciiTheme="majorHAnsi" w:eastAsia="Times New Roman" w:hAnsiTheme="majorHAnsi" w:cstheme="majorHAnsi"/>
        </w:rPr>
        <w:t>on top of statistical constraints</w:t>
      </w:r>
      <w:r w:rsidR="00AD4560">
        <w:rPr>
          <w:rFonts w:asciiTheme="majorHAnsi" w:eastAsia="Times New Roman" w:hAnsiTheme="majorHAnsi" w:cstheme="majorHAnsi"/>
        </w:rPr>
        <w:t xml:space="preserve">, thereby </w:t>
      </w:r>
      <w:r w:rsidR="00292F49">
        <w:rPr>
          <w:rFonts w:asciiTheme="majorHAnsi" w:eastAsia="Times New Roman" w:hAnsiTheme="majorHAnsi" w:cstheme="majorHAnsi"/>
        </w:rPr>
        <w:t>driv</w:t>
      </w:r>
      <w:r w:rsidR="00AD4560">
        <w:rPr>
          <w:rFonts w:asciiTheme="majorHAnsi" w:eastAsia="Times New Roman" w:hAnsiTheme="majorHAnsi" w:cstheme="majorHAnsi"/>
        </w:rPr>
        <w:t>ing</w:t>
      </w:r>
      <w:r w:rsidR="003725E8" w:rsidRPr="002E2A57">
        <w:rPr>
          <w:rFonts w:asciiTheme="majorHAnsi" w:eastAsia="Times New Roman" w:hAnsiTheme="majorHAnsi" w:cstheme="majorHAnsi"/>
        </w:rPr>
        <w:t xml:space="preserve"> the SAD away from </w:t>
      </w:r>
      <w:r w:rsidR="00621D12">
        <w:rPr>
          <w:rFonts w:asciiTheme="majorHAnsi" w:eastAsia="Times New Roman" w:hAnsiTheme="majorHAnsi" w:cstheme="majorHAnsi"/>
        </w:rPr>
        <w:t xml:space="preserve">shapes </w:t>
      </w:r>
      <w:r w:rsidR="007D0A3D">
        <w:rPr>
          <w:rFonts w:asciiTheme="majorHAnsi" w:eastAsia="Times New Roman" w:hAnsiTheme="majorHAnsi" w:cstheme="majorHAnsi"/>
        </w:rPr>
        <w:t>generated by purely statistical processes</w:t>
      </w:r>
      <w:r w:rsidR="003725E8" w:rsidRPr="002E2A57">
        <w:rPr>
          <w:rFonts w:asciiTheme="majorHAnsi" w:eastAsia="Times New Roman" w:hAnsiTheme="majorHAnsi" w:cstheme="majorHAnsi"/>
        </w:rPr>
        <w:t xml:space="preserve">. </w:t>
      </w:r>
      <w:r w:rsidR="002D562F">
        <w:rPr>
          <w:rFonts w:asciiTheme="majorHAnsi" w:eastAsia="Times New Roman" w:hAnsiTheme="majorHAnsi" w:cstheme="majorHAnsi"/>
        </w:rPr>
        <w:t xml:space="preserve">We also found that </w:t>
      </w:r>
      <w:r w:rsidR="006700A7">
        <w:rPr>
          <w:rFonts w:asciiTheme="majorHAnsi" w:eastAsia="Times New Roman" w:hAnsiTheme="majorHAnsi" w:cstheme="majorHAnsi"/>
        </w:rPr>
        <w:t>the</w:t>
      </w:r>
      <w:r w:rsidR="002D562F">
        <w:rPr>
          <w:rFonts w:asciiTheme="majorHAnsi" w:eastAsia="Times New Roman" w:hAnsiTheme="majorHAnsi" w:cstheme="majorHAnsi"/>
        </w:rPr>
        <w:t xml:space="preserve"> </w:t>
      </w:r>
      <w:r w:rsidR="00F84481">
        <w:rPr>
          <w:rFonts w:asciiTheme="majorHAnsi" w:eastAsia="Times New Roman" w:hAnsiTheme="majorHAnsi" w:cstheme="majorHAnsi"/>
        </w:rPr>
        <w:t>magnitude and form of deviation</w:t>
      </w:r>
      <w:r w:rsidR="002D562F">
        <w:rPr>
          <w:rFonts w:asciiTheme="majorHAnsi" w:eastAsia="Times New Roman" w:hAnsiTheme="majorHAnsi" w:cstheme="majorHAnsi"/>
        </w:rPr>
        <w:t xml:space="preserve"> varied among the datasets we considered. </w:t>
      </w:r>
      <w:r w:rsidR="00342DFA">
        <w:rPr>
          <w:rFonts w:asciiTheme="majorHAnsi" w:eastAsia="Times New Roman" w:hAnsiTheme="majorHAnsi" w:cstheme="majorHAnsi"/>
        </w:rPr>
        <w:t xml:space="preserve">This variability may reflect statistical phenomena related </w:t>
      </w:r>
      <w:r w:rsidR="00012393">
        <w:rPr>
          <w:rFonts w:asciiTheme="majorHAnsi" w:eastAsia="Times New Roman" w:hAnsiTheme="majorHAnsi" w:cstheme="majorHAnsi"/>
        </w:rPr>
        <w:t xml:space="preserve">to </w:t>
      </w:r>
      <w:r w:rsidR="00342DFA">
        <w:rPr>
          <w:rFonts w:asciiTheme="majorHAnsi" w:eastAsia="Times New Roman" w:hAnsiTheme="majorHAnsi" w:cstheme="majorHAnsi"/>
        </w:rPr>
        <w:t>the size of S</w:t>
      </w:r>
      <w:r w:rsidR="005A21F4">
        <w:rPr>
          <w:rFonts w:asciiTheme="majorHAnsi" w:eastAsia="Times New Roman" w:hAnsiTheme="majorHAnsi" w:cstheme="majorHAnsi"/>
        </w:rPr>
        <w:t xml:space="preserve"> and </w:t>
      </w:r>
      <w:r w:rsidR="00342DFA">
        <w:rPr>
          <w:rFonts w:asciiTheme="majorHAnsi" w:eastAsia="Times New Roman" w:hAnsiTheme="majorHAnsi" w:cstheme="majorHAnsi"/>
        </w:rPr>
        <w:t xml:space="preserve">N and their ratio, or it may reflect different biological processes dominating in different contexts. </w:t>
      </w:r>
      <w:r w:rsidR="002D562F">
        <w:rPr>
          <w:rFonts w:asciiTheme="majorHAnsi" w:eastAsia="Times New Roman" w:hAnsiTheme="majorHAnsi" w:cstheme="majorHAnsi"/>
        </w:rPr>
        <w:t xml:space="preserve">Finally, </w:t>
      </w:r>
      <w:r w:rsidR="00863017">
        <w:rPr>
          <w:rFonts w:asciiTheme="majorHAnsi" w:eastAsia="Times New Roman" w:hAnsiTheme="majorHAnsi" w:cstheme="majorHAnsi"/>
        </w:rPr>
        <w:t>although</w:t>
      </w:r>
      <w:r w:rsidR="00863017" w:rsidRPr="002E2A57">
        <w:rPr>
          <w:rFonts w:asciiTheme="majorHAnsi" w:eastAsia="Times New Roman" w:hAnsiTheme="majorHAnsi" w:cstheme="majorHAnsi"/>
        </w:rPr>
        <w:t xml:space="preserve"> a disproportionate number of communities deviated statistically </w:t>
      </w:r>
      <w:r w:rsidR="00863017">
        <w:rPr>
          <w:rFonts w:asciiTheme="majorHAnsi" w:eastAsia="Times New Roman" w:hAnsiTheme="majorHAnsi" w:cstheme="majorHAnsi"/>
        </w:rPr>
        <w:t xml:space="preserve">from </w:t>
      </w:r>
      <w:r w:rsidR="00863017" w:rsidRPr="002E2A57">
        <w:rPr>
          <w:rFonts w:asciiTheme="majorHAnsi" w:eastAsia="Times New Roman" w:hAnsiTheme="majorHAnsi" w:cstheme="majorHAnsi"/>
        </w:rPr>
        <w:t>their feasible set</w:t>
      </w:r>
      <w:r w:rsidR="00863017">
        <w:rPr>
          <w:rFonts w:asciiTheme="majorHAnsi" w:eastAsia="Times New Roman" w:hAnsiTheme="majorHAnsi" w:cstheme="majorHAnsi"/>
        </w:rPr>
        <w:t>s</w:t>
      </w:r>
      <w:r w:rsidR="00863017" w:rsidRPr="002E2A57">
        <w:rPr>
          <w:rFonts w:asciiTheme="majorHAnsi" w:eastAsia="Times New Roman" w:hAnsiTheme="majorHAnsi" w:cstheme="majorHAnsi"/>
        </w:rPr>
        <w:t xml:space="preserve">, there were </w:t>
      </w:r>
      <w:r w:rsidR="00863017">
        <w:rPr>
          <w:rFonts w:asciiTheme="majorHAnsi" w:eastAsia="Times New Roman" w:hAnsiTheme="majorHAnsi" w:cstheme="majorHAnsi"/>
        </w:rPr>
        <w:t xml:space="preserve">also </w:t>
      </w:r>
      <w:r w:rsidR="00863017" w:rsidRPr="002E2A57">
        <w:rPr>
          <w:rFonts w:asciiTheme="majorHAnsi" w:eastAsia="Times New Roman" w:hAnsiTheme="majorHAnsi" w:cstheme="majorHAnsi"/>
        </w:rPr>
        <w:t xml:space="preserve">many communities for which we did not detect deviations. </w:t>
      </w:r>
      <w:r w:rsidR="00012393">
        <w:rPr>
          <w:rFonts w:asciiTheme="majorHAnsi" w:eastAsia="Times New Roman" w:hAnsiTheme="majorHAnsi" w:cstheme="majorHAnsi"/>
        </w:rPr>
        <w:t xml:space="preserve">This does not </w:t>
      </w:r>
      <w:r w:rsidR="007E40ED">
        <w:rPr>
          <w:rFonts w:asciiTheme="majorHAnsi" w:eastAsia="Times New Roman" w:hAnsiTheme="majorHAnsi" w:cstheme="majorHAnsi"/>
        </w:rPr>
        <w:t>imply the absence of</w:t>
      </w:r>
      <w:r w:rsidR="00012393">
        <w:rPr>
          <w:rFonts w:asciiTheme="majorHAnsi" w:eastAsia="Times New Roman" w:hAnsiTheme="majorHAnsi" w:cstheme="majorHAnsi"/>
        </w:rPr>
        <w:t xml:space="preserve"> ecological processes </w:t>
      </w:r>
      <w:r w:rsidR="007E40ED">
        <w:rPr>
          <w:rFonts w:asciiTheme="majorHAnsi" w:eastAsia="Times New Roman" w:hAnsiTheme="majorHAnsi" w:cstheme="majorHAnsi"/>
        </w:rPr>
        <w:t xml:space="preserve">operating </w:t>
      </w:r>
      <w:r w:rsidR="000C299D">
        <w:rPr>
          <w:rFonts w:asciiTheme="majorHAnsi" w:eastAsia="Times New Roman" w:hAnsiTheme="majorHAnsi" w:cstheme="majorHAnsi"/>
        </w:rPr>
        <w:t>on these SADs</w:t>
      </w:r>
      <w:r w:rsidR="007E40ED">
        <w:rPr>
          <w:rFonts w:asciiTheme="majorHAnsi" w:eastAsia="Times New Roman" w:hAnsiTheme="majorHAnsi" w:cstheme="majorHAnsi"/>
        </w:rPr>
        <w:t>. Rather, one possible explanation is tha</w:t>
      </w:r>
      <w:r w:rsidR="00012393">
        <w:rPr>
          <w:rFonts w:asciiTheme="majorHAnsi" w:eastAsia="Times New Roman" w:hAnsiTheme="majorHAnsi" w:cstheme="majorHAnsi"/>
        </w:rPr>
        <w:t xml:space="preserve">t </w:t>
      </w:r>
      <w:r w:rsidR="00863017">
        <w:rPr>
          <w:rFonts w:asciiTheme="majorHAnsi" w:eastAsia="Times New Roman" w:hAnsiTheme="majorHAnsi" w:cstheme="majorHAnsi"/>
        </w:rPr>
        <w:t>multiple</w:t>
      </w:r>
      <w:r w:rsidR="00863017" w:rsidRPr="002E2A57">
        <w:rPr>
          <w:rFonts w:asciiTheme="majorHAnsi" w:eastAsia="Times New Roman" w:hAnsiTheme="majorHAnsi" w:cstheme="majorHAnsi"/>
        </w:rPr>
        <w:t xml:space="preserve"> ecological processes </w:t>
      </w:r>
      <w:r w:rsidR="00750DFC">
        <w:rPr>
          <w:rFonts w:asciiTheme="majorHAnsi" w:eastAsia="Times New Roman" w:hAnsiTheme="majorHAnsi" w:cstheme="majorHAnsi"/>
        </w:rPr>
        <w:t>are</w:t>
      </w:r>
      <w:r w:rsidR="00012393">
        <w:rPr>
          <w:rFonts w:asciiTheme="majorHAnsi" w:eastAsia="Times New Roman" w:hAnsiTheme="majorHAnsi" w:cstheme="majorHAnsi"/>
        </w:rPr>
        <w:t xml:space="preserve"> </w:t>
      </w:r>
      <w:r w:rsidR="00863017" w:rsidRPr="002E2A57">
        <w:rPr>
          <w:rFonts w:asciiTheme="majorHAnsi" w:eastAsia="Times New Roman" w:hAnsiTheme="majorHAnsi" w:cstheme="majorHAnsi"/>
        </w:rPr>
        <w:t>operat</w:t>
      </w:r>
      <w:r w:rsidR="00012393">
        <w:rPr>
          <w:rFonts w:asciiTheme="majorHAnsi" w:eastAsia="Times New Roman" w:hAnsiTheme="majorHAnsi" w:cstheme="majorHAnsi"/>
        </w:rPr>
        <w:t>ing</w:t>
      </w:r>
      <w:r w:rsidR="00863017" w:rsidRPr="002E2A57">
        <w:rPr>
          <w:rFonts w:asciiTheme="majorHAnsi" w:eastAsia="Times New Roman" w:hAnsiTheme="majorHAnsi" w:cstheme="majorHAnsi"/>
        </w:rPr>
        <w:t xml:space="preserve"> simultaneously and with countervailing </w:t>
      </w:r>
      <w:r w:rsidR="000C299D">
        <w:rPr>
          <w:rFonts w:asciiTheme="majorHAnsi" w:eastAsia="Times New Roman" w:hAnsiTheme="majorHAnsi" w:cstheme="majorHAnsi"/>
        </w:rPr>
        <w:t>effects,</w:t>
      </w:r>
      <w:r w:rsidR="00863017" w:rsidRPr="002E2A57">
        <w:rPr>
          <w:rFonts w:asciiTheme="majorHAnsi" w:eastAsia="Times New Roman" w:hAnsiTheme="majorHAnsi" w:cstheme="majorHAnsi"/>
        </w:rPr>
        <w:t xml:space="preserve"> resulting in no dominating net </w:t>
      </w:r>
      <w:r w:rsidR="000C299D">
        <w:rPr>
          <w:rFonts w:asciiTheme="majorHAnsi" w:eastAsia="Times New Roman" w:hAnsiTheme="majorHAnsi" w:cstheme="majorHAnsi"/>
        </w:rPr>
        <w:t>impact</w:t>
      </w:r>
      <w:r w:rsidR="00863017" w:rsidRPr="002E2A57">
        <w:rPr>
          <w:rFonts w:asciiTheme="majorHAnsi" w:eastAsia="Times New Roman" w:hAnsiTheme="majorHAnsi" w:cstheme="majorHAnsi"/>
        </w:rPr>
        <w:t xml:space="preserve"> on the shape of the distribution beyond that imposed by fundamental constraints (Harte </w:t>
      </w:r>
      <w:r w:rsidR="00863017">
        <w:rPr>
          <w:rFonts w:asciiTheme="majorHAnsi" w:eastAsia="Times New Roman" w:hAnsiTheme="majorHAnsi" w:cstheme="majorHAnsi"/>
        </w:rPr>
        <w:t>2011; Harte and Newman 2014</w:t>
      </w:r>
      <w:r w:rsidR="00863017" w:rsidRPr="002E2A57">
        <w:rPr>
          <w:rFonts w:asciiTheme="majorHAnsi" w:eastAsia="Times New Roman" w:hAnsiTheme="majorHAnsi" w:cstheme="majorHAnsi"/>
        </w:rPr>
        <w:t xml:space="preserve">). </w:t>
      </w:r>
      <w:r w:rsidR="003F41B3" w:rsidRPr="002E2A57">
        <w:rPr>
          <w:rFonts w:asciiTheme="majorHAnsi" w:eastAsia="Times New Roman" w:hAnsiTheme="majorHAnsi" w:cstheme="majorHAnsi"/>
        </w:rPr>
        <w:t xml:space="preserve">Going forward, testing whether ecological theories or common functional approximations </w:t>
      </w:r>
      <w:r w:rsidR="003F41B3">
        <w:rPr>
          <w:rFonts w:asciiTheme="majorHAnsi" w:eastAsia="Times New Roman" w:hAnsiTheme="majorHAnsi" w:cstheme="majorHAnsi"/>
        </w:rPr>
        <w:t>(</w:t>
      </w:r>
      <w:proofErr w:type="gramStart"/>
      <w:r w:rsidR="003F41B3">
        <w:rPr>
          <w:rFonts w:asciiTheme="majorHAnsi" w:eastAsia="Times New Roman" w:hAnsiTheme="majorHAnsi" w:cstheme="majorHAnsi"/>
        </w:rPr>
        <w:t>e.g.</w:t>
      </w:r>
      <w:proofErr w:type="gramEnd"/>
      <w:r w:rsidR="003F41B3">
        <w:rPr>
          <w:rFonts w:asciiTheme="majorHAnsi" w:eastAsia="Times New Roman" w:hAnsiTheme="majorHAnsi" w:cstheme="majorHAnsi"/>
        </w:rPr>
        <w:t xml:space="preserve"> the log-normal distribution) </w:t>
      </w:r>
      <w:r w:rsidR="003F41B3" w:rsidRPr="002E2A57">
        <w:rPr>
          <w:rFonts w:asciiTheme="majorHAnsi" w:eastAsia="Times New Roman" w:hAnsiTheme="majorHAnsi" w:cstheme="majorHAnsi"/>
        </w:rPr>
        <w:t xml:space="preserve">accurately predict </w:t>
      </w:r>
      <w:r w:rsidR="007E40ED">
        <w:rPr>
          <w:rFonts w:asciiTheme="majorHAnsi" w:eastAsia="Times New Roman" w:hAnsiTheme="majorHAnsi" w:cstheme="majorHAnsi"/>
        </w:rPr>
        <w:t>the</w:t>
      </w:r>
      <w:r w:rsidR="003F41B3" w:rsidRPr="002E2A57">
        <w:rPr>
          <w:rFonts w:asciiTheme="majorHAnsi" w:eastAsia="Times New Roman" w:hAnsiTheme="majorHAnsi" w:cstheme="majorHAnsi"/>
        </w:rPr>
        <w:t xml:space="preserve"> deviations between observed SADs and their </w:t>
      </w:r>
      <w:r w:rsidR="003F41B3">
        <w:rPr>
          <w:rFonts w:asciiTheme="majorHAnsi" w:eastAsia="Times New Roman" w:hAnsiTheme="majorHAnsi" w:cstheme="majorHAnsi"/>
        </w:rPr>
        <w:t>statistical baselines</w:t>
      </w:r>
      <w:r w:rsidR="003F41B3" w:rsidRPr="002E2A57">
        <w:rPr>
          <w:rFonts w:asciiTheme="majorHAnsi" w:eastAsia="Times New Roman" w:hAnsiTheme="majorHAnsi" w:cstheme="majorHAnsi"/>
        </w:rPr>
        <w:t xml:space="preserve"> </w:t>
      </w:r>
      <w:r w:rsidR="007538C8">
        <w:rPr>
          <w:rFonts w:asciiTheme="majorHAnsi" w:eastAsia="Times New Roman" w:hAnsiTheme="majorHAnsi" w:cstheme="majorHAnsi"/>
        </w:rPr>
        <w:t>may</w:t>
      </w:r>
      <w:r w:rsidR="003F41B3" w:rsidRPr="002E2A57">
        <w:rPr>
          <w:rFonts w:asciiTheme="majorHAnsi" w:eastAsia="Times New Roman" w:hAnsiTheme="majorHAnsi" w:cstheme="majorHAnsi"/>
        </w:rPr>
        <w:t xml:space="preserve"> be much more fruitful than focusing only on the general form of the </w:t>
      </w:r>
      <w:r w:rsidR="000D47BA">
        <w:rPr>
          <w:rFonts w:asciiTheme="majorHAnsi" w:eastAsia="Times New Roman" w:hAnsiTheme="majorHAnsi" w:cstheme="majorHAnsi"/>
        </w:rPr>
        <w:t>SAD</w:t>
      </w:r>
      <w:r w:rsidR="003F41B3" w:rsidRPr="002E2A57">
        <w:rPr>
          <w:rFonts w:asciiTheme="majorHAnsi" w:eastAsia="Times New Roman" w:hAnsiTheme="majorHAnsi" w:cstheme="majorHAnsi"/>
        </w:rPr>
        <w:t xml:space="preserve"> (McGill</w:t>
      </w:r>
      <w:r w:rsidR="003F41B3">
        <w:rPr>
          <w:rFonts w:asciiTheme="majorHAnsi" w:eastAsia="Times New Roman" w:hAnsiTheme="majorHAnsi" w:cstheme="majorHAnsi"/>
        </w:rPr>
        <w:t xml:space="preserve"> et al.</w:t>
      </w:r>
      <w:r w:rsidR="003F41B3" w:rsidRPr="002E2A57">
        <w:rPr>
          <w:rFonts w:asciiTheme="majorHAnsi" w:eastAsia="Times New Roman" w:hAnsiTheme="majorHAnsi" w:cstheme="majorHAnsi"/>
        </w:rPr>
        <w:t xml:space="preserve"> 2007; </w:t>
      </w:r>
      <w:proofErr w:type="spellStart"/>
      <w:r w:rsidR="003F41B3" w:rsidRPr="002E2A57">
        <w:rPr>
          <w:rFonts w:asciiTheme="majorHAnsi" w:eastAsia="Times New Roman" w:hAnsiTheme="majorHAnsi" w:cstheme="majorHAnsi"/>
        </w:rPr>
        <w:t>Locey</w:t>
      </w:r>
      <w:proofErr w:type="spellEnd"/>
      <w:r w:rsidR="003F41B3" w:rsidRPr="002E2A57">
        <w:rPr>
          <w:rFonts w:asciiTheme="majorHAnsi" w:eastAsia="Times New Roman" w:hAnsiTheme="majorHAnsi" w:cstheme="majorHAnsi"/>
        </w:rPr>
        <w:t xml:space="preserve"> and White 2013</w:t>
      </w:r>
      <w:r w:rsidR="007E3F38">
        <w:rPr>
          <w:rFonts w:asciiTheme="majorHAnsi" w:eastAsia="Times New Roman" w:hAnsiTheme="majorHAnsi" w:cstheme="majorHAnsi"/>
        </w:rPr>
        <w:t>; Harte and Newman 2014</w:t>
      </w:r>
      <w:r w:rsidR="003F41B3" w:rsidRPr="002E2A57">
        <w:rPr>
          <w:rFonts w:asciiTheme="majorHAnsi" w:eastAsia="Times New Roman" w:hAnsiTheme="majorHAnsi" w:cstheme="majorHAnsi"/>
        </w:rPr>
        <w:t>).</w:t>
      </w:r>
    </w:p>
    <w:p w14:paraId="7A19E4EC" w14:textId="3792294E" w:rsidR="002A3191" w:rsidRDefault="00FB430A" w:rsidP="00021897">
      <w:pPr>
        <w:spacing w:line="480" w:lineRule="auto"/>
        <w:rPr>
          <w:rFonts w:asciiTheme="majorHAnsi" w:eastAsia="Times New Roman" w:hAnsiTheme="majorHAnsi" w:cstheme="majorHAnsi"/>
        </w:rPr>
      </w:pPr>
      <w:r>
        <w:rPr>
          <w:rFonts w:asciiTheme="majorHAnsi" w:eastAsia="Times New Roman" w:hAnsiTheme="majorHAnsi" w:cstheme="majorHAnsi"/>
        </w:rPr>
        <w:t xml:space="preserve">In most cases, and </w:t>
      </w:r>
      <w:r w:rsidR="00A975F5">
        <w:rPr>
          <w:rFonts w:asciiTheme="majorHAnsi" w:eastAsia="Times New Roman" w:hAnsiTheme="majorHAnsi" w:cstheme="majorHAnsi"/>
        </w:rPr>
        <w:t>most pronouncedly</w:t>
      </w:r>
      <w:r>
        <w:rPr>
          <w:rFonts w:asciiTheme="majorHAnsi" w:eastAsia="Times New Roman" w:hAnsiTheme="majorHAnsi" w:cstheme="majorHAnsi"/>
        </w:rPr>
        <w:t xml:space="preserve"> for the</w:t>
      </w:r>
      <w:r w:rsidR="00594806">
        <w:rPr>
          <w:rFonts w:asciiTheme="majorHAnsi" w:eastAsia="Times New Roman" w:hAnsiTheme="majorHAnsi" w:cstheme="majorHAnsi"/>
        </w:rPr>
        <w:t xml:space="preserve"> Breeding Bird Survey, Mammal Community</w:t>
      </w:r>
      <w:r w:rsidR="00FE2026">
        <w:rPr>
          <w:rFonts w:asciiTheme="majorHAnsi" w:eastAsia="Times New Roman" w:hAnsiTheme="majorHAnsi" w:cstheme="majorHAnsi"/>
        </w:rPr>
        <w:t>, and</w:t>
      </w:r>
      <w:r w:rsidR="00594806">
        <w:rPr>
          <w:rFonts w:asciiTheme="majorHAnsi" w:eastAsia="Times New Roman" w:hAnsiTheme="majorHAnsi" w:cstheme="majorHAnsi"/>
        </w:rPr>
        <w:t xml:space="preserve"> Miscellaneous Abundance</w:t>
      </w:r>
      <w:r>
        <w:rPr>
          <w:rFonts w:asciiTheme="majorHAnsi" w:eastAsia="Times New Roman" w:hAnsiTheme="majorHAnsi" w:cstheme="majorHAnsi"/>
        </w:rPr>
        <w:t xml:space="preserve"> databases</w:t>
      </w:r>
      <w:r w:rsidR="00FE2026">
        <w:rPr>
          <w:rFonts w:asciiTheme="majorHAnsi" w:eastAsia="Times New Roman" w:hAnsiTheme="majorHAnsi" w:cstheme="majorHAnsi"/>
        </w:rPr>
        <w:t xml:space="preserve">, </w:t>
      </w:r>
      <w:r w:rsidR="00594806">
        <w:rPr>
          <w:rFonts w:asciiTheme="majorHAnsi" w:eastAsia="Times New Roman" w:hAnsiTheme="majorHAnsi" w:cstheme="majorHAnsi"/>
        </w:rPr>
        <w:t xml:space="preserve">our </w:t>
      </w:r>
      <w:r w:rsidR="00B17856" w:rsidRPr="002E2A57">
        <w:rPr>
          <w:rFonts w:asciiTheme="majorHAnsi" w:eastAsia="Times New Roman" w:hAnsiTheme="majorHAnsi" w:cstheme="majorHAnsi"/>
        </w:rPr>
        <w:t>results suggest that the prevailing processes</w:t>
      </w:r>
      <w:r w:rsidR="003725E8" w:rsidRPr="002E2A57">
        <w:rPr>
          <w:rFonts w:asciiTheme="majorHAnsi" w:eastAsia="Times New Roman" w:hAnsiTheme="majorHAnsi" w:cstheme="majorHAnsi"/>
        </w:rPr>
        <w:t xml:space="preserve"> </w:t>
      </w:r>
      <w:r w:rsidR="00B17856" w:rsidRPr="002E2A57">
        <w:rPr>
          <w:rFonts w:asciiTheme="majorHAnsi" w:eastAsia="Times New Roman" w:hAnsiTheme="majorHAnsi" w:cstheme="majorHAnsi"/>
        </w:rPr>
        <w:t xml:space="preserve">cause abundance distributions to be </w:t>
      </w:r>
      <w:r w:rsidR="00BB70BB">
        <w:rPr>
          <w:rFonts w:asciiTheme="majorHAnsi" w:eastAsia="Times New Roman" w:hAnsiTheme="majorHAnsi" w:cstheme="majorHAnsi"/>
        </w:rPr>
        <w:t>highly</w:t>
      </w:r>
      <w:r w:rsidR="00BB70BB" w:rsidRPr="002E2A57">
        <w:rPr>
          <w:rFonts w:asciiTheme="majorHAnsi" w:eastAsia="Times New Roman" w:hAnsiTheme="majorHAnsi" w:cstheme="majorHAnsi"/>
        </w:rPr>
        <w:t xml:space="preserve"> </w:t>
      </w:r>
      <w:r w:rsidR="00B17856" w:rsidRPr="002E2A57">
        <w:rPr>
          <w:rFonts w:asciiTheme="majorHAnsi" w:eastAsia="Times New Roman" w:hAnsiTheme="majorHAnsi" w:cstheme="majorHAnsi"/>
        </w:rPr>
        <w:t>uneven</w:t>
      </w:r>
      <w:r w:rsidR="00CF7D17">
        <w:rPr>
          <w:rFonts w:asciiTheme="majorHAnsi" w:eastAsia="Times New Roman" w:hAnsiTheme="majorHAnsi" w:cstheme="majorHAnsi"/>
        </w:rPr>
        <w:t xml:space="preserve">, </w:t>
      </w:r>
      <w:r w:rsidR="00CF7D17" w:rsidRPr="002E2A57">
        <w:rPr>
          <w:rFonts w:asciiTheme="majorHAnsi" w:eastAsia="Times New Roman" w:hAnsiTheme="majorHAnsi" w:cstheme="majorHAnsi"/>
        </w:rPr>
        <w:t xml:space="preserve">rather than those that </w:t>
      </w:r>
      <w:r w:rsidR="00CF7D17">
        <w:rPr>
          <w:rFonts w:asciiTheme="majorHAnsi" w:eastAsia="Times New Roman" w:hAnsiTheme="majorHAnsi" w:cstheme="majorHAnsi"/>
        </w:rPr>
        <w:t>produce more even abundances</w:t>
      </w:r>
      <w:r w:rsidR="00CF7D17" w:rsidRPr="002E2A57">
        <w:rPr>
          <w:rFonts w:asciiTheme="majorHAnsi" w:eastAsia="Times New Roman" w:hAnsiTheme="majorHAnsi" w:cstheme="majorHAnsi"/>
        </w:rPr>
        <w:t xml:space="preserve"> across species.</w:t>
      </w:r>
      <w:r w:rsidR="001D6FEF">
        <w:rPr>
          <w:rFonts w:asciiTheme="majorHAnsi" w:eastAsia="Times New Roman" w:hAnsiTheme="majorHAnsi" w:cstheme="majorHAnsi"/>
        </w:rPr>
        <w:t xml:space="preserve"> </w:t>
      </w:r>
      <w:r w:rsidR="004D2832">
        <w:rPr>
          <w:rFonts w:asciiTheme="majorHAnsi" w:eastAsia="Times New Roman" w:hAnsiTheme="majorHAnsi" w:cstheme="majorHAnsi"/>
        </w:rPr>
        <w:t xml:space="preserve">For these communities, observed SADs tended to be </w:t>
      </w:r>
      <w:r w:rsidR="00D53138">
        <w:rPr>
          <w:rFonts w:asciiTheme="majorHAnsi" w:eastAsia="Times New Roman" w:hAnsiTheme="majorHAnsi" w:cstheme="majorHAnsi"/>
        </w:rPr>
        <w:t>unusually skewed and uneven</w:t>
      </w:r>
      <w:r w:rsidR="004D2832">
        <w:rPr>
          <w:rFonts w:asciiTheme="majorHAnsi" w:eastAsia="Times New Roman" w:hAnsiTheme="majorHAnsi" w:cstheme="majorHAnsi"/>
        </w:rPr>
        <w:t>, and to have a high proportion of rare species, compared to their feasible sets.</w:t>
      </w:r>
      <w:r w:rsidR="00FC676B">
        <w:rPr>
          <w:rFonts w:asciiTheme="majorHAnsi" w:eastAsia="Times New Roman" w:hAnsiTheme="majorHAnsi" w:cstheme="majorHAnsi"/>
        </w:rPr>
        <w:t xml:space="preserve"> </w:t>
      </w:r>
      <w:r w:rsidR="00C13252">
        <w:rPr>
          <w:rFonts w:asciiTheme="majorHAnsi" w:eastAsia="Times New Roman" w:hAnsiTheme="majorHAnsi" w:cstheme="majorHAnsi"/>
        </w:rPr>
        <w:t>Accounting for</w:t>
      </w:r>
      <w:r w:rsidR="00FC676B">
        <w:rPr>
          <w:rFonts w:asciiTheme="majorHAnsi" w:eastAsia="Times New Roman" w:hAnsiTheme="majorHAnsi" w:cstheme="majorHAnsi"/>
        </w:rPr>
        <w:t xml:space="preserve"> </w:t>
      </w:r>
      <w:proofErr w:type="spellStart"/>
      <w:r w:rsidR="00FC676B">
        <w:rPr>
          <w:rFonts w:asciiTheme="majorHAnsi" w:eastAsia="Times New Roman" w:hAnsiTheme="majorHAnsi" w:cstheme="majorHAnsi"/>
        </w:rPr>
        <w:t>undersampling</w:t>
      </w:r>
      <w:proofErr w:type="spellEnd"/>
      <w:r w:rsidR="00FC676B">
        <w:rPr>
          <w:rFonts w:asciiTheme="majorHAnsi" w:eastAsia="Times New Roman" w:hAnsiTheme="majorHAnsi" w:cstheme="majorHAnsi"/>
        </w:rPr>
        <w:t xml:space="preserve"> of rare species strengthened these effects, while </w:t>
      </w:r>
      <w:r w:rsidR="00843A41">
        <w:rPr>
          <w:rFonts w:asciiTheme="majorHAnsi" w:eastAsia="Times New Roman" w:hAnsiTheme="majorHAnsi" w:cstheme="majorHAnsi"/>
        </w:rPr>
        <w:t>subsampling</w:t>
      </w:r>
      <w:r w:rsidR="00FC676B">
        <w:rPr>
          <w:rFonts w:asciiTheme="majorHAnsi" w:eastAsia="Times New Roman" w:hAnsiTheme="majorHAnsi" w:cstheme="majorHAnsi"/>
        </w:rPr>
        <w:t xml:space="preserve"> weakened them</w:t>
      </w:r>
      <w:r w:rsidR="00C13252">
        <w:rPr>
          <w:rFonts w:asciiTheme="majorHAnsi" w:eastAsia="Times New Roman" w:hAnsiTheme="majorHAnsi" w:cstheme="majorHAnsi"/>
        </w:rPr>
        <w:t xml:space="preserve">. </w:t>
      </w:r>
      <w:r w:rsidR="00070D42">
        <w:rPr>
          <w:rFonts w:asciiTheme="majorHAnsi" w:eastAsia="Times New Roman" w:hAnsiTheme="majorHAnsi" w:cstheme="majorHAnsi"/>
        </w:rPr>
        <w:t>Perhaps unsurprisingly, the</w:t>
      </w:r>
      <w:r w:rsidR="00750DFC">
        <w:rPr>
          <w:rFonts w:asciiTheme="majorHAnsi" w:eastAsia="Times New Roman" w:hAnsiTheme="majorHAnsi" w:cstheme="majorHAnsi"/>
        </w:rPr>
        <w:t xml:space="preserve"> effect of these two resampling approaches</w:t>
      </w:r>
      <w:r w:rsidR="00C13252">
        <w:rPr>
          <w:rFonts w:asciiTheme="majorHAnsi" w:eastAsia="Times New Roman" w:hAnsiTheme="majorHAnsi" w:cstheme="majorHAnsi"/>
        </w:rPr>
        <w:t xml:space="preserve"> was especially noticeable </w:t>
      </w:r>
      <w:r w:rsidR="00740E13">
        <w:rPr>
          <w:rFonts w:asciiTheme="majorHAnsi" w:eastAsia="Times New Roman" w:hAnsiTheme="majorHAnsi" w:cstheme="majorHAnsi"/>
        </w:rPr>
        <w:t>for</w:t>
      </w:r>
      <w:r w:rsidR="00FC676B">
        <w:rPr>
          <w:rFonts w:asciiTheme="majorHAnsi" w:eastAsia="Times New Roman" w:hAnsiTheme="majorHAnsi" w:cstheme="majorHAnsi"/>
        </w:rPr>
        <w:t xml:space="preserve"> the proportion of rare </w:t>
      </w:r>
      <w:r w:rsidR="00E67C96">
        <w:rPr>
          <w:rFonts w:asciiTheme="majorHAnsi" w:eastAsia="Times New Roman" w:hAnsiTheme="majorHAnsi" w:cstheme="majorHAnsi"/>
        </w:rPr>
        <w:t>species</w:t>
      </w:r>
      <w:r w:rsidR="00750DFC">
        <w:rPr>
          <w:rFonts w:asciiTheme="majorHAnsi" w:eastAsia="Times New Roman" w:hAnsiTheme="majorHAnsi" w:cstheme="majorHAnsi"/>
        </w:rPr>
        <w:t xml:space="preserve">; enriching the SAD directly adds rare species, while </w:t>
      </w:r>
      <w:r w:rsidR="00430FE1">
        <w:rPr>
          <w:rFonts w:asciiTheme="majorHAnsi" w:eastAsia="Times New Roman" w:hAnsiTheme="majorHAnsi" w:cstheme="majorHAnsi"/>
        </w:rPr>
        <w:t xml:space="preserve">subsampling is likely to </w:t>
      </w:r>
      <w:r w:rsidR="00750DFC">
        <w:rPr>
          <w:rFonts w:asciiTheme="majorHAnsi" w:eastAsia="Times New Roman" w:hAnsiTheme="majorHAnsi" w:cstheme="majorHAnsi"/>
        </w:rPr>
        <w:t>drop</w:t>
      </w:r>
      <w:r w:rsidR="00430FE1">
        <w:rPr>
          <w:rFonts w:asciiTheme="majorHAnsi" w:eastAsia="Times New Roman" w:hAnsiTheme="majorHAnsi" w:cstheme="majorHAnsi"/>
        </w:rPr>
        <w:t xml:space="preserve"> rare species even if it otherwise </w:t>
      </w:r>
      <w:r w:rsidR="00430FE1">
        <w:rPr>
          <w:rFonts w:asciiTheme="majorHAnsi" w:eastAsia="Times New Roman" w:hAnsiTheme="majorHAnsi" w:cstheme="majorHAnsi"/>
        </w:rPr>
        <w:lastRenderedPageBreak/>
        <w:t>recaptures the general shape of a distribution</w:t>
      </w:r>
      <w:r w:rsidR="003566F2">
        <w:rPr>
          <w:rFonts w:asciiTheme="majorHAnsi" w:eastAsia="Times New Roman" w:hAnsiTheme="majorHAnsi" w:cstheme="majorHAnsi"/>
        </w:rPr>
        <w:t>.</w:t>
      </w:r>
      <w:r w:rsidR="00FC676B">
        <w:rPr>
          <w:rFonts w:asciiTheme="majorHAnsi" w:eastAsia="Times New Roman" w:hAnsiTheme="majorHAnsi" w:cstheme="majorHAnsi"/>
        </w:rPr>
        <w:t xml:space="preserve"> </w:t>
      </w:r>
      <w:r w:rsidR="00522238">
        <w:rPr>
          <w:rFonts w:asciiTheme="majorHAnsi" w:eastAsia="Times New Roman" w:hAnsiTheme="majorHAnsi" w:cstheme="majorHAnsi"/>
        </w:rPr>
        <w:t xml:space="preserve">The long </w:t>
      </w:r>
      <w:r w:rsidR="00C13252">
        <w:rPr>
          <w:rFonts w:asciiTheme="majorHAnsi" w:eastAsia="Times New Roman" w:hAnsiTheme="majorHAnsi" w:cstheme="majorHAnsi"/>
        </w:rPr>
        <w:t>tail of rare species in the</w:t>
      </w:r>
      <w:r w:rsidR="00522238">
        <w:rPr>
          <w:rFonts w:asciiTheme="majorHAnsi" w:eastAsia="Times New Roman" w:hAnsiTheme="majorHAnsi" w:cstheme="majorHAnsi"/>
        </w:rPr>
        <w:t xml:space="preserve"> SAD has been a consistent focus in SAD research, and our results highlight that the </w:t>
      </w:r>
      <w:r w:rsidR="004F5F0B">
        <w:rPr>
          <w:rFonts w:asciiTheme="majorHAnsi" w:eastAsia="Times New Roman" w:hAnsiTheme="majorHAnsi" w:cstheme="majorHAnsi"/>
        </w:rPr>
        <w:t>rare</w:t>
      </w:r>
      <w:r w:rsidR="00522238">
        <w:rPr>
          <w:rFonts w:asciiTheme="majorHAnsi" w:eastAsia="Times New Roman" w:hAnsiTheme="majorHAnsi" w:cstheme="majorHAnsi"/>
        </w:rPr>
        <w:t xml:space="preserve"> tails of observed SADs are extraordinary</w:t>
      </w:r>
      <w:r w:rsidR="00012393">
        <w:rPr>
          <w:rFonts w:asciiTheme="majorHAnsi" w:eastAsia="Times New Roman" w:hAnsiTheme="majorHAnsi" w:cstheme="majorHAnsi"/>
        </w:rPr>
        <w:t>,</w:t>
      </w:r>
      <w:r w:rsidR="00522238">
        <w:rPr>
          <w:rFonts w:asciiTheme="majorHAnsi" w:eastAsia="Times New Roman" w:hAnsiTheme="majorHAnsi" w:cstheme="majorHAnsi"/>
        </w:rPr>
        <w:t xml:space="preserve"> even among the hollow-curve shapes that dominate the feasible set. </w:t>
      </w:r>
      <w:r w:rsidR="00321F4E">
        <w:rPr>
          <w:rFonts w:asciiTheme="majorHAnsi" w:eastAsia="Times New Roman" w:hAnsiTheme="majorHAnsi" w:cstheme="majorHAnsi"/>
        </w:rPr>
        <w:t>Ecological processes may lengthen the rare tail</w:t>
      </w:r>
      <w:r w:rsidR="00B11D1E">
        <w:rPr>
          <w:rFonts w:asciiTheme="majorHAnsi" w:eastAsia="Times New Roman" w:hAnsiTheme="majorHAnsi" w:cstheme="majorHAnsi"/>
        </w:rPr>
        <w:t xml:space="preserve"> and decrease the evenness</w:t>
      </w:r>
      <w:r w:rsidR="00321F4E">
        <w:rPr>
          <w:rFonts w:asciiTheme="majorHAnsi" w:eastAsia="Times New Roman" w:hAnsiTheme="majorHAnsi" w:cstheme="majorHAnsi"/>
        </w:rPr>
        <w:t xml:space="preserve"> of the SAD, for example by promoting the persistence of rare species at very low abundances (</w:t>
      </w:r>
      <w:proofErr w:type="spellStart"/>
      <w:r w:rsidR="00321F4E">
        <w:rPr>
          <w:rFonts w:asciiTheme="majorHAnsi" w:eastAsia="Times New Roman" w:hAnsiTheme="majorHAnsi" w:cstheme="majorHAnsi"/>
        </w:rPr>
        <w:t>Yenni</w:t>
      </w:r>
      <w:proofErr w:type="spellEnd"/>
      <w:r w:rsidR="00321F4E">
        <w:rPr>
          <w:rFonts w:asciiTheme="majorHAnsi" w:eastAsia="Times New Roman" w:hAnsiTheme="majorHAnsi" w:cstheme="majorHAnsi"/>
        </w:rPr>
        <w:t xml:space="preserve"> </w:t>
      </w:r>
      <w:r w:rsidR="007873FC">
        <w:rPr>
          <w:rFonts w:asciiTheme="majorHAnsi" w:eastAsia="Times New Roman" w:hAnsiTheme="majorHAnsi" w:cstheme="majorHAnsi"/>
        </w:rPr>
        <w:t>et al.</w:t>
      </w:r>
      <w:r w:rsidR="00321F4E">
        <w:rPr>
          <w:rFonts w:asciiTheme="majorHAnsi" w:eastAsia="Times New Roman" w:hAnsiTheme="majorHAnsi" w:cstheme="majorHAnsi"/>
        </w:rPr>
        <w:t xml:space="preserve"> 2012). </w:t>
      </w:r>
      <w:proofErr w:type="gramStart"/>
      <w:r w:rsidR="00321F4E">
        <w:rPr>
          <w:rFonts w:asciiTheme="majorHAnsi" w:eastAsia="Times New Roman" w:hAnsiTheme="majorHAnsi" w:cstheme="majorHAnsi"/>
        </w:rPr>
        <w:t>Or,</w:t>
      </w:r>
      <w:proofErr w:type="gramEnd"/>
      <w:r w:rsidR="00321F4E">
        <w:rPr>
          <w:rFonts w:asciiTheme="majorHAnsi" w:eastAsia="Times New Roman" w:hAnsiTheme="majorHAnsi" w:cstheme="majorHAnsi"/>
        </w:rPr>
        <w:t xml:space="preserve"> they could drive abundant species to have larger populations tha</w:t>
      </w:r>
      <w:r w:rsidR="00012393">
        <w:rPr>
          <w:rFonts w:asciiTheme="majorHAnsi" w:eastAsia="Times New Roman" w:hAnsiTheme="majorHAnsi" w:cstheme="majorHAnsi"/>
        </w:rPr>
        <w:t>n</w:t>
      </w:r>
      <w:r w:rsidR="00321F4E">
        <w:rPr>
          <w:rFonts w:asciiTheme="majorHAnsi" w:eastAsia="Times New Roman" w:hAnsiTheme="majorHAnsi" w:cstheme="majorHAnsi"/>
        </w:rPr>
        <w:t xml:space="preserve"> would be statistically expected, without </w:t>
      </w:r>
      <w:r w:rsidR="00992418">
        <w:rPr>
          <w:rFonts w:asciiTheme="majorHAnsi" w:eastAsia="Times New Roman" w:hAnsiTheme="majorHAnsi" w:cstheme="majorHAnsi"/>
        </w:rPr>
        <w:t xml:space="preserve">also </w:t>
      </w:r>
      <w:r w:rsidR="00321F4E">
        <w:rPr>
          <w:rFonts w:asciiTheme="majorHAnsi" w:eastAsia="Times New Roman" w:hAnsiTheme="majorHAnsi" w:cstheme="majorHAnsi"/>
        </w:rPr>
        <w:t>driving other species entirely to extinction (Chesson 2000)</w:t>
      </w:r>
      <w:r w:rsidR="00D772EF">
        <w:rPr>
          <w:rFonts w:asciiTheme="majorHAnsi" w:eastAsia="Times New Roman" w:hAnsiTheme="majorHAnsi" w:cstheme="majorHAnsi"/>
        </w:rPr>
        <w:t>.</w:t>
      </w:r>
      <w:r w:rsidR="003D353F">
        <w:rPr>
          <w:rFonts w:asciiTheme="majorHAnsi" w:eastAsia="Times New Roman" w:hAnsiTheme="majorHAnsi" w:cstheme="majorHAnsi"/>
        </w:rPr>
        <w:t xml:space="preserve"> </w:t>
      </w:r>
    </w:p>
    <w:p w14:paraId="12E91207" w14:textId="4E3BC1A7" w:rsidR="002A3191" w:rsidRDefault="002A3191" w:rsidP="00021897">
      <w:pPr>
        <w:spacing w:line="480" w:lineRule="auto"/>
        <w:rPr>
          <w:rFonts w:asciiTheme="majorHAnsi" w:eastAsia="Times New Roman" w:hAnsiTheme="majorHAnsi" w:cstheme="majorHAnsi"/>
        </w:rPr>
      </w:pPr>
      <w:r>
        <w:rPr>
          <w:rFonts w:asciiTheme="majorHAnsi" w:eastAsia="Times New Roman" w:hAnsiTheme="majorHAnsi" w:cstheme="majorHAnsi"/>
        </w:rPr>
        <w:t xml:space="preserve">While the Gentry database also exhibits </w:t>
      </w:r>
      <w:r w:rsidR="00E10390">
        <w:rPr>
          <w:rFonts w:asciiTheme="majorHAnsi" w:eastAsia="Times New Roman" w:hAnsiTheme="majorHAnsi" w:cstheme="majorHAnsi"/>
        </w:rPr>
        <w:t>deviations tending towards</w:t>
      </w:r>
      <w:r>
        <w:rPr>
          <w:rFonts w:asciiTheme="majorHAnsi" w:eastAsia="Times New Roman" w:hAnsiTheme="majorHAnsi" w:cstheme="majorHAnsi"/>
        </w:rPr>
        <w:t xml:space="preserve"> high unevenness,</w:t>
      </w:r>
      <w:r w:rsidR="00070D42">
        <w:rPr>
          <w:rFonts w:asciiTheme="majorHAnsi" w:eastAsia="Times New Roman" w:hAnsiTheme="majorHAnsi" w:cstheme="majorHAnsi"/>
        </w:rPr>
        <w:t xml:space="preserve"> an even greater proportion of its communities are </w:t>
      </w:r>
      <w:r w:rsidR="00070D42">
        <w:rPr>
          <w:rFonts w:asciiTheme="majorHAnsi" w:eastAsia="Times New Roman" w:hAnsiTheme="majorHAnsi" w:cstheme="majorHAnsi"/>
          <w:i/>
          <w:iCs/>
        </w:rPr>
        <w:t xml:space="preserve">more </w:t>
      </w:r>
      <w:r w:rsidR="00070D42">
        <w:rPr>
          <w:rFonts w:asciiTheme="majorHAnsi" w:eastAsia="Times New Roman" w:hAnsiTheme="majorHAnsi" w:cstheme="majorHAnsi"/>
        </w:rPr>
        <w:t xml:space="preserve">even, and have </w:t>
      </w:r>
      <w:r w:rsidR="00955818">
        <w:rPr>
          <w:rFonts w:asciiTheme="majorHAnsi" w:eastAsia="Times New Roman" w:hAnsiTheme="majorHAnsi" w:cstheme="majorHAnsi"/>
        </w:rPr>
        <w:t>a lower proportion of rare species</w:t>
      </w:r>
      <w:r w:rsidR="00070D42">
        <w:rPr>
          <w:rFonts w:asciiTheme="majorHAnsi" w:eastAsia="Times New Roman" w:hAnsiTheme="majorHAnsi" w:cstheme="majorHAnsi"/>
        </w:rPr>
        <w:t>,</w:t>
      </w:r>
      <w:r w:rsidR="00955818">
        <w:rPr>
          <w:rFonts w:asciiTheme="majorHAnsi" w:eastAsia="Times New Roman" w:hAnsiTheme="majorHAnsi" w:cstheme="majorHAnsi"/>
        </w:rPr>
        <w:t xml:space="preserve"> than would be expected given their feasible sets. </w:t>
      </w:r>
      <w:r w:rsidR="001D3258">
        <w:rPr>
          <w:rFonts w:asciiTheme="majorHAnsi" w:eastAsia="Times New Roman" w:hAnsiTheme="majorHAnsi" w:cstheme="majorHAnsi"/>
        </w:rPr>
        <w:t xml:space="preserve">This could indicate that </w:t>
      </w:r>
      <w:r w:rsidR="00AD68E3">
        <w:rPr>
          <w:rFonts w:asciiTheme="majorHAnsi" w:eastAsia="Times New Roman" w:hAnsiTheme="majorHAnsi" w:cstheme="majorHAnsi"/>
        </w:rPr>
        <w:t xml:space="preserve">there are biological differences between </w:t>
      </w:r>
      <w:r w:rsidR="00A15DAE">
        <w:rPr>
          <w:rFonts w:asciiTheme="majorHAnsi" w:eastAsia="Times New Roman" w:hAnsiTheme="majorHAnsi" w:cstheme="majorHAnsi"/>
        </w:rPr>
        <w:t xml:space="preserve">the systems in the </w:t>
      </w:r>
      <w:r w:rsidR="00AD68E3">
        <w:rPr>
          <w:rFonts w:asciiTheme="majorHAnsi" w:eastAsia="Times New Roman" w:hAnsiTheme="majorHAnsi" w:cstheme="majorHAnsi"/>
        </w:rPr>
        <w:t xml:space="preserve">Gentry and other datasets that </w:t>
      </w:r>
      <w:r w:rsidR="008A760C">
        <w:rPr>
          <w:rFonts w:asciiTheme="majorHAnsi" w:eastAsia="Times New Roman" w:hAnsiTheme="majorHAnsi" w:cstheme="majorHAnsi"/>
        </w:rPr>
        <w:t>result</w:t>
      </w:r>
      <w:r w:rsidR="00AD68E3">
        <w:rPr>
          <w:rFonts w:asciiTheme="majorHAnsi" w:eastAsia="Times New Roman" w:hAnsiTheme="majorHAnsi" w:cstheme="majorHAnsi"/>
        </w:rPr>
        <w:t xml:space="preserve"> in different forms for the SAD</w:t>
      </w:r>
      <w:r w:rsidR="00A15DAE">
        <w:rPr>
          <w:rFonts w:asciiTheme="majorHAnsi" w:eastAsia="Times New Roman" w:hAnsiTheme="majorHAnsi" w:cstheme="majorHAnsi"/>
        </w:rPr>
        <w:t>. Alternatively, the</w:t>
      </w:r>
      <w:r w:rsidR="001D3258">
        <w:rPr>
          <w:rFonts w:asciiTheme="majorHAnsi" w:eastAsia="Times New Roman" w:hAnsiTheme="majorHAnsi" w:cstheme="majorHAnsi"/>
        </w:rPr>
        <w:t xml:space="preserve"> statistical characteristics of the feasible set</w:t>
      </w:r>
      <w:r w:rsidR="00A15DAE">
        <w:rPr>
          <w:rFonts w:asciiTheme="majorHAnsi" w:eastAsia="Times New Roman" w:hAnsiTheme="majorHAnsi" w:cstheme="majorHAnsi"/>
        </w:rPr>
        <w:t>s</w:t>
      </w:r>
      <w:r w:rsidR="001D3258">
        <w:rPr>
          <w:rFonts w:asciiTheme="majorHAnsi" w:eastAsia="Times New Roman" w:hAnsiTheme="majorHAnsi" w:cstheme="majorHAnsi"/>
        </w:rPr>
        <w:t xml:space="preserve"> for these communities </w:t>
      </w:r>
      <w:r w:rsidR="00A15DAE">
        <w:rPr>
          <w:rFonts w:asciiTheme="majorHAnsi" w:eastAsia="Times New Roman" w:hAnsiTheme="majorHAnsi" w:cstheme="majorHAnsi"/>
        </w:rPr>
        <w:t xml:space="preserve">could </w:t>
      </w:r>
      <w:r w:rsidR="001D3258">
        <w:rPr>
          <w:rFonts w:asciiTheme="majorHAnsi" w:eastAsia="Times New Roman" w:hAnsiTheme="majorHAnsi" w:cstheme="majorHAnsi"/>
        </w:rPr>
        <w:t xml:space="preserve">modulate the </w:t>
      </w:r>
      <w:r w:rsidR="00A15DAE">
        <w:rPr>
          <w:rFonts w:asciiTheme="majorHAnsi" w:eastAsia="Times New Roman" w:hAnsiTheme="majorHAnsi" w:cstheme="majorHAnsi"/>
        </w:rPr>
        <w:t xml:space="preserve">detected </w:t>
      </w:r>
      <w:r w:rsidR="001D3258">
        <w:rPr>
          <w:rFonts w:asciiTheme="majorHAnsi" w:eastAsia="Times New Roman" w:hAnsiTheme="majorHAnsi" w:cstheme="majorHAnsi"/>
        </w:rPr>
        <w:t xml:space="preserve">deviations. </w:t>
      </w:r>
      <w:r w:rsidR="00A642BA">
        <w:rPr>
          <w:rFonts w:asciiTheme="majorHAnsi" w:eastAsia="Times New Roman" w:hAnsiTheme="majorHAnsi" w:cstheme="majorHAnsi"/>
        </w:rPr>
        <w:t>Communities</w:t>
      </w:r>
      <w:r w:rsidR="00393E96">
        <w:rPr>
          <w:rFonts w:asciiTheme="majorHAnsi" w:eastAsia="Times New Roman" w:hAnsiTheme="majorHAnsi" w:cstheme="majorHAnsi"/>
        </w:rPr>
        <w:t xml:space="preserve"> </w:t>
      </w:r>
      <w:r w:rsidR="00A15DAE">
        <w:rPr>
          <w:rFonts w:asciiTheme="majorHAnsi" w:eastAsia="Times New Roman" w:hAnsiTheme="majorHAnsi" w:cstheme="majorHAnsi"/>
        </w:rPr>
        <w:t>in</w:t>
      </w:r>
      <w:r w:rsidR="00393E96">
        <w:rPr>
          <w:rFonts w:asciiTheme="majorHAnsi" w:eastAsia="Times New Roman" w:hAnsiTheme="majorHAnsi" w:cstheme="majorHAnsi"/>
        </w:rPr>
        <w:t xml:space="preserve"> the Gentry database have high species richness and low average abundance (</w:t>
      </w:r>
      <w:r w:rsidR="008D7B39">
        <w:rPr>
          <w:rFonts w:asciiTheme="majorHAnsi" w:eastAsia="Times New Roman" w:hAnsiTheme="majorHAnsi" w:cstheme="majorHAnsi"/>
        </w:rPr>
        <w:t>Figure 1)</w:t>
      </w:r>
      <w:r w:rsidR="0093428C">
        <w:rPr>
          <w:rFonts w:asciiTheme="majorHAnsi" w:eastAsia="Times New Roman" w:hAnsiTheme="majorHAnsi" w:cstheme="majorHAnsi"/>
        </w:rPr>
        <w:t>. Among these,</w:t>
      </w:r>
      <w:r w:rsidR="00912359">
        <w:rPr>
          <w:rFonts w:asciiTheme="majorHAnsi" w:eastAsia="Times New Roman" w:hAnsiTheme="majorHAnsi" w:cstheme="majorHAnsi"/>
        </w:rPr>
        <w:t xml:space="preserve"> </w:t>
      </w:r>
      <w:r w:rsidR="0069097A">
        <w:rPr>
          <w:rFonts w:asciiTheme="majorHAnsi" w:eastAsia="Times New Roman" w:hAnsiTheme="majorHAnsi" w:cstheme="majorHAnsi"/>
        </w:rPr>
        <w:t xml:space="preserve">many of </w:t>
      </w:r>
      <w:r w:rsidR="009E60B8">
        <w:rPr>
          <w:rFonts w:asciiTheme="majorHAnsi" w:eastAsia="Times New Roman" w:hAnsiTheme="majorHAnsi" w:cstheme="majorHAnsi"/>
        </w:rPr>
        <w:t xml:space="preserve">the </w:t>
      </w:r>
      <w:r w:rsidR="00912359">
        <w:rPr>
          <w:rFonts w:asciiTheme="majorHAnsi" w:eastAsia="Times New Roman" w:hAnsiTheme="majorHAnsi" w:cstheme="majorHAnsi"/>
        </w:rPr>
        <w:t>communit</w:t>
      </w:r>
      <w:r w:rsidR="005B32D2">
        <w:rPr>
          <w:rFonts w:asciiTheme="majorHAnsi" w:eastAsia="Times New Roman" w:hAnsiTheme="majorHAnsi" w:cstheme="majorHAnsi"/>
        </w:rPr>
        <w:t>ies</w:t>
      </w:r>
      <w:r w:rsidR="002D1A6E">
        <w:rPr>
          <w:rFonts w:asciiTheme="majorHAnsi" w:eastAsia="Times New Roman" w:hAnsiTheme="majorHAnsi" w:cstheme="majorHAnsi"/>
        </w:rPr>
        <w:t xml:space="preserve"> </w:t>
      </w:r>
      <w:r w:rsidR="00FE1934">
        <w:rPr>
          <w:rFonts w:asciiTheme="majorHAnsi" w:eastAsia="Times New Roman" w:hAnsiTheme="majorHAnsi" w:cstheme="majorHAnsi"/>
        </w:rPr>
        <w:t>exhibiting</w:t>
      </w:r>
      <w:r w:rsidR="009E60B8">
        <w:rPr>
          <w:rFonts w:asciiTheme="majorHAnsi" w:eastAsia="Times New Roman" w:hAnsiTheme="majorHAnsi" w:cstheme="majorHAnsi"/>
        </w:rPr>
        <w:t xml:space="preserve"> high evenness and</w:t>
      </w:r>
      <w:r w:rsidR="0069097A">
        <w:rPr>
          <w:rFonts w:asciiTheme="majorHAnsi" w:eastAsia="Times New Roman" w:hAnsiTheme="majorHAnsi" w:cstheme="majorHAnsi"/>
        </w:rPr>
        <w:t xml:space="preserve"> </w:t>
      </w:r>
      <w:r w:rsidR="009E60B8">
        <w:rPr>
          <w:rFonts w:asciiTheme="majorHAnsi" w:eastAsia="Times New Roman" w:hAnsiTheme="majorHAnsi" w:cstheme="majorHAnsi"/>
        </w:rPr>
        <w:t xml:space="preserve">low proportions of rare species </w:t>
      </w:r>
      <w:r w:rsidR="002D1A6E">
        <w:rPr>
          <w:rFonts w:asciiTheme="majorHAnsi" w:eastAsia="Times New Roman" w:hAnsiTheme="majorHAnsi" w:cstheme="majorHAnsi"/>
        </w:rPr>
        <w:t>are</w:t>
      </w:r>
      <w:r w:rsidR="00912359">
        <w:rPr>
          <w:rFonts w:asciiTheme="majorHAnsi" w:eastAsia="Times New Roman" w:hAnsiTheme="majorHAnsi" w:cstheme="majorHAnsi"/>
        </w:rPr>
        <w:t xml:space="preserve"> those with very high species richness and low average abundance (N/S &lt; ~</w:t>
      </w:r>
      <w:r w:rsidR="00E10390">
        <w:rPr>
          <w:rFonts w:asciiTheme="majorHAnsi" w:eastAsia="Times New Roman" w:hAnsiTheme="majorHAnsi" w:cstheme="majorHAnsi"/>
        </w:rPr>
        <w:t>3</w:t>
      </w:r>
      <w:r w:rsidR="009E60B8">
        <w:rPr>
          <w:rFonts w:asciiTheme="majorHAnsi" w:eastAsia="Times New Roman" w:hAnsiTheme="majorHAnsi" w:cstheme="majorHAnsi"/>
        </w:rPr>
        <w:t>)</w:t>
      </w:r>
      <w:r w:rsidR="00084D74">
        <w:rPr>
          <w:rFonts w:asciiTheme="majorHAnsi" w:eastAsia="Times New Roman" w:hAnsiTheme="majorHAnsi" w:cstheme="majorHAnsi"/>
        </w:rPr>
        <w:t xml:space="preserve"> (see Appendix A</w:t>
      </w:r>
      <w:r w:rsidR="00DA2F79">
        <w:rPr>
          <w:rFonts w:asciiTheme="majorHAnsi" w:eastAsia="Times New Roman" w:hAnsiTheme="majorHAnsi" w:cstheme="majorHAnsi"/>
        </w:rPr>
        <w:t>8</w:t>
      </w:r>
      <w:r w:rsidR="00084D74">
        <w:rPr>
          <w:rFonts w:asciiTheme="majorHAnsi" w:eastAsia="Times New Roman" w:hAnsiTheme="majorHAnsi" w:cstheme="majorHAnsi"/>
        </w:rPr>
        <w:t>)</w:t>
      </w:r>
      <w:r w:rsidR="009E60B8">
        <w:rPr>
          <w:rFonts w:asciiTheme="majorHAnsi" w:eastAsia="Times New Roman" w:hAnsiTheme="majorHAnsi" w:cstheme="majorHAnsi"/>
        </w:rPr>
        <w:t xml:space="preserve">. </w:t>
      </w:r>
      <w:r w:rsidR="0069097A">
        <w:rPr>
          <w:rFonts w:asciiTheme="majorHAnsi" w:eastAsia="Times New Roman" w:hAnsiTheme="majorHAnsi" w:cstheme="majorHAnsi"/>
        </w:rPr>
        <w:t>As a result, these communities have unusual statistical baseline</w:t>
      </w:r>
      <w:r w:rsidR="00FE1934">
        <w:rPr>
          <w:rFonts w:asciiTheme="majorHAnsi" w:eastAsia="Times New Roman" w:hAnsiTheme="majorHAnsi" w:cstheme="majorHAnsi"/>
        </w:rPr>
        <w:t>s</w:t>
      </w:r>
      <w:r w:rsidR="0069097A">
        <w:rPr>
          <w:rFonts w:asciiTheme="majorHAnsi" w:eastAsia="Times New Roman" w:hAnsiTheme="majorHAnsi" w:cstheme="majorHAnsi"/>
        </w:rPr>
        <w:t>:</w:t>
      </w:r>
      <w:r w:rsidR="00AD2197">
        <w:rPr>
          <w:rFonts w:asciiTheme="majorHAnsi" w:eastAsia="Times New Roman" w:hAnsiTheme="majorHAnsi" w:cstheme="majorHAnsi"/>
        </w:rPr>
        <w:t xml:space="preserve"> </w:t>
      </w:r>
      <w:r w:rsidR="0069097A">
        <w:rPr>
          <w:rFonts w:asciiTheme="majorHAnsi" w:eastAsia="Times New Roman" w:hAnsiTheme="majorHAnsi" w:cstheme="majorHAnsi"/>
        </w:rPr>
        <w:t>the corresponding</w:t>
      </w:r>
      <w:r w:rsidR="00AD2197">
        <w:rPr>
          <w:rFonts w:asciiTheme="majorHAnsi" w:eastAsia="Times New Roman" w:hAnsiTheme="majorHAnsi" w:cstheme="majorHAnsi"/>
        </w:rPr>
        <w:t xml:space="preserve"> feasible sets have the highest proportions of rare species of any of the feasible sets in our analysis. Although observed SADs for these communities also have high proportions of rare species, taking the statistical baseline into account would suggest that the extraordinary thing about these SADs is that they do not have even more</w:t>
      </w:r>
      <w:r w:rsidR="00AD2197">
        <w:rPr>
          <w:rFonts w:asciiTheme="majorHAnsi" w:eastAsia="Times New Roman" w:hAnsiTheme="majorHAnsi" w:cstheme="majorHAnsi"/>
          <w:i/>
          <w:iCs/>
        </w:rPr>
        <w:t xml:space="preserve"> </w:t>
      </w:r>
      <w:r w:rsidR="00AD2197">
        <w:rPr>
          <w:rFonts w:asciiTheme="majorHAnsi" w:eastAsia="Times New Roman" w:hAnsiTheme="majorHAnsi" w:cstheme="majorHAnsi"/>
        </w:rPr>
        <w:t xml:space="preserve">rare species. </w:t>
      </w:r>
      <w:r w:rsidR="00EB42B7">
        <w:rPr>
          <w:rFonts w:asciiTheme="majorHAnsi" w:eastAsia="Times New Roman" w:hAnsiTheme="majorHAnsi" w:cstheme="majorHAnsi"/>
        </w:rPr>
        <w:t>Simultaneously, there may be biological reasons why the species-rich</w:t>
      </w:r>
      <w:r w:rsidR="00784D38">
        <w:rPr>
          <w:rFonts w:asciiTheme="majorHAnsi" w:eastAsia="Times New Roman" w:hAnsiTheme="majorHAnsi" w:cstheme="majorHAnsi"/>
        </w:rPr>
        <w:t xml:space="preserve"> but relatively low-abundance</w:t>
      </w:r>
      <w:r w:rsidR="00EB42B7">
        <w:rPr>
          <w:rFonts w:asciiTheme="majorHAnsi" w:eastAsia="Times New Roman" w:hAnsiTheme="majorHAnsi" w:cstheme="majorHAnsi"/>
        </w:rPr>
        <w:t xml:space="preserve"> tropical tree communities</w:t>
      </w:r>
      <w:r w:rsidR="00134A25">
        <w:rPr>
          <w:rFonts w:asciiTheme="majorHAnsi" w:eastAsia="Times New Roman" w:hAnsiTheme="majorHAnsi" w:cstheme="majorHAnsi"/>
        </w:rPr>
        <w:t xml:space="preserve"> of</w:t>
      </w:r>
      <w:r w:rsidR="00EB42B7">
        <w:rPr>
          <w:rFonts w:asciiTheme="majorHAnsi" w:eastAsia="Times New Roman" w:hAnsiTheme="majorHAnsi" w:cstheme="majorHAnsi"/>
        </w:rPr>
        <w:t xml:space="preserve"> the Gentry database differ from those in other datasets. The same mechanisms that promote high diversity may manifest in high evenness</w:t>
      </w:r>
      <w:r w:rsidR="00C8471B">
        <w:rPr>
          <w:rFonts w:asciiTheme="majorHAnsi" w:eastAsia="Times New Roman" w:hAnsiTheme="majorHAnsi" w:cstheme="majorHAnsi"/>
        </w:rPr>
        <w:t xml:space="preserve">, </w:t>
      </w:r>
      <w:r w:rsidR="0069097A">
        <w:rPr>
          <w:rFonts w:asciiTheme="majorHAnsi" w:eastAsia="Times New Roman" w:hAnsiTheme="majorHAnsi" w:cstheme="majorHAnsi"/>
        </w:rPr>
        <w:t>and/</w:t>
      </w:r>
      <w:r w:rsidR="00C8471B">
        <w:rPr>
          <w:rFonts w:asciiTheme="majorHAnsi" w:eastAsia="Times New Roman" w:hAnsiTheme="majorHAnsi" w:cstheme="majorHAnsi"/>
        </w:rPr>
        <w:t xml:space="preserve">or ecological </w:t>
      </w:r>
      <w:r w:rsidR="00784D38">
        <w:rPr>
          <w:rFonts w:asciiTheme="majorHAnsi" w:eastAsia="Times New Roman" w:hAnsiTheme="majorHAnsi" w:cstheme="majorHAnsi"/>
        </w:rPr>
        <w:t>features</w:t>
      </w:r>
      <w:r w:rsidR="00C8471B">
        <w:rPr>
          <w:rFonts w:asciiTheme="majorHAnsi" w:eastAsia="Times New Roman" w:hAnsiTheme="majorHAnsi" w:cstheme="majorHAnsi"/>
        </w:rPr>
        <w:t xml:space="preserve"> particular to </w:t>
      </w:r>
      <w:r w:rsidR="00A87C67">
        <w:rPr>
          <w:rFonts w:asciiTheme="majorHAnsi" w:eastAsia="Times New Roman" w:hAnsiTheme="majorHAnsi" w:cstheme="majorHAnsi"/>
        </w:rPr>
        <w:t>these</w:t>
      </w:r>
      <w:r w:rsidR="00C8471B">
        <w:rPr>
          <w:rFonts w:asciiTheme="majorHAnsi" w:eastAsia="Times New Roman" w:hAnsiTheme="majorHAnsi" w:cstheme="majorHAnsi"/>
        </w:rPr>
        <w:t xml:space="preserve"> forests may </w:t>
      </w:r>
      <w:r w:rsidR="00925009">
        <w:rPr>
          <w:rFonts w:asciiTheme="majorHAnsi" w:eastAsia="Times New Roman" w:hAnsiTheme="majorHAnsi" w:cstheme="majorHAnsi"/>
        </w:rPr>
        <w:t>produce unusual</w:t>
      </w:r>
      <w:r w:rsidR="007E2853">
        <w:rPr>
          <w:rFonts w:asciiTheme="majorHAnsi" w:eastAsia="Times New Roman" w:hAnsiTheme="majorHAnsi" w:cstheme="majorHAnsi"/>
        </w:rPr>
        <w:t xml:space="preserve"> shapes for the SAD</w:t>
      </w:r>
      <w:r w:rsidR="00784D38">
        <w:rPr>
          <w:rFonts w:asciiTheme="majorHAnsi" w:eastAsia="Times New Roman" w:hAnsiTheme="majorHAnsi" w:cstheme="majorHAnsi"/>
        </w:rPr>
        <w:t xml:space="preserve">. </w:t>
      </w:r>
      <w:r w:rsidR="003D13EC">
        <w:rPr>
          <w:rFonts w:asciiTheme="majorHAnsi" w:eastAsia="Times New Roman" w:hAnsiTheme="majorHAnsi" w:cstheme="majorHAnsi"/>
        </w:rPr>
        <w:t xml:space="preserve">Because no communities from our other datasets </w:t>
      </w:r>
      <w:r w:rsidR="008963A9">
        <w:rPr>
          <w:rFonts w:asciiTheme="majorHAnsi" w:eastAsia="Times New Roman" w:hAnsiTheme="majorHAnsi" w:cstheme="majorHAnsi"/>
        </w:rPr>
        <w:t>are comparable</w:t>
      </w:r>
      <w:r w:rsidR="003D13EC">
        <w:rPr>
          <w:rFonts w:asciiTheme="majorHAnsi" w:eastAsia="Times New Roman" w:hAnsiTheme="majorHAnsi" w:cstheme="majorHAnsi"/>
        </w:rPr>
        <w:t xml:space="preserve"> in S and N, we cannot</w:t>
      </w:r>
      <w:r w:rsidR="00EB42B7">
        <w:rPr>
          <w:rFonts w:asciiTheme="majorHAnsi" w:eastAsia="Times New Roman" w:hAnsiTheme="majorHAnsi" w:cstheme="majorHAnsi"/>
        </w:rPr>
        <w:t xml:space="preserve"> disentangle</w:t>
      </w:r>
      <w:r w:rsidR="00CD2FB3">
        <w:rPr>
          <w:rFonts w:asciiTheme="majorHAnsi" w:eastAsia="Times New Roman" w:hAnsiTheme="majorHAnsi" w:cstheme="majorHAnsi"/>
        </w:rPr>
        <w:t xml:space="preserve"> these</w:t>
      </w:r>
      <w:r w:rsidR="00EB42B7">
        <w:rPr>
          <w:rFonts w:asciiTheme="majorHAnsi" w:eastAsia="Times New Roman" w:hAnsiTheme="majorHAnsi" w:cstheme="majorHAnsi"/>
        </w:rPr>
        <w:t xml:space="preserve"> statistical and biological </w:t>
      </w:r>
      <w:r w:rsidR="00EB42B7">
        <w:rPr>
          <w:rFonts w:asciiTheme="majorHAnsi" w:eastAsia="Times New Roman" w:hAnsiTheme="majorHAnsi" w:cstheme="majorHAnsi"/>
        </w:rPr>
        <w:lastRenderedPageBreak/>
        <w:t xml:space="preserve">explanations. This is an excellent opportunity </w:t>
      </w:r>
      <w:r w:rsidR="00181E5E">
        <w:rPr>
          <w:rFonts w:asciiTheme="majorHAnsi" w:eastAsia="Times New Roman" w:hAnsiTheme="majorHAnsi" w:cstheme="majorHAnsi"/>
        </w:rPr>
        <w:t>to develop</w:t>
      </w:r>
      <w:r w:rsidR="00EB42B7">
        <w:rPr>
          <w:rFonts w:asciiTheme="majorHAnsi" w:eastAsia="Times New Roman" w:hAnsiTheme="majorHAnsi" w:cstheme="majorHAnsi"/>
        </w:rPr>
        <w:t xml:space="preserve"> additional theoretical and empirical approaches </w:t>
      </w:r>
      <w:r w:rsidR="0032351E">
        <w:rPr>
          <w:rFonts w:asciiTheme="majorHAnsi" w:eastAsia="Times New Roman" w:hAnsiTheme="majorHAnsi" w:cstheme="majorHAnsi"/>
        </w:rPr>
        <w:t>to</w:t>
      </w:r>
      <w:r w:rsidR="00EB42B7">
        <w:rPr>
          <w:rFonts w:asciiTheme="majorHAnsi" w:eastAsia="Times New Roman" w:hAnsiTheme="majorHAnsi" w:cstheme="majorHAnsi"/>
        </w:rPr>
        <w:t xml:space="preserve"> predict</w:t>
      </w:r>
      <w:r w:rsidR="0032351E">
        <w:rPr>
          <w:rFonts w:asciiTheme="majorHAnsi" w:eastAsia="Times New Roman" w:hAnsiTheme="majorHAnsi" w:cstheme="majorHAnsi"/>
        </w:rPr>
        <w:t xml:space="preserve"> and explain</w:t>
      </w:r>
      <w:r w:rsidR="00EB42B7">
        <w:rPr>
          <w:rFonts w:asciiTheme="majorHAnsi" w:eastAsia="Times New Roman" w:hAnsiTheme="majorHAnsi" w:cstheme="majorHAnsi"/>
        </w:rPr>
        <w:t xml:space="preserve"> variation in the deviations between SADs and their feasible sets, in particular for species-rich communities</w:t>
      </w:r>
      <w:r w:rsidR="005B12F3">
        <w:rPr>
          <w:rFonts w:asciiTheme="majorHAnsi" w:eastAsia="Times New Roman" w:hAnsiTheme="majorHAnsi" w:cstheme="majorHAnsi"/>
        </w:rPr>
        <w:t xml:space="preserve"> </w:t>
      </w:r>
      <w:r w:rsidR="008963A9">
        <w:rPr>
          <w:rFonts w:asciiTheme="majorHAnsi" w:eastAsia="Times New Roman" w:hAnsiTheme="majorHAnsi" w:cstheme="majorHAnsi"/>
        </w:rPr>
        <w:t>across ecosystems</w:t>
      </w:r>
      <w:r w:rsidR="005B12F3">
        <w:rPr>
          <w:rFonts w:asciiTheme="majorHAnsi" w:eastAsia="Times New Roman" w:hAnsiTheme="majorHAnsi" w:cstheme="majorHAnsi"/>
        </w:rPr>
        <w:t xml:space="preserve">. </w:t>
      </w:r>
    </w:p>
    <w:p w14:paraId="43B3E6DD" w14:textId="17212531" w:rsidR="007656DC" w:rsidRPr="002E2A57" w:rsidRDefault="00C97CB6" w:rsidP="007656DC">
      <w:pPr>
        <w:spacing w:line="480" w:lineRule="auto"/>
        <w:rPr>
          <w:rFonts w:asciiTheme="majorHAnsi" w:eastAsia="Times New Roman" w:hAnsiTheme="majorHAnsi" w:cstheme="majorHAnsi"/>
        </w:rPr>
      </w:pPr>
      <w:r w:rsidRPr="002E2A57">
        <w:rPr>
          <w:rFonts w:asciiTheme="majorHAnsi" w:eastAsia="Times New Roman" w:hAnsiTheme="majorHAnsi" w:cstheme="majorHAnsi"/>
        </w:rPr>
        <w:t>Unlike the other four datasets, communities in the FIA dataset showed weak</w:t>
      </w:r>
      <w:r w:rsidR="00F97C0D">
        <w:rPr>
          <w:rFonts w:asciiTheme="majorHAnsi" w:eastAsia="Times New Roman" w:hAnsiTheme="majorHAnsi" w:cstheme="majorHAnsi"/>
        </w:rPr>
        <w:t xml:space="preserve"> or no</w:t>
      </w:r>
      <w:r w:rsidRPr="002E2A57">
        <w:rPr>
          <w:rFonts w:asciiTheme="majorHAnsi" w:eastAsia="Times New Roman" w:hAnsiTheme="majorHAnsi" w:cstheme="majorHAnsi"/>
        </w:rPr>
        <w:t xml:space="preserve"> evidence of deviations from their feasible sets. </w:t>
      </w:r>
      <w:r w:rsidR="000B005B">
        <w:rPr>
          <w:rFonts w:asciiTheme="majorHAnsi" w:eastAsia="Times New Roman" w:hAnsiTheme="majorHAnsi" w:cstheme="majorHAnsi"/>
        </w:rPr>
        <w:t xml:space="preserve">We entertained two general classes of explanation for why the FIA dataset differs from the others in our analysis: first, that biological attributes of the FIA communities </w:t>
      </w:r>
      <w:r w:rsidR="00554F93">
        <w:rPr>
          <w:rFonts w:asciiTheme="majorHAnsi" w:eastAsia="Times New Roman" w:hAnsiTheme="majorHAnsi" w:cstheme="majorHAnsi"/>
        </w:rPr>
        <w:t>cause the</w:t>
      </w:r>
      <w:r w:rsidR="000B005B">
        <w:rPr>
          <w:rFonts w:asciiTheme="majorHAnsi" w:eastAsia="Times New Roman" w:hAnsiTheme="majorHAnsi" w:cstheme="majorHAnsi"/>
        </w:rPr>
        <w:t xml:space="preserve"> SADs for these communities </w:t>
      </w:r>
      <w:r w:rsidR="00554F93">
        <w:rPr>
          <w:rFonts w:asciiTheme="majorHAnsi" w:eastAsia="Times New Roman" w:hAnsiTheme="majorHAnsi" w:cstheme="majorHAnsi"/>
        </w:rPr>
        <w:t xml:space="preserve">to </w:t>
      </w:r>
      <w:r w:rsidR="000B005B">
        <w:rPr>
          <w:rFonts w:asciiTheme="majorHAnsi" w:eastAsia="Times New Roman" w:hAnsiTheme="majorHAnsi" w:cstheme="majorHAnsi"/>
        </w:rPr>
        <w:t xml:space="preserve">differ from the others in our database, and second, that </w:t>
      </w:r>
      <w:r w:rsidR="00C548C7">
        <w:rPr>
          <w:rFonts w:asciiTheme="majorHAnsi" w:eastAsia="Times New Roman" w:hAnsiTheme="majorHAnsi" w:cstheme="majorHAnsi"/>
        </w:rPr>
        <w:t>statistical</w:t>
      </w:r>
      <w:r w:rsidR="000B005B">
        <w:rPr>
          <w:rFonts w:asciiTheme="majorHAnsi" w:eastAsia="Times New Roman" w:hAnsiTheme="majorHAnsi" w:cstheme="majorHAnsi"/>
        </w:rPr>
        <w:t xml:space="preserve"> phenomena related to S and N may modulate the capacity to detect deviations for these communities. To </w:t>
      </w:r>
      <w:r w:rsidR="007656DC">
        <w:rPr>
          <w:rFonts w:asciiTheme="majorHAnsi" w:eastAsia="Times New Roman" w:hAnsiTheme="majorHAnsi" w:cstheme="majorHAnsi"/>
        </w:rPr>
        <w:t>distinguish between possible</w:t>
      </w:r>
      <w:r w:rsidR="000B005B">
        <w:rPr>
          <w:rFonts w:asciiTheme="majorHAnsi" w:eastAsia="Times New Roman" w:hAnsiTheme="majorHAnsi" w:cstheme="majorHAnsi"/>
        </w:rPr>
        <w:t xml:space="preserve"> biological drivers causing FIA to differ from the other datasets</w:t>
      </w:r>
      <w:r w:rsidR="007656DC">
        <w:rPr>
          <w:rFonts w:asciiTheme="majorHAnsi" w:eastAsia="Times New Roman" w:hAnsiTheme="majorHAnsi" w:cstheme="majorHAnsi"/>
        </w:rPr>
        <w:t xml:space="preserve">, and </w:t>
      </w:r>
      <w:r w:rsidR="000B005B">
        <w:rPr>
          <w:rFonts w:asciiTheme="majorHAnsi" w:eastAsia="Times New Roman" w:hAnsiTheme="majorHAnsi" w:cstheme="majorHAnsi"/>
        </w:rPr>
        <w:t xml:space="preserve">factors intrinsic to S and N, we compared </w:t>
      </w:r>
      <w:r w:rsidR="007656DC">
        <w:rPr>
          <w:rFonts w:asciiTheme="majorHAnsi" w:eastAsia="Times New Roman" w:hAnsiTheme="majorHAnsi" w:cstheme="majorHAnsi"/>
        </w:rPr>
        <w:t xml:space="preserve">a subset of ~300 FIA communities to communities from other datasets with directly </w:t>
      </w:r>
      <w:r w:rsidR="00CD2FB3">
        <w:rPr>
          <w:rFonts w:asciiTheme="majorHAnsi" w:eastAsia="Times New Roman" w:hAnsiTheme="majorHAnsi" w:cstheme="majorHAnsi"/>
        </w:rPr>
        <w:t>matching</w:t>
      </w:r>
      <w:r w:rsidR="007656DC">
        <w:rPr>
          <w:rFonts w:asciiTheme="majorHAnsi" w:eastAsia="Times New Roman" w:hAnsiTheme="majorHAnsi" w:cstheme="majorHAnsi"/>
        </w:rPr>
        <w:t xml:space="preserve"> S and N. We </w:t>
      </w:r>
      <w:r w:rsidR="00C548C7">
        <w:rPr>
          <w:rFonts w:asciiTheme="majorHAnsi" w:eastAsia="Times New Roman" w:hAnsiTheme="majorHAnsi" w:cstheme="majorHAnsi"/>
        </w:rPr>
        <w:t>did not find differences in the</w:t>
      </w:r>
      <w:r w:rsidR="007656DC" w:rsidRPr="002E2A57">
        <w:rPr>
          <w:rFonts w:asciiTheme="majorHAnsi" w:eastAsia="Times New Roman" w:hAnsiTheme="majorHAnsi" w:cstheme="majorHAnsi"/>
        </w:rPr>
        <w:t xml:space="preserve"> distribution of percentile scores </w:t>
      </w:r>
      <w:r w:rsidR="007656DC">
        <w:rPr>
          <w:rFonts w:asciiTheme="majorHAnsi" w:eastAsia="Times New Roman" w:hAnsiTheme="majorHAnsi" w:cstheme="majorHAnsi"/>
        </w:rPr>
        <w:t xml:space="preserve">for any metrics </w:t>
      </w:r>
      <w:r w:rsidR="007656DC" w:rsidRPr="002E2A57">
        <w:rPr>
          <w:rFonts w:asciiTheme="majorHAnsi" w:eastAsia="Times New Roman" w:hAnsiTheme="majorHAnsi" w:cstheme="majorHAnsi"/>
        </w:rPr>
        <w:t>between communities from FIA and communities from other</w:t>
      </w:r>
      <w:r w:rsidR="001951F9">
        <w:rPr>
          <w:rFonts w:asciiTheme="majorHAnsi" w:eastAsia="Times New Roman" w:hAnsiTheme="majorHAnsi" w:cstheme="majorHAnsi"/>
        </w:rPr>
        <w:t xml:space="preserve"> datasets, con</w:t>
      </w:r>
      <w:r w:rsidR="007656DC">
        <w:rPr>
          <w:rFonts w:asciiTheme="majorHAnsi" w:eastAsia="Times New Roman" w:hAnsiTheme="majorHAnsi" w:cstheme="majorHAnsi"/>
        </w:rPr>
        <w:t>firmed via Kolmogorov-Smirnov tests</w:t>
      </w:r>
      <w:r w:rsidR="007656DC">
        <w:rPr>
          <w:rFonts w:asciiTheme="majorHAnsi" w:hAnsiTheme="majorHAnsi" w:cstheme="majorHAnsi"/>
          <w:iCs/>
        </w:rPr>
        <w:t xml:space="preserve"> (</w:t>
      </w:r>
      <w:r w:rsidR="001951F9">
        <w:rPr>
          <w:rFonts w:asciiTheme="majorHAnsi" w:hAnsiTheme="majorHAnsi" w:cstheme="majorHAnsi"/>
          <w:iCs/>
        </w:rPr>
        <w:t>Appendix A9</w:t>
      </w:r>
      <w:r w:rsidR="007656DC">
        <w:rPr>
          <w:rFonts w:asciiTheme="majorHAnsi" w:hAnsiTheme="majorHAnsi" w:cstheme="majorHAnsi"/>
          <w:iCs/>
        </w:rPr>
        <w:t>)</w:t>
      </w:r>
      <w:r w:rsidR="007656DC">
        <w:rPr>
          <w:rFonts w:asciiTheme="majorHAnsi" w:eastAsia="Times New Roman" w:hAnsiTheme="majorHAnsi" w:cstheme="majorHAnsi"/>
        </w:rPr>
        <w:t>.</w:t>
      </w:r>
      <w:r w:rsidR="007656DC" w:rsidRPr="002E2A57" w:rsidDel="0038720B">
        <w:rPr>
          <w:rFonts w:asciiTheme="majorHAnsi" w:eastAsia="Times New Roman" w:hAnsiTheme="majorHAnsi" w:cstheme="majorHAnsi"/>
        </w:rPr>
        <w:t xml:space="preserve"> </w:t>
      </w:r>
      <w:r w:rsidR="007656DC" w:rsidRPr="002E2A57">
        <w:rPr>
          <w:rFonts w:asciiTheme="majorHAnsi" w:eastAsia="Times New Roman" w:hAnsiTheme="majorHAnsi" w:cstheme="majorHAnsi"/>
        </w:rPr>
        <w:t xml:space="preserve">Although </w:t>
      </w:r>
      <w:r w:rsidR="000947EE">
        <w:rPr>
          <w:rFonts w:asciiTheme="majorHAnsi" w:eastAsia="Times New Roman" w:hAnsiTheme="majorHAnsi" w:cstheme="majorHAnsi"/>
        </w:rPr>
        <w:t>300</w:t>
      </w:r>
      <w:r w:rsidR="007656DC">
        <w:rPr>
          <w:rFonts w:asciiTheme="majorHAnsi" w:eastAsia="Times New Roman" w:hAnsiTheme="majorHAnsi" w:cstheme="majorHAnsi"/>
        </w:rPr>
        <w:t xml:space="preserve"> communities constitute a small sample r</w:t>
      </w:r>
      <w:r w:rsidR="007656DC" w:rsidRPr="002E2A57">
        <w:rPr>
          <w:rFonts w:asciiTheme="majorHAnsi" w:eastAsia="Times New Roman" w:hAnsiTheme="majorHAnsi" w:cstheme="majorHAnsi"/>
        </w:rPr>
        <w:t>elative to the 20,</w:t>
      </w:r>
      <w:r w:rsidR="007656DC">
        <w:rPr>
          <w:rFonts w:asciiTheme="majorHAnsi" w:eastAsia="Times New Roman" w:hAnsiTheme="majorHAnsi" w:cstheme="majorHAnsi"/>
        </w:rPr>
        <w:t>355</w:t>
      </w:r>
      <w:r w:rsidR="007656DC" w:rsidRPr="002E2A57">
        <w:rPr>
          <w:rFonts w:asciiTheme="majorHAnsi" w:eastAsia="Times New Roman" w:hAnsiTheme="majorHAnsi" w:cstheme="majorHAnsi"/>
        </w:rPr>
        <w:t xml:space="preserve"> FIA </w:t>
      </w:r>
      <w:r w:rsidR="007656DC">
        <w:rPr>
          <w:rFonts w:asciiTheme="majorHAnsi" w:eastAsia="Times New Roman" w:hAnsiTheme="majorHAnsi" w:cstheme="majorHAnsi"/>
        </w:rPr>
        <w:t>communities</w:t>
      </w:r>
      <w:r w:rsidR="007656DC" w:rsidRPr="002E2A57">
        <w:rPr>
          <w:rFonts w:asciiTheme="majorHAnsi" w:eastAsia="Times New Roman" w:hAnsiTheme="majorHAnsi" w:cstheme="majorHAnsi"/>
        </w:rPr>
        <w:t xml:space="preserve"> we analyzed, </w:t>
      </w:r>
      <w:r w:rsidR="007656DC">
        <w:rPr>
          <w:rFonts w:asciiTheme="majorHAnsi" w:eastAsia="Times New Roman" w:hAnsiTheme="majorHAnsi" w:cstheme="majorHAnsi"/>
        </w:rPr>
        <w:t>these results point</w:t>
      </w:r>
      <w:r w:rsidR="007656DC" w:rsidRPr="002E2A57">
        <w:rPr>
          <w:rFonts w:asciiTheme="majorHAnsi" w:eastAsia="Times New Roman" w:hAnsiTheme="majorHAnsi" w:cstheme="majorHAnsi"/>
        </w:rPr>
        <w:t xml:space="preserve"> to </w:t>
      </w:r>
      <w:r w:rsidR="007656DC">
        <w:rPr>
          <w:rFonts w:asciiTheme="majorHAnsi" w:eastAsia="Times New Roman" w:hAnsiTheme="majorHAnsi" w:cstheme="majorHAnsi"/>
        </w:rPr>
        <w:t>statistical phenomena</w:t>
      </w:r>
      <w:r w:rsidR="007656DC" w:rsidRPr="002E2A57">
        <w:rPr>
          <w:rFonts w:asciiTheme="majorHAnsi" w:eastAsia="Times New Roman" w:hAnsiTheme="majorHAnsi" w:cstheme="majorHAnsi"/>
        </w:rPr>
        <w:t>, and not</w:t>
      </w:r>
      <w:r w:rsidR="003E267D">
        <w:rPr>
          <w:rFonts w:asciiTheme="majorHAnsi" w:eastAsia="Times New Roman" w:hAnsiTheme="majorHAnsi" w:cstheme="majorHAnsi"/>
        </w:rPr>
        <w:t xml:space="preserve"> biological</w:t>
      </w:r>
      <w:r w:rsidR="007656DC" w:rsidRPr="002E2A57">
        <w:rPr>
          <w:rFonts w:asciiTheme="majorHAnsi" w:eastAsia="Times New Roman" w:hAnsiTheme="majorHAnsi" w:cstheme="majorHAnsi"/>
        </w:rPr>
        <w:t xml:space="preserve"> </w:t>
      </w:r>
      <w:r w:rsidR="007656DC">
        <w:rPr>
          <w:rFonts w:asciiTheme="majorHAnsi" w:eastAsia="Times New Roman" w:hAnsiTheme="majorHAnsi" w:cstheme="majorHAnsi"/>
        </w:rPr>
        <w:t xml:space="preserve">attributes </w:t>
      </w:r>
      <w:r w:rsidR="003E267D">
        <w:rPr>
          <w:rFonts w:asciiTheme="majorHAnsi" w:eastAsia="Times New Roman" w:hAnsiTheme="majorHAnsi" w:cstheme="majorHAnsi"/>
        </w:rPr>
        <w:t>unique</w:t>
      </w:r>
      <w:r w:rsidR="007656DC" w:rsidRPr="002E2A57">
        <w:rPr>
          <w:rFonts w:asciiTheme="majorHAnsi" w:eastAsia="Times New Roman" w:hAnsiTheme="majorHAnsi" w:cstheme="majorHAnsi"/>
        </w:rPr>
        <w:t xml:space="preserve"> to FIA, as </w:t>
      </w:r>
      <w:r w:rsidR="003E267D">
        <w:rPr>
          <w:rFonts w:asciiTheme="majorHAnsi" w:eastAsia="Times New Roman" w:hAnsiTheme="majorHAnsi" w:cstheme="majorHAnsi"/>
        </w:rPr>
        <w:t>the</w:t>
      </w:r>
      <w:r w:rsidR="007656DC" w:rsidRPr="002E2A57">
        <w:rPr>
          <w:rFonts w:asciiTheme="majorHAnsi" w:eastAsia="Times New Roman" w:hAnsiTheme="majorHAnsi" w:cstheme="majorHAnsi"/>
        </w:rPr>
        <w:t xml:space="preserve"> likely explanation for the </w:t>
      </w:r>
      <w:r w:rsidR="000947EE">
        <w:rPr>
          <w:rFonts w:asciiTheme="majorHAnsi" w:eastAsia="Times New Roman" w:hAnsiTheme="majorHAnsi" w:cstheme="majorHAnsi"/>
        </w:rPr>
        <w:t>differences</w:t>
      </w:r>
      <w:r w:rsidR="003E267D">
        <w:rPr>
          <w:rFonts w:asciiTheme="majorHAnsi" w:eastAsia="Times New Roman" w:hAnsiTheme="majorHAnsi" w:cstheme="majorHAnsi"/>
        </w:rPr>
        <w:t>.</w:t>
      </w:r>
      <w:r w:rsidR="007656DC" w:rsidRPr="002E2A57">
        <w:rPr>
          <w:rFonts w:asciiTheme="majorHAnsi" w:eastAsia="Times New Roman" w:hAnsiTheme="majorHAnsi" w:cstheme="majorHAnsi"/>
        </w:rPr>
        <w:t xml:space="preserve"> </w:t>
      </w:r>
    </w:p>
    <w:p w14:paraId="50E05166" w14:textId="32A9259F" w:rsidR="00814D2C" w:rsidRDefault="007C3B73">
      <w:pPr>
        <w:spacing w:line="480" w:lineRule="auto"/>
        <w:rPr>
          <w:rFonts w:asciiTheme="majorHAnsi" w:eastAsia="Times New Roman" w:hAnsiTheme="majorHAnsi" w:cstheme="majorHAnsi"/>
        </w:rPr>
      </w:pPr>
      <w:r>
        <w:rPr>
          <w:rFonts w:asciiTheme="majorHAnsi" w:eastAsia="Times New Roman" w:hAnsiTheme="majorHAnsi" w:cstheme="majorHAnsi"/>
        </w:rPr>
        <w:t xml:space="preserve">A second possibility is that these differences reflect </w:t>
      </w:r>
      <w:r w:rsidR="00A55464">
        <w:rPr>
          <w:rFonts w:asciiTheme="majorHAnsi" w:eastAsia="Times New Roman" w:hAnsiTheme="majorHAnsi" w:cstheme="majorHAnsi"/>
        </w:rPr>
        <w:t xml:space="preserve">statistical </w:t>
      </w:r>
      <w:r w:rsidR="00FF4772">
        <w:rPr>
          <w:rFonts w:asciiTheme="majorHAnsi" w:eastAsia="Times New Roman" w:hAnsiTheme="majorHAnsi" w:cstheme="majorHAnsi"/>
        </w:rPr>
        <w:t>phenomena</w:t>
      </w:r>
      <w:r w:rsidR="00FF4772" w:rsidRPr="002E2A57">
        <w:rPr>
          <w:rFonts w:asciiTheme="majorHAnsi" w:eastAsia="Times New Roman" w:hAnsiTheme="majorHAnsi" w:cstheme="majorHAnsi"/>
        </w:rPr>
        <w:t xml:space="preserve"> </w:t>
      </w:r>
      <w:r w:rsidR="00F66E10" w:rsidRPr="002E2A57">
        <w:rPr>
          <w:rFonts w:asciiTheme="majorHAnsi" w:eastAsia="Times New Roman" w:hAnsiTheme="majorHAnsi" w:cstheme="majorHAnsi"/>
        </w:rPr>
        <w:t>related to community size</w:t>
      </w:r>
      <w:r w:rsidR="00DF2151">
        <w:rPr>
          <w:rFonts w:asciiTheme="majorHAnsi" w:eastAsia="Times New Roman" w:hAnsiTheme="majorHAnsi" w:cstheme="majorHAnsi"/>
        </w:rPr>
        <w:t xml:space="preserve"> in terms of S, N, and as a result, the number of possible SADs in a community’s feasible set</w:t>
      </w:r>
      <w:r w:rsidR="007C05A3" w:rsidRPr="002E2A57">
        <w:rPr>
          <w:rFonts w:asciiTheme="majorHAnsi" w:eastAsia="Times New Roman" w:hAnsiTheme="majorHAnsi" w:cstheme="majorHAnsi"/>
        </w:rPr>
        <w:t xml:space="preserve">. </w:t>
      </w:r>
      <w:r w:rsidR="003C1248" w:rsidRPr="002E2A57">
        <w:rPr>
          <w:rFonts w:asciiTheme="majorHAnsi" w:eastAsia="Times New Roman" w:hAnsiTheme="majorHAnsi" w:cstheme="majorHAnsi"/>
        </w:rPr>
        <w:t>The FIA communities are th</w:t>
      </w:r>
      <w:r w:rsidR="00CA7445" w:rsidRPr="002E2A57">
        <w:rPr>
          <w:rFonts w:asciiTheme="majorHAnsi" w:eastAsia="Times New Roman" w:hAnsiTheme="majorHAnsi" w:cstheme="majorHAnsi"/>
        </w:rPr>
        <w:t xml:space="preserve">e smallest across our </w:t>
      </w:r>
      <w:r w:rsidR="00B3237B" w:rsidRPr="002E2A57">
        <w:rPr>
          <w:rFonts w:asciiTheme="majorHAnsi" w:eastAsia="Times New Roman" w:hAnsiTheme="majorHAnsi" w:cstheme="majorHAnsi"/>
        </w:rPr>
        <w:t>datasets</w:t>
      </w:r>
      <w:r w:rsidR="00460F83">
        <w:rPr>
          <w:rFonts w:asciiTheme="majorHAnsi" w:eastAsia="Times New Roman" w:hAnsiTheme="majorHAnsi" w:cstheme="majorHAnsi"/>
        </w:rPr>
        <w:t xml:space="preserve"> (Figure </w:t>
      </w:r>
      <w:r w:rsidR="003F0B59">
        <w:rPr>
          <w:rFonts w:asciiTheme="majorHAnsi" w:eastAsia="Times New Roman" w:hAnsiTheme="majorHAnsi" w:cstheme="majorHAnsi"/>
        </w:rPr>
        <w:t>1</w:t>
      </w:r>
      <w:r w:rsidR="00DF2151">
        <w:rPr>
          <w:rFonts w:asciiTheme="majorHAnsi" w:eastAsia="Times New Roman" w:hAnsiTheme="majorHAnsi" w:cstheme="majorHAnsi"/>
        </w:rPr>
        <w:t>), and c</w:t>
      </w:r>
      <w:r w:rsidR="007A3132">
        <w:rPr>
          <w:rFonts w:asciiTheme="majorHAnsi" w:eastAsia="Times New Roman" w:hAnsiTheme="majorHAnsi" w:cstheme="majorHAnsi"/>
        </w:rPr>
        <w:t>ommunities with small values of S and N have</w:t>
      </w:r>
      <w:r w:rsidR="00592C9F">
        <w:rPr>
          <w:rFonts w:asciiTheme="majorHAnsi" w:eastAsia="Times New Roman" w:hAnsiTheme="majorHAnsi" w:cstheme="majorHAnsi"/>
        </w:rPr>
        <w:t xml:space="preserve"> smaller</w:t>
      </w:r>
      <w:r w:rsidR="007A3132">
        <w:rPr>
          <w:rFonts w:asciiTheme="majorHAnsi" w:eastAsia="Times New Roman" w:hAnsiTheme="majorHAnsi" w:cstheme="majorHAnsi"/>
        </w:rPr>
        <w:t xml:space="preserve"> feasible sets</w:t>
      </w:r>
      <w:r w:rsidR="00E12303">
        <w:rPr>
          <w:rFonts w:asciiTheme="majorHAnsi" w:eastAsia="Times New Roman" w:hAnsiTheme="majorHAnsi" w:cstheme="majorHAnsi"/>
        </w:rPr>
        <w:t>.</w:t>
      </w:r>
      <w:r w:rsidR="00342C92">
        <w:rPr>
          <w:rFonts w:asciiTheme="majorHAnsi" w:eastAsia="Times New Roman" w:hAnsiTheme="majorHAnsi" w:cstheme="majorHAnsi"/>
        </w:rPr>
        <w:t xml:space="preserve"> </w:t>
      </w:r>
      <w:r w:rsidR="00FE1934">
        <w:rPr>
          <w:rFonts w:asciiTheme="majorHAnsi" w:eastAsia="Times New Roman" w:hAnsiTheme="majorHAnsi" w:cstheme="majorHAnsi"/>
        </w:rPr>
        <w:t>When there are relatively few</w:t>
      </w:r>
      <w:r w:rsidR="007A3132">
        <w:rPr>
          <w:rFonts w:asciiTheme="majorHAnsi" w:eastAsia="Times New Roman" w:hAnsiTheme="majorHAnsi" w:cstheme="majorHAnsi"/>
        </w:rPr>
        <w:t xml:space="preserve"> possible SADs</w:t>
      </w:r>
      <w:r w:rsidR="003E267D">
        <w:rPr>
          <w:rFonts w:asciiTheme="majorHAnsi" w:eastAsia="Times New Roman" w:hAnsiTheme="majorHAnsi" w:cstheme="majorHAnsi"/>
        </w:rPr>
        <w:t xml:space="preserve"> in the feasible set</w:t>
      </w:r>
      <w:r w:rsidR="00CF344C">
        <w:rPr>
          <w:rFonts w:asciiTheme="majorHAnsi" w:eastAsia="Times New Roman" w:hAnsiTheme="majorHAnsi" w:cstheme="majorHAnsi"/>
        </w:rPr>
        <w:t xml:space="preserve">, they </w:t>
      </w:r>
      <w:r w:rsidR="00EE628C">
        <w:rPr>
          <w:rFonts w:asciiTheme="majorHAnsi" w:eastAsia="Times New Roman" w:hAnsiTheme="majorHAnsi" w:cstheme="majorHAnsi"/>
        </w:rPr>
        <w:t>may be</w:t>
      </w:r>
      <w:r w:rsidR="00CF344C">
        <w:rPr>
          <w:rFonts w:asciiTheme="majorHAnsi" w:eastAsia="Times New Roman" w:hAnsiTheme="majorHAnsi" w:cstheme="majorHAnsi"/>
        </w:rPr>
        <w:t xml:space="preserve"> </w:t>
      </w:r>
      <w:r w:rsidR="008873DF">
        <w:rPr>
          <w:rFonts w:asciiTheme="majorHAnsi" w:eastAsia="Times New Roman" w:hAnsiTheme="majorHAnsi" w:cstheme="majorHAnsi"/>
        </w:rPr>
        <w:t xml:space="preserve">less </w:t>
      </w:r>
      <w:r w:rsidR="004E7097">
        <w:rPr>
          <w:rFonts w:asciiTheme="majorHAnsi" w:eastAsia="Times New Roman" w:hAnsiTheme="majorHAnsi" w:cstheme="majorHAnsi"/>
        </w:rPr>
        <w:t>tightly</w:t>
      </w:r>
      <w:r w:rsidR="00CF344C">
        <w:rPr>
          <w:rFonts w:asciiTheme="majorHAnsi" w:eastAsia="Times New Roman" w:hAnsiTheme="majorHAnsi" w:cstheme="majorHAnsi"/>
        </w:rPr>
        <w:t xml:space="preserve"> clustered around their central tendencies, and </w:t>
      </w:r>
      <w:r w:rsidR="00FE1934">
        <w:rPr>
          <w:rFonts w:asciiTheme="majorHAnsi" w:eastAsia="Times New Roman" w:hAnsiTheme="majorHAnsi" w:cstheme="majorHAnsi"/>
        </w:rPr>
        <w:t>the distributions for their shape metrics may be less narrowly peaked</w:t>
      </w:r>
      <w:r w:rsidR="003E267D">
        <w:rPr>
          <w:rFonts w:asciiTheme="majorHAnsi" w:eastAsia="Times New Roman" w:hAnsiTheme="majorHAnsi" w:cstheme="majorHAnsi"/>
        </w:rPr>
        <w:t xml:space="preserve">, </w:t>
      </w:r>
      <w:r w:rsidR="00FE1934">
        <w:rPr>
          <w:rFonts w:asciiTheme="majorHAnsi" w:eastAsia="Times New Roman" w:hAnsiTheme="majorHAnsi" w:cstheme="majorHAnsi"/>
        </w:rPr>
        <w:t>than when</w:t>
      </w:r>
      <w:r w:rsidR="00CF344C">
        <w:rPr>
          <w:rFonts w:asciiTheme="majorHAnsi" w:eastAsia="Times New Roman" w:hAnsiTheme="majorHAnsi" w:cstheme="majorHAnsi"/>
        </w:rPr>
        <w:t xml:space="preserve"> there are very large numbers of possible SADs</w:t>
      </w:r>
      <w:r w:rsidR="00243C48">
        <w:rPr>
          <w:rFonts w:asciiTheme="majorHAnsi" w:eastAsia="Times New Roman" w:hAnsiTheme="majorHAnsi" w:cstheme="majorHAnsi"/>
        </w:rPr>
        <w:t xml:space="preserve">. </w:t>
      </w:r>
      <w:r w:rsidR="007B77DD">
        <w:rPr>
          <w:rFonts w:asciiTheme="majorHAnsi" w:eastAsia="Times New Roman" w:hAnsiTheme="majorHAnsi" w:cstheme="majorHAnsi"/>
        </w:rPr>
        <w:t>High</w:t>
      </w:r>
      <w:r w:rsidR="00243C48">
        <w:rPr>
          <w:rFonts w:asciiTheme="majorHAnsi" w:eastAsia="Times New Roman" w:hAnsiTheme="majorHAnsi" w:cstheme="majorHAnsi"/>
        </w:rPr>
        <w:t xml:space="preserve"> </w:t>
      </w:r>
      <w:r w:rsidR="00DF2151">
        <w:rPr>
          <w:rFonts w:asciiTheme="majorHAnsi" w:eastAsia="Times New Roman" w:hAnsiTheme="majorHAnsi" w:cstheme="majorHAnsi"/>
        </w:rPr>
        <w:t>variability within the feasible set weakens</w:t>
      </w:r>
      <w:r w:rsidR="00243C48">
        <w:rPr>
          <w:rFonts w:asciiTheme="majorHAnsi" w:eastAsia="Times New Roman" w:hAnsiTheme="majorHAnsi" w:cstheme="majorHAnsi"/>
        </w:rPr>
        <w:t xml:space="preserve"> the</w:t>
      </w:r>
      <w:r w:rsidR="007A3132">
        <w:rPr>
          <w:rFonts w:asciiTheme="majorHAnsi" w:eastAsia="Times New Roman" w:hAnsiTheme="majorHAnsi" w:cstheme="majorHAnsi"/>
        </w:rPr>
        <w:t xml:space="preserve"> statistical distinction between “common” and “extreme” </w:t>
      </w:r>
      <w:r w:rsidR="007B77DD">
        <w:rPr>
          <w:rFonts w:asciiTheme="majorHAnsi" w:eastAsia="Times New Roman" w:hAnsiTheme="majorHAnsi" w:cstheme="majorHAnsi"/>
        </w:rPr>
        <w:t>shapes</w:t>
      </w:r>
      <w:r w:rsidR="00243C48">
        <w:rPr>
          <w:rFonts w:asciiTheme="majorHAnsi" w:eastAsia="Times New Roman" w:hAnsiTheme="majorHAnsi" w:cstheme="majorHAnsi"/>
        </w:rPr>
        <w:t xml:space="preserve"> </w:t>
      </w:r>
      <w:r w:rsidR="002E7372">
        <w:rPr>
          <w:rFonts w:asciiTheme="majorHAnsi" w:eastAsia="Times New Roman" w:hAnsiTheme="majorHAnsi" w:cstheme="majorHAnsi"/>
        </w:rPr>
        <w:t>(Figure</w:t>
      </w:r>
      <w:r w:rsidR="006D080B">
        <w:rPr>
          <w:rFonts w:asciiTheme="majorHAnsi" w:eastAsia="Times New Roman" w:hAnsiTheme="majorHAnsi" w:cstheme="majorHAnsi"/>
        </w:rPr>
        <w:t xml:space="preserve"> 2</w:t>
      </w:r>
      <w:r w:rsidR="00E779C8">
        <w:rPr>
          <w:rFonts w:asciiTheme="majorHAnsi" w:eastAsia="Times New Roman" w:hAnsiTheme="majorHAnsi" w:cstheme="majorHAnsi"/>
        </w:rPr>
        <w:t>)</w:t>
      </w:r>
      <w:r w:rsidR="00C37FC1">
        <w:rPr>
          <w:rFonts w:asciiTheme="majorHAnsi" w:eastAsia="Times New Roman" w:hAnsiTheme="majorHAnsi" w:cstheme="majorHAnsi"/>
        </w:rPr>
        <w:t>. Under these circumstance</w:t>
      </w:r>
      <w:r w:rsidR="00BC124B">
        <w:rPr>
          <w:rFonts w:asciiTheme="majorHAnsi" w:eastAsia="Times New Roman" w:hAnsiTheme="majorHAnsi" w:cstheme="majorHAnsi"/>
        </w:rPr>
        <w:t>s</w:t>
      </w:r>
      <w:r w:rsidR="00C37FC1">
        <w:rPr>
          <w:rFonts w:asciiTheme="majorHAnsi" w:eastAsia="Times New Roman" w:hAnsiTheme="majorHAnsi" w:cstheme="majorHAnsi"/>
        </w:rPr>
        <w:t>, any</w:t>
      </w:r>
      <w:r w:rsidR="00D71717">
        <w:rPr>
          <w:rFonts w:asciiTheme="majorHAnsi" w:eastAsia="Times New Roman" w:hAnsiTheme="majorHAnsi" w:cstheme="majorHAnsi"/>
        </w:rPr>
        <w:t xml:space="preserve"> deviations – or lack thereof – </w:t>
      </w:r>
      <w:r w:rsidR="003E267D">
        <w:rPr>
          <w:rFonts w:asciiTheme="majorHAnsi" w:eastAsia="Times New Roman" w:hAnsiTheme="majorHAnsi" w:cstheme="majorHAnsi"/>
        </w:rPr>
        <w:t>will</w:t>
      </w:r>
      <w:r w:rsidR="00EE628C">
        <w:rPr>
          <w:rFonts w:asciiTheme="majorHAnsi" w:eastAsia="Times New Roman" w:hAnsiTheme="majorHAnsi" w:cstheme="majorHAnsi"/>
        </w:rPr>
        <w:t xml:space="preserve"> be </w:t>
      </w:r>
      <w:r w:rsidR="00D71717">
        <w:rPr>
          <w:rFonts w:asciiTheme="majorHAnsi" w:eastAsia="Times New Roman" w:hAnsiTheme="majorHAnsi" w:cstheme="majorHAnsi"/>
        </w:rPr>
        <w:t>less informative</w:t>
      </w:r>
      <w:r w:rsidR="00E06D4B">
        <w:rPr>
          <w:rFonts w:asciiTheme="majorHAnsi" w:eastAsia="Times New Roman" w:hAnsiTheme="majorHAnsi" w:cstheme="majorHAnsi"/>
        </w:rPr>
        <w:t xml:space="preserve"> </w:t>
      </w:r>
      <w:r w:rsidR="00687ED9">
        <w:rPr>
          <w:rFonts w:asciiTheme="majorHAnsi" w:eastAsia="Times New Roman" w:hAnsiTheme="majorHAnsi" w:cstheme="majorHAnsi"/>
        </w:rPr>
        <w:t>than for communities with more strongly defined statistical baselines</w:t>
      </w:r>
      <w:r w:rsidR="007B2860">
        <w:rPr>
          <w:rFonts w:asciiTheme="majorHAnsi" w:eastAsia="Times New Roman" w:hAnsiTheme="majorHAnsi" w:cstheme="majorHAnsi"/>
        </w:rPr>
        <w:t xml:space="preserve"> </w:t>
      </w:r>
      <w:r w:rsidR="00E40FAC" w:rsidRPr="002E2A57">
        <w:rPr>
          <w:rFonts w:asciiTheme="majorHAnsi" w:eastAsia="Times New Roman" w:hAnsiTheme="majorHAnsi" w:cstheme="majorHAnsi"/>
        </w:rPr>
        <w:t>(Jaynes</w:t>
      </w:r>
      <w:r w:rsidR="00E44D1A">
        <w:rPr>
          <w:rFonts w:asciiTheme="majorHAnsi" w:eastAsia="Times New Roman" w:hAnsiTheme="majorHAnsi" w:cstheme="majorHAnsi"/>
        </w:rPr>
        <w:t xml:space="preserve"> 1957</w:t>
      </w:r>
      <w:r w:rsidR="00E40FAC" w:rsidRPr="002E2A57">
        <w:rPr>
          <w:rFonts w:asciiTheme="majorHAnsi" w:eastAsia="Times New Roman" w:hAnsiTheme="majorHAnsi" w:cstheme="majorHAnsi"/>
        </w:rPr>
        <w:t>)</w:t>
      </w:r>
      <w:r w:rsidR="001B0F45" w:rsidRPr="002E2A57">
        <w:rPr>
          <w:rFonts w:asciiTheme="majorHAnsi" w:eastAsia="Times New Roman" w:hAnsiTheme="majorHAnsi" w:cstheme="majorHAnsi"/>
        </w:rPr>
        <w:t>.</w:t>
      </w:r>
      <w:r w:rsidR="00EE628C">
        <w:rPr>
          <w:rFonts w:asciiTheme="majorHAnsi" w:eastAsia="Times New Roman" w:hAnsiTheme="majorHAnsi" w:cstheme="majorHAnsi"/>
        </w:rPr>
        <w:t xml:space="preserve"> The average dissimilarity to </w:t>
      </w:r>
      <w:r w:rsidR="00EE628C">
        <w:rPr>
          <w:rFonts w:asciiTheme="majorHAnsi" w:eastAsia="Times New Roman" w:hAnsiTheme="majorHAnsi" w:cstheme="majorHAnsi"/>
        </w:rPr>
        <w:lastRenderedPageBreak/>
        <w:t>the central tendency</w:t>
      </w:r>
      <w:r w:rsidR="00FE1934">
        <w:rPr>
          <w:rFonts w:asciiTheme="majorHAnsi" w:eastAsia="Times New Roman" w:hAnsiTheme="majorHAnsi" w:cstheme="majorHAnsi"/>
        </w:rPr>
        <w:t>,</w:t>
      </w:r>
      <w:r w:rsidR="00EE628C">
        <w:rPr>
          <w:rFonts w:asciiTheme="majorHAnsi" w:eastAsia="Times New Roman" w:hAnsiTheme="majorHAnsi" w:cstheme="majorHAnsi"/>
        </w:rPr>
        <w:t xml:space="preserve"> and the distributions of breath indices for specific metrics, broadly </w:t>
      </w:r>
      <w:r w:rsidR="00814D2C">
        <w:rPr>
          <w:rFonts w:asciiTheme="majorHAnsi" w:eastAsia="Times New Roman" w:hAnsiTheme="majorHAnsi" w:cstheme="majorHAnsi"/>
        </w:rPr>
        <w:t>align with</w:t>
      </w:r>
      <w:r w:rsidR="00EE628C">
        <w:rPr>
          <w:rFonts w:asciiTheme="majorHAnsi" w:eastAsia="Times New Roman" w:hAnsiTheme="majorHAnsi" w:cstheme="majorHAnsi"/>
        </w:rPr>
        <w:t xml:space="preserve"> this principle.</w:t>
      </w:r>
      <w:r w:rsidR="0001472B">
        <w:rPr>
          <w:rFonts w:asciiTheme="majorHAnsi" w:eastAsia="Times New Roman" w:hAnsiTheme="majorHAnsi" w:cstheme="majorHAnsi"/>
        </w:rPr>
        <w:t xml:space="preserve"> </w:t>
      </w:r>
      <w:r w:rsidR="00DF2151">
        <w:rPr>
          <w:rFonts w:asciiTheme="majorHAnsi" w:eastAsia="Times New Roman" w:hAnsiTheme="majorHAnsi" w:cstheme="majorHAnsi"/>
        </w:rPr>
        <w:t xml:space="preserve">Across the range of community sizes represented </w:t>
      </w:r>
      <w:r w:rsidR="007B77DD">
        <w:rPr>
          <w:rFonts w:asciiTheme="majorHAnsi" w:eastAsia="Times New Roman" w:hAnsiTheme="majorHAnsi" w:cstheme="majorHAnsi"/>
        </w:rPr>
        <w:t>in</w:t>
      </w:r>
      <w:r w:rsidR="00DF2151">
        <w:rPr>
          <w:rFonts w:asciiTheme="majorHAnsi" w:eastAsia="Times New Roman" w:hAnsiTheme="majorHAnsi" w:cstheme="majorHAnsi"/>
        </w:rPr>
        <w:t xml:space="preserve"> our datasets, </w:t>
      </w:r>
      <w:r w:rsidR="00862FF3">
        <w:rPr>
          <w:rFonts w:asciiTheme="majorHAnsi" w:eastAsia="Times New Roman" w:hAnsiTheme="majorHAnsi" w:cstheme="majorHAnsi"/>
        </w:rPr>
        <w:t>small feasible sets have highly variable, and often very broad, feasible sets (</w:t>
      </w:r>
      <w:r w:rsidR="007B0D18">
        <w:rPr>
          <w:rFonts w:asciiTheme="majorHAnsi" w:eastAsia="Times New Roman" w:hAnsiTheme="majorHAnsi" w:cstheme="majorHAnsi"/>
        </w:rPr>
        <w:t>Figure 4</w:t>
      </w:r>
      <w:r w:rsidR="00862FF3">
        <w:rPr>
          <w:rFonts w:asciiTheme="majorHAnsi" w:eastAsia="Times New Roman" w:hAnsiTheme="majorHAnsi" w:cstheme="majorHAnsi"/>
        </w:rPr>
        <w:t xml:space="preserve">). </w:t>
      </w:r>
      <w:r w:rsidR="00F845FF">
        <w:rPr>
          <w:rFonts w:asciiTheme="majorHAnsi" w:eastAsia="Times New Roman" w:hAnsiTheme="majorHAnsi" w:cstheme="majorHAnsi"/>
        </w:rPr>
        <w:t>More specifically, very</w:t>
      </w:r>
      <w:r w:rsidR="004A709E">
        <w:rPr>
          <w:rFonts w:asciiTheme="majorHAnsi" w:eastAsia="Times New Roman" w:hAnsiTheme="majorHAnsi" w:cstheme="majorHAnsi"/>
        </w:rPr>
        <w:t xml:space="preserve"> small communities – for example, those with fewer than 2000 possible SADs in their feasible sets, or S ~ 20 and N ~ 40 – exhibit </w:t>
      </w:r>
      <w:r w:rsidR="00E45D6E">
        <w:rPr>
          <w:rFonts w:asciiTheme="majorHAnsi" w:eastAsia="Times New Roman" w:hAnsiTheme="majorHAnsi" w:cstheme="majorHAnsi"/>
        </w:rPr>
        <w:t xml:space="preserve">more </w:t>
      </w:r>
      <w:r w:rsidR="00814D2C">
        <w:rPr>
          <w:rFonts w:asciiTheme="majorHAnsi" w:eastAsia="Times New Roman" w:hAnsiTheme="majorHAnsi" w:cstheme="majorHAnsi"/>
        </w:rPr>
        <w:t>highly variable</w:t>
      </w:r>
      <w:r w:rsidR="00065C2C">
        <w:rPr>
          <w:rFonts w:asciiTheme="majorHAnsi" w:eastAsia="Times New Roman" w:hAnsiTheme="majorHAnsi" w:cstheme="majorHAnsi"/>
        </w:rPr>
        <w:t xml:space="preserve"> feasible sets</w:t>
      </w:r>
      <w:r w:rsidR="004A709E">
        <w:rPr>
          <w:rFonts w:asciiTheme="majorHAnsi" w:eastAsia="Times New Roman" w:hAnsiTheme="majorHAnsi" w:cstheme="majorHAnsi"/>
        </w:rPr>
        <w:t xml:space="preserve"> than large </w:t>
      </w:r>
      <w:r w:rsidR="00E45D6E">
        <w:rPr>
          <w:rFonts w:asciiTheme="majorHAnsi" w:eastAsia="Times New Roman" w:hAnsiTheme="majorHAnsi" w:cstheme="majorHAnsi"/>
        </w:rPr>
        <w:t>communities</w:t>
      </w:r>
      <w:r w:rsidR="004A709E">
        <w:rPr>
          <w:rFonts w:asciiTheme="majorHAnsi" w:eastAsia="Times New Roman" w:hAnsiTheme="majorHAnsi" w:cstheme="majorHAnsi"/>
        </w:rPr>
        <w:t xml:space="preserve">, and these </w:t>
      </w:r>
      <w:r w:rsidR="00814D2C">
        <w:rPr>
          <w:rFonts w:asciiTheme="majorHAnsi" w:eastAsia="Times New Roman" w:hAnsiTheme="majorHAnsi" w:cstheme="majorHAnsi"/>
        </w:rPr>
        <w:t xml:space="preserve">small </w:t>
      </w:r>
      <w:r w:rsidR="004A709E">
        <w:rPr>
          <w:rFonts w:asciiTheme="majorHAnsi" w:eastAsia="Times New Roman" w:hAnsiTheme="majorHAnsi" w:cstheme="majorHAnsi"/>
        </w:rPr>
        <w:t xml:space="preserve">communities </w:t>
      </w:r>
      <w:r w:rsidR="00E45D6E">
        <w:rPr>
          <w:rFonts w:asciiTheme="majorHAnsi" w:eastAsia="Times New Roman" w:hAnsiTheme="majorHAnsi" w:cstheme="majorHAnsi"/>
        </w:rPr>
        <w:t xml:space="preserve">also </w:t>
      </w:r>
      <w:r w:rsidR="004A709E">
        <w:rPr>
          <w:rFonts w:asciiTheme="majorHAnsi" w:eastAsia="Times New Roman" w:hAnsiTheme="majorHAnsi" w:cstheme="majorHAnsi"/>
        </w:rPr>
        <w:t>show less consistent deviations (</w:t>
      </w:r>
      <w:r w:rsidR="009457BC">
        <w:rPr>
          <w:rFonts w:asciiTheme="majorHAnsi" w:eastAsia="Times New Roman" w:hAnsiTheme="majorHAnsi" w:cstheme="majorHAnsi"/>
        </w:rPr>
        <w:t>Figure 6</w:t>
      </w:r>
      <w:r w:rsidR="00097095">
        <w:rPr>
          <w:rFonts w:asciiTheme="majorHAnsi" w:eastAsia="Times New Roman" w:hAnsiTheme="majorHAnsi" w:cstheme="majorHAnsi"/>
        </w:rPr>
        <w:t>; Appendix A10</w:t>
      </w:r>
      <w:r w:rsidR="004A709E">
        <w:rPr>
          <w:rFonts w:asciiTheme="majorHAnsi" w:eastAsia="Times New Roman" w:hAnsiTheme="majorHAnsi" w:cstheme="majorHAnsi"/>
        </w:rPr>
        <w:t>).</w:t>
      </w:r>
      <w:r w:rsidR="007E0AA9">
        <w:rPr>
          <w:rFonts w:asciiTheme="majorHAnsi" w:eastAsia="Times New Roman" w:hAnsiTheme="majorHAnsi" w:cstheme="majorHAnsi"/>
        </w:rPr>
        <w:t xml:space="preserve"> Of our datasets, FIA is most dominated by small communities (68% of communities have fewer than 2000 possible SADs)</w:t>
      </w:r>
      <w:r w:rsidR="006B0E06">
        <w:rPr>
          <w:rFonts w:asciiTheme="majorHAnsi" w:eastAsia="Times New Roman" w:hAnsiTheme="majorHAnsi" w:cstheme="majorHAnsi"/>
        </w:rPr>
        <w:t>, and these small-community phenomena may therefore have the greatest impact on results aggregated over the FIA dataset</w:t>
      </w:r>
      <w:r w:rsidR="00862FF3">
        <w:rPr>
          <w:rFonts w:asciiTheme="majorHAnsi" w:eastAsia="Times New Roman" w:hAnsiTheme="majorHAnsi" w:cstheme="majorHAnsi"/>
        </w:rPr>
        <w:t>.</w:t>
      </w:r>
      <w:r w:rsidR="006B0E06">
        <w:rPr>
          <w:rFonts w:asciiTheme="majorHAnsi" w:eastAsia="Times New Roman" w:hAnsiTheme="majorHAnsi" w:cstheme="majorHAnsi"/>
        </w:rPr>
        <w:t xml:space="preserve"> </w:t>
      </w:r>
    </w:p>
    <w:p w14:paraId="5C385BA5" w14:textId="1D1CAEB7" w:rsidR="009243BB" w:rsidRPr="002E2A57" w:rsidRDefault="0056466D" w:rsidP="00021897">
      <w:pPr>
        <w:spacing w:line="480" w:lineRule="auto"/>
        <w:rPr>
          <w:rFonts w:asciiTheme="majorHAnsi" w:eastAsia="Times New Roman" w:hAnsiTheme="majorHAnsi" w:cstheme="majorHAnsi"/>
        </w:rPr>
      </w:pPr>
      <w:r w:rsidRPr="002E2A57">
        <w:rPr>
          <w:rFonts w:asciiTheme="majorHAnsi" w:eastAsia="Times New Roman" w:hAnsiTheme="majorHAnsi" w:cstheme="majorHAnsi"/>
        </w:rPr>
        <w:t xml:space="preserve">If </w:t>
      </w:r>
      <w:r w:rsidR="00862FF3">
        <w:rPr>
          <w:rFonts w:asciiTheme="majorHAnsi" w:eastAsia="Times New Roman" w:hAnsiTheme="majorHAnsi" w:cstheme="majorHAnsi"/>
        </w:rPr>
        <w:t xml:space="preserve">it is true that the highly variable feasible sets associated with small communities </w:t>
      </w:r>
      <w:r w:rsidR="00F77292">
        <w:rPr>
          <w:rFonts w:asciiTheme="majorHAnsi" w:eastAsia="Times New Roman" w:hAnsiTheme="majorHAnsi" w:cstheme="majorHAnsi"/>
        </w:rPr>
        <w:t>contribute to</w:t>
      </w:r>
      <w:r w:rsidR="00862FF3">
        <w:rPr>
          <w:rFonts w:asciiTheme="majorHAnsi" w:eastAsia="Times New Roman" w:hAnsiTheme="majorHAnsi" w:cstheme="majorHAnsi"/>
        </w:rPr>
        <w:t xml:space="preserve"> the weak evidence of deviations </w:t>
      </w:r>
      <w:r w:rsidR="00AC29CB">
        <w:rPr>
          <w:rFonts w:asciiTheme="majorHAnsi" w:eastAsia="Times New Roman" w:hAnsiTheme="majorHAnsi" w:cstheme="majorHAnsi"/>
        </w:rPr>
        <w:t>observed for</w:t>
      </w:r>
      <w:r w:rsidR="00862FF3">
        <w:rPr>
          <w:rFonts w:asciiTheme="majorHAnsi" w:eastAsia="Times New Roman" w:hAnsiTheme="majorHAnsi" w:cstheme="majorHAnsi"/>
        </w:rPr>
        <w:t xml:space="preserve"> the FIA dataset</w:t>
      </w:r>
      <w:r w:rsidRPr="002E2A57">
        <w:rPr>
          <w:rFonts w:asciiTheme="majorHAnsi" w:eastAsia="Times New Roman" w:hAnsiTheme="majorHAnsi" w:cstheme="majorHAnsi"/>
        </w:rPr>
        <w:t xml:space="preserve">, </w:t>
      </w:r>
      <w:r w:rsidR="006B0E06">
        <w:rPr>
          <w:rFonts w:asciiTheme="majorHAnsi" w:eastAsia="Times New Roman" w:hAnsiTheme="majorHAnsi" w:cstheme="majorHAnsi"/>
        </w:rPr>
        <w:t>such considerations</w:t>
      </w:r>
      <w:r w:rsidRPr="002E2A57">
        <w:rPr>
          <w:rFonts w:asciiTheme="majorHAnsi" w:eastAsia="Times New Roman" w:hAnsiTheme="majorHAnsi" w:cstheme="majorHAnsi"/>
        </w:rPr>
        <w:t xml:space="preserve"> affect our capacity to </w:t>
      </w:r>
      <w:r w:rsidR="009D15D7">
        <w:rPr>
          <w:rFonts w:asciiTheme="majorHAnsi" w:eastAsia="Times New Roman" w:hAnsiTheme="majorHAnsi" w:cstheme="majorHAnsi"/>
        </w:rPr>
        <w:t xml:space="preserve">use this approach to distinguish signal from </w:t>
      </w:r>
      <w:r w:rsidR="00F845FF">
        <w:rPr>
          <w:rFonts w:asciiTheme="majorHAnsi" w:eastAsia="Times New Roman" w:hAnsiTheme="majorHAnsi" w:cstheme="majorHAnsi"/>
        </w:rPr>
        <w:t>noise</w:t>
      </w:r>
      <w:r w:rsidR="009D15D7">
        <w:rPr>
          <w:rFonts w:asciiTheme="majorHAnsi" w:eastAsia="Times New Roman" w:hAnsiTheme="majorHAnsi" w:cstheme="majorHAnsi"/>
        </w:rPr>
        <w:t xml:space="preserve"> for a</w:t>
      </w:r>
      <w:r w:rsidR="006B0E06">
        <w:rPr>
          <w:rFonts w:asciiTheme="majorHAnsi" w:eastAsia="Times New Roman" w:hAnsiTheme="majorHAnsi" w:cstheme="majorHAnsi"/>
        </w:rPr>
        <w:t xml:space="preserve"> substantial </w:t>
      </w:r>
      <w:r w:rsidR="009D15D7">
        <w:rPr>
          <w:rFonts w:asciiTheme="majorHAnsi" w:eastAsia="Times New Roman" w:hAnsiTheme="majorHAnsi" w:cstheme="majorHAnsi"/>
        </w:rPr>
        <w:t xml:space="preserve">contingent of ecological </w:t>
      </w:r>
      <w:r w:rsidR="002D7DBE">
        <w:rPr>
          <w:rFonts w:asciiTheme="majorHAnsi" w:eastAsia="Times New Roman" w:hAnsiTheme="majorHAnsi" w:cstheme="majorHAnsi"/>
        </w:rPr>
        <w:t>communities</w:t>
      </w:r>
      <w:r w:rsidR="006A2E3A">
        <w:rPr>
          <w:rFonts w:asciiTheme="majorHAnsi" w:eastAsia="Times New Roman" w:hAnsiTheme="majorHAnsi" w:cstheme="majorHAnsi"/>
        </w:rPr>
        <w:t xml:space="preserve">. </w:t>
      </w:r>
      <w:r w:rsidR="002E7DE3">
        <w:rPr>
          <w:rFonts w:asciiTheme="majorHAnsi" w:eastAsia="Times New Roman" w:hAnsiTheme="majorHAnsi" w:cstheme="majorHAnsi"/>
        </w:rPr>
        <w:t>Because the combinations of S and N represented in our analyses are irregularly distributed among different datasets</w:t>
      </w:r>
      <w:r w:rsidR="003C558A">
        <w:rPr>
          <w:rFonts w:asciiTheme="majorHAnsi" w:eastAsia="Times New Roman" w:hAnsiTheme="majorHAnsi" w:cstheme="majorHAnsi"/>
        </w:rPr>
        <w:t xml:space="preserve"> (Figure 1)</w:t>
      </w:r>
      <w:r w:rsidR="002E7DE3">
        <w:rPr>
          <w:rFonts w:asciiTheme="majorHAnsi" w:eastAsia="Times New Roman" w:hAnsiTheme="majorHAnsi" w:cstheme="majorHAnsi"/>
        </w:rPr>
        <w:t xml:space="preserve">, </w:t>
      </w:r>
      <w:r w:rsidR="009D3F44">
        <w:rPr>
          <w:rFonts w:asciiTheme="majorHAnsi" w:eastAsia="Times New Roman" w:hAnsiTheme="majorHAnsi" w:cstheme="majorHAnsi"/>
        </w:rPr>
        <w:t>and because there is a great deal of variation in our breadth indices not accounted for by the size of the feasible set</w:t>
      </w:r>
      <w:r w:rsidR="00DC6641">
        <w:rPr>
          <w:rFonts w:asciiTheme="majorHAnsi" w:eastAsia="Times New Roman" w:hAnsiTheme="majorHAnsi" w:cstheme="majorHAnsi"/>
        </w:rPr>
        <w:t xml:space="preserve"> (Figure 4)</w:t>
      </w:r>
      <w:r w:rsidR="009D3F44">
        <w:rPr>
          <w:rFonts w:asciiTheme="majorHAnsi" w:eastAsia="Times New Roman" w:hAnsiTheme="majorHAnsi" w:cstheme="majorHAnsi"/>
        </w:rPr>
        <w:t xml:space="preserve">, </w:t>
      </w:r>
      <w:r w:rsidR="00721997">
        <w:rPr>
          <w:rFonts w:asciiTheme="majorHAnsi" w:eastAsia="Times New Roman" w:hAnsiTheme="majorHAnsi" w:cstheme="majorHAnsi"/>
        </w:rPr>
        <w:t xml:space="preserve">we </w:t>
      </w:r>
      <w:r w:rsidR="00CE2BE4">
        <w:rPr>
          <w:rFonts w:asciiTheme="majorHAnsi" w:eastAsia="Times New Roman" w:hAnsiTheme="majorHAnsi" w:cstheme="majorHAnsi"/>
        </w:rPr>
        <w:t>do not interpret these results as showing a</w:t>
      </w:r>
      <w:r w:rsidR="007102E1">
        <w:rPr>
          <w:rFonts w:asciiTheme="majorHAnsi" w:eastAsia="Times New Roman" w:hAnsiTheme="majorHAnsi" w:cstheme="majorHAnsi"/>
        </w:rPr>
        <w:t xml:space="preserve"> </w:t>
      </w:r>
      <w:r w:rsidR="002B550E">
        <w:rPr>
          <w:rFonts w:asciiTheme="majorHAnsi" w:eastAsia="Times New Roman" w:hAnsiTheme="majorHAnsi" w:cstheme="majorHAnsi"/>
        </w:rPr>
        <w:t xml:space="preserve">threshold for </w:t>
      </w:r>
      <w:r w:rsidR="007102E1">
        <w:rPr>
          <w:rFonts w:asciiTheme="majorHAnsi" w:eastAsia="Times New Roman" w:hAnsiTheme="majorHAnsi" w:cstheme="majorHAnsi"/>
        </w:rPr>
        <w:t>defining problematically small</w:t>
      </w:r>
      <w:r w:rsidR="002B550E">
        <w:rPr>
          <w:rFonts w:asciiTheme="majorHAnsi" w:eastAsia="Times New Roman" w:hAnsiTheme="majorHAnsi" w:cstheme="majorHAnsi"/>
        </w:rPr>
        <w:t xml:space="preserve"> communities. A more systematic exploration of the S and N state space, combined with more nuanced metrics for characterizing the variability of the feasible set, could clarify the relationship between S and N, the size of the feasible set, and statistical power.</w:t>
      </w:r>
      <w:r w:rsidR="002E7DE3">
        <w:rPr>
          <w:rFonts w:asciiTheme="majorHAnsi" w:eastAsia="Times New Roman" w:hAnsiTheme="majorHAnsi" w:cstheme="majorHAnsi"/>
        </w:rPr>
        <w:t xml:space="preserve"> </w:t>
      </w:r>
      <w:r w:rsidR="003E56FD">
        <w:rPr>
          <w:rFonts w:asciiTheme="majorHAnsi" w:eastAsia="Times New Roman" w:hAnsiTheme="majorHAnsi" w:cstheme="majorHAnsi"/>
        </w:rPr>
        <w:t xml:space="preserve">However, </w:t>
      </w:r>
      <w:r w:rsidR="001426CD" w:rsidRPr="002E2A57">
        <w:rPr>
          <w:rFonts w:asciiTheme="majorHAnsi" w:eastAsia="Times New Roman" w:hAnsiTheme="majorHAnsi" w:cstheme="majorHAnsi"/>
        </w:rPr>
        <w:t>FIA</w:t>
      </w:r>
      <w:r w:rsidR="002D7DBE">
        <w:rPr>
          <w:rFonts w:asciiTheme="majorHAnsi" w:eastAsia="Times New Roman" w:hAnsiTheme="majorHAnsi" w:cstheme="majorHAnsi"/>
        </w:rPr>
        <w:t xml:space="preserve"> and other small, highly variable</w:t>
      </w:r>
      <w:r w:rsidR="001426CD" w:rsidRPr="002E2A57">
        <w:rPr>
          <w:rFonts w:asciiTheme="majorHAnsi" w:eastAsia="Times New Roman" w:hAnsiTheme="majorHAnsi" w:cstheme="majorHAnsi"/>
        </w:rPr>
        <w:t xml:space="preserve"> communities</w:t>
      </w:r>
      <w:r w:rsidR="00FA3612">
        <w:rPr>
          <w:rFonts w:asciiTheme="majorHAnsi" w:eastAsia="Times New Roman" w:hAnsiTheme="majorHAnsi" w:cstheme="majorHAnsi"/>
        </w:rPr>
        <w:t xml:space="preserve"> </w:t>
      </w:r>
      <w:r w:rsidR="00254A62" w:rsidRPr="002E2A57">
        <w:rPr>
          <w:rFonts w:asciiTheme="majorHAnsi" w:eastAsia="Times New Roman" w:hAnsiTheme="majorHAnsi" w:cstheme="majorHAnsi"/>
        </w:rPr>
        <w:t>have on the order of</w:t>
      </w:r>
      <w:r w:rsidR="000C678C" w:rsidRPr="002E2A57">
        <w:rPr>
          <w:rFonts w:asciiTheme="majorHAnsi" w:eastAsia="Times New Roman" w:hAnsiTheme="majorHAnsi" w:cstheme="majorHAnsi"/>
        </w:rPr>
        <w:t xml:space="preserve"> 10</w:t>
      </w:r>
      <w:r w:rsidR="002D7DBE">
        <w:rPr>
          <w:rFonts w:asciiTheme="majorHAnsi" w:eastAsia="Times New Roman" w:hAnsiTheme="majorHAnsi" w:cstheme="majorHAnsi"/>
        </w:rPr>
        <w:t>-20</w:t>
      </w:r>
      <w:r w:rsidR="000C678C" w:rsidRPr="002E2A57">
        <w:rPr>
          <w:rFonts w:asciiTheme="majorHAnsi" w:eastAsia="Times New Roman" w:hAnsiTheme="majorHAnsi" w:cstheme="majorHAnsi"/>
        </w:rPr>
        <w:t xml:space="preserve"> species and </w:t>
      </w:r>
      <w:r w:rsidR="002D7DBE">
        <w:rPr>
          <w:rFonts w:asciiTheme="majorHAnsi" w:eastAsia="Times New Roman" w:hAnsiTheme="majorHAnsi" w:cstheme="majorHAnsi"/>
        </w:rPr>
        <w:t>30-60</w:t>
      </w:r>
      <w:r w:rsidR="000C678C" w:rsidRPr="002E2A57">
        <w:rPr>
          <w:rFonts w:asciiTheme="majorHAnsi" w:eastAsia="Times New Roman" w:hAnsiTheme="majorHAnsi" w:cstheme="majorHAnsi"/>
        </w:rPr>
        <w:t xml:space="preserve"> individuals</w:t>
      </w:r>
      <w:r w:rsidR="00CF3D3B">
        <w:rPr>
          <w:rFonts w:asciiTheme="majorHAnsi" w:eastAsia="Times New Roman" w:hAnsiTheme="majorHAnsi" w:cstheme="majorHAnsi"/>
        </w:rPr>
        <w:t xml:space="preserve">, </w:t>
      </w:r>
      <w:r w:rsidR="00E45D6E">
        <w:rPr>
          <w:rFonts w:asciiTheme="majorHAnsi" w:eastAsia="Times New Roman" w:hAnsiTheme="majorHAnsi" w:cstheme="majorHAnsi"/>
        </w:rPr>
        <w:t>suggesting</w:t>
      </w:r>
      <w:r w:rsidRPr="002E2A57">
        <w:rPr>
          <w:rFonts w:asciiTheme="majorHAnsi" w:eastAsia="Times New Roman" w:hAnsiTheme="majorHAnsi" w:cstheme="majorHAnsi"/>
        </w:rPr>
        <w:t xml:space="preserve"> a general range of values below which we have diminished power to d</w:t>
      </w:r>
      <w:r w:rsidR="00BB0580">
        <w:rPr>
          <w:rFonts w:asciiTheme="majorHAnsi" w:eastAsia="Times New Roman" w:hAnsiTheme="majorHAnsi" w:cstheme="majorHAnsi"/>
        </w:rPr>
        <w:t xml:space="preserve">etect deviations from </w:t>
      </w:r>
      <w:r w:rsidR="006B6D92">
        <w:rPr>
          <w:rFonts w:asciiTheme="majorHAnsi" w:eastAsia="Times New Roman" w:hAnsiTheme="majorHAnsi" w:cstheme="majorHAnsi"/>
        </w:rPr>
        <w:t xml:space="preserve">the statistical baseline </w:t>
      </w:r>
      <w:r w:rsidR="00BB0580">
        <w:rPr>
          <w:rFonts w:asciiTheme="majorHAnsi" w:eastAsia="Times New Roman" w:hAnsiTheme="majorHAnsi" w:cstheme="majorHAnsi"/>
        </w:rPr>
        <w:t xml:space="preserve">represented by the feasible set. </w:t>
      </w:r>
      <w:r w:rsidR="00255143">
        <w:rPr>
          <w:rFonts w:asciiTheme="majorHAnsi" w:eastAsia="Times New Roman" w:hAnsiTheme="majorHAnsi" w:cstheme="majorHAnsi"/>
        </w:rPr>
        <w:t xml:space="preserve">Communities with on the order of 5 species, or 100s to 1000s of individuals, have previously been </w:t>
      </w:r>
      <w:r w:rsidR="00D26279">
        <w:rPr>
          <w:rFonts w:asciiTheme="majorHAnsi" w:eastAsia="Times New Roman" w:hAnsiTheme="majorHAnsi" w:cstheme="majorHAnsi"/>
        </w:rPr>
        <w:t>suggested</w:t>
      </w:r>
      <w:r w:rsidR="00255143">
        <w:rPr>
          <w:rFonts w:asciiTheme="majorHAnsi" w:eastAsia="Times New Roman" w:hAnsiTheme="majorHAnsi" w:cstheme="majorHAnsi"/>
        </w:rPr>
        <w:t xml:space="preserve"> as “small” in this context (Preston 1948; McGill et al. 2007). </w:t>
      </w:r>
      <w:r w:rsidR="00BB0580">
        <w:rPr>
          <w:rFonts w:asciiTheme="majorHAnsi" w:eastAsia="Times New Roman" w:hAnsiTheme="majorHAnsi" w:cstheme="majorHAnsi"/>
        </w:rPr>
        <w:t xml:space="preserve">To meaningfully draw inferences </w:t>
      </w:r>
      <w:r w:rsidR="00430E98">
        <w:rPr>
          <w:rFonts w:asciiTheme="majorHAnsi" w:eastAsia="Times New Roman" w:hAnsiTheme="majorHAnsi" w:cstheme="majorHAnsi"/>
        </w:rPr>
        <w:t xml:space="preserve">using </w:t>
      </w:r>
      <w:r w:rsidR="00BB0580">
        <w:rPr>
          <w:rFonts w:asciiTheme="majorHAnsi" w:eastAsia="Times New Roman" w:hAnsiTheme="majorHAnsi" w:cstheme="majorHAnsi"/>
        </w:rPr>
        <w:t>deviations in these small communities, we will need more sensitive</w:t>
      </w:r>
      <w:r w:rsidR="00D63CF9">
        <w:rPr>
          <w:rFonts w:asciiTheme="majorHAnsi" w:eastAsia="Times New Roman" w:hAnsiTheme="majorHAnsi" w:cstheme="majorHAnsi"/>
        </w:rPr>
        <w:t xml:space="preserve"> metrics</w:t>
      </w:r>
      <w:r w:rsidR="00127F46">
        <w:rPr>
          <w:rFonts w:asciiTheme="majorHAnsi" w:eastAsia="Times New Roman" w:hAnsiTheme="majorHAnsi" w:cstheme="majorHAnsi"/>
        </w:rPr>
        <w:t xml:space="preserve"> than those used here</w:t>
      </w:r>
      <w:r w:rsidR="00BB0580">
        <w:rPr>
          <w:rFonts w:asciiTheme="majorHAnsi" w:eastAsia="Times New Roman" w:hAnsiTheme="majorHAnsi" w:cstheme="majorHAnsi"/>
        </w:rPr>
        <w:t xml:space="preserve">, and/or theories </w:t>
      </w:r>
      <w:r w:rsidR="00321180">
        <w:rPr>
          <w:rFonts w:asciiTheme="majorHAnsi" w:eastAsia="Times New Roman" w:hAnsiTheme="majorHAnsi" w:cstheme="majorHAnsi"/>
        </w:rPr>
        <w:t>that generate more</w:t>
      </w:r>
      <w:r w:rsidR="00A10665">
        <w:rPr>
          <w:rFonts w:asciiTheme="majorHAnsi" w:eastAsia="Times New Roman" w:hAnsiTheme="majorHAnsi" w:cstheme="majorHAnsi"/>
        </w:rPr>
        <w:t xml:space="preserve"> specific</w:t>
      </w:r>
      <w:r w:rsidR="00E57DB6">
        <w:rPr>
          <w:rFonts w:asciiTheme="majorHAnsi" w:eastAsia="Times New Roman" w:hAnsiTheme="majorHAnsi" w:cstheme="majorHAnsi"/>
        </w:rPr>
        <w:t xml:space="preserve"> predictions for </w:t>
      </w:r>
      <w:r w:rsidR="00BB0580">
        <w:rPr>
          <w:rFonts w:asciiTheme="majorHAnsi" w:eastAsia="Times New Roman" w:hAnsiTheme="majorHAnsi" w:cstheme="majorHAnsi"/>
        </w:rPr>
        <w:t xml:space="preserve">the </w:t>
      </w:r>
      <w:r w:rsidR="00BB0580">
        <w:rPr>
          <w:rFonts w:asciiTheme="majorHAnsi" w:eastAsia="Times New Roman" w:hAnsiTheme="majorHAnsi" w:cstheme="majorHAnsi"/>
        </w:rPr>
        <w:lastRenderedPageBreak/>
        <w:t xml:space="preserve">SAD. In the absence of such, </w:t>
      </w:r>
      <w:r w:rsidRPr="002E2A57">
        <w:rPr>
          <w:rFonts w:asciiTheme="majorHAnsi" w:eastAsia="Times New Roman" w:hAnsiTheme="majorHAnsi" w:cstheme="majorHAnsi"/>
        </w:rPr>
        <w:t>we may stand to learn the most by focusing on SADs from relatively large communities</w:t>
      </w:r>
      <w:r w:rsidR="00F20B7A">
        <w:rPr>
          <w:rFonts w:asciiTheme="majorHAnsi" w:eastAsia="Times New Roman" w:hAnsiTheme="majorHAnsi" w:cstheme="majorHAnsi"/>
        </w:rPr>
        <w:t>.</w:t>
      </w:r>
    </w:p>
    <w:p w14:paraId="0069AF40" w14:textId="270CF6D2" w:rsidR="005978D5" w:rsidRPr="002E2A57" w:rsidRDefault="005978D5" w:rsidP="00021897">
      <w:pPr>
        <w:spacing w:line="480" w:lineRule="auto"/>
        <w:rPr>
          <w:rFonts w:asciiTheme="majorHAnsi" w:eastAsia="Times New Roman" w:hAnsiTheme="majorHAnsi" w:cstheme="majorHAnsi"/>
        </w:rPr>
      </w:pPr>
      <w:r w:rsidRPr="002E2A57">
        <w:rPr>
          <w:rFonts w:asciiTheme="majorHAnsi" w:eastAsia="Times New Roman" w:hAnsiTheme="majorHAnsi" w:cstheme="majorHAnsi"/>
        </w:rPr>
        <w:t>It is also important to recognize that there are multiple plausible approaches to defining a statistical baseline for the SAD, of which we have taken only one (</w:t>
      </w:r>
      <w:proofErr w:type="spellStart"/>
      <w:r w:rsidR="00975E71" w:rsidRPr="002E2A57">
        <w:rPr>
          <w:rFonts w:asciiTheme="majorHAnsi" w:eastAsia="Times New Roman" w:hAnsiTheme="majorHAnsi" w:cstheme="majorHAnsi"/>
        </w:rPr>
        <w:t>Haegeman</w:t>
      </w:r>
      <w:proofErr w:type="spellEnd"/>
      <w:r w:rsidR="00975E71" w:rsidRPr="002E2A57">
        <w:rPr>
          <w:rFonts w:asciiTheme="majorHAnsi" w:eastAsia="Times New Roman" w:hAnsiTheme="majorHAnsi" w:cstheme="majorHAnsi"/>
        </w:rPr>
        <w:t xml:space="preserve"> and </w:t>
      </w:r>
      <w:proofErr w:type="spellStart"/>
      <w:r w:rsidR="00975E71" w:rsidRPr="002E2A57">
        <w:rPr>
          <w:rFonts w:asciiTheme="majorHAnsi" w:eastAsia="Times New Roman" w:hAnsiTheme="majorHAnsi" w:cstheme="majorHAnsi"/>
        </w:rPr>
        <w:t>Loreau</w:t>
      </w:r>
      <w:proofErr w:type="spellEnd"/>
      <w:r w:rsidR="00975E71" w:rsidRPr="002E2A57">
        <w:rPr>
          <w:rFonts w:asciiTheme="majorHAnsi" w:eastAsia="Times New Roman" w:hAnsiTheme="majorHAnsi" w:cstheme="majorHAnsi"/>
        </w:rPr>
        <w:t xml:space="preserve"> 2008</w:t>
      </w:r>
      <w:r w:rsidR="00975E71">
        <w:rPr>
          <w:rFonts w:asciiTheme="majorHAnsi" w:eastAsia="Times New Roman" w:hAnsiTheme="majorHAnsi" w:cstheme="majorHAnsi"/>
        </w:rPr>
        <w:t xml:space="preserve">, </w:t>
      </w:r>
      <w:proofErr w:type="spellStart"/>
      <w:r w:rsidRPr="002E2A57">
        <w:rPr>
          <w:rFonts w:asciiTheme="majorHAnsi" w:eastAsia="Times New Roman" w:hAnsiTheme="majorHAnsi" w:cstheme="majorHAnsi"/>
        </w:rPr>
        <w:t>Locey</w:t>
      </w:r>
      <w:proofErr w:type="spellEnd"/>
      <w:r w:rsidRPr="002E2A57">
        <w:rPr>
          <w:rFonts w:asciiTheme="majorHAnsi" w:eastAsia="Times New Roman" w:hAnsiTheme="majorHAnsi" w:cstheme="majorHAnsi"/>
        </w:rPr>
        <w:t xml:space="preserve"> and White 2013).</w:t>
      </w:r>
      <w:r w:rsidR="00F0213E" w:rsidRPr="002E2A57">
        <w:rPr>
          <w:rFonts w:asciiTheme="majorHAnsi" w:eastAsia="Times New Roman" w:hAnsiTheme="majorHAnsi" w:cstheme="majorHAnsi"/>
        </w:rPr>
        <w:t xml:space="preserve"> </w:t>
      </w:r>
      <w:r w:rsidR="00092D83">
        <w:rPr>
          <w:rFonts w:asciiTheme="majorHAnsi" w:eastAsia="Times New Roman" w:hAnsiTheme="majorHAnsi" w:cstheme="majorHAnsi"/>
        </w:rPr>
        <w:t>Our approach follows</w:t>
      </w:r>
      <w:r w:rsidR="00F0213E" w:rsidRPr="002E2A57">
        <w:rPr>
          <w:rFonts w:asciiTheme="majorHAnsi" w:eastAsia="Times New Roman" w:hAnsiTheme="majorHAnsi" w:cstheme="majorHAnsi"/>
        </w:rPr>
        <w:t xml:space="preserve"> </w:t>
      </w:r>
      <w:proofErr w:type="spellStart"/>
      <w:r w:rsidR="00F0213E" w:rsidRPr="002E2A57">
        <w:rPr>
          <w:rFonts w:asciiTheme="majorHAnsi" w:eastAsia="Times New Roman" w:hAnsiTheme="majorHAnsi" w:cstheme="majorHAnsi"/>
        </w:rPr>
        <w:t>Locey</w:t>
      </w:r>
      <w:proofErr w:type="spellEnd"/>
      <w:r w:rsidR="00F0213E" w:rsidRPr="002E2A57">
        <w:rPr>
          <w:rFonts w:asciiTheme="majorHAnsi" w:eastAsia="Times New Roman" w:hAnsiTheme="majorHAnsi" w:cstheme="majorHAnsi"/>
        </w:rPr>
        <w:t xml:space="preserve"> and White (2013)</w:t>
      </w:r>
      <w:r w:rsidR="00092D83">
        <w:rPr>
          <w:rFonts w:asciiTheme="majorHAnsi" w:eastAsia="Times New Roman" w:hAnsiTheme="majorHAnsi" w:cstheme="majorHAnsi"/>
        </w:rPr>
        <w:t xml:space="preserve"> and reflects </w:t>
      </w:r>
      <w:r w:rsidR="00F0213E" w:rsidRPr="002E2A57">
        <w:rPr>
          <w:rFonts w:asciiTheme="majorHAnsi" w:eastAsia="Times New Roman" w:hAnsiTheme="majorHAnsi" w:cstheme="majorHAnsi"/>
        </w:rPr>
        <w:t xml:space="preserve">the random partitioning of individuals into species, </w:t>
      </w:r>
      <w:r w:rsidR="003E7DDB">
        <w:rPr>
          <w:rFonts w:asciiTheme="majorHAnsi" w:eastAsia="Times New Roman" w:hAnsiTheme="majorHAnsi" w:cstheme="majorHAnsi"/>
        </w:rPr>
        <w:t>with</w:t>
      </w:r>
      <w:r w:rsidR="00F0213E" w:rsidRPr="002E2A57">
        <w:rPr>
          <w:rFonts w:asciiTheme="majorHAnsi" w:eastAsia="Times New Roman" w:hAnsiTheme="majorHAnsi" w:cstheme="majorHAnsi"/>
        </w:rPr>
        <w:t xml:space="preserve"> the resulting distributions considered unique if</w:t>
      </w:r>
      <w:r w:rsidR="000005C2">
        <w:rPr>
          <w:rFonts w:asciiTheme="majorHAnsi" w:eastAsia="Times New Roman" w:hAnsiTheme="majorHAnsi" w:cstheme="majorHAnsi"/>
        </w:rPr>
        <w:t xml:space="preserve"> the species’ abundance</w:t>
      </w:r>
      <w:r w:rsidR="00F0213E" w:rsidRPr="002E2A57">
        <w:rPr>
          <w:rFonts w:asciiTheme="majorHAnsi" w:eastAsia="Times New Roman" w:hAnsiTheme="majorHAnsi" w:cstheme="majorHAnsi"/>
        </w:rPr>
        <w:t xml:space="preserve"> values are unique</w:t>
      </w:r>
      <w:r w:rsidR="000005C2">
        <w:rPr>
          <w:rFonts w:asciiTheme="majorHAnsi" w:eastAsia="Times New Roman" w:hAnsiTheme="majorHAnsi" w:cstheme="majorHAnsi"/>
        </w:rPr>
        <w:t>,</w:t>
      </w:r>
      <w:r w:rsidR="00F0213E" w:rsidRPr="002E2A57">
        <w:rPr>
          <w:rFonts w:asciiTheme="majorHAnsi" w:eastAsia="Times New Roman" w:hAnsiTheme="majorHAnsi" w:cstheme="majorHAnsi"/>
        </w:rPr>
        <w:t xml:space="preserve"> regardless of the order in which the</w:t>
      </w:r>
      <w:r w:rsidR="00CF6E3C" w:rsidRPr="002E2A57">
        <w:rPr>
          <w:rFonts w:asciiTheme="majorHAnsi" w:eastAsia="Times New Roman" w:hAnsiTheme="majorHAnsi" w:cstheme="majorHAnsi"/>
        </w:rPr>
        <w:t xml:space="preserve"> values</w:t>
      </w:r>
      <w:r w:rsidR="00F0213E" w:rsidRPr="002E2A57">
        <w:rPr>
          <w:rFonts w:asciiTheme="majorHAnsi" w:eastAsia="Times New Roman" w:hAnsiTheme="majorHAnsi" w:cstheme="majorHAnsi"/>
        </w:rPr>
        <w:t xml:space="preserve"> occur. </w:t>
      </w:r>
      <w:r w:rsidR="00BA21AC">
        <w:rPr>
          <w:rFonts w:asciiTheme="majorHAnsi" w:eastAsia="Times New Roman" w:hAnsiTheme="majorHAnsi" w:cstheme="majorHAnsi"/>
        </w:rPr>
        <w:t>This philosophy reflects</w:t>
      </w:r>
      <w:r w:rsidR="001178C2">
        <w:rPr>
          <w:rFonts w:asciiTheme="majorHAnsi" w:eastAsia="Times New Roman" w:hAnsiTheme="majorHAnsi" w:cstheme="majorHAnsi"/>
        </w:rPr>
        <w:t xml:space="preserve"> a longstanding approach in the study of abundance distributions: to focus on the shape of the distribution without regard to species’ identities (McGill </w:t>
      </w:r>
      <w:r w:rsidR="005D7E26">
        <w:rPr>
          <w:rFonts w:asciiTheme="majorHAnsi" w:eastAsia="Times New Roman" w:hAnsiTheme="majorHAnsi" w:cstheme="majorHAnsi"/>
        </w:rPr>
        <w:t xml:space="preserve">et al </w:t>
      </w:r>
      <w:r w:rsidR="001178C2">
        <w:rPr>
          <w:rFonts w:asciiTheme="majorHAnsi" w:eastAsia="Times New Roman" w:hAnsiTheme="majorHAnsi" w:cstheme="majorHAnsi"/>
        </w:rPr>
        <w:t xml:space="preserve">2007). </w:t>
      </w:r>
      <w:r w:rsidR="00382B9A">
        <w:rPr>
          <w:rFonts w:asciiTheme="majorHAnsi" w:eastAsia="Times New Roman" w:hAnsiTheme="majorHAnsi" w:cstheme="majorHAnsi"/>
        </w:rPr>
        <w:t>Other assumptions regarding</w:t>
      </w:r>
      <w:r w:rsidR="00382B9A" w:rsidRPr="002E2A57">
        <w:rPr>
          <w:rFonts w:asciiTheme="majorHAnsi" w:eastAsia="Times New Roman" w:hAnsiTheme="majorHAnsi" w:cstheme="majorHAnsi"/>
        </w:rPr>
        <w:t xml:space="preserve"> the statistical baseline may be equally valid and generate different statistical expectations</w:t>
      </w:r>
      <w:r w:rsidR="00382B9A">
        <w:rPr>
          <w:rFonts w:asciiTheme="majorHAnsi" w:eastAsia="Times New Roman" w:hAnsiTheme="majorHAnsi" w:cstheme="majorHAnsi"/>
        </w:rPr>
        <w:t xml:space="preserve">, which may alter if, and </w:t>
      </w:r>
      <w:r w:rsidR="008574BA">
        <w:rPr>
          <w:rFonts w:asciiTheme="majorHAnsi" w:eastAsia="Times New Roman" w:hAnsiTheme="majorHAnsi" w:cstheme="majorHAnsi"/>
        </w:rPr>
        <w:t>in what ways</w:t>
      </w:r>
      <w:r w:rsidR="00382B9A">
        <w:rPr>
          <w:rFonts w:asciiTheme="majorHAnsi" w:eastAsia="Times New Roman" w:hAnsiTheme="majorHAnsi" w:cstheme="majorHAnsi"/>
        </w:rPr>
        <w:t>, empirical distributions appear unusual.</w:t>
      </w:r>
      <w:r w:rsidR="00E54034">
        <w:rPr>
          <w:rFonts w:asciiTheme="majorHAnsi" w:eastAsia="Times New Roman" w:hAnsiTheme="majorHAnsi" w:cstheme="majorHAnsi"/>
        </w:rPr>
        <w:t xml:space="preserve"> For example, </w:t>
      </w:r>
      <w:r w:rsidR="00023887">
        <w:rPr>
          <w:rFonts w:asciiTheme="majorHAnsi" w:eastAsia="Times New Roman" w:hAnsiTheme="majorHAnsi" w:cstheme="majorHAnsi"/>
        </w:rPr>
        <w:t xml:space="preserve">incorporating differences in species order </w:t>
      </w:r>
      <w:r w:rsidR="001178C2">
        <w:rPr>
          <w:rFonts w:asciiTheme="majorHAnsi" w:eastAsia="Times New Roman" w:hAnsiTheme="majorHAnsi" w:cstheme="majorHAnsi"/>
        </w:rPr>
        <w:t>in</w:t>
      </w:r>
      <w:r w:rsidR="00C36459">
        <w:rPr>
          <w:rFonts w:asciiTheme="majorHAnsi" w:eastAsia="Times New Roman" w:hAnsiTheme="majorHAnsi" w:cstheme="majorHAnsi"/>
        </w:rPr>
        <w:t>to</w:t>
      </w:r>
      <w:r w:rsidR="001178C2">
        <w:rPr>
          <w:rFonts w:asciiTheme="majorHAnsi" w:eastAsia="Times New Roman" w:hAnsiTheme="majorHAnsi" w:cstheme="majorHAnsi"/>
        </w:rPr>
        <w:t xml:space="preserve"> the statistical baseline</w:t>
      </w:r>
      <w:r w:rsidR="00732DAE">
        <w:rPr>
          <w:rFonts w:asciiTheme="majorHAnsi" w:eastAsia="Times New Roman" w:hAnsiTheme="majorHAnsi" w:cstheme="majorHAnsi"/>
        </w:rPr>
        <w:t xml:space="preserve"> </w:t>
      </w:r>
      <w:r w:rsidR="00437D26">
        <w:rPr>
          <w:rFonts w:asciiTheme="majorHAnsi" w:eastAsia="Times New Roman" w:hAnsiTheme="majorHAnsi" w:cstheme="majorHAnsi"/>
        </w:rPr>
        <w:t>–</w:t>
      </w:r>
      <w:r w:rsidR="00732DAE">
        <w:rPr>
          <w:rFonts w:asciiTheme="majorHAnsi" w:eastAsia="Times New Roman" w:hAnsiTheme="majorHAnsi" w:cstheme="majorHAnsi"/>
        </w:rPr>
        <w:t xml:space="preserve"> which</w:t>
      </w:r>
      <w:r w:rsidR="001178C2">
        <w:rPr>
          <w:rFonts w:asciiTheme="majorHAnsi" w:eastAsia="Times New Roman" w:hAnsiTheme="majorHAnsi" w:cstheme="majorHAnsi"/>
        </w:rPr>
        <w:t xml:space="preserve"> would imply that identifying </w:t>
      </w:r>
      <w:r w:rsidR="001178C2">
        <w:rPr>
          <w:rFonts w:asciiTheme="majorHAnsi" w:eastAsia="Times New Roman" w:hAnsiTheme="majorHAnsi" w:cstheme="majorHAnsi"/>
          <w:i/>
          <w:iCs/>
        </w:rPr>
        <w:t xml:space="preserve">which </w:t>
      </w:r>
      <w:r w:rsidR="001178C2">
        <w:rPr>
          <w:rFonts w:asciiTheme="majorHAnsi" w:eastAsia="Times New Roman" w:hAnsiTheme="majorHAnsi" w:cstheme="majorHAnsi"/>
        </w:rPr>
        <w:t>species contain the most or least individuals</w:t>
      </w:r>
      <w:r w:rsidR="00731FF4">
        <w:rPr>
          <w:rFonts w:asciiTheme="majorHAnsi" w:eastAsia="Times New Roman" w:hAnsiTheme="majorHAnsi" w:cstheme="majorHAnsi"/>
        </w:rPr>
        <w:t xml:space="preserve"> is important</w:t>
      </w:r>
      <w:r w:rsidR="00EB2172">
        <w:rPr>
          <w:rFonts w:asciiTheme="majorHAnsi" w:eastAsia="Times New Roman" w:hAnsiTheme="majorHAnsi" w:cstheme="majorHAnsi"/>
        </w:rPr>
        <w:t xml:space="preserve"> </w:t>
      </w:r>
      <w:r w:rsidR="00732DAE">
        <w:rPr>
          <w:rFonts w:asciiTheme="majorHAnsi" w:eastAsia="Times New Roman" w:hAnsiTheme="majorHAnsi" w:cstheme="majorHAnsi"/>
        </w:rPr>
        <w:t>– m</w:t>
      </w:r>
      <w:r w:rsidR="005E26C8">
        <w:rPr>
          <w:rFonts w:asciiTheme="majorHAnsi" w:eastAsia="Times New Roman" w:hAnsiTheme="majorHAnsi" w:cstheme="majorHAnsi"/>
        </w:rPr>
        <w:t>ight reduce the representation of long-tailed, highly uneven SADs within the feasible set</w:t>
      </w:r>
      <w:r w:rsidR="00275A5A">
        <w:rPr>
          <w:rFonts w:asciiTheme="majorHAnsi" w:eastAsia="Times New Roman" w:hAnsiTheme="majorHAnsi" w:cstheme="majorHAnsi"/>
        </w:rPr>
        <w:t xml:space="preserve">, and </w:t>
      </w:r>
      <w:r w:rsidR="005E26C8">
        <w:rPr>
          <w:rFonts w:asciiTheme="majorHAnsi" w:eastAsia="Times New Roman" w:hAnsiTheme="majorHAnsi" w:cstheme="majorHAnsi"/>
        </w:rPr>
        <w:t>make the rare tail observed for real SADs appear more unlikely than it does here. U</w:t>
      </w:r>
      <w:r w:rsidR="009740FF">
        <w:rPr>
          <w:rFonts w:asciiTheme="majorHAnsi" w:eastAsia="Times New Roman" w:hAnsiTheme="majorHAnsi" w:cstheme="majorHAnsi"/>
        </w:rPr>
        <w:t xml:space="preserve">nder </w:t>
      </w:r>
      <w:r w:rsidR="009B63DD">
        <w:rPr>
          <w:rFonts w:asciiTheme="majorHAnsi" w:eastAsia="Times New Roman" w:hAnsiTheme="majorHAnsi" w:cstheme="majorHAnsi"/>
        </w:rPr>
        <w:t xml:space="preserve">our assumptions, the SADs (1,2,3,4) and (1, 1, 1, </w:t>
      </w:r>
      <w:r w:rsidR="006E6AC9">
        <w:rPr>
          <w:rFonts w:asciiTheme="majorHAnsi" w:eastAsia="Times New Roman" w:hAnsiTheme="majorHAnsi" w:cstheme="majorHAnsi"/>
        </w:rPr>
        <w:t>7</w:t>
      </w:r>
      <w:r w:rsidR="009B63DD">
        <w:rPr>
          <w:rFonts w:asciiTheme="majorHAnsi" w:eastAsia="Times New Roman" w:hAnsiTheme="majorHAnsi" w:cstheme="majorHAnsi"/>
        </w:rPr>
        <w:t>) each count as only one unique SAD. Taking species order into account</w:t>
      </w:r>
      <w:r w:rsidR="00FC4332">
        <w:rPr>
          <w:rFonts w:asciiTheme="majorHAnsi" w:eastAsia="Times New Roman" w:hAnsiTheme="majorHAnsi" w:cstheme="majorHAnsi"/>
        </w:rPr>
        <w:t xml:space="preserve"> would</w:t>
      </w:r>
      <w:r w:rsidR="009D26F9">
        <w:rPr>
          <w:rFonts w:asciiTheme="majorHAnsi" w:eastAsia="Times New Roman" w:hAnsiTheme="majorHAnsi" w:cstheme="majorHAnsi"/>
        </w:rPr>
        <w:t xml:space="preserve"> mean</w:t>
      </w:r>
      <w:r w:rsidR="00677F06">
        <w:rPr>
          <w:rFonts w:asciiTheme="majorHAnsi" w:eastAsia="Times New Roman" w:hAnsiTheme="majorHAnsi" w:cstheme="majorHAnsi"/>
        </w:rPr>
        <w:t xml:space="preserve"> that</w:t>
      </w:r>
      <w:r w:rsidR="009B63DD">
        <w:rPr>
          <w:rFonts w:asciiTheme="majorHAnsi" w:eastAsia="Times New Roman" w:hAnsiTheme="majorHAnsi" w:cstheme="majorHAnsi"/>
        </w:rPr>
        <w:t xml:space="preserve"> (1,2,3,4) </w:t>
      </w:r>
      <w:r w:rsidR="00FC4332">
        <w:rPr>
          <w:rFonts w:asciiTheme="majorHAnsi" w:eastAsia="Times New Roman" w:hAnsiTheme="majorHAnsi" w:cstheme="majorHAnsi"/>
        </w:rPr>
        <w:t>would count</w:t>
      </w:r>
      <w:r w:rsidR="009B63DD">
        <w:rPr>
          <w:rFonts w:asciiTheme="majorHAnsi" w:eastAsia="Times New Roman" w:hAnsiTheme="majorHAnsi" w:cstheme="majorHAnsi"/>
        </w:rPr>
        <w:t xml:space="preserve"> as </w:t>
      </w:r>
      <w:r w:rsidR="004E703E">
        <w:rPr>
          <w:rFonts w:asciiTheme="majorHAnsi" w:eastAsia="Times New Roman" w:hAnsiTheme="majorHAnsi" w:cstheme="majorHAnsi"/>
        </w:rPr>
        <w:t>24 (</w:t>
      </w:r>
      <w:r w:rsidR="009B63DD">
        <w:rPr>
          <w:rFonts w:asciiTheme="majorHAnsi" w:eastAsia="Times New Roman" w:hAnsiTheme="majorHAnsi" w:cstheme="majorHAnsi"/>
        </w:rPr>
        <w:t>4!</w:t>
      </w:r>
      <w:r w:rsidR="004E703E">
        <w:rPr>
          <w:rFonts w:asciiTheme="majorHAnsi" w:eastAsia="Times New Roman" w:hAnsiTheme="majorHAnsi" w:cstheme="majorHAnsi"/>
        </w:rPr>
        <w:t>)</w:t>
      </w:r>
      <w:r w:rsidR="009B63DD">
        <w:rPr>
          <w:rFonts w:asciiTheme="majorHAnsi" w:eastAsia="Times New Roman" w:hAnsiTheme="majorHAnsi" w:cstheme="majorHAnsi"/>
        </w:rPr>
        <w:t xml:space="preserve"> unique SADs, because there are 4! ways to </w:t>
      </w:r>
      <w:r w:rsidR="009D26F9">
        <w:rPr>
          <w:rFonts w:asciiTheme="majorHAnsi" w:eastAsia="Times New Roman" w:hAnsiTheme="majorHAnsi" w:cstheme="majorHAnsi"/>
        </w:rPr>
        <w:t>assign the abundances to each species</w:t>
      </w:r>
      <w:r w:rsidR="00FC4332">
        <w:rPr>
          <w:rFonts w:asciiTheme="majorHAnsi" w:eastAsia="Times New Roman" w:hAnsiTheme="majorHAnsi" w:cstheme="majorHAnsi"/>
        </w:rPr>
        <w:t xml:space="preserve">. </w:t>
      </w:r>
      <w:r w:rsidR="00BC1543">
        <w:rPr>
          <w:rFonts w:asciiTheme="majorHAnsi" w:eastAsia="Times New Roman" w:hAnsiTheme="majorHAnsi" w:cstheme="majorHAnsi"/>
        </w:rPr>
        <w:t xml:space="preserve">However, </w:t>
      </w:r>
      <w:r w:rsidR="00D37B6E">
        <w:rPr>
          <w:rFonts w:asciiTheme="majorHAnsi" w:eastAsia="Times New Roman" w:hAnsiTheme="majorHAnsi" w:cstheme="majorHAnsi"/>
        </w:rPr>
        <w:t xml:space="preserve">an SAD </w:t>
      </w:r>
      <w:r w:rsidR="00430E98">
        <w:rPr>
          <w:rFonts w:asciiTheme="majorHAnsi" w:eastAsia="Times New Roman" w:hAnsiTheme="majorHAnsi" w:cstheme="majorHAnsi"/>
        </w:rPr>
        <w:t xml:space="preserve">containing species with equal abundances, </w:t>
      </w:r>
      <w:r w:rsidR="00D37B6E">
        <w:rPr>
          <w:rFonts w:asciiTheme="majorHAnsi" w:eastAsia="Times New Roman" w:hAnsiTheme="majorHAnsi" w:cstheme="majorHAnsi"/>
        </w:rPr>
        <w:t xml:space="preserve">such as </w:t>
      </w:r>
      <w:r w:rsidR="00BC1543">
        <w:rPr>
          <w:rFonts w:asciiTheme="majorHAnsi" w:eastAsia="Times New Roman" w:hAnsiTheme="majorHAnsi" w:cstheme="majorHAnsi"/>
        </w:rPr>
        <w:t xml:space="preserve">(1, 1, 1, </w:t>
      </w:r>
      <w:r w:rsidR="003D3BC2">
        <w:rPr>
          <w:rFonts w:asciiTheme="majorHAnsi" w:eastAsia="Times New Roman" w:hAnsiTheme="majorHAnsi" w:cstheme="majorHAnsi"/>
        </w:rPr>
        <w:t>7</w:t>
      </w:r>
      <w:r w:rsidR="00BC1543">
        <w:rPr>
          <w:rFonts w:asciiTheme="majorHAnsi" w:eastAsia="Times New Roman" w:hAnsiTheme="majorHAnsi" w:cstheme="majorHAnsi"/>
        </w:rPr>
        <w:t>)</w:t>
      </w:r>
      <w:r w:rsidR="00430E98">
        <w:rPr>
          <w:rFonts w:asciiTheme="majorHAnsi" w:eastAsia="Times New Roman" w:hAnsiTheme="majorHAnsi" w:cstheme="majorHAnsi"/>
        </w:rPr>
        <w:t>,</w:t>
      </w:r>
      <w:r w:rsidR="00BC1543">
        <w:rPr>
          <w:rFonts w:asciiTheme="majorHAnsi" w:eastAsia="Times New Roman" w:hAnsiTheme="majorHAnsi" w:cstheme="majorHAnsi"/>
        </w:rPr>
        <w:t xml:space="preserve"> would only count as 4 unique SADs. </w:t>
      </w:r>
      <w:r w:rsidR="00BF784C">
        <w:rPr>
          <w:rFonts w:asciiTheme="majorHAnsi" w:eastAsia="Times New Roman" w:hAnsiTheme="majorHAnsi" w:cstheme="majorHAnsi"/>
        </w:rPr>
        <w:t xml:space="preserve">For SADs, </w:t>
      </w:r>
      <w:r w:rsidR="00430E98">
        <w:rPr>
          <w:rFonts w:asciiTheme="majorHAnsi" w:eastAsia="Times New Roman" w:hAnsiTheme="majorHAnsi" w:cstheme="majorHAnsi"/>
        </w:rPr>
        <w:t xml:space="preserve">equal abundances </w:t>
      </w:r>
      <w:r w:rsidR="00120066">
        <w:rPr>
          <w:rFonts w:asciiTheme="majorHAnsi" w:eastAsia="Times New Roman" w:hAnsiTheme="majorHAnsi" w:cstheme="majorHAnsi"/>
        </w:rPr>
        <w:t>a</w:t>
      </w:r>
      <w:r w:rsidR="008805D8">
        <w:rPr>
          <w:rFonts w:asciiTheme="majorHAnsi" w:eastAsia="Times New Roman" w:hAnsiTheme="majorHAnsi" w:cstheme="majorHAnsi"/>
        </w:rPr>
        <w:t>re likely most prevalent among rare species</w:t>
      </w:r>
      <w:r w:rsidR="00117138">
        <w:rPr>
          <w:rFonts w:asciiTheme="majorHAnsi" w:eastAsia="Times New Roman" w:hAnsiTheme="majorHAnsi" w:cstheme="majorHAnsi"/>
        </w:rPr>
        <w:t xml:space="preserve">. </w:t>
      </w:r>
      <w:r w:rsidR="00B430CD">
        <w:rPr>
          <w:rFonts w:asciiTheme="majorHAnsi" w:eastAsia="Times New Roman" w:hAnsiTheme="majorHAnsi" w:cstheme="majorHAnsi"/>
        </w:rPr>
        <w:t xml:space="preserve">If this is true, </w:t>
      </w:r>
      <w:r w:rsidR="00B965DA">
        <w:rPr>
          <w:rFonts w:asciiTheme="majorHAnsi" w:eastAsia="Times New Roman" w:hAnsiTheme="majorHAnsi" w:cstheme="majorHAnsi"/>
        </w:rPr>
        <w:t>then this set of assumptions would generate feasible sets where rare-tailed SADs are relatively scarce</w:t>
      </w:r>
      <w:r w:rsidR="009965A0">
        <w:rPr>
          <w:rFonts w:asciiTheme="majorHAnsi" w:eastAsia="Times New Roman" w:hAnsiTheme="majorHAnsi" w:cstheme="majorHAnsi"/>
        </w:rPr>
        <w:t xml:space="preserve">, making observed </w:t>
      </w:r>
      <w:r w:rsidR="00DF6994">
        <w:rPr>
          <w:rFonts w:asciiTheme="majorHAnsi" w:eastAsia="Times New Roman" w:hAnsiTheme="majorHAnsi" w:cstheme="majorHAnsi"/>
        </w:rPr>
        <w:t xml:space="preserve">SADs with </w:t>
      </w:r>
      <w:r w:rsidR="009965A0">
        <w:rPr>
          <w:rFonts w:asciiTheme="majorHAnsi" w:eastAsia="Times New Roman" w:hAnsiTheme="majorHAnsi" w:cstheme="majorHAnsi"/>
        </w:rPr>
        <w:t xml:space="preserve">rare tails </w:t>
      </w:r>
      <w:r w:rsidR="00DF6994">
        <w:rPr>
          <w:rFonts w:asciiTheme="majorHAnsi" w:eastAsia="Times New Roman" w:hAnsiTheme="majorHAnsi" w:cstheme="majorHAnsi"/>
        </w:rPr>
        <w:t xml:space="preserve">seem </w:t>
      </w:r>
      <w:r w:rsidR="009965A0">
        <w:rPr>
          <w:rFonts w:asciiTheme="majorHAnsi" w:eastAsia="Times New Roman" w:hAnsiTheme="majorHAnsi" w:cstheme="majorHAnsi"/>
        </w:rPr>
        <w:t>even more extraordinary</w:t>
      </w:r>
      <w:r w:rsidR="00ED0C23">
        <w:rPr>
          <w:rFonts w:asciiTheme="majorHAnsi" w:eastAsia="Times New Roman" w:hAnsiTheme="majorHAnsi" w:cstheme="majorHAnsi"/>
        </w:rPr>
        <w:t xml:space="preserve">. </w:t>
      </w:r>
      <w:r w:rsidR="004811AB">
        <w:rPr>
          <w:rFonts w:asciiTheme="majorHAnsi" w:eastAsia="Times New Roman" w:hAnsiTheme="majorHAnsi" w:cstheme="majorHAnsi"/>
        </w:rPr>
        <w:t xml:space="preserve">Additional formulations for the statistical baseline exist, </w:t>
      </w:r>
      <w:r w:rsidR="004811AB" w:rsidRPr="002E2A57">
        <w:rPr>
          <w:rFonts w:asciiTheme="majorHAnsi" w:eastAsia="Times New Roman" w:hAnsiTheme="majorHAnsi" w:cstheme="majorHAnsi"/>
        </w:rPr>
        <w:t xml:space="preserve">including </w:t>
      </w:r>
      <w:r w:rsidR="004811AB">
        <w:rPr>
          <w:rFonts w:asciiTheme="majorHAnsi" w:eastAsia="Times New Roman" w:hAnsiTheme="majorHAnsi" w:cstheme="majorHAnsi"/>
        </w:rPr>
        <w:t>those</w:t>
      </w:r>
      <w:r w:rsidR="004811AB" w:rsidRPr="002E2A57">
        <w:rPr>
          <w:rFonts w:asciiTheme="majorHAnsi" w:eastAsia="Times New Roman" w:hAnsiTheme="majorHAnsi" w:cstheme="majorHAnsi"/>
        </w:rPr>
        <w:t xml:space="preserve"> that approximate exponential, Poisson, or log-series distributions</w:t>
      </w:r>
      <w:r w:rsidR="004811AB">
        <w:rPr>
          <w:rFonts w:asciiTheme="majorHAnsi" w:eastAsia="Times New Roman" w:hAnsiTheme="majorHAnsi" w:cstheme="majorHAnsi"/>
        </w:rPr>
        <w:t xml:space="preserve"> in the limit (Harte et al. 2008, </w:t>
      </w:r>
      <w:proofErr w:type="spellStart"/>
      <w:r w:rsidR="004811AB">
        <w:rPr>
          <w:rFonts w:asciiTheme="majorHAnsi" w:eastAsia="Times New Roman" w:hAnsiTheme="majorHAnsi" w:cstheme="majorHAnsi"/>
        </w:rPr>
        <w:t>Favretti</w:t>
      </w:r>
      <w:proofErr w:type="spellEnd"/>
      <w:r w:rsidR="004811AB">
        <w:rPr>
          <w:rFonts w:asciiTheme="majorHAnsi" w:eastAsia="Times New Roman" w:hAnsiTheme="majorHAnsi" w:cstheme="majorHAnsi"/>
        </w:rPr>
        <w:t xml:space="preserve"> 2018). </w:t>
      </w:r>
      <w:r w:rsidR="00945CD6">
        <w:rPr>
          <w:rFonts w:asciiTheme="majorHAnsi" w:eastAsia="Times New Roman" w:hAnsiTheme="majorHAnsi" w:cstheme="majorHAnsi"/>
        </w:rPr>
        <w:t>Investigating and comparing</w:t>
      </w:r>
      <w:r w:rsidRPr="002E2A57">
        <w:rPr>
          <w:rFonts w:asciiTheme="majorHAnsi" w:eastAsia="Times New Roman" w:hAnsiTheme="majorHAnsi" w:cstheme="majorHAnsi"/>
        </w:rPr>
        <w:t xml:space="preserve"> the results that emerge from different baselines </w:t>
      </w:r>
      <w:r w:rsidR="00074D31" w:rsidRPr="002E2A57">
        <w:rPr>
          <w:rFonts w:asciiTheme="majorHAnsi" w:eastAsia="Times New Roman" w:hAnsiTheme="majorHAnsi" w:cstheme="majorHAnsi"/>
        </w:rPr>
        <w:t>will be</w:t>
      </w:r>
      <w:r w:rsidRPr="002E2A57">
        <w:rPr>
          <w:rFonts w:asciiTheme="majorHAnsi" w:eastAsia="Times New Roman" w:hAnsiTheme="majorHAnsi" w:cstheme="majorHAnsi"/>
        </w:rPr>
        <w:t xml:space="preserve"> an important next step towards reinvigorating the use of the SAD as a diagnostic tool. </w:t>
      </w:r>
    </w:p>
    <w:p w14:paraId="3C088616" w14:textId="5E84CB21" w:rsidR="002C5077" w:rsidRDefault="00B57EFB" w:rsidP="00021897">
      <w:pPr>
        <w:spacing w:line="480" w:lineRule="auto"/>
        <w:rPr>
          <w:rFonts w:asciiTheme="majorHAnsi" w:eastAsia="Times New Roman" w:hAnsiTheme="majorHAnsi" w:cstheme="majorHAnsi"/>
        </w:rPr>
      </w:pPr>
      <w:r w:rsidRPr="002E2A57">
        <w:rPr>
          <w:rFonts w:asciiTheme="majorHAnsi" w:eastAsia="Times New Roman" w:hAnsiTheme="majorHAnsi" w:cstheme="majorHAnsi"/>
        </w:rPr>
        <w:lastRenderedPageBreak/>
        <w:t xml:space="preserve">Our study demonstrates the utility, and the potential challenges, </w:t>
      </w:r>
      <w:r w:rsidR="001010C8" w:rsidRPr="002E2A57">
        <w:rPr>
          <w:rFonts w:asciiTheme="majorHAnsi" w:eastAsia="Times New Roman" w:hAnsiTheme="majorHAnsi" w:cstheme="majorHAnsi"/>
        </w:rPr>
        <w:t>of</w:t>
      </w:r>
      <w:r w:rsidRPr="002E2A57">
        <w:rPr>
          <w:rFonts w:asciiTheme="majorHAnsi" w:eastAsia="Times New Roman" w:hAnsiTheme="majorHAnsi" w:cstheme="majorHAnsi"/>
        </w:rPr>
        <w:t xml:space="preserve"> applying </w:t>
      </w:r>
      <w:r w:rsidR="009243BB" w:rsidRPr="002E2A57">
        <w:rPr>
          <w:rFonts w:asciiTheme="majorHAnsi" w:eastAsia="Times New Roman" w:hAnsiTheme="majorHAnsi" w:cstheme="majorHAnsi"/>
        </w:rPr>
        <w:t>tools from the study of complex systems and statistical mechanics to</w:t>
      </w:r>
      <w:r w:rsidR="0080027A">
        <w:rPr>
          <w:rFonts w:asciiTheme="majorHAnsi" w:eastAsia="Times New Roman" w:hAnsiTheme="majorHAnsi" w:cstheme="majorHAnsi"/>
        </w:rPr>
        <w:t xml:space="preserve"> the</w:t>
      </w:r>
      <w:r w:rsidR="009243BB" w:rsidRPr="002E2A57">
        <w:rPr>
          <w:rFonts w:asciiTheme="majorHAnsi" w:eastAsia="Times New Roman" w:hAnsiTheme="majorHAnsi" w:cstheme="majorHAnsi"/>
        </w:rPr>
        <w:t xml:space="preserve"> study </w:t>
      </w:r>
      <w:r w:rsidR="0080027A">
        <w:rPr>
          <w:rFonts w:asciiTheme="majorHAnsi" w:eastAsia="Times New Roman" w:hAnsiTheme="majorHAnsi" w:cstheme="majorHAnsi"/>
        </w:rPr>
        <w:t xml:space="preserve">of </w:t>
      </w:r>
      <w:r w:rsidR="009243BB" w:rsidRPr="002E2A57">
        <w:rPr>
          <w:rFonts w:asciiTheme="majorHAnsi" w:eastAsia="Times New Roman" w:hAnsiTheme="majorHAnsi" w:cstheme="majorHAnsi"/>
        </w:rPr>
        <w:t>ecological</w:t>
      </w:r>
      <w:r w:rsidR="006E7FD1" w:rsidRPr="002E2A57">
        <w:rPr>
          <w:rFonts w:asciiTheme="majorHAnsi" w:eastAsia="Times New Roman" w:hAnsiTheme="majorHAnsi" w:cstheme="majorHAnsi"/>
        </w:rPr>
        <w:t xml:space="preserve"> communities</w:t>
      </w:r>
      <w:r w:rsidR="00D13E07" w:rsidRPr="002E2A57">
        <w:rPr>
          <w:rFonts w:asciiTheme="majorHAnsi" w:eastAsia="Times New Roman" w:hAnsiTheme="majorHAnsi" w:cstheme="majorHAnsi"/>
        </w:rPr>
        <w:t xml:space="preserve"> (</w:t>
      </w:r>
      <w:proofErr w:type="spellStart"/>
      <w:r w:rsidR="008E4FEF">
        <w:rPr>
          <w:rFonts w:asciiTheme="majorHAnsi" w:eastAsia="Times New Roman" w:hAnsiTheme="majorHAnsi" w:cstheme="majorHAnsi"/>
        </w:rPr>
        <w:t>Haegeman</w:t>
      </w:r>
      <w:proofErr w:type="spellEnd"/>
      <w:r w:rsidR="008E4FEF">
        <w:rPr>
          <w:rFonts w:asciiTheme="majorHAnsi" w:eastAsia="Times New Roman" w:hAnsiTheme="majorHAnsi" w:cstheme="majorHAnsi"/>
        </w:rPr>
        <w:t xml:space="preserve"> and </w:t>
      </w:r>
      <w:proofErr w:type="spellStart"/>
      <w:r w:rsidR="008E4FEF">
        <w:rPr>
          <w:rFonts w:asciiTheme="majorHAnsi" w:eastAsia="Times New Roman" w:hAnsiTheme="majorHAnsi" w:cstheme="majorHAnsi"/>
        </w:rPr>
        <w:t>Loreau</w:t>
      </w:r>
      <w:proofErr w:type="spellEnd"/>
      <w:r w:rsidR="008E4FEF">
        <w:rPr>
          <w:rFonts w:asciiTheme="majorHAnsi" w:eastAsia="Times New Roman" w:hAnsiTheme="majorHAnsi" w:cstheme="majorHAnsi"/>
        </w:rPr>
        <w:t xml:space="preserve"> 2008, </w:t>
      </w:r>
      <w:r w:rsidR="00D13E07" w:rsidRPr="002E2A57">
        <w:rPr>
          <w:rFonts w:asciiTheme="majorHAnsi" w:eastAsia="Times New Roman" w:hAnsiTheme="majorHAnsi" w:cstheme="majorHAnsi"/>
        </w:rPr>
        <w:t>Harte</w:t>
      </w:r>
      <w:r w:rsidR="00B10DDB">
        <w:rPr>
          <w:rFonts w:asciiTheme="majorHAnsi" w:eastAsia="Times New Roman" w:hAnsiTheme="majorHAnsi" w:cstheme="majorHAnsi"/>
        </w:rPr>
        <w:t xml:space="preserve"> </w:t>
      </w:r>
      <w:r w:rsidR="008E4FEF">
        <w:rPr>
          <w:rFonts w:asciiTheme="majorHAnsi" w:eastAsia="Times New Roman" w:hAnsiTheme="majorHAnsi" w:cstheme="majorHAnsi"/>
        </w:rPr>
        <w:t>2011</w:t>
      </w:r>
      <w:r w:rsidR="00B10DDB">
        <w:rPr>
          <w:rFonts w:asciiTheme="majorHAnsi" w:eastAsia="Times New Roman" w:hAnsiTheme="majorHAnsi" w:cstheme="majorHAnsi"/>
        </w:rPr>
        <w:t>,</w:t>
      </w:r>
      <w:r w:rsidR="008E4FEF">
        <w:rPr>
          <w:rFonts w:asciiTheme="majorHAnsi" w:eastAsia="Times New Roman" w:hAnsiTheme="majorHAnsi" w:cstheme="majorHAnsi"/>
        </w:rPr>
        <w:t xml:space="preserve"> White et al. 2012,</w:t>
      </w:r>
      <w:r w:rsidR="00B10DDB">
        <w:rPr>
          <w:rFonts w:asciiTheme="majorHAnsi" w:eastAsia="Times New Roman" w:hAnsiTheme="majorHAnsi" w:cstheme="majorHAnsi"/>
        </w:rPr>
        <w:t xml:space="preserve"> Harte and Newman 2014</w:t>
      </w:r>
      <w:r w:rsidR="00D13E07" w:rsidRPr="002E2A57">
        <w:rPr>
          <w:rFonts w:asciiTheme="majorHAnsi" w:eastAsia="Times New Roman" w:hAnsiTheme="majorHAnsi" w:cstheme="majorHAnsi"/>
        </w:rPr>
        <w:t>)</w:t>
      </w:r>
      <w:r w:rsidR="009243BB" w:rsidRPr="002E2A57">
        <w:rPr>
          <w:rFonts w:asciiTheme="majorHAnsi" w:eastAsia="Times New Roman" w:hAnsiTheme="majorHAnsi" w:cstheme="majorHAnsi"/>
          <w:b/>
          <w:bCs/>
        </w:rPr>
        <w:t xml:space="preserve">. </w:t>
      </w:r>
      <w:r w:rsidR="009243BB" w:rsidRPr="002E2A57">
        <w:rPr>
          <w:rFonts w:asciiTheme="majorHAnsi" w:eastAsia="Times New Roman" w:hAnsiTheme="majorHAnsi" w:cstheme="majorHAnsi"/>
        </w:rPr>
        <w:t xml:space="preserve">While concepts such as maximum entropy and the feasible set are promising horizons for macroecology, the small size of some ecological communities may present </w:t>
      </w:r>
      <w:r w:rsidR="00CE32C2" w:rsidRPr="002E2A57">
        <w:rPr>
          <w:rFonts w:asciiTheme="majorHAnsi" w:eastAsia="Times New Roman" w:hAnsiTheme="majorHAnsi" w:cstheme="majorHAnsi"/>
        </w:rPr>
        <w:t>difficulties</w:t>
      </w:r>
      <w:r w:rsidR="009243BB" w:rsidRPr="002E2A57">
        <w:rPr>
          <w:rFonts w:asciiTheme="majorHAnsi" w:eastAsia="Times New Roman" w:hAnsiTheme="majorHAnsi" w:cstheme="majorHAnsi"/>
        </w:rPr>
        <w:t xml:space="preserve"> that </w:t>
      </w:r>
      <w:r w:rsidR="00E45D6E">
        <w:rPr>
          <w:rFonts w:asciiTheme="majorHAnsi" w:eastAsia="Times New Roman" w:hAnsiTheme="majorHAnsi" w:cstheme="majorHAnsi"/>
        </w:rPr>
        <w:t>are rare</w:t>
      </w:r>
      <w:r w:rsidR="009243BB" w:rsidRPr="002E2A57">
        <w:rPr>
          <w:rFonts w:asciiTheme="majorHAnsi" w:eastAsia="Times New Roman" w:hAnsiTheme="majorHAnsi" w:cstheme="majorHAnsi"/>
        </w:rPr>
        <w:t xml:space="preserve"> in the</w:t>
      </w:r>
      <w:r w:rsidR="000A500D">
        <w:rPr>
          <w:rFonts w:asciiTheme="majorHAnsi" w:eastAsia="Times New Roman" w:hAnsiTheme="majorHAnsi" w:cstheme="majorHAnsi"/>
        </w:rPr>
        <w:t xml:space="preserve"> domains</w:t>
      </w:r>
      <w:r w:rsidR="009243BB" w:rsidRPr="002E2A57">
        <w:rPr>
          <w:rFonts w:asciiTheme="majorHAnsi" w:eastAsia="Times New Roman" w:hAnsiTheme="majorHAnsi" w:cstheme="majorHAnsi"/>
        </w:rPr>
        <w:t xml:space="preserve"> for which these </w:t>
      </w:r>
      <w:r w:rsidR="00363090" w:rsidRPr="002E2A57">
        <w:rPr>
          <w:rFonts w:asciiTheme="majorHAnsi" w:eastAsia="Times New Roman" w:hAnsiTheme="majorHAnsi" w:cstheme="majorHAnsi"/>
        </w:rPr>
        <w:t>tools</w:t>
      </w:r>
      <w:r w:rsidR="009243BB" w:rsidRPr="002E2A57">
        <w:rPr>
          <w:rFonts w:asciiTheme="majorHAnsi" w:eastAsia="Times New Roman" w:hAnsiTheme="majorHAnsi" w:cstheme="majorHAnsi"/>
        </w:rPr>
        <w:t xml:space="preserve"> were originally developed</w:t>
      </w:r>
      <w:r w:rsidR="00633066" w:rsidRPr="002E2A57">
        <w:rPr>
          <w:rFonts w:asciiTheme="majorHAnsi" w:eastAsia="Times New Roman" w:hAnsiTheme="majorHAnsi" w:cstheme="majorHAnsi"/>
        </w:rPr>
        <w:t xml:space="preserve"> (</w:t>
      </w:r>
      <w:r w:rsidR="00227830">
        <w:rPr>
          <w:rFonts w:asciiTheme="majorHAnsi" w:eastAsia="Times New Roman" w:hAnsiTheme="majorHAnsi" w:cstheme="majorHAnsi"/>
        </w:rPr>
        <w:t xml:space="preserve">Jaynes 1957, </w:t>
      </w:r>
      <w:proofErr w:type="spellStart"/>
      <w:r w:rsidR="00633066" w:rsidRPr="002E2A57">
        <w:rPr>
          <w:rFonts w:asciiTheme="majorHAnsi" w:eastAsia="Times New Roman" w:hAnsiTheme="majorHAnsi" w:cstheme="majorHAnsi"/>
        </w:rPr>
        <w:t>Haegeman</w:t>
      </w:r>
      <w:proofErr w:type="spellEnd"/>
      <w:r w:rsidR="00633066" w:rsidRPr="002E2A57">
        <w:rPr>
          <w:rFonts w:asciiTheme="majorHAnsi" w:eastAsia="Times New Roman" w:hAnsiTheme="majorHAnsi" w:cstheme="majorHAnsi"/>
        </w:rPr>
        <w:t xml:space="preserve"> and </w:t>
      </w:r>
      <w:proofErr w:type="spellStart"/>
      <w:r w:rsidR="00633066" w:rsidRPr="002E2A57">
        <w:rPr>
          <w:rFonts w:asciiTheme="majorHAnsi" w:eastAsia="Times New Roman" w:hAnsiTheme="majorHAnsi" w:cstheme="majorHAnsi"/>
        </w:rPr>
        <w:t>Loreau</w:t>
      </w:r>
      <w:proofErr w:type="spellEnd"/>
      <w:r w:rsidR="00B37535">
        <w:rPr>
          <w:rFonts w:asciiTheme="majorHAnsi" w:eastAsia="Times New Roman" w:hAnsiTheme="majorHAnsi" w:cstheme="majorHAnsi"/>
        </w:rPr>
        <w:t xml:space="preserve"> 2008</w:t>
      </w:r>
      <w:r w:rsidRPr="002E2A57">
        <w:rPr>
          <w:rFonts w:asciiTheme="majorHAnsi" w:eastAsia="Times New Roman" w:hAnsiTheme="majorHAnsi" w:cstheme="majorHAnsi"/>
        </w:rPr>
        <w:t>).</w:t>
      </w:r>
      <w:r w:rsidR="00120100" w:rsidRPr="002E2A57">
        <w:rPr>
          <w:rFonts w:asciiTheme="majorHAnsi" w:eastAsia="Times New Roman" w:hAnsiTheme="majorHAnsi" w:cstheme="majorHAnsi"/>
        </w:rPr>
        <w:t xml:space="preserve"> </w:t>
      </w:r>
      <w:r w:rsidR="00844829">
        <w:rPr>
          <w:rFonts w:asciiTheme="majorHAnsi" w:eastAsia="Times New Roman" w:hAnsiTheme="majorHAnsi" w:cstheme="majorHAnsi"/>
        </w:rPr>
        <w:t>When</w:t>
      </w:r>
      <w:r w:rsidR="00844829" w:rsidRPr="002E2A57">
        <w:rPr>
          <w:rFonts w:asciiTheme="majorHAnsi" w:eastAsia="Times New Roman" w:hAnsiTheme="majorHAnsi" w:cstheme="majorHAnsi"/>
        </w:rPr>
        <w:t xml:space="preserve"> </w:t>
      </w:r>
      <w:r w:rsidR="00813C4C">
        <w:rPr>
          <w:rFonts w:asciiTheme="majorHAnsi" w:eastAsia="Times New Roman" w:hAnsiTheme="majorHAnsi" w:cstheme="majorHAnsi"/>
        </w:rPr>
        <w:t xml:space="preserve">the observed numbers of species and individuals </w:t>
      </w:r>
      <w:r w:rsidR="002D5117">
        <w:rPr>
          <w:rFonts w:asciiTheme="majorHAnsi" w:eastAsia="Times New Roman" w:hAnsiTheme="majorHAnsi" w:cstheme="majorHAnsi"/>
        </w:rPr>
        <w:t>are too small to generate highly resolved statistical bas</w:t>
      </w:r>
      <w:r w:rsidR="00CA7950">
        <w:rPr>
          <w:rFonts w:asciiTheme="majorHAnsi" w:eastAsia="Times New Roman" w:hAnsiTheme="majorHAnsi" w:cstheme="majorHAnsi"/>
        </w:rPr>
        <w:t>e</w:t>
      </w:r>
      <w:r w:rsidR="002D5117">
        <w:rPr>
          <w:rFonts w:asciiTheme="majorHAnsi" w:eastAsia="Times New Roman" w:hAnsiTheme="majorHAnsi" w:cstheme="majorHAnsi"/>
        </w:rPr>
        <w:t>lines</w:t>
      </w:r>
      <w:r w:rsidR="00120100" w:rsidRPr="002E2A57">
        <w:rPr>
          <w:rFonts w:asciiTheme="majorHAnsi" w:eastAsia="Times New Roman" w:hAnsiTheme="majorHAnsi" w:cstheme="majorHAnsi"/>
        </w:rPr>
        <w:t xml:space="preserve">, these approaches </w:t>
      </w:r>
      <w:r w:rsidR="002C3E81">
        <w:rPr>
          <w:rFonts w:asciiTheme="majorHAnsi" w:eastAsia="Times New Roman" w:hAnsiTheme="majorHAnsi" w:cstheme="majorHAnsi"/>
        </w:rPr>
        <w:t xml:space="preserve">will be </w:t>
      </w:r>
      <w:r w:rsidR="00F66436" w:rsidRPr="002E2A57">
        <w:rPr>
          <w:rFonts w:asciiTheme="majorHAnsi" w:eastAsia="Times New Roman" w:hAnsiTheme="majorHAnsi" w:cstheme="majorHAnsi"/>
        </w:rPr>
        <w:t>less informative than we might hope</w:t>
      </w:r>
      <w:r w:rsidR="002E2F17" w:rsidRPr="002E2A57">
        <w:rPr>
          <w:rFonts w:asciiTheme="majorHAnsi" w:eastAsia="Times New Roman" w:hAnsiTheme="majorHAnsi" w:cstheme="majorHAnsi"/>
        </w:rPr>
        <w:t xml:space="preserve"> – as appears to be the case for the smallest communities in our analysis. </w:t>
      </w:r>
      <w:r w:rsidR="00A60DCB">
        <w:rPr>
          <w:rFonts w:asciiTheme="majorHAnsi" w:eastAsia="Times New Roman" w:hAnsiTheme="majorHAnsi" w:cstheme="majorHAnsi"/>
        </w:rPr>
        <w:t>In</w:t>
      </w:r>
      <w:r w:rsidR="002E2F17" w:rsidRPr="002E2A57">
        <w:rPr>
          <w:rFonts w:asciiTheme="majorHAnsi" w:eastAsia="Times New Roman" w:hAnsiTheme="majorHAnsi" w:cstheme="majorHAnsi"/>
        </w:rPr>
        <w:t xml:space="preserve"> larger communities</w:t>
      </w:r>
      <w:r w:rsidR="00A60DCB">
        <w:rPr>
          <w:rFonts w:asciiTheme="majorHAnsi" w:eastAsia="Times New Roman" w:hAnsiTheme="majorHAnsi" w:cstheme="majorHAnsi"/>
        </w:rPr>
        <w:t xml:space="preserve">, where </w:t>
      </w:r>
      <w:r w:rsidR="001D7EC7">
        <w:rPr>
          <w:rFonts w:asciiTheme="majorHAnsi" w:eastAsia="Times New Roman" w:hAnsiTheme="majorHAnsi" w:cstheme="majorHAnsi"/>
        </w:rPr>
        <w:t xml:space="preserve">mathematical constraints have </w:t>
      </w:r>
      <w:r w:rsidR="00740ED1">
        <w:rPr>
          <w:rFonts w:asciiTheme="majorHAnsi" w:eastAsia="Times New Roman" w:hAnsiTheme="majorHAnsi" w:cstheme="majorHAnsi"/>
        </w:rPr>
        <w:t xml:space="preserve">more resolved </w:t>
      </w:r>
      <w:r w:rsidR="001D7EC7">
        <w:rPr>
          <w:rFonts w:asciiTheme="majorHAnsi" w:eastAsia="Times New Roman" w:hAnsiTheme="majorHAnsi" w:cstheme="majorHAnsi"/>
        </w:rPr>
        <w:t>effects on the form of the SAD</w:t>
      </w:r>
      <w:r w:rsidR="002E2F17" w:rsidRPr="002E2A57">
        <w:rPr>
          <w:rFonts w:asciiTheme="majorHAnsi" w:eastAsia="Times New Roman" w:hAnsiTheme="majorHAnsi" w:cstheme="majorHAnsi"/>
        </w:rPr>
        <w:t xml:space="preserve">, </w:t>
      </w:r>
      <w:r w:rsidR="00034D3D">
        <w:rPr>
          <w:rFonts w:asciiTheme="majorHAnsi" w:eastAsia="Times New Roman" w:hAnsiTheme="majorHAnsi" w:cstheme="majorHAnsi"/>
        </w:rPr>
        <w:t xml:space="preserve">our results show that these </w:t>
      </w:r>
      <w:r w:rsidR="002E2F17" w:rsidRPr="002E2A57">
        <w:rPr>
          <w:rFonts w:asciiTheme="majorHAnsi" w:eastAsia="Times New Roman" w:hAnsiTheme="majorHAnsi" w:cstheme="majorHAnsi"/>
        </w:rPr>
        <w:t>constraints alone do not fully account for the extremely uneven SADs we often observe in nature – leaving an important role for ecological process</w:t>
      </w:r>
      <w:r w:rsidR="00F5676E">
        <w:rPr>
          <w:rFonts w:asciiTheme="majorHAnsi" w:eastAsia="Times New Roman" w:hAnsiTheme="majorHAnsi" w:cstheme="majorHAnsi"/>
        </w:rPr>
        <w:t>es</w:t>
      </w:r>
      <w:r w:rsidR="002E2F17" w:rsidRPr="002E2A57">
        <w:rPr>
          <w:rFonts w:asciiTheme="majorHAnsi" w:eastAsia="Times New Roman" w:hAnsiTheme="majorHAnsi" w:cstheme="majorHAnsi"/>
        </w:rPr>
        <w:t xml:space="preserve">. This ability to detect and diagnose the specific ways in which empirical SADs deviate from randomness </w:t>
      </w:r>
      <w:r w:rsidR="00F109BC">
        <w:rPr>
          <w:rFonts w:asciiTheme="majorHAnsi" w:eastAsia="Times New Roman" w:hAnsiTheme="majorHAnsi" w:cstheme="majorHAnsi"/>
        </w:rPr>
        <w:t xml:space="preserve">can </w:t>
      </w:r>
      <w:r w:rsidR="007258F3">
        <w:rPr>
          <w:rFonts w:asciiTheme="majorHAnsi" w:eastAsia="Times New Roman" w:hAnsiTheme="majorHAnsi" w:cstheme="majorHAnsi"/>
        </w:rPr>
        <w:t>generate</w:t>
      </w:r>
      <w:r w:rsidR="002E2F17" w:rsidRPr="002E2A57">
        <w:rPr>
          <w:rFonts w:asciiTheme="majorHAnsi" w:eastAsia="Times New Roman" w:hAnsiTheme="majorHAnsi" w:cstheme="majorHAnsi"/>
        </w:rPr>
        <w:t xml:space="preserve"> new avenues for understanding how and when biological drivers affect </w:t>
      </w:r>
      <w:r w:rsidR="00CE1424">
        <w:rPr>
          <w:rFonts w:asciiTheme="majorHAnsi" w:eastAsia="Times New Roman" w:hAnsiTheme="majorHAnsi" w:cstheme="majorHAnsi"/>
        </w:rPr>
        <w:t>the SAD</w:t>
      </w:r>
      <w:r w:rsidR="002E2F17" w:rsidRPr="002E2A57">
        <w:rPr>
          <w:rFonts w:asciiTheme="majorHAnsi" w:eastAsia="Times New Roman" w:hAnsiTheme="majorHAnsi" w:cstheme="majorHAnsi"/>
        </w:rPr>
        <w:t xml:space="preserve">. </w:t>
      </w:r>
      <w:r w:rsidR="006B4200" w:rsidRPr="002E2A57">
        <w:rPr>
          <w:rFonts w:asciiTheme="majorHAnsi" w:eastAsia="Times New Roman" w:hAnsiTheme="majorHAnsi" w:cstheme="majorHAnsi"/>
        </w:rPr>
        <w:t>T</w:t>
      </w:r>
      <w:r w:rsidR="00D75F11" w:rsidRPr="002E2A57">
        <w:rPr>
          <w:rFonts w:asciiTheme="majorHAnsi" w:eastAsia="Times New Roman" w:hAnsiTheme="majorHAnsi" w:cstheme="majorHAnsi"/>
        </w:rPr>
        <w:t xml:space="preserve">here </w:t>
      </w:r>
      <w:r w:rsidR="004A4865">
        <w:rPr>
          <w:rFonts w:asciiTheme="majorHAnsi" w:eastAsia="Times New Roman" w:hAnsiTheme="majorHAnsi" w:cstheme="majorHAnsi"/>
        </w:rPr>
        <w:t>are</w:t>
      </w:r>
      <w:r w:rsidR="006B4200" w:rsidRPr="002E2A57">
        <w:rPr>
          <w:rFonts w:asciiTheme="majorHAnsi" w:eastAsia="Times New Roman" w:hAnsiTheme="majorHAnsi" w:cstheme="majorHAnsi"/>
        </w:rPr>
        <w:t>, of course,</w:t>
      </w:r>
      <w:r w:rsidR="00D75F11" w:rsidRPr="002E2A57">
        <w:rPr>
          <w:rFonts w:asciiTheme="majorHAnsi" w:eastAsia="Times New Roman" w:hAnsiTheme="majorHAnsi" w:cstheme="majorHAnsi"/>
        </w:rPr>
        <w:t xml:space="preserve"> still</w:t>
      </w:r>
      <w:r w:rsidR="008F0EF8">
        <w:rPr>
          <w:rFonts w:asciiTheme="majorHAnsi" w:eastAsia="Times New Roman" w:hAnsiTheme="majorHAnsi" w:cstheme="majorHAnsi"/>
        </w:rPr>
        <w:t xml:space="preserve"> many </w:t>
      </w:r>
      <w:r w:rsidR="005976D9">
        <w:rPr>
          <w:rFonts w:asciiTheme="majorHAnsi" w:eastAsia="Times New Roman" w:hAnsiTheme="majorHAnsi" w:cstheme="majorHAnsi"/>
        </w:rPr>
        <w:t xml:space="preserve">elements </w:t>
      </w:r>
      <w:r w:rsidR="008F0EF8">
        <w:rPr>
          <w:rFonts w:asciiTheme="majorHAnsi" w:eastAsia="Times New Roman" w:hAnsiTheme="majorHAnsi" w:cstheme="majorHAnsi"/>
        </w:rPr>
        <w:t>to be improved in</w:t>
      </w:r>
      <w:r w:rsidR="00D75F11" w:rsidRPr="002E2A57">
        <w:rPr>
          <w:rFonts w:asciiTheme="majorHAnsi" w:eastAsia="Times New Roman" w:hAnsiTheme="majorHAnsi" w:cstheme="majorHAnsi"/>
        </w:rPr>
        <w:t xml:space="preserve"> our ability to distinguish biological signal from randomness, including assessing alternative statistical baselines and calibrating our expected power to detect deviations, especially for small communities.</w:t>
      </w:r>
      <w:r w:rsidR="0056466D" w:rsidRPr="002E2A57">
        <w:rPr>
          <w:rFonts w:asciiTheme="majorHAnsi" w:eastAsia="Times New Roman" w:hAnsiTheme="majorHAnsi" w:cstheme="majorHAnsi"/>
        </w:rPr>
        <w:t xml:space="preserve"> </w:t>
      </w:r>
      <w:r w:rsidR="008F0EF8">
        <w:rPr>
          <w:rFonts w:asciiTheme="majorHAnsi" w:eastAsia="Times New Roman" w:hAnsiTheme="majorHAnsi" w:cstheme="majorHAnsi"/>
        </w:rPr>
        <w:t xml:space="preserve">Indeed, more sensitive metrics could also enable identification of processes that operate through </w:t>
      </w:r>
      <w:r w:rsidR="004F3DF7">
        <w:rPr>
          <w:rFonts w:asciiTheme="majorHAnsi" w:eastAsia="Times New Roman" w:hAnsiTheme="majorHAnsi" w:cstheme="majorHAnsi"/>
        </w:rPr>
        <w:t>time</w:t>
      </w:r>
      <w:r w:rsidR="008F0EF8">
        <w:rPr>
          <w:rFonts w:asciiTheme="majorHAnsi" w:eastAsia="Times New Roman" w:hAnsiTheme="majorHAnsi" w:cstheme="majorHAnsi"/>
        </w:rPr>
        <w:t xml:space="preserve">. </w:t>
      </w:r>
      <w:r w:rsidR="0056466D" w:rsidRPr="002E2A57">
        <w:rPr>
          <w:rFonts w:asciiTheme="majorHAnsi" w:eastAsia="Times New Roman" w:hAnsiTheme="majorHAnsi" w:cstheme="majorHAnsi"/>
        </w:rPr>
        <w:t xml:space="preserve">Continuing to explore and account for the interplay between statistical constraint and biological process constitutes a promising and profound new approach to our understanding of this familiar, yet surprisingly mysterious, ecological pattern. </w:t>
      </w:r>
    </w:p>
    <w:p w14:paraId="2AC1BAE5" w14:textId="77777777" w:rsidR="00C777BC" w:rsidRDefault="00C777BC">
      <w:pPr>
        <w:rPr>
          <w:rFonts w:asciiTheme="majorHAnsi" w:eastAsia="Times New Roman" w:hAnsiTheme="majorHAnsi" w:cstheme="majorHAnsi"/>
          <w:b/>
          <w:bCs/>
        </w:rPr>
      </w:pPr>
      <w:r>
        <w:rPr>
          <w:rFonts w:asciiTheme="majorHAnsi" w:eastAsia="Times New Roman" w:hAnsiTheme="majorHAnsi" w:cstheme="majorHAnsi"/>
          <w:b/>
          <w:bCs/>
        </w:rPr>
        <w:br w:type="page"/>
      </w:r>
    </w:p>
    <w:p w14:paraId="33FA9EF4" w14:textId="12C815C6" w:rsidR="000A7210" w:rsidRDefault="002C5077" w:rsidP="006361DB">
      <w:pPr>
        <w:rPr>
          <w:rFonts w:asciiTheme="majorHAnsi" w:eastAsia="Times New Roman" w:hAnsiTheme="majorHAnsi" w:cstheme="majorHAnsi"/>
          <w:b/>
          <w:bCs/>
        </w:rPr>
      </w:pPr>
      <w:r>
        <w:rPr>
          <w:rFonts w:asciiTheme="majorHAnsi" w:eastAsia="Times New Roman" w:hAnsiTheme="majorHAnsi" w:cstheme="majorHAnsi"/>
          <w:b/>
          <w:bCs/>
        </w:rPr>
        <w:lastRenderedPageBreak/>
        <w:t>Acknowledgements</w:t>
      </w:r>
    </w:p>
    <w:p w14:paraId="20F7FE9C" w14:textId="2037856D" w:rsidR="002C5077" w:rsidRPr="002C5077" w:rsidRDefault="002C5077" w:rsidP="00021897">
      <w:pPr>
        <w:spacing w:line="480" w:lineRule="auto"/>
        <w:rPr>
          <w:rFonts w:asciiTheme="majorHAnsi" w:eastAsia="Times New Roman" w:hAnsiTheme="majorHAnsi" w:cstheme="majorHAnsi"/>
        </w:rPr>
      </w:pPr>
      <w:r>
        <w:rPr>
          <w:rFonts w:asciiTheme="majorHAnsi" w:eastAsia="Times New Roman" w:hAnsiTheme="majorHAnsi" w:cstheme="majorHAnsi"/>
        </w:rPr>
        <w:t>RMD</w:t>
      </w:r>
      <w:r w:rsidRPr="002C5077">
        <w:rPr>
          <w:rFonts w:asciiTheme="majorHAnsi" w:eastAsia="Times New Roman" w:hAnsiTheme="majorHAnsi" w:cstheme="majorHAnsi"/>
        </w:rPr>
        <w:t xml:space="preserve"> was supported by </w:t>
      </w:r>
      <w:r>
        <w:rPr>
          <w:rFonts w:asciiTheme="majorHAnsi" w:eastAsia="Times New Roman" w:hAnsiTheme="majorHAnsi" w:cstheme="majorHAnsi"/>
        </w:rPr>
        <w:t>the</w:t>
      </w:r>
      <w:r w:rsidRPr="002C5077">
        <w:rPr>
          <w:rFonts w:asciiTheme="majorHAnsi" w:eastAsia="Times New Roman" w:hAnsiTheme="majorHAnsi" w:cstheme="majorHAnsi"/>
        </w:rPr>
        <w:t xml:space="preserve"> National Science Foundation Graduate Research Fellowship under Grant No. DGE-1315138 and DGE-1842473</w:t>
      </w:r>
      <w:r>
        <w:rPr>
          <w:rFonts w:asciiTheme="majorHAnsi" w:eastAsia="Times New Roman" w:hAnsiTheme="majorHAnsi" w:cstheme="majorHAnsi"/>
        </w:rPr>
        <w:t>.</w:t>
      </w:r>
      <w:r w:rsidR="00384087">
        <w:rPr>
          <w:rFonts w:asciiTheme="majorHAnsi" w:eastAsia="Times New Roman" w:hAnsiTheme="majorHAnsi" w:cstheme="majorHAnsi"/>
        </w:rPr>
        <w:t xml:space="preserve"> </w:t>
      </w:r>
      <w:r w:rsidR="00C06307" w:rsidRPr="00C06307">
        <w:rPr>
          <w:rFonts w:asciiTheme="majorHAnsi" w:eastAsia="Times New Roman" w:hAnsiTheme="majorHAnsi" w:cstheme="majorHAnsi"/>
        </w:rPr>
        <w:t>HY's time was supported by Gordon and Betty Moore Foundation’s Data-Driven Discovery Initiative, Grant GBMF4563, awarded to E</w:t>
      </w:r>
      <w:r w:rsidR="000701CA">
        <w:rPr>
          <w:rFonts w:asciiTheme="majorHAnsi" w:eastAsia="Times New Roman" w:hAnsiTheme="majorHAnsi" w:cstheme="majorHAnsi"/>
        </w:rPr>
        <w:t xml:space="preserve">than </w:t>
      </w:r>
      <w:r w:rsidR="00C06307" w:rsidRPr="00C06307">
        <w:rPr>
          <w:rFonts w:asciiTheme="majorHAnsi" w:eastAsia="Times New Roman" w:hAnsiTheme="majorHAnsi" w:cstheme="majorHAnsi"/>
        </w:rPr>
        <w:t>White</w:t>
      </w:r>
      <w:r w:rsidR="00C06307">
        <w:rPr>
          <w:rFonts w:asciiTheme="majorHAnsi" w:eastAsia="Times New Roman" w:hAnsiTheme="majorHAnsi" w:cstheme="majorHAnsi"/>
        </w:rPr>
        <w:t xml:space="preserve">. </w:t>
      </w:r>
      <w:r w:rsidR="00384087">
        <w:rPr>
          <w:rFonts w:asciiTheme="majorHAnsi" w:eastAsia="Times New Roman" w:hAnsiTheme="majorHAnsi" w:cstheme="majorHAnsi"/>
        </w:rPr>
        <w:t xml:space="preserve">We thank Erica Newman, Justin </w:t>
      </w:r>
      <w:proofErr w:type="spellStart"/>
      <w:r w:rsidR="00384087">
        <w:rPr>
          <w:rFonts w:asciiTheme="majorHAnsi" w:eastAsia="Times New Roman" w:hAnsiTheme="majorHAnsi" w:cstheme="majorHAnsi"/>
        </w:rPr>
        <w:t>Kitzes</w:t>
      </w:r>
      <w:proofErr w:type="spellEnd"/>
      <w:r w:rsidR="00384087">
        <w:rPr>
          <w:rFonts w:asciiTheme="majorHAnsi" w:eastAsia="Times New Roman" w:hAnsiTheme="majorHAnsi" w:cstheme="majorHAnsi"/>
        </w:rPr>
        <w:t xml:space="preserve">, and Ethan White for helpful and illuminating discussions. </w:t>
      </w:r>
    </w:p>
    <w:p w14:paraId="1A0EB90B" w14:textId="142CA2A3" w:rsidR="00754408" w:rsidRPr="002E2A57" w:rsidRDefault="00754408">
      <w:pPr>
        <w:rPr>
          <w:rFonts w:asciiTheme="majorHAnsi" w:eastAsia="Times New Roman" w:hAnsiTheme="majorHAnsi" w:cstheme="majorHAnsi"/>
        </w:rPr>
      </w:pPr>
    </w:p>
    <w:p w14:paraId="677AF34B" w14:textId="77777777" w:rsidR="005C4AFA" w:rsidRPr="002E2A57" w:rsidRDefault="005C4AFA">
      <w:pPr>
        <w:rPr>
          <w:rFonts w:asciiTheme="majorHAnsi" w:eastAsia="Times New Roman" w:hAnsiTheme="majorHAnsi" w:cstheme="majorHAnsi"/>
          <w:b/>
          <w:bCs/>
        </w:rPr>
      </w:pPr>
      <w:r w:rsidRPr="002E2A57">
        <w:rPr>
          <w:rFonts w:asciiTheme="majorHAnsi" w:eastAsia="Times New Roman" w:hAnsiTheme="majorHAnsi" w:cstheme="majorHAnsi"/>
          <w:b/>
          <w:bCs/>
        </w:rPr>
        <w:br w:type="page"/>
      </w:r>
    </w:p>
    <w:p w14:paraId="6180E307" w14:textId="77777777" w:rsidR="00594357" w:rsidRPr="00945A53" w:rsidRDefault="00594357" w:rsidP="003B5354">
      <w:pPr>
        <w:spacing w:line="480" w:lineRule="auto"/>
        <w:rPr>
          <w:rFonts w:asciiTheme="majorHAnsi" w:hAnsiTheme="majorHAnsi" w:cstheme="majorHAnsi"/>
          <w:b/>
          <w:bCs/>
        </w:rPr>
      </w:pPr>
      <w:r w:rsidRPr="00945A53">
        <w:rPr>
          <w:rFonts w:asciiTheme="majorHAnsi" w:hAnsiTheme="majorHAnsi" w:cstheme="majorHAnsi"/>
          <w:b/>
          <w:bCs/>
        </w:rPr>
        <w:lastRenderedPageBreak/>
        <w:t>References</w:t>
      </w:r>
    </w:p>
    <w:p w14:paraId="1724CD13" w14:textId="77777777" w:rsidR="00C97D94" w:rsidRPr="000701CA" w:rsidRDefault="00945A53" w:rsidP="00C97D94">
      <w:pPr>
        <w:spacing w:line="480" w:lineRule="auto"/>
        <w:ind w:left="540" w:hanging="540"/>
        <w:rPr>
          <w:rFonts w:asciiTheme="majorHAnsi" w:hAnsiTheme="majorHAnsi" w:cstheme="majorHAnsi"/>
        </w:rPr>
      </w:pPr>
      <w:r w:rsidRPr="003B5354">
        <w:rPr>
          <w:rFonts w:asciiTheme="majorHAnsi" w:eastAsia="Times New Roman" w:hAnsiTheme="majorHAnsi" w:cstheme="majorHAnsi"/>
        </w:rPr>
        <w:t xml:space="preserve">Baldridge, E. (2015). </w:t>
      </w:r>
      <w:r w:rsidR="00C97D94" w:rsidRPr="000701CA">
        <w:rPr>
          <w:rFonts w:asciiTheme="majorHAnsi" w:hAnsiTheme="majorHAnsi" w:cstheme="majorHAnsi"/>
        </w:rPr>
        <w:t xml:space="preserve">Miscellaneous Abundance Database. </w:t>
      </w:r>
      <w:proofErr w:type="spellStart"/>
      <w:r w:rsidR="00C97D94" w:rsidRPr="000701CA">
        <w:rPr>
          <w:rFonts w:asciiTheme="majorHAnsi" w:hAnsiTheme="majorHAnsi" w:cstheme="majorHAnsi"/>
        </w:rPr>
        <w:t>figshare</w:t>
      </w:r>
      <w:proofErr w:type="spellEnd"/>
      <w:r w:rsidR="00C97D94" w:rsidRPr="000701CA">
        <w:rPr>
          <w:rFonts w:asciiTheme="majorHAnsi" w:hAnsiTheme="majorHAnsi" w:cstheme="majorHAnsi"/>
        </w:rPr>
        <w:t xml:space="preserve">. Available at: </w:t>
      </w:r>
      <w:hyperlink r:id="rId21" w:history="1">
        <w:r w:rsidR="00C97D94" w:rsidRPr="000701CA">
          <w:rPr>
            <w:rStyle w:val="Hyperlink"/>
            <w:rFonts w:asciiTheme="majorHAnsi" w:hAnsiTheme="majorHAnsi" w:cstheme="majorHAnsi"/>
          </w:rPr>
          <w:t>https://doi.org/10.6084/m9.figshare.95843.v4</w:t>
        </w:r>
      </w:hyperlink>
    </w:p>
    <w:p w14:paraId="47F79251" w14:textId="79DC1C3A" w:rsidR="00945A53" w:rsidRPr="003B5354" w:rsidRDefault="00945A53" w:rsidP="003B5354">
      <w:pPr>
        <w:spacing w:after="0" w:line="480" w:lineRule="auto"/>
        <w:ind w:left="720" w:hanging="720"/>
        <w:rPr>
          <w:rFonts w:asciiTheme="majorHAnsi" w:eastAsia="Times New Roman" w:hAnsiTheme="majorHAnsi" w:cstheme="majorHAnsi"/>
        </w:rPr>
      </w:pPr>
      <w:r w:rsidRPr="003B5354">
        <w:rPr>
          <w:rFonts w:asciiTheme="majorHAnsi" w:eastAsia="Times New Roman" w:hAnsiTheme="majorHAnsi" w:cstheme="majorHAnsi"/>
        </w:rPr>
        <w:t xml:space="preserve">Baldridge, E., Harris, D.J., Xiao, X. &amp; White, E.P. (2016). An extensive comparison of species-abundance distribution models. </w:t>
      </w:r>
      <w:proofErr w:type="spellStart"/>
      <w:r w:rsidRPr="003B5354">
        <w:rPr>
          <w:rFonts w:asciiTheme="majorHAnsi" w:eastAsia="Times New Roman" w:hAnsiTheme="majorHAnsi" w:cstheme="majorHAnsi"/>
          <w:i/>
          <w:iCs/>
        </w:rPr>
        <w:t>PeerJ</w:t>
      </w:r>
      <w:proofErr w:type="spellEnd"/>
      <w:r w:rsidRPr="003B5354">
        <w:rPr>
          <w:rFonts w:asciiTheme="majorHAnsi" w:eastAsia="Times New Roman" w:hAnsiTheme="majorHAnsi" w:cstheme="majorHAnsi"/>
        </w:rPr>
        <w:t>, 4, e2823.</w:t>
      </w:r>
    </w:p>
    <w:p w14:paraId="7FB51BDE" w14:textId="77777777" w:rsidR="00945A53" w:rsidRPr="003B5354" w:rsidRDefault="00945A53" w:rsidP="003B5354">
      <w:pPr>
        <w:spacing w:after="0" w:line="480" w:lineRule="auto"/>
        <w:ind w:left="720" w:hanging="720"/>
        <w:rPr>
          <w:rFonts w:asciiTheme="majorHAnsi" w:eastAsia="Times New Roman" w:hAnsiTheme="majorHAnsi" w:cstheme="majorHAnsi"/>
        </w:rPr>
      </w:pPr>
      <w:r w:rsidRPr="003B5354">
        <w:rPr>
          <w:rFonts w:asciiTheme="majorHAnsi" w:eastAsia="Times New Roman" w:hAnsiTheme="majorHAnsi" w:cstheme="majorHAnsi"/>
        </w:rPr>
        <w:t xml:space="preserve">Blonder, B., </w:t>
      </w:r>
      <w:proofErr w:type="spellStart"/>
      <w:r w:rsidRPr="003B5354">
        <w:rPr>
          <w:rFonts w:asciiTheme="majorHAnsi" w:eastAsia="Times New Roman" w:hAnsiTheme="majorHAnsi" w:cstheme="majorHAnsi"/>
        </w:rPr>
        <w:t>Sloat</w:t>
      </w:r>
      <w:proofErr w:type="spellEnd"/>
      <w:r w:rsidRPr="003B5354">
        <w:rPr>
          <w:rFonts w:asciiTheme="majorHAnsi" w:eastAsia="Times New Roman" w:hAnsiTheme="majorHAnsi" w:cstheme="majorHAnsi"/>
        </w:rPr>
        <w:t xml:space="preserve">, L., </w:t>
      </w:r>
      <w:proofErr w:type="spellStart"/>
      <w:r w:rsidRPr="003B5354">
        <w:rPr>
          <w:rFonts w:asciiTheme="majorHAnsi" w:eastAsia="Times New Roman" w:hAnsiTheme="majorHAnsi" w:cstheme="majorHAnsi"/>
        </w:rPr>
        <w:t>Enquist</w:t>
      </w:r>
      <w:proofErr w:type="spellEnd"/>
      <w:r w:rsidRPr="003B5354">
        <w:rPr>
          <w:rFonts w:asciiTheme="majorHAnsi" w:eastAsia="Times New Roman" w:hAnsiTheme="majorHAnsi" w:cstheme="majorHAnsi"/>
        </w:rPr>
        <w:t xml:space="preserve">, B.J. &amp; McGill, B. (2014). Separating Macroecological Pattern and Process: Comparing Ecological, Economic, and Geological Systems. </w:t>
      </w:r>
      <w:r w:rsidRPr="003B5354">
        <w:rPr>
          <w:rFonts w:asciiTheme="majorHAnsi" w:eastAsia="Times New Roman" w:hAnsiTheme="majorHAnsi" w:cstheme="majorHAnsi"/>
          <w:i/>
          <w:iCs/>
        </w:rPr>
        <w:t>PLOS ONE</w:t>
      </w:r>
      <w:r w:rsidRPr="003B5354">
        <w:rPr>
          <w:rFonts w:asciiTheme="majorHAnsi" w:eastAsia="Times New Roman" w:hAnsiTheme="majorHAnsi" w:cstheme="majorHAnsi"/>
        </w:rPr>
        <w:t>, 9, e112850.</w:t>
      </w:r>
    </w:p>
    <w:p w14:paraId="61FB09CF" w14:textId="77777777" w:rsidR="00945A53" w:rsidRPr="003B5354" w:rsidRDefault="00945A53" w:rsidP="003B5354">
      <w:pPr>
        <w:spacing w:after="0" w:line="480" w:lineRule="auto"/>
        <w:ind w:left="720" w:hanging="720"/>
        <w:rPr>
          <w:rFonts w:asciiTheme="majorHAnsi" w:eastAsia="Times New Roman" w:hAnsiTheme="majorHAnsi" w:cstheme="majorHAnsi"/>
        </w:rPr>
      </w:pPr>
      <w:r w:rsidRPr="003B5354">
        <w:rPr>
          <w:rFonts w:asciiTheme="majorHAnsi" w:eastAsia="Times New Roman" w:hAnsiTheme="majorHAnsi" w:cstheme="majorHAnsi"/>
        </w:rPr>
        <w:t xml:space="preserve">Bonar, S.A., </w:t>
      </w:r>
      <w:proofErr w:type="spellStart"/>
      <w:r w:rsidRPr="003B5354">
        <w:rPr>
          <w:rFonts w:asciiTheme="majorHAnsi" w:eastAsia="Times New Roman" w:hAnsiTheme="majorHAnsi" w:cstheme="majorHAnsi"/>
        </w:rPr>
        <w:t>Fehmi</w:t>
      </w:r>
      <w:proofErr w:type="spellEnd"/>
      <w:r w:rsidRPr="003B5354">
        <w:rPr>
          <w:rFonts w:asciiTheme="majorHAnsi" w:eastAsia="Times New Roman" w:hAnsiTheme="majorHAnsi" w:cstheme="majorHAnsi"/>
        </w:rPr>
        <w:t xml:space="preserve">, J.S. &amp; Mercado-Silva, N. (2011). An overview of sampling issues in species diversity and abundance surveys. In: </w:t>
      </w:r>
      <w:r w:rsidRPr="003B5354">
        <w:rPr>
          <w:rFonts w:asciiTheme="majorHAnsi" w:eastAsia="Times New Roman" w:hAnsiTheme="majorHAnsi" w:cstheme="majorHAnsi"/>
          <w:i/>
          <w:iCs/>
        </w:rPr>
        <w:t>Biological Diversity: Frontiers in Measurement and Assessment</w:t>
      </w:r>
      <w:r w:rsidRPr="003B5354">
        <w:rPr>
          <w:rFonts w:asciiTheme="majorHAnsi" w:eastAsia="Times New Roman" w:hAnsiTheme="majorHAnsi" w:cstheme="majorHAnsi"/>
        </w:rPr>
        <w:t xml:space="preserve"> (eds. </w:t>
      </w:r>
      <w:proofErr w:type="spellStart"/>
      <w:r w:rsidRPr="003B5354">
        <w:rPr>
          <w:rFonts w:asciiTheme="majorHAnsi" w:eastAsia="Times New Roman" w:hAnsiTheme="majorHAnsi" w:cstheme="majorHAnsi"/>
        </w:rPr>
        <w:t>Magurran</w:t>
      </w:r>
      <w:proofErr w:type="spellEnd"/>
      <w:r w:rsidRPr="003B5354">
        <w:rPr>
          <w:rFonts w:asciiTheme="majorHAnsi" w:eastAsia="Times New Roman" w:hAnsiTheme="majorHAnsi" w:cstheme="majorHAnsi"/>
        </w:rPr>
        <w:t>, A.E. &amp; McGill, B.J.). Oxford University Press, Oxford, UNITED KINGDOM, pp. 11–24.</w:t>
      </w:r>
    </w:p>
    <w:p w14:paraId="76B43545" w14:textId="77777777" w:rsidR="00945A53" w:rsidRPr="003B5354" w:rsidRDefault="00945A53" w:rsidP="003B5354">
      <w:pPr>
        <w:spacing w:after="0" w:line="480" w:lineRule="auto"/>
        <w:ind w:left="720" w:hanging="720"/>
        <w:rPr>
          <w:rFonts w:asciiTheme="majorHAnsi" w:eastAsia="Times New Roman" w:hAnsiTheme="majorHAnsi" w:cstheme="majorHAnsi"/>
        </w:rPr>
      </w:pPr>
      <w:r w:rsidRPr="003B5354">
        <w:rPr>
          <w:rFonts w:asciiTheme="majorHAnsi" w:eastAsia="Times New Roman" w:hAnsiTheme="majorHAnsi" w:cstheme="majorHAnsi"/>
        </w:rPr>
        <w:t xml:space="preserve">Brown, J.H., Gupta, V.K., Li, B.-L., Milne, B.T., Restrepo, C. &amp; West, G.B. (2002). The fractal nature of nature: power laws, ecological complexity and biodiversity. </w:t>
      </w:r>
      <w:r w:rsidRPr="003B5354">
        <w:rPr>
          <w:rFonts w:asciiTheme="majorHAnsi" w:eastAsia="Times New Roman" w:hAnsiTheme="majorHAnsi" w:cstheme="majorHAnsi"/>
          <w:i/>
          <w:iCs/>
        </w:rPr>
        <w:t xml:space="preserve">Phil. Trans. R. Soc. </w:t>
      </w:r>
      <w:proofErr w:type="spellStart"/>
      <w:r w:rsidRPr="003B5354">
        <w:rPr>
          <w:rFonts w:asciiTheme="majorHAnsi" w:eastAsia="Times New Roman" w:hAnsiTheme="majorHAnsi" w:cstheme="majorHAnsi"/>
          <w:i/>
          <w:iCs/>
        </w:rPr>
        <w:t>Lond</w:t>
      </w:r>
      <w:proofErr w:type="spellEnd"/>
      <w:r w:rsidRPr="003B5354">
        <w:rPr>
          <w:rFonts w:asciiTheme="majorHAnsi" w:eastAsia="Times New Roman" w:hAnsiTheme="majorHAnsi" w:cstheme="majorHAnsi"/>
          <w:i/>
          <w:iCs/>
        </w:rPr>
        <w:t>. B</w:t>
      </w:r>
      <w:r w:rsidRPr="003B5354">
        <w:rPr>
          <w:rFonts w:asciiTheme="majorHAnsi" w:eastAsia="Times New Roman" w:hAnsiTheme="majorHAnsi" w:cstheme="majorHAnsi"/>
        </w:rPr>
        <w:t>, 357, 619–626.</w:t>
      </w:r>
    </w:p>
    <w:p w14:paraId="7A6C878E" w14:textId="77777777" w:rsidR="00945A53" w:rsidRPr="003B5354" w:rsidRDefault="00945A53" w:rsidP="003B5354">
      <w:pPr>
        <w:spacing w:after="0" w:line="480" w:lineRule="auto"/>
        <w:ind w:left="720" w:hanging="720"/>
        <w:rPr>
          <w:rFonts w:asciiTheme="majorHAnsi" w:eastAsia="Times New Roman" w:hAnsiTheme="majorHAnsi" w:cstheme="majorHAnsi"/>
        </w:rPr>
      </w:pPr>
      <w:r w:rsidRPr="003B5354">
        <w:rPr>
          <w:rFonts w:asciiTheme="majorHAnsi" w:eastAsia="Times New Roman" w:hAnsiTheme="majorHAnsi" w:cstheme="majorHAnsi"/>
        </w:rPr>
        <w:t xml:space="preserve">Brown, J.H. &amp; Maurer, B.A. (1989). Macroecology: The Division of Food and Space Among Species on Continents. </w:t>
      </w:r>
      <w:r w:rsidRPr="003B5354">
        <w:rPr>
          <w:rFonts w:asciiTheme="majorHAnsi" w:eastAsia="Times New Roman" w:hAnsiTheme="majorHAnsi" w:cstheme="majorHAnsi"/>
          <w:i/>
          <w:iCs/>
        </w:rPr>
        <w:t>Science</w:t>
      </w:r>
      <w:r w:rsidRPr="003B5354">
        <w:rPr>
          <w:rFonts w:asciiTheme="majorHAnsi" w:eastAsia="Times New Roman" w:hAnsiTheme="majorHAnsi" w:cstheme="majorHAnsi"/>
        </w:rPr>
        <w:t>, 243, 1145–1150.</w:t>
      </w:r>
    </w:p>
    <w:p w14:paraId="30995D94" w14:textId="77777777" w:rsidR="00945A53" w:rsidRPr="003B5354" w:rsidRDefault="00945A53" w:rsidP="003B5354">
      <w:pPr>
        <w:spacing w:after="0" w:line="480" w:lineRule="auto"/>
        <w:ind w:left="720" w:hanging="720"/>
        <w:rPr>
          <w:rFonts w:asciiTheme="majorHAnsi" w:eastAsia="Times New Roman" w:hAnsiTheme="majorHAnsi" w:cstheme="majorHAnsi"/>
        </w:rPr>
      </w:pPr>
      <w:r w:rsidRPr="003B5354">
        <w:rPr>
          <w:rFonts w:asciiTheme="majorHAnsi" w:eastAsia="Times New Roman" w:hAnsiTheme="majorHAnsi" w:cstheme="majorHAnsi"/>
        </w:rPr>
        <w:t xml:space="preserve">Chesson, P. (2000). Mechanisms of Maintenance of Species Diversity. </w:t>
      </w:r>
      <w:r w:rsidRPr="003B5354">
        <w:rPr>
          <w:rFonts w:asciiTheme="majorHAnsi" w:eastAsia="Times New Roman" w:hAnsiTheme="majorHAnsi" w:cstheme="majorHAnsi"/>
          <w:i/>
          <w:iCs/>
        </w:rPr>
        <w:t>Annual Review of Ecology and Systematics</w:t>
      </w:r>
      <w:r w:rsidRPr="003B5354">
        <w:rPr>
          <w:rFonts w:asciiTheme="majorHAnsi" w:eastAsia="Times New Roman" w:hAnsiTheme="majorHAnsi" w:cstheme="majorHAnsi"/>
        </w:rPr>
        <w:t>, 31, 343–366.</w:t>
      </w:r>
    </w:p>
    <w:p w14:paraId="06A7CE83" w14:textId="77777777" w:rsidR="00945A53" w:rsidRPr="003B5354" w:rsidRDefault="00945A53" w:rsidP="003B5354">
      <w:pPr>
        <w:spacing w:after="0" w:line="480" w:lineRule="auto"/>
        <w:ind w:left="720" w:hanging="720"/>
        <w:rPr>
          <w:rFonts w:asciiTheme="majorHAnsi" w:eastAsia="Times New Roman" w:hAnsiTheme="majorHAnsi" w:cstheme="majorHAnsi"/>
        </w:rPr>
      </w:pPr>
      <w:r w:rsidRPr="003B5354">
        <w:rPr>
          <w:rFonts w:asciiTheme="majorHAnsi" w:eastAsia="Times New Roman" w:hAnsiTheme="majorHAnsi" w:cstheme="majorHAnsi"/>
        </w:rPr>
        <w:t>Chiu, C.-H., Wang, Y.-T., Walther, B.A. &amp; Chao, A. (2014). An improved nonparametric lower bound of species richness via a modified good-</w:t>
      </w:r>
      <w:proofErr w:type="spellStart"/>
      <w:r w:rsidRPr="003B5354">
        <w:rPr>
          <w:rFonts w:asciiTheme="majorHAnsi" w:eastAsia="Times New Roman" w:hAnsiTheme="majorHAnsi" w:cstheme="majorHAnsi"/>
        </w:rPr>
        <w:t>turing</w:t>
      </w:r>
      <w:proofErr w:type="spellEnd"/>
      <w:r w:rsidRPr="003B5354">
        <w:rPr>
          <w:rFonts w:asciiTheme="majorHAnsi" w:eastAsia="Times New Roman" w:hAnsiTheme="majorHAnsi" w:cstheme="majorHAnsi"/>
        </w:rPr>
        <w:t xml:space="preserve"> frequency formula. </w:t>
      </w:r>
      <w:r w:rsidRPr="003B5354">
        <w:rPr>
          <w:rFonts w:asciiTheme="majorHAnsi" w:eastAsia="Times New Roman" w:hAnsiTheme="majorHAnsi" w:cstheme="majorHAnsi"/>
          <w:i/>
          <w:iCs/>
        </w:rPr>
        <w:t>Biometrics</w:t>
      </w:r>
      <w:r w:rsidRPr="003B5354">
        <w:rPr>
          <w:rFonts w:asciiTheme="majorHAnsi" w:eastAsia="Times New Roman" w:hAnsiTheme="majorHAnsi" w:cstheme="majorHAnsi"/>
        </w:rPr>
        <w:t>, 70, 671–682.</w:t>
      </w:r>
    </w:p>
    <w:p w14:paraId="6EAA1F99" w14:textId="77777777" w:rsidR="00945A53" w:rsidRPr="003B5354" w:rsidRDefault="00945A53" w:rsidP="003B5354">
      <w:pPr>
        <w:spacing w:after="0" w:line="480" w:lineRule="auto"/>
        <w:ind w:left="720" w:hanging="720"/>
        <w:rPr>
          <w:rFonts w:asciiTheme="majorHAnsi" w:eastAsia="Times New Roman" w:hAnsiTheme="majorHAnsi" w:cstheme="majorHAnsi"/>
        </w:rPr>
      </w:pPr>
      <w:r w:rsidRPr="003B5354">
        <w:rPr>
          <w:rFonts w:asciiTheme="majorHAnsi" w:eastAsia="Times New Roman" w:hAnsiTheme="majorHAnsi" w:cstheme="majorHAnsi"/>
        </w:rPr>
        <w:t xml:space="preserve">Dewar, R.C. &amp; </w:t>
      </w:r>
      <w:proofErr w:type="spellStart"/>
      <w:r w:rsidRPr="003B5354">
        <w:rPr>
          <w:rFonts w:asciiTheme="majorHAnsi" w:eastAsia="Times New Roman" w:hAnsiTheme="majorHAnsi" w:cstheme="majorHAnsi"/>
        </w:rPr>
        <w:t>Porté</w:t>
      </w:r>
      <w:proofErr w:type="spellEnd"/>
      <w:r w:rsidRPr="003B5354">
        <w:rPr>
          <w:rFonts w:asciiTheme="majorHAnsi" w:eastAsia="Times New Roman" w:hAnsiTheme="majorHAnsi" w:cstheme="majorHAnsi"/>
        </w:rPr>
        <w:t xml:space="preserve">, A. (2008). Statistical mechanics unifies different ecological patterns. </w:t>
      </w:r>
      <w:r w:rsidRPr="003B5354">
        <w:rPr>
          <w:rFonts w:asciiTheme="majorHAnsi" w:eastAsia="Times New Roman" w:hAnsiTheme="majorHAnsi" w:cstheme="majorHAnsi"/>
          <w:i/>
          <w:iCs/>
        </w:rPr>
        <w:t>Journal of Theoretical Biology</w:t>
      </w:r>
      <w:r w:rsidRPr="003B5354">
        <w:rPr>
          <w:rFonts w:asciiTheme="majorHAnsi" w:eastAsia="Times New Roman" w:hAnsiTheme="majorHAnsi" w:cstheme="majorHAnsi"/>
        </w:rPr>
        <w:t>, 251, 389–403.</w:t>
      </w:r>
    </w:p>
    <w:p w14:paraId="0F8B30A3" w14:textId="29117D4A" w:rsidR="00945A53" w:rsidRPr="003B5354" w:rsidRDefault="00945A53" w:rsidP="003B5354">
      <w:pPr>
        <w:spacing w:after="0" w:line="480" w:lineRule="auto"/>
        <w:ind w:left="720" w:hanging="720"/>
        <w:rPr>
          <w:rFonts w:asciiTheme="majorHAnsi" w:eastAsia="Times New Roman" w:hAnsiTheme="majorHAnsi" w:cstheme="majorHAnsi"/>
        </w:rPr>
      </w:pPr>
      <w:r w:rsidRPr="003B5354">
        <w:rPr>
          <w:rFonts w:asciiTheme="majorHAnsi" w:eastAsia="Times New Roman" w:hAnsiTheme="majorHAnsi" w:cstheme="majorHAnsi"/>
        </w:rPr>
        <w:t xml:space="preserve">Euler, L. (1862). Sex </w:t>
      </w:r>
      <w:proofErr w:type="spellStart"/>
      <w:r w:rsidRPr="003B5354">
        <w:rPr>
          <w:rFonts w:asciiTheme="majorHAnsi" w:eastAsia="Times New Roman" w:hAnsiTheme="majorHAnsi" w:cstheme="majorHAnsi"/>
        </w:rPr>
        <w:t>litterae</w:t>
      </w:r>
      <w:proofErr w:type="spellEnd"/>
      <w:r w:rsidRPr="003B5354">
        <w:rPr>
          <w:rFonts w:asciiTheme="majorHAnsi" w:eastAsia="Times New Roman" w:hAnsiTheme="majorHAnsi" w:cstheme="majorHAnsi"/>
        </w:rPr>
        <w:t xml:space="preserve"> </w:t>
      </w:r>
      <w:proofErr w:type="spellStart"/>
      <w:r w:rsidRPr="003B5354">
        <w:rPr>
          <w:rFonts w:asciiTheme="majorHAnsi" w:eastAsia="Times New Roman" w:hAnsiTheme="majorHAnsi" w:cstheme="majorHAnsi"/>
        </w:rPr>
        <w:t>ad</w:t>
      </w:r>
      <w:proofErr w:type="spellEnd"/>
      <w:r w:rsidRPr="003B5354">
        <w:rPr>
          <w:rFonts w:asciiTheme="majorHAnsi" w:eastAsia="Times New Roman" w:hAnsiTheme="majorHAnsi" w:cstheme="majorHAnsi"/>
        </w:rPr>
        <w:t xml:space="preserve"> </w:t>
      </w:r>
      <w:proofErr w:type="spellStart"/>
      <w:r w:rsidRPr="003B5354">
        <w:rPr>
          <w:rFonts w:asciiTheme="majorHAnsi" w:eastAsia="Times New Roman" w:hAnsiTheme="majorHAnsi" w:cstheme="majorHAnsi"/>
        </w:rPr>
        <w:t>Nicolaum</w:t>
      </w:r>
      <w:proofErr w:type="spellEnd"/>
      <w:r w:rsidRPr="003B5354">
        <w:rPr>
          <w:rFonts w:asciiTheme="majorHAnsi" w:eastAsia="Times New Roman" w:hAnsiTheme="majorHAnsi" w:cstheme="majorHAnsi"/>
        </w:rPr>
        <w:t xml:space="preserve"> </w:t>
      </w:r>
      <w:proofErr w:type="spellStart"/>
      <w:r w:rsidRPr="003B5354">
        <w:rPr>
          <w:rFonts w:asciiTheme="majorHAnsi" w:eastAsia="Times New Roman" w:hAnsiTheme="majorHAnsi" w:cstheme="majorHAnsi"/>
        </w:rPr>
        <w:t>Bernoullium</w:t>
      </w:r>
      <w:proofErr w:type="spellEnd"/>
      <w:r w:rsidRPr="003B5354">
        <w:rPr>
          <w:rFonts w:asciiTheme="majorHAnsi" w:eastAsia="Times New Roman" w:hAnsiTheme="majorHAnsi" w:cstheme="majorHAnsi"/>
        </w:rPr>
        <w:t xml:space="preserve"> II, </w:t>
      </w:r>
      <w:proofErr w:type="spellStart"/>
      <w:r w:rsidRPr="003B5354">
        <w:rPr>
          <w:rFonts w:asciiTheme="majorHAnsi" w:eastAsia="Times New Roman" w:hAnsiTheme="majorHAnsi" w:cstheme="majorHAnsi"/>
        </w:rPr>
        <w:t>Basileensem</w:t>
      </w:r>
      <w:proofErr w:type="spellEnd"/>
      <w:r w:rsidRPr="003B5354">
        <w:rPr>
          <w:rFonts w:asciiTheme="majorHAnsi" w:eastAsia="Times New Roman" w:hAnsiTheme="majorHAnsi" w:cstheme="majorHAnsi"/>
        </w:rPr>
        <w:t xml:space="preserve"> J. U. D. </w:t>
      </w:r>
      <w:proofErr w:type="spellStart"/>
      <w:r w:rsidRPr="003B5354">
        <w:rPr>
          <w:rFonts w:asciiTheme="majorHAnsi" w:eastAsia="Times New Roman" w:hAnsiTheme="majorHAnsi" w:cstheme="majorHAnsi"/>
        </w:rPr>
        <w:t>datae</w:t>
      </w:r>
      <w:proofErr w:type="spellEnd"/>
      <w:r w:rsidRPr="003B5354">
        <w:rPr>
          <w:rFonts w:asciiTheme="majorHAnsi" w:eastAsia="Times New Roman" w:hAnsiTheme="majorHAnsi" w:cstheme="majorHAnsi"/>
        </w:rPr>
        <w:t xml:space="preserve"> 1742 </w:t>
      </w:r>
      <w:proofErr w:type="spellStart"/>
      <w:r w:rsidRPr="003B5354">
        <w:rPr>
          <w:rFonts w:asciiTheme="majorHAnsi" w:eastAsia="Times New Roman" w:hAnsiTheme="majorHAnsi" w:cstheme="majorHAnsi"/>
        </w:rPr>
        <w:t>ad</w:t>
      </w:r>
      <w:proofErr w:type="spellEnd"/>
      <w:r w:rsidRPr="003B5354">
        <w:rPr>
          <w:rFonts w:asciiTheme="majorHAnsi" w:eastAsia="Times New Roman" w:hAnsiTheme="majorHAnsi" w:cstheme="majorHAnsi"/>
        </w:rPr>
        <w:t xml:space="preserve"> 1745. </w:t>
      </w:r>
      <w:r w:rsidRPr="003B5354">
        <w:rPr>
          <w:rFonts w:asciiTheme="majorHAnsi" w:eastAsia="Times New Roman" w:hAnsiTheme="majorHAnsi" w:cstheme="majorHAnsi"/>
          <w:i/>
          <w:iCs/>
        </w:rPr>
        <w:t xml:space="preserve">Opera </w:t>
      </w:r>
      <w:proofErr w:type="spellStart"/>
      <w:r w:rsidRPr="003B5354">
        <w:rPr>
          <w:rFonts w:asciiTheme="majorHAnsi" w:eastAsia="Times New Roman" w:hAnsiTheme="majorHAnsi" w:cstheme="majorHAnsi"/>
          <w:i/>
          <w:iCs/>
        </w:rPr>
        <w:t>Postuma</w:t>
      </w:r>
      <w:proofErr w:type="spellEnd"/>
      <w:r w:rsidR="007E6FA9">
        <w:rPr>
          <w:rFonts w:asciiTheme="majorHAnsi" w:eastAsia="Times New Roman" w:hAnsiTheme="majorHAnsi" w:cstheme="majorHAnsi"/>
        </w:rPr>
        <w:t>,</w:t>
      </w:r>
      <w:r w:rsidRPr="003B5354">
        <w:rPr>
          <w:rFonts w:asciiTheme="majorHAnsi" w:eastAsia="Times New Roman" w:hAnsiTheme="majorHAnsi" w:cstheme="majorHAnsi"/>
        </w:rPr>
        <w:t xml:space="preserve"> 519–549.</w:t>
      </w:r>
    </w:p>
    <w:p w14:paraId="69D5A106" w14:textId="77777777" w:rsidR="00945A53" w:rsidRPr="003B5354" w:rsidRDefault="00945A53" w:rsidP="003B5354">
      <w:pPr>
        <w:spacing w:after="0" w:line="480" w:lineRule="auto"/>
        <w:ind w:left="720" w:hanging="720"/>
        <w:rPr>
          <w:rFonts w:asciiTheme="majorHAnsi" w:eastAsia="Times New Roman" w:hAnsiTheme="majorHAnsi" w:cstheme="majorHAnsi"/>
        </w:rPr>
      </w:pPr>
      <w:proofErr w:type="spellStart"/>
      <w:r w:rsidRPr="003B5354">
        <w:rPr>
          <w:rFonts w:asciiTheme="majorHAnsi" w:eastAsia="Times New Roman" w:hAnsiTheme="majorHAnsi" w:cstheme="majorHAnsi"/>
        </w:rPr>
        <w:lastRenderedPageBreak/>
        <w:t>Favretti</w:t>
      </w:r>
      <w:proofErr w:type="spellEnd"/>
      <w:r w:rsidRPr="003B5354">
        <w:rPr>
          <w:rFonts w:asciiTheme="majorHAnsi" w:eastAsia="Times New Roman" w:hAnsiTheme="majorHAnsi" w:cstheme="majorHAnsi"/>
        </w:rPr>
        <w:t xml:space="preserve">, M. (2018). Remarks on the Maximum Entropy Principle with Application to the Maximum Entropy Theory of Ecology. </w:t>
      </w:r>
      <w:r w:rsidRPr="003B5354">
        <w:rPr>
          <w:rFonts w:asciiTheme="majorHAnsi" w:eastAsia="Times New Roman" w:hAnsiTheme="majorHAnsi" w:cstheme="majorHAnsi"/>
          <w:i/>
          <w:iCs/>
        </w:rPr>
        <w:t>Entropy</w:t>
      </w:r>
      <w:r w:rsidRPr="003B5354">
        <w:rPr>
          <w:rFonts w:asciiTheme="majorHAnsi" w:eastAsia="Times New Roman" w:hAnsiTheme="majorHAnsi" w:cstheme="majorHAnsi"/>
        </w:rPr>
        <w:t>, 20, 11.</w:t>
      </w:r>
    </w:p>
    <w:p w14:paraId="438F4BC8" w14:textId="77777777" w:rsidR="00945A53" w:rsidRPr="003B5354" w:rsidRDefault="00945A53" w:rsidP="003B5354">
      <w:pPr>
        <w:spacing w:after="0" w:line="480" w:lineRule="auto"/>
        <w:ind w:left="720" w:hanging="720"/>
        <w:rPr>
          <w:rFonts w:asciiTheme="majorHAnsi" w:eastAsia="Times New Roman" w:hAnsiTheme="majorHAnsi" w:cstheme="majorHAnsi"/>
        </w:rPr>
      </w:pPr>
      <w:r w:rsidRPr="003B5354">
        <w:rPr>
          <w:rFonts w:asciiTheme="majorHAnsi" w:eastAsia="Times New Roman" w:hAnsiTheme="majorHAnsi" w:cstheme="majorHAnsi"/>
        </w:rPr>
        <w:t xml:space="preserve">Fisher, R.A., Corbet, A.S. &amp; Williams, C.B. (1943). The Relation Between the Number of Species and the Number of Individuals in a Random Sample of an Animal Population. </w:t>
      </w:r>
      <w:r w:rsidRPr="003B5354">
        <w:rPr>
          <w:rFonts w:asciiTheme="majorHAnsi" w:eastAsia="Times New Roman" w:hAnsiTheme="majorHAnsi" w:cstheme="majorHAnsi"/>
          <w:i/>
          <w:iCs/>
        </w:rPr>
        <w:t>Journal of Animal Ecology</w:t>
      </w:r>
      <w:r w:rsidRPr="003B5354">
        <w:rPr>
          <w:rFonts w:asciiTheme="majorHAnsi" w:eastAsia="Times New Roman" w:hAnsiTheme="majorHAnsi" w:cstheme="majorHAnsi"/>
        </w:rPr>
        <w:t>, 12, 42–58.</w:t>
      </w:r>
    </w:p>
    <w:p w14:paraId="6B5B0102" w14:textId="77777777" w:rsidR="00945A53" w:rsidRPr="003B5354" w:rsidRDefault="00945A53" w:rsidP="003B5354">
      <w:pPr>
        <w:spacing w:after="0" w:line="480" w:lineRule="auto"/>
        <w:ind w:left="720" w:hanging="720"/>
        <w:rPr>
          <w:rFonts w:asciiTheme="majorHAnsi" w:eastAsia="Times New Roman" w:hAnsiTheme="majorHAnsi" w:cstheme="majorHAnsi"/>
        </w:rPr>
      </w:pPr>
      <w:r w:rsidRPr="003B5354">
        <w:rPr>
          <w:rFonts w:asciiTheme="majorHAnsi" w:eastAsia="Times New Roman" w:hAnsiTheme="majorHAnsi" w:cstheme="majorHAnsi"/>
        </w:rPr>
        <w:t xml:space="preserve">Frank, S.A. (2009). The common patterns of nature. </w:t>
      </w:r>
      <w:r w:rsidRPr="003B5354">
        <w:rPr>
          <w:rFonts w:asciiTheme="majorHAnsi" w:eastAsia="Times New Roman" w:hAnsiTheme="majorHAnsi" w:cstheme="majorHAnsi"/>
          <w:i/>
          <w:iCs/>
        </w:rPr>
        <w:t>Journal of Evolutionary Biology</w:t>
      </w:r>
      <w:r w:rsidRPr="003B5354">
        <w:rPr>
          <w:rFonts w:asciiTheme="majorHAnsi" w:eastAsia="Times New Roman" w:hAnsiTheme="majorHAnsi" w:cstheme="majorHAnsi"/>
        </w:rPr>
        <w:t>, 22, 1563–1585.</w:t>
      </w:r>
    </w:p>
    <w:p w14:paraId="1D42A343" w14:textId="254348A4" w:rsidR="00945A53" w:rsidRDefault="00945A53" w:rsidP="00945A53">
      <w:pPr>
        <w:spacing w:after="0" w:line="480" w:lineRule="auto"/>
        <w:ind w:left="720" w:hanging="720"/>
        <w:rPr>
          <w:rFonts w:asciiTheme="majorHAnsi" w:eastAsia="Times New Roman" w:hAnsiTheme="majorHAnsi" w:cstheme="majorHAnsi"/>
        </w:rPr>
      </w:pPr>
      <w:r w:rsidRPr="003B5354">
        <w:rPr>
          <w:rFonts w:asciiTheme="majorHAnsi" w:eastAsia="Times New Roman" w:hAnsiTheme="majorHAnsi" w:cstheme="majorHAnsi"/>
        </w:rPr>
        <w:t xml:space="preserve">Frank, S.A. (2019). The common patterns of abundance: the log series and </w:t>
      </w:r>
      <w:proofErr w:type="spellStart"/>
      <w:r w:rsidRPr="003B5354">
        <w:rPr>
          <w:rFonts w:asciiTheme="majorHAnsi" w:eastAsia="Times New Roman" w:hAnsiTheme="majorHAnsi" w:cstheme="majorHAnsi"/>
        </w:rPr>
        <w:t>Zipf’s</w:t>
      </w:r>
      <w:proofErr w:type="spellEnd"/>
      <w:r w:rsidRPr="003B5354">
        <w:rPr>
          <w:rFonts w:asciiTheme="majorHAnsi" w:eastAsia="Times New Roman" w:hAnsiTheme="majorHAnsi" w:cstheme="majorHAnsi"/>
        </w:rPr>
        <w:t xml:space="preserve"> law. </w:t>
      </w:r>
      <w:r w:rsidRPr="003B5354">
        <w:rPr>
          <w:rFonts w:asciiTheme="majorHAnsi" w:eastAsia="Times New Roman" w:hAnsiTheme="majorHAnsi" w:cstheme="majorHAnsi"/>
          <w:i/>
          <w:iCs/>
        </w:rPr>
        <w:t>F1000Res</w:t>
      </w:r>
      <w:r w:rsidRPr="003B5354">
        <w:rPr>
          <w:rFonts w:asciiTheme="majorHAnsi" w:eastAsia="Times New Roman" w:hAnsiTheme="majorHAnsi" w:cstheme="majorHAnsi"/>
        </w:rPr>
        <w:t>, 8, 334.</w:t>
      </w:r>
    </w:p>
    <w:p w14:paraId="24B47789" w14:textId="77777777" w:rsidR="007D26F7" w:rsidRDefault="007D26F7" w:rsidP="00945A53">
      <w:pPr>
        <w:spacing w:after="0" w:line="480" w:lineRule="auto"/>
        <w:ind w:left="720" w:hanging="720"/>
        <w:rPr>
          <w:rFonts w:asciiTheme="majorHAnsi" w:eastAsia="Times New Roman" w:hAnsiTheme="majorHAnsi" w:cstheme="majorHAnsi"/>
        </w:rPr>
      </w:pPr>
      <w:r w:rsidRPr="007D26F7">
        <w:rPr>
          <w:rFonts w:asciiTheme="majorHAnsi" w:eastAsia="Times New Roman" w:hAnsiTheme="majorHAnsi" w:cstheme="majorHAnsi"/>
        </w:rPr>
        <w:t xml:space="preserve">Gaston, Kevin J, Blackburn, Tim M, &amp; Lawton, John H. (1993). Comparing Animals and Automobiles: A Vehicle for Understanding Body Size and Abundance Relationships in Species Assemblages? </w:t>
      </w:r>
      <w:r w:rsidRPr="003B5354">
        <w:rPr>
          <w:rFonts w:asciiTheme="majorHAnsi" w:eastAsia="Times New Roman" w:hAnsiTheme="majorHAnsi" w:cstheme="majorHAnsi"/>
          <w:i/>
          <w:iCs/>
        </w:rPr>
        <w:t>Oikos</w:t>
      </w:r>
      <w:r w:rsidRPr="007D26F7">
        <w:rPr>
          <w:rFonts w:asciiTheme="majorHAnsi" w:eastAsia="Times New Roman" w:hAnsiTheme="majorHAnsi" w:cstheme="majorHAnsi"/>
        </w:rPr>
        <w:t>, 66, 172–179.</w:t>
      </w:r>
    </w:p>
    <w:p w14:paraId="207E0CCB" w14:textId="76DD5937" w:rsidR="00945A53" w:rsidRPr="003B5354" w:rsidRDefault="00945A53" w:rsidP="003B5354">
      <w:pPr>
        <w:spacing w:after="0" w:line="480" w:lineRule="auto"/>
        <w:ind w:left="720" w:hanging="720"/>
        <w:rPr>
          <w:rFonts w:asciiTheme="majorHAnsi" w:eastAsia="Times New Roman" w:hAnsiTheme="majorHAnsi" w:cstheme="majorHAnsi"/>
        </w:rPr>
      </w:pPr>
      <w:r w:rsidRPr="003B5354">
        <w:rPr>
          <w:rFonts w:asciiTheme="majorHAnsi" w:eastAsia="Times New Roman" w:hAnsiTheme="majorHAnsi" w:cstheme="majorHAnsi"/>
        </w:rPr>
        <w:t xml:space="preserve">Gaston, Kevin J &amp; Blackburn, Tim M. (2000). </w:t>
      </w:r>
      <w:r w:rsidRPr="003B5354">
        <w:rPr>
          <w:rFonts w:asciiTheme="majorHAnsi" w:eastAsia="Times New Roman" w:hAnsiTheme="majorHAnsi" w:cstheme="majorHAnsi"/>
          <w:i/>
          <w:iCs/>
        </w:rPr>
        <w:t>Pattern and Process in Macroecology</w:t>
      </w:r>
      <w:r w:rsidRPr="003B5354">
        <w:rPr>
          <w:rFonts w:asciiTheme="majorHAnsi" w:eastAsia="Times New Roman" w:hAnsiTheme="majorHAnsi" w:cstheme="majorHAnsi"/>
        </w:rPr>
        <w:t>. Blackwell Science Ltd.</w:t>
      </w:r>
    </w:p>
    <w:p w14:paraId="1EBD9E37" w14:textId="77777777" w:rsidR="00945A53" w:rsidRPr="003B5354" w:rsidRDefault="00945A53" w:rsidP="003B5354">
      <w:pPr>
        <w:spacing w:after="0" w:line="480" w:lineRule="auto"/>
        <w:ind w:left="720" w:hanging="720"/>
        <w:rPr>
          <w:rFonts w:asciiTheme="majorHAnsi" w:eastAsia="Times New Roman" w:hAnsiTheme="majorHAnsi" w:cstheme="majorHAnsi"/>
        </w:rPr>
      </w:pPr>
      <w:proofErr w:type="spellStart"/>
      <w:r w:rsidRPr="003B5354">
        <w:rPr>
          <w:rFonts w:asciiTheme="majorHAnsi" w:eastAsia="Times New Roman" w:hAnsiTheme="majorHAnsi" w:cstheme="majorHAnsi"/>
        </w:rPr>
        <w:t>Gotelli</w:t>
      </w:r>
      <w:proofErr w:type="spellEnd"/>
      <w:r w:rsidRPr="003B5354">
        <w:rPr>
          <w:rFonts w:asciiTheme="majorHAnsi" w:eastAsia="Times New Roman" w:hAnsiTheme="majorHAnsi" w:cstheme="majorHAnsi"/>
        </w:rPr>
        <w:t xml:space="preserve">, N.J. &amp; Colwell, R.K. (2011). Estimating species richness. In: </w:t>
      </w:r>
      <w:r w:rsidRPr="003B5354">
        <w:rPr>
          <w:rFonts w:asciiTheme="majorHAnsi" w:eastAsia="Times New Roman" w:hAnsiTheme="majorHAnsi" w:cstheme="majorHAnsi"/>
          <w:i/>
          <w:iCs/>
        </w:rPr>
        <w:t>Biological Diversity: Frontiers in Measurement and Assessment</w:t>
      </w:r>
      <w:r w:rsidRPr="003B5354">
        <w:rPr>
          <w:rFonts w:asciiTheme="majorHAnsi" w:eastAsia="Times New Roman" w:hAnsiTheme="majorHAnsi" w:cstheme="majorHAnsi"/>
        </w:rPr>
        <w:t xml:space="preserve"> (eds. </w:t>
      </w:r>
      <w:proofErr w:type="spellStart"/>
      <w:r w:rsidRPr="003B5354">
        <w:rPr>
          <w:rFonts w:asciiTheme="majorHAnsi" w:eastAsia="Times New Roman" w:hAnsiTheme="majorHAnsi" w:cstheme="majorHAnsi"/>
        </w:rPr>
        <w:t>Magurran</w:t>
      </w:r>
      <w:proofErr w:type="spellEnd"/>
      <w:r w:rsidRPr="003B5354">
        <w:rPr>
          <w:rFonts w:asciiTheme="majorHAnsi" w:eastAsia="Times New Roman" w:hAnsiTheme="majorHAnsi" w:cstheme="majorHAnsi"/>
        </w:rPr>
        <w:t>, A.E. &amp; McGill, B.J.). Oxford University Press, Oxford, UNITED KINGDOM, pp. 39–54.</w:t>
      </w:r>
    </w:p>
    <w:p w14:paraId="6B6B6EFB" w14:textId="77777777" w:rsidR="00945A53" w:rsidRPr="003B5354" w:rsidRDefault="00945A53" w:rsidP="003B5354">
      <w:pPr>
        <w:spacing w:after="0" w:line="480" w:lineRule="auto"/>
        <w:ind w:left="720" w:hanging="720"/>
        <w:rPr>
          <w:rFonts w:asciiTheme="majorHAnsi" w:eastAsia="Times New Roman" w:hAnsiTheme="majorHAnsi" w:cstheme="majorHAnsi"/>
        </w:rPr>
      </w:pPr>
      <w:proofErr w:type="spellStart"/>
      <w:r w:rsidRPr="003B5354">
        <w:rPr>
          <w:rFonts w:asciiTheme="majorHAnsi" w:eastAsia="Times New Roman" w:hAnsiTheme="majorHAnsi" w:cstheme="majorHAnsi"/>
        </w:rPr>
        <w:t>Haegeman</w:t>
      </w:r>
      <w:proofErr w:type="spellEnd"/>
      <w:r w:rsidRPr="003B5354">
        <w:rPr>
          <w:rFonts w:asciiTheme="majorHAnsi" w:eastAsia="Times New Roman" w:hAnsiTheme="majorHAnsi" w:cstheme="majorHAnsi"/>
        </w:rPr>
        <w:t xml:space="preserve">, B. &amp; </w:t>
      </w:r>
      <w:proofErr w:type="spellStart"/>
      <w:r w:rsidRPr="003B5354">
        <w:rPr>
          <w:rFonts w:asciiTheme="majorHAnsi" w:eastAsia="Times New Roman" w:hAnsiTheme="majorHAnsi" w:cstheme="majorHAnsi"/>
        </w:rPr>
        <w:t>Loreau</w:t>
      </w:r>
      <w:proofErr w:type="spellEnd"/>
      <w:r w:rsidRPr="003B5354">
        <w:rPr>
          <w:rFonts w:asciiTheme="majorHAnsi" w:eastAsia="Times New Roman" w:hAnsiTheme="majorHAnsi" w:cstheme="majorHAnsi"/>
        </w:rPr>
        <w:t xml:space="preserve">, M. (2008). Limitations of entropy maximization in ecology. </w:t>
      </w:r>
      <w:r w:rsidRPr="003B5354">
        <w:rPr>
          <w:rFonts w:asciiTheme="majorHAnsi" w:eastAsia="Times New Roman" w:hAnsiTheme="majorHAnsi" w:cstheme="majorHAnsi"/>
          <w:i/>
          <w:iCs/>
        </w:rPr>
        <w:t>Oikos</w:t>
      </w:r>
      <w:r w:rsidRPr="003B5354">
        <w:rPr>
          <w:rFonts w:asciiTheme="majorHAnsi" w:eastAsia="Times New Roman" w:hAnsiTheme="majorHAnsi" w:cstheme="majorHAnsi"/>
        </w:rPr>
        <w:t>, 117, 1700–1710.</w:t>
      </w:r>
    </w:p>
    <w:p w14:paraId="138D8C92" w14:textId="77777777" w:rsidR="00945A53" w:rsidRPr="003B5354" w:rsidRDefault="00945A53" w:rsidP="003B5354">
      <w:pPr>
        <w:spacing w:after="0" w:line="480" w:lineRule="auto"/>
        <w:ind w:left="720" w:hanging="720"/>
        <w:rPr>
          <w:rFonts w:asciiTheme="majorHAnsi" w:eastAsia="Times New Roman" w:hAnsiTheme="majorHAnsi" w:cstheme="majorHAnsi"/>
        </w:rPr>
      </w:pPr>
      <w:r w:rsidRPr="003B5354">
        <w:rPr>
          <w:rFonts w:asciiTheme="majorHAnsi" w:eastAsia="Times New Roman" w:hAnsiTheme="majorHAnsi" w:cstheme="majorHAnsi"/>
        </w:rPr>
        <w:t xml:space="preserve">Harte, J. (2011). </w:t>
      </w:r>
      <w:r w:rsidRPr="003B5354">
        <w:rPr>
          <w:rFonts w:asciiTheme="majorHAnsi" w:eastAsia="Times New Roman" w:hAnsiTheme="majorHAnsi" w:cstheme="majorHAnsi"/>
          <w:i/>
          <w:iCs/>
        </w:rPr>
        <w:t>Maximum Entropy and Ecology: A Theory of Abundance, Distribution, and Energetics</w:t>
      </w:r>
      <w:r w:rsidRPr="003B5354">
        <w:rPr>
          <w:rFonts w:asciiTheme="majorHAnsi" w:eastAsia="Times New Roman" w:hAnsiTheme="majorHAnsi" w:cstheme="majorHAnsi"/>
        </w:rPr>
        <w:t>. Oxford University Press.</w:t>
      </w:r>
    </w:p>
    <w:p w14:paraId="38567A68" w14:textId="77777777" w:rsidR="00945A53" w:rsidRPr="003B5354" w:rsidRDefault="00945A53" w:rsidP="003B5354">
      <w:pPr>
        <w:spacing w:after="0" w:line="480" w:lineRule="auto"/>
        <w:ind w:left="720" w:hanging="720"/>
        <w:rPr>
          <w:rFonts w:asciiTheme="majorHAnsi" w:eastAsia="Times New Roman" w:hAnsiTheme="majorHAnsi" w:cstheme="majorHAnsi"/>
        </w:rPr>
      </w:pPr>
      <w:r w:rsidRPr="003B5354">
        <w:rPr>
          <w:rFonts w:asciiTheme="majorHAnsi" w:eastAsia="Times New Roman" w:hAnsiTheme="majorHAnsi" w:cstheme="majorHAnsi"/>
        </w:rPr>
        <w:t xml:space="preserve">Harte, J. &amp; Newman, E.A. (2014). Maximum information entropy: a foundation for ecological theory. </w:t>
      </w:r>
      <w:r w:rsidRPr="003B5354">
        <w:rPr>
          <w:rFonts w:asciiTheme="majorHAnsi" w:eastAsia="Times New Roman" w:hAnsiTheme="majorHAnsi" w:cstheme="majorHAnsi"/>
          <w:i/>
          <w:iCs/>
        </w:rPr>
        <w:t>Trends in Ecology &amp; Evolution</w:t>
      </w:r>
      <w:r w:rsidRPr="003B5354">
        <w:rPr>
          <w:rFonts w:asciiTheme="majorHAnsi" w:eastAsia="Times New Roman" w:hAnsiTheme="majorHAnsi" w:cstheme="majorHAnsi"/>
        </w:rPr>
        <w:t>, 29, 384–389.</w:t>
      </w:r>
    </w:p>
    <w:p w14:paraId="68A2B88D" w14:textId="77777777" w:rsidR="00945A53" w:rsidRPr="003B5354" w:rsidRDefault="00945A53" w:rsidP="003B5354">
      <w:pPr>
        <w:spacing w:after="0" w:line="480" w:lineRule="auto"/>
        <w:ind w:left="720" w:hanging="720"/>
        <w:rPr>
          <w:rFonts w:asciiTheme="majorHAnsi" w:eastAsia="Times New Roman" w:hAnsiTheme="majorHAnsi" w:cstheme="majorHAnsi"/>
        </w:rPr>
      </w:pPr>
      <w:r w:rsidRPr="003B5354">
        <w:rPr>
          <w:rFonts w:asciiTheme="majorHAnsi" w:eastAsia="Times New Roman" w:hAnsiTheme="majorHAnsi" w:cstheme="majorHAnsi"/>
        </w:rPr>
        <w:t xml:space="preserve">Harte, J., </w:t>
      </w:r>
      <w:proofErr w:type="spellStart"/>
      <w:r w:rsidRPr="003B5354">
        <w:rPr>
          <w:rFonts w:asciiTheme="majorHAnsi" w:eastAsia="Times New Roman" w:hAnsiTheme="majorHAnsi" w:cstheme="majorHAnsi"/>
        </w:rPr>
        <w:t>Zillio</w:t>
      </w:r>
      <w:proofErr w:type="spellEnd"/>
      <w:r w:rsidRPr="003B5354">
        <w:rPr>
          <w:rFonts w:asciiTheme="majorHAnsi" w:eastAsia="Times New Roman" w:hAnsiTheme="majorHAnsi" w:cstheme="majorHAnsi"/>
        </w:rPr>
        <w:t xml:space="preserve">, T., </w:t>
      </w:r>
      <w:proofErr w:type="spellStart"/>
      <w:r w:rsidRPr="003B5354">
        <w:rPr>
          <w:rFonts w:asciiTheme="majorHAnsi" w:eastAsia="Times New Roman" w:hAnsiTheme="majorHAnsi" w:cstheme="majorHAnsi"/>
        </w:rPr>
        <w:t>Conlisk</w:t>
      </w:r>
      <w:proofErr w:type="spellEnd"/>
      <w:r w:rsidRPr="003B5354">
        <w:rPr>
          <w:rFonts w:asciiTheme="majorHAnsi" w:eastAsia="Times New Roman" w:hAnsiTheme="majorHAnsi" w:cstheme="majorHAnsi"/>
        </w:rPr>
        <w:t xml:space="preserve">, E. &amp; Smith, A.B. (2008). Maximum Entropy and the State-Variable Approach to Macroecology. </w:t>
      </w:r>
      <w:r w:rsidRPr="003B5354">
        <w:rPr>
          <w:rFonts w:asciiTheme="majorHAnsi" w:eastAsia="Times New Roman" w:hAnsiTheme="majorHAnsi" w:cstheme="majorHAnsi"/>
          <w:i/>
          <w:iCs/>
        </w:rPr>
        <w:t>Ecology</w:t>
      </w:r>
      <w:r w:rsidRPr="003B5354">
        <w:rPr>
          <w:rFonts w:asciiTheme="majorHAnsi" w:eastAsia="Times New Roman" w:hAnsiTheme="majorHAnsi" w:cstheme="majorHAnsi"/>
        </w:rPr>
        <w:t>, 89, 2700–2711.</w:t>
      </w:r>
    </w:p>
    <w:p w14:paraId="458EF215" w14:textId="77777777" w:rsidR="00945A53" w:rsidRPr="003B5354" w:rsidRDefault="00945A53" w:rsidP="003B5354">
      <w:pPr>
        <w:spacing w:after="0" w:line="480" w:lineRule="auto"/>
        <w:ind w:left="720" w:hanging="720"/>
        <w:rPr>
          <w:rFonts w:asciiTheme="majorHAnsi" w:eastAsia="Times New Roman" w:hAnsiTheme="majorHAnsi" w:cstheme="majorHAnsi"/>
        </w:rPr>
      </w:pPr>
      <w:r w:rsidRPr="003B5354">
        <w:rPr>
          <w:rFonts w:asciiTheme="majorHAnsi" w:eastAsia="Times New Roman" w:hAnsiTheme="majorHAnsi" w:cstheme="majorHAnsi"/>
        </w:rPr>
        <w:t xml:space="preserve">Jaynes, E.T. (1957). Information Theory and Statistical Mechanics. </w:t>
      </w:r>
      <w:r w:rsidRPr="003B5354">
        <w:rPr>
          <w:rFonts w:asciiTheme="majorHAnsi" w:eastAsia="Times New Roman" w:hAnsiTheme="majorHAnsi" w:cstheme="majorHAnsi"/>
          <w:i/>
          <w:iCs/>
        </w:rPr>
        <w:t>Phys. Rev.</w:t>
      </w:r>
      <w:r w:rsidRPr="003B5354">
        <w:rPr>
          <w:rFonts w:asciiTheme="majorHAnsi" w:eastAsia="Times New Roman" w:hAnsiTheme="majorHAnsi" w:cstheme="majorHAnsi"/>
        </w:rPr>
        <w:t>, 106, 620–630.</w:t>
      </w:r>
    </w:p>
    <w:p w14:paraId="039A532D" w14:textId="3D261EC1" w:rsidR="00945A53" w:rsidRPr="003B5354" w:rsidRDefault="00945A53" w:rsidP="003B5354">
      <w:pPr>
        <w:spacing w:after="0" w:line="480" w:lineRule="auto"/>
        <w:ind w:left="720" w:hanging="720"/>
        <w:rPr>
          <w:rFonts w:asciiTheme="majorHAnsi" w:eastAsia="Times New Roman" w:hAnsiTheme="majorHAnsi" w:cstheme="majorHAnsi"/>
        </w:rPr>
      </w:pPr>
      <w:r w:rsidRPr="003B5354">
        <w:rPr>
          <w:rFonts w:asciiTheme="majorHAnsi" w:eastAsia="Times New Roman" w:hAnsiTheme="majorHAnsi" w:cstheme="majorHAnsi"/>
        </w:rPr>
        <w:lastRenderedPageBreak/>
        <w:t xml:space="preserve">Keil, P., MacDonald, A. a. M., Ramirez, K.S., Bennett, J.M., García-Peña, G.E., </w:t>
      </w:r>
      <w:proofErr w:type="spellStart"/>
      <w:r w:rsidRPr="003B5354">
        <w:rPr>
          <w:rFonts w:asciiTheme="majorHAnsi" w:eastAsia="Times New Roman" w:hAnsiTheme="majorHAnsi" w:cstheme="majorHAnsi"/>
        </w:rPr>
        <w:t>Yguel</w:t>
      </w:r>
      <w:proofErr w:type="spellEnd"/>
      <w:r w:rsidRPr="003B5354">
        <w:rPr>
          <w:rFonts w:asciiTheme="majorHAnsi" w:eastAsia="Times New Roman" w:hAnsiTheme="majorHAnsi" w:cstheme="majorHAnsi"/>
        </w:rPr>
        <w:t xml:space="preserve">, B., </w:t>
      </w:r>
      <w:r w:rsidRPr="003B5354">
        <w:rPr>
          <w:rFonts w:asciiTheme="majorHAnsi" w:eastAsia="Times New Roman" w:hAnsiTheme="majorHAnsi" w:cstheme="majorHAnsi"/>
          <w:i/>
          <w:iCs/>
        </w:rPr>
        <w:t>et al.</w:t>
      </w:r>
      <w:r w:rsidRPr="003B5354">
        <w:rPr>
          <w:rFonts w:asciiTheme="majorHAnsi" w:eastAsia="Times New Roman" w:hAnsiTheme="majorHAnsi" w:cstheme="majorHAnsi"/>
        </w:rPr>
        <w:t xml:space="preserve"> (2018). Macroecological and macroevolutionary patterns emerge in the universe of GNU/Linux operating systems. </w:t>
      </w:r>
      <w:proofErr w:type="spellStart"/>
      <w:r w:rsidRPr="003B5354">
        <w:rPr>
          <w:rFonts w:asciiTheme="majorHAnsi" w:eastAsia="Times New Roman" w:hAnsiTheme="majorHAnsi" w:cstheme="majorHAnsi"/>
          <w:i/>
          <w:iCs/>
        </w:rPr>
        <w:t>Ecography</w:t>
      </w:r>
      <w:proofErr w:type="spellEnd"/>
      <w:r w:rsidRPr="003B5354">
        <w:rPr>
          <w:rFonts w:asciiTheme="majorHAnsi" w:eastAsia="Times New Roman" w:hAnsiTheme="majorHAnsi" w:cstheme="majorHAnsi"/>
        </w:rPr>
        <w:t>, 41, 1788–1800.</w:t>
      </w:r>
    </w:p>
    <w:p w14:paraId="52758EDB" w14:textId="08DC5F5D" w:rsidR="00945A53" w:rsidRPr="003B5354" w:rsidRDefault="00945A53" w:rsidP="003B5354">
      <w:pPr>
        <w:spacing w:after="0" w:line="480" w:lineRule="auto"/>
        <w:ind w:left="720" w:hanging="720"/>
        <w:rPr>
          <w:rFonts w:asciiTheme="majorHAnsi" w:eastAsia="Times New Roman" w:hAnsiTheme="majorHAnsi" w:cstheme="majorHAnsi"/>
        </w:rPr>
      </w:pPr>
      <w:r w:rsidRPr="003B5354">
        <w:rPr>
          <w:rFonts w:asciiTheme="majorHAnsi" w:eastAsia="Times New Roman" w:hAnsiTheme="majorHAnsi" w:cstheme="majorHAnsi"/>
        </w:rPr>
        <w:t xml:space="preserve">Lawton, J.H. (1999). Are There General Laws in Ecology? </w:t>
      </w:r>
      <w:r w:rsidRPr="003B5354">
        <w:rPr>
          <w:rFonts w:asciiTheme="majorHAnsi" w:eastAsia="Times New Roman" w:hAnsiTheme="majorHAnsi" w:cstheme="majorHAnsi"/>
          <w:i/>
          <w:iCs/>
        </w:rPr>
        <w:t>Oikos</w:t>
      </w:r>
      <w:r w:rsidRPr="003B5354">
        <w:rPr>
          <w:rFonts w:asciiTheme="majorHAnsi" w:eastAsia="Times New Roman" w:hAnsiTheme="majorHAnsi" w:cstheme="majorHAnsi"/>
        </w:rPr>
        <w:t>, 84, 177.</w:t>
      </w:r>
    </w:p>
    <w:p w14:paraId="3FD54E15" w14:textId="77777777" w:rsidR="00945A53" w:rsidRPr="003B5354" w:rsidRDefault="00945A53" w:rsidP="003B5354">
      <w:pPr>
        <w:spacing w:after="0" w:line="480" w:lineRule="auto"/>
        <w:ind w:left="720" w:hanging="720"/>
        <w:rPr>
          <w:rFonts w:asciiTheme="majorHAnsi" w:eastAsia="Times New Roman" w:hAnsiTheme="majorHAnsi" w:cstheme="majorHAnsi"/>
        </w:rPr>
      </w:pPr>
      <w:r w:rsidRPr="003B5354">
        <w:rPr>
          <w:rFonts w:asciiTheme="majorHAnsi" w:eastAsia="Times New Roman" w:hAnsiTheme="majorHAnsi" w:cstheme="majorHAnsi"/>
        </w:rPr>
        <w:t xml:space="preserve">Levin, S.A. (1992). The Problem of Pattern and Scale in Ecology: The Robert H. MacArthur Award Lecture. </w:t>
      </w:r>
      <w:r w:rsidRPr="003B5354">
        <w:rPr>
          <w:rFonts w:asciiTheme="majorHAnsi" w:eastAsia="Times New Roman" w:hAnsiTheme="majorHAnsi" w:cstheme="majorHAnsi"/>
          <w:i/>
          <w:iCs/>
        </w:rPr>
        <w:t>Ecology</w:t>
      </w:r>
      <w:r w:rsidRPr="003B5354">
        <w:rPr>
          <w:rFonts w:asciiTheme="majorHAnsi" w:eastAsia="Times New Roman" w:hAnsiTheme="majorHAnsi" w:cstheme="majorHAnsi"/>
        </w:rPr>
        <w:t>, 73, 1943–1967.</w:t>
      </w:r>
    </w:p>
    <w:p w14:paraId="752164C1" w14:textId="77777777" w:rsidR="00945A53" w:rsidRPr="003B5354" w:rsidRDefault="00945A53" w:rsidP="003B5354">
      <w:pPr>
        <w:spacing w:after="0" w:line="480" w:lineRule="auto"/>
        <w:ind w:left="720" w:hanging="720"/>
        <w:rPr>
          <w:rFonts w:asciiTheme="majorHAnsi" w:eastAsia="Times New Roman" w:hAnsiTheme="majorHAnsi" w:cstheme="majorHAnsi"/>
        </w:rPr>
      </w:pPr>
      <w:proofErr w:type="spellStart"/>
      <w:r w:rsidRPr="003B5354">
        <w:rPr>
          <w:rFonts w:asciiTheme="majorHAnsi" w:eastAsia="Times New Roman" w:hAnsiTheme="majorHAnsi" w:cstheme="majorHAnsi"/>
        </w:rPr>
        <w:t>Locey</w:t>
      </w:r>
      <w:proofErr w:type="spellEnd"/>
      <w:r w:rsidRPr="003B5354">
        <w:rPr>
          <w:rFonts w:asciiTheme="majorHAnsi" w:eastAsia="Times New Roman" w:hAnsiTheme="majorHAnsi" w:cstheme="majorHAnsi"/>
        </w:rPr>
        <w:t xml:space="preserve">, K.J. &amp; White, E.P. (2013). How species richness and total abundance constrain the distribution of abundance. </w:t>
      </w:r>
      <w:r w:rsidRPr="003B5354">
        <w:rPr>
          <w:rFonts w:asciiTheme="majorHAnsi" w:eastAsia="Times New Roman" w:hAnsiTheme="majorHAnsi" w:cstheme="majorHAnsi"/>
          <w:i/>
          <w:iCs/>
        </w:rPr>
        <w:t>Ecology Letters</w:t>
      </w:r>
      <w:r w:rsidRPr="003B5354">
        <w:rPr>
          <w:rFonts w:asciiTheme="majorHAnsi" w:eastAsia="Times New Roman" w:hAnsiTheme="majorHAnsi" w:cstheme="majorHAnsi"/>
        </w:rPr>
        <w:t>, 16, 1177–1185.</w:t>
      </w:r>
    </w:p>
    <w:p w14:paraId="69311A28" w14:textId="334C52CA" w:rsidR="00945A53" w:rsidRPr="003B5354" w:rsidRDefault="00945A53" w:rsidP="003B5354">
      <w:pPr>
        <w:spacing w:after="0" w:line="480" w:lineRule="auto"/>
        <w:ind w:left="720" w:hanging="720"/>
        <w:rPr>
          <w:rFonts w:asciiTheme="majorHAnsi" w:eastAsia="Times New Roman" w:hAnsiTheme="majorHAnsi" w:cstheme="majorHAnsi"/>
        </w:rPr>
      </w:pPr>
      <w:proofErr w:type="spellStart"/>
      <w:r w:rsidRPr="003B5354">
        <w:rPr>
          <w:rFonts w:asciiTheme="majorHAnsi" w:eastAsia="Times New Roman" w:hAnsiTheme="majorHAnsi" w:cstheme="majorHAnsi"/>
        </w:rPr>
        <w:t>Magurran</w:t>
      </w:r>
      <w:proofErr w:type="spellEnd"/>
      <w:r w:rsidRPr="003B5354">
        <w:rPr>
          <w:rFonts w:asciiTheme="majorHAnsi" w:eastAsia="Times New Roman" w:hAnsiTheme="majorHAnsi" w:cstheme="majorHAnsi"/>
        </w:rPr>
        <w:t xml:space="preserve">, A.E. &amp; Henderson, P.A. (2003). Explaining the excess of rare species in natural species abundance distributions. </w:t>
      </w:r>
      <w:r w:rsidRPr="003B5354">
        <w:rPr>
          <w:rFonts w:asciiTheme="majorHAnsi" w:eastAsia="Times New Roman" w:hAnsiTheme="majorHAnsi" w:cstheme="majorHAnsi"/>
          <w:i/>
          <w:iCs/>
        </w:rPr>
        <w:t>Nature</w:t>
      </w:r>
      <w:r w:rsidRPr="003B5354">
        <w:rPr>
          <w:rFonts w:asciiTheme="majorHAnsi" w:eastAsia="Times New Roman" w:hAnsiTheme="majorHAnsi" w:cstheme="majorHAnsi"/>
        </w:rPr>
        <w:t>, 422, 714–716.</w:t>
      </w:r>
    </w:p>
    <w:p w14:paraId="1BC56C9D" w14:textId="77777777" w:rsidR="00945A53" w:rsidRPr="003B5354" w:rsidRDefault="00945A53" w:rsidP="003B5354">
      <w:pPr>
        <w:spacing w:after="0" w:line="480" w:lineRule="auto"/>
        <w:ind w:left="720" w:hanging="720"/>
        <w:rPr>
          <w:rFonts w:asciiTheme="majorHAnsi" w:eastAsia="Times New Roman" w:hAnsiTheme="majorHAnsi" w:cstheme="majorHAnsi"/>
        </w:rPr>
      </w:pPr>
      <w:r w:rsidRPr="003B5354">
        <w:rPr>
          <w:rFonts w:asciiTheme="majorHAnsi" w:eastAsia="Times New Roman" w:hAnsiTheme="majorHAnsi" w:cstheme="majorHAnsi"/>
        </w:rPr>
        <w:t xml:space="preserve">Maurer, B.A. (1999). </w:t>
      </w:r>
      <w:r w:rsidRPr="003B5354">
        <w:rPr>
          <w:rFonts w:asciiTheme="majorHAnsi" w:eastAsia="Times New Roman" w:hAnsiTheme="majorHAnsi" w:cstheme="majorHAnsi"/>
          <w:i/>
          <w:iCs/>
        </w:rPr>
        <w:t xml:space="preserve">Untangling ecological </w:t>
      </w:r>
      <w:proofErr w:type="gramStart"/>
      <w:r w:rsidRPr="003B5354">
        <w:rPr>
          <w:rFonts w:asciiTheme="majorHAnsi" w:eastAsia="Times New Roman" w:hAnsiTheme="majorHAnsi" w:cstheme="majorHAnsi"/>
          <w:i/>
          <w:iCs/>
        </w:rPr>
        <w:t>complexity :</w:t>
      </w:r>
      <w:proofErr w:type="gramEnd"/>
      <w:r w:rsidRPr="003B5354">
        <w:rPr>
          <w:rFonts w:asciiTheme="majorHAnsi" w:eastAsia="Times New Roman" w:hAnsiTheme="majorHAnsi" w:cstheme="majorHAnsi"/>
          <w:i/>
          <w:iCs/>
        </w:rPr>
        <w:t xml:space="preserve"> the macroscopic perspective</w:t>
      </w:r>
      <w:r w:rsidRPr="003B5354">
        <w:rPr>
          <w:rFonts w:asciiTheme="majorHAnsi" w:eastAsia="Times New Roman" w:hAnsiTheme="majorHAnsi" w:cstheme="majorHAnsi"/>
        </w:rPr>
        <w:t>. University of Chicago Press.</w:t>
      </w:r>
    </w:p>
    <w:p w14:paraId="7FE49514" w14:textId="23E0308B" w:rsidR="00945A53" w:rsidRDefault="00945A53" w:rsidP="00945A53">
      <w:pPr>
        <w:spacing w:after="0" w:line="480" w:lineRule="auto"/>
        <w:ind w:left="720" w:hanging="720"/>
        <w:rPr>
          <w:rFonts w:asciiTheme="majorHAnsi" w:eastAsia="Times New Roman" w:hAnsiTheme="majorHAnsi" w:cstheme="majorHAnsi"/>
        </w:rPr>
      </w:pPr>
      <w:r w:rsidRPr="003B5354">
        <w:rPr>
          <w:rFonts w:asciiTheme="majorHAnsi" w:eastAsia="Times New Roman" w:hAnsiTheme="majorHAnsi" w:cstheme="majorHAnsi"/>
        </w:rPr>
        <w:t xml:space="preserve">Maurer, B.A. &amp; McGill, B.J. (2011). Measurement of species diversity. In: </w:t>
      </w:r>
      <w:r w:rsidRPr="003B5354">
        <w:rPr>
          <w:rFonts w:asciiTheme="majorHAnsi" w:eastAsia="Times New Roman" w:hAnsiTheme="majorHAnsi" w:cstheme="majorHAnsi"/>
          <w:i/>
          <w:iCs/>
        </w:rPr>
        <w:t>Biological Diversity: Frontiers in Measurement and Assessment</w:t>
      </w:r>
      <w:r w:rsidRPr="003B5354">
        <w:rPr>
          <w:rFonts w:asciiTheme="majorHAnsi" w:eastAsia="Times New Roman" w:hAnsiTheme="majorHAnsi" w:cstheme="majorHAnsi"/>
        </w:rPr>
        <w:t xml:space="preserve"> (eds. </w:t>
      </w:r>
      <w:proofErr w:type="spellStart"/>
      <w:r w:rsidRPr="003B5354">
        <w:rPr>
          <w:rFonts w:asciiTheme="majorHAnsi" w:eastAsia="Times New Roman" w:hAnsiTheme="majorHAnsi" w:cstheme="majorHAnsi"/>
        </w:rPr>
        <w:t>Magurran</w:t>
      </w:r>
      <w:proofErr w:type="spellEnd"/>
      <w:r w:rsidRPr="003B5354">
        <w:rPr>
          <w:rFonts w:asciiTheme="majorHAnsi" w:eastAsia="Times New Roman" w:hAnsiTheme="majorHAnsi" w:cstheme="majorHAnsi"/>
        </w:rPr>
        <w:t>, A.E. &amp; McGill, B.J.). Oxford University Press, Oxford, UNITED KINGDOM, pp. 55–61.</w:t>
      </w:r>
    </w:p>
    <w:p w14:paraId="6AB30827" w14:textId="73496F2A" w:rsidR="00EA44AB" w:rsidRPr="003B5354" w:rsidRDefault="00EA44AB" w:rsidP="003B5354">
      <w:pPr>
        <w:spacing w:after="0" w:line="480" w:lineRule="auto"/>
        <w:ind w:left="720" w:hanging="720"/>
        <w:rPr>
          <w:rFonts w:asciiTheme="majorHAnsi" w:eastAsia="Times New Roman" w:hAnsiTheme="majorHAnsi" w:cstheme="majorHAnsi"/>
        </w:rPr>
      </w:pPr>
      <w:r w:rsidRPr="00EA44AB">
        <w:rPr>
          <w:rFonts w:asciiTheme="majorHAnsi" w:eastAsia="Times New Roman" w:hAnsiTheme="majorHAnsi" w:cstheme="majorHAnsi"/>
        </w:rPr>
        <w:t xml:space="preserve">McGill, B. (2003). Strong and weak tests of macroecological theory. </w:t>
      </w:r>
      <w:r w:rsidRPr="003B5354">
        <w:rPr>
          <w:rFonts w:asciiTheme="majorHAnsi" w:eastAsia="Times New Roman" w:hAnsiTheme="majorHAnsi" w:cstheme="majorHAnsi"/>
          <w:i/>
          <w:iCs/>
        </w:rPr>
        <w:t>Oikos</w:t>
      </w:r>
      <w:r w:rsidRPr="00EA44AB">
        <w:rPr>
          <w:rFonts w:asciiTheme="majorHAnsi" w:eastAsia="Times New Roman" w:hAnsiTheme="majorHAnsi" w:cstheme="majorHAnsi"/>
        </w:rPr>
        <w:t>, 102, 679–685.</w:t>
      </w:r>
    </w:p>
    <w:p w14:paraId="7F381C7E" w14:textId="77777777" w:rsidR="00945A53" w:rsidRPr="003B5354" w:rsidRDefault="00945A53" w:rsidP="003B5354">
      <w:pPr>
        <w:spacing w:after="0" w:line="480" w:lineRule="auto"/>
        <w:ind w:left="720" w:hanging="720"/>
        <w:rPr>
          <w:rFonts w:asciiTheme="majorHAnsi" w:eastAsia="Times New Roman" w:hAnsiTheme="majorHAnsi" w:cstheme="majorHAnsi"/>
        </w:rPr>
      </w:pPr>
      <w:r w:rsidRPr="003B5354">
        <w:rPr>
          <w:rFonts w:asciiTheme="majorHAnsi" w:eastAsia="Times New Roman" w:hAnsiTheme="majorHAnsi" w:cstheme="majorHAnsi"/>
        </w:rPr>
        <w:t xml:space="preserve">McGill, B.J. (2019). </w:t>
      </w:r>
      <w:proofErr w:type="gramStart"/>
      <w:r w:rsidRPr="003B5354">
        <w:rPr>
          <w:rFonts w:asciiTheme="majorHAnsi" w:eastAsia="Times New Roman" w:hAnsiTheme="majorHAnsi" w:cstheme="majorHAnsi"/>
        </w:rPr>
        <w:t>The what</w:t>
      </w:r>
      <w:proofErr w:type="gramEnd"/>
      <w:r w:rsidRPr="003B5354">
        <w:rPr>
          <w:rFonts w:asciiTheme="majorHAnsi" w:eastAsia="Times New Roman" w:hAnsiTheme="majorHAnsi" w:cstheme="majorHAnsi"/>
        </w:rPr>
        <w:t xml:space="preserve">, how and why of doing macroecology. </w:t>
      </w:r>
      <w:r w:rsidRPr="003B5354">
        <w:rPr>
          <w:rFonts w:asciiTheme="majorHAnsi" w:eastAsia="Times New Roman" w:hAnsiTheme="majorHAnsi" w:cstheme="majorHAnsi"/>
          <w:i/>
          <w:iCs/>
        </w:rPr>
        <w:t>Global Ecology and Biogeography</w:t>
      </w:r>
      <w:r w:rsidRPr="003B5354">
        <w:rPr>
          <w:rFonts w:asciiTheme="majorHAnsi" w:eastAsia="Times New Roman" w:hAnsiTheme="majorHAnsi" w:cstheme="majorHAnsi"/>
        </w:rPr>
        <w:t>, 28, 6–17.</w:t>
      </w:r>
    </w:p>
    <w:p w14:paraId="26AA1446" w14:textId="77777777" w:rsidR="00945A53" w:rsidRPr="003B5354" w:rsidRDefault="00945A53" w:rsidP="003B5354">
      <w:pPr>
        <w:spacing w:after="0" w:line="480" w:lineRule="auto"/>
        <w:ind w:left="720" w:hanging="720"/>
        <w:rPr>
          <w:rFonts w:asciiTheme="majorHAnsi" w:eastAsia="Times New Roman" w:hAnsiTheme="majorHAnsi" w:cstheme="majorHAnsi"/>
        </w:rPr>
      </w:pPr>
      <w:r w:rsidRPr="003B5354">
        <w:rPr>
          <w:rFonts w:asciiTheme="majorHAnsi" w:eastAsia="Times New Roman" w:hAnsiTheme="majorHAnsi" w:cstheme="majorHAnsi"/>
        </w:rPr>
        <w:t xml:space="preserve">McGill, B.J., Etienne, R.S., Gray, J.S., Alonso, D., Anderson, M.J., </w:t>
      </w:r>
      <w:proofErr w:type="spellStart"/>
      <w:r w:rsidRPr="003B5354">
        <w:rPr>
          <w:rFonts w:asciiTheme="majorHAnsi" w:eastAsia="Times New Roman" w:hAnsiTheme="majorHAnsi" w:cstheme="majorHAnsi"/>
        </w:rPr>
        <w:t>Benecha</w:t>
      </w:r>
      <w:proofErr w:type="spellEnd"/>
      <w:r w:rsidRPr="003B5354">
        <w:rPr>
          <w:rFonts w:asciiTheme="majorHAnsi" w:eastAsia="Times New Roman" w:hAnsiTheme="majorHAnsi" w:cstheme="majorHAnsi"/>
        </w:rPr>
        <w:t xml:space="preserve">, H.K., </w:t>
      </w:r>
      <w:r w:rsidRPr="003B5354">
        <w:rPr>
          <w:rFonts w:asciiTheme="majorHAnsi" w:eastAsia="Times New Roman" w:hAnsiTheme="majorHAnsi" w:cstheme="majorHAnsi"/>
          <w:i/>
          <w:iCs/>
        </w:rPr>
        <w:t>et al.</w:t>
      </w:r>
      <w:r w:rsidRPr="003B5354">
        <w:rPr>
          <w:rFonts w:asciiTheme="majorHAnsi" w:eastAsia="Times New Roman" w:hAnsiTheme="majorHAnsi" w:cstheme="majorHAnsi"/>
        </w:rPr>
        <w:t xml:space="preserve"> (2007). Species abundance distributions: moving beyond single prediction theories to integration within an ecological framework. </w:t>
      </w:r>
      <w:proofErr w:type="spellStart"/>
      <w:r w:rsidRPr="003B5354">
        <w:rPr>
          <w:rFonts w:asciiTheme="majorHAnsi" w:eastAsia="Times New Roman" w:hAnsiTheme="majorHAnsi" w:cstheme="majorHAnsi"/>
          <w:i/>
          <w:iCs/>
        </w:rPr>
        <w:t>Ecol</w:t>
      </w:r>
      <w:proofErr w:type="spellEnd"/>
      <w:r w:rsidRPr="003B5354">
        <w:rPr>
          <w:rFonts w:asciiTheme="majorHAnsi" w:eastAsia="Times New Roman" w:hAnsiTheme="majorHAnsi" w:cstheme="majorHAnsi"/>
          <w:i/>
          <w:iCs/>
        </w:rPr>
        <w:t xml:space="preserve"> Letters</w:t>
      </w:r>
      <w:r w:rsidRPr="003B5354">
        <w:rPr>
          <w:rFonts w:asciiTheme="majorHAnsi" w:eastAsia="Times New Roman" w:hAnsiTheme="majorHAnsi" w:cstheme="majorHAnsi"/>
        </w:rPr>
        <w:t>, 10, 995–1015.</w:t>
      </w:r>
    </w:p>
    <w:p w14:paraId="65D876B4" w14:textId="77777777" w:rsidR="00945A53" w:rsidRPr="003B5354" w:rsidRDefault="00945A53" w:rsidP="003B5354">
      <w:pPr>
        <w:spacing w:after="0" w:line="480" w:lineRule="auto"/>
        <w:ind w:left="720" w:hanging="720"/>
        <w:rPr>
          <w:rFonts w:asciiTheme="majorHAnsi" w:eastAsia="Times New Roman" w:hAnsiTheme="majorHAnsi" w:cstheme="majorHAnsi"/>
        </w:rPr>
      </w:pPr>
      <w:r w:rsidRPr="003B5354">
        <w:rPr>
          <w:rFonts w:asciiTheme="majorHAnsi" w:eastAsia="Times New Roman" w:hAnsiTheme="majorHAnsi" w:cstheme="majorHAnsi"/>
        </w:rPr>
        <w:t xml:space="preserve">Meyer, D., </w:t>
      </w:r>
      <w:proofErr w:type="spellStart"/>
      <w:r w:rsidRPr="003B5354">
        <w:rPr>
          <w:rFonts w:asciiTheme="majorHAnsi" w:eastAsia="Times New Roman" w:hAnsiTheme="majorHAnsi" w:cstheme="majorHAnsi"/>
        </w:rPr>
        <w:t>Dimitriadou</w:t>
      </w:r>
      <w:proofErr w:type="spellEnd"/>
      <w:r w:rsidRPr="003B5354">
        <w:rPr>
          <w:rFonts w:asciiTheme="majorHAnsi" w:eastAsia="Times New Roman" w:hAnsiTheme="majorHAnsi" w:cstheme="majorHAnsi"/>
        </w:rPr>
        <w:t xml:space="preserve">, E., </w:t>
      </w:r>
      <w:proofErr w:type="spellStart"/>
      <w:r w:rsidRPr="003B5354">
        <w:rPr>
          <w:rFonts w:asciiTheme="majorHAnsi" w:eastAsia="Times New Roman" w:hAnsiTheme="majorHAnsi" w:cstheme="majorHAnsi"/>
        </w:rPr>
        <w:t>Hornik</w:t>
      </w:r>
      <w:proofErr w:type="spellEnd"/>
      <w:r w:rsidRPr="003B5354">
        <w:rPr>
          <w:rFonts w:asciiTheme="majorHAnsi" w:eastAsia="Times New Roman" w:hAnsiTheme="majorHAnsi" w:cstheme="majorHAnsi"/>
        </w:rPr>
        <w:t xml:space="preserve">, K., </w:t>
      </w:r>
      <w:proofErr w:type="spellStart"/>
      <w:r w:rsidRPr="003B5354">
        <w:rPr>
          <w:rFonts w:asciiTheme="majorHAnsi" w:eastAsia="Times New Roman" w:hAnsiTheme="majorHAnsi" w:cstheme="majorHAnsi"/>
        </w:rPr>
        <w:t>Weingessel</w:t>
      </w:r>
      <w:proofErr w:type="spellEnd"/>
      <w:r w:rsidRPr="003B5354">
        <w:rPr>
          <w:rFonts w:asciiTheme="majorHAnsi" w:eastAsia="Times New Roman" w:hAnsiTheme="majorHAnsi" w:cstheme="majorHAnsi"/>
        </w:rPr>
        <w:t xml:space="preserve">, A. &amp; </w:t>
      </w:r>
      <w:proofErr w:type="spellStart"/>
      <w:r w:rsidRPr="003B5354">
        <w:rPr>
          <w:rFonts w:asciiTheme="majorHAnsi" w:eastAsia="Times New Roman" w:hAnsiTheme="majorHAnsi" w:cstheme="majorHAnsi"/>
        </w:rPr>
        <w:t>Leisch</w:t>
      </w:r>
      <w:proofErr w:type="spellEnd"/>
      <w:r w:rsidRPr="003B5354">
        <w:rPr>
          <w:rFonts w:asciiTheme="majorHAnsi" w:eastAsia="Times New Roman" w:hAnsiTheme="majorHAnsi" w:cstheme="majorHAnsi"/>
        </w:rPr>
        <w:t xml:space="preserve">, F. (2019). </w:t>
      </w:r>
      <w:r w:rsidRPr="003B5354">
        <w:rPr>
          <w:rFonts w:asciiTheme="majorHAnsi" w:eastAsia="Times New Roman" w:hAnsiTheme="majorHAnsi" w:cstheme="majorHAnsi"/>
          <w:i/>
          <w:iCs/>
        </w:rPr>
        <w:t xml:space="preserve">e1071: </w:t>
      </w:r>
      <w:proofErr w:type="spellStart"/>
      <w:r w:rsidRPr="003B5354">
        <w:rPr>
          <w:rFonts w:asciiTheme="majorHAnsi" w:eastAsia="Times New Roman" w:hAnsiTheme="majorHAnsi" w:cstheme="majorHAnsi"/>
          <w:i/>
          <w:iCs/>
        </w:rPr>
        <w:t>Misc</w:t>
      </w:r>
      <w:proofErr w:type="spellEnd"/>
      <w:r w:rsidRPr="003B5354">
        <w:rPr>
          <w:rFonts w:asciiTheme="majorHAnsi" w:eastAsia="Times New Roman" w:hAnsiTheme="majorHAnsi" w:cstheme="majorHAnsi"/>
          <w:i/>
          <w:iCs/>
        </w:rPr>
        <w:t xml:space="preserve"> Functions of the Department of Statistics, Probability Theory Group (Formerly: E1071), TU Wien</w:t>
      </w:r>
      <w:r w:rsidRPr="003B5354">
        <w:rPr>
          <w:rFonts w:asciiTheme="majorHAnsi" w:eastAsia="Times New Roman" w:hAnsiTheme="majorHAnsi" w:cstheme="majorHAnsi"/>
        </w:rPr>
        <w:t>.</w:t>
      </w:r>
    </w:p>
    <w:p w14:paraId="3C4EB6DA" w14:textId="77777777" w:rsidR="00945A53" w:rsidRPr="003B5354" w:rsidRDefault="00945A53" w:rsidP="003B5354">
      <w:pPr>
        <w:spacing w:after="0" w:line="480" w:lineRule="auto"/>
        <w:ind w:left="720" w:hanging="720"/>
        <w:rPr>
          <w:rFonts w:asciiTheme="majorHAnsi" w:eastAsia="Times New Roman" w:hAnsiTheme="majorHAnsi" w:cstheme="majorHAnsi"/>
        </w:rPr>
      </w:pPr>
      <w:r w:rsidRPr="003B5354">
        <w:rPr>
          <w:rFonts w:asciiTheme="majorHAnsi" w:eastAsia="Times New Roman" w:hAnsiTheme="majorHAnsi" w:cstheme="majorHAnsi"/>
        </w:rPr>
        <w:lastRenderedPageBreak/>
        <w:t xml:space="preserve">Nee, S., Harvey, P.H., May, R.M. &amp; Krebs, J.R. (1991). Lifting the veil on abundance patterns. </w:t>
      </w:r>
      <w:r w:rsidRPr="003B5354">
        <w:rPr>
          <w:rFonts w:asciiTheme="majorHAnsi" w:eastAsia="Times New Roman" w:hAnsiTheme="majorHAnsi" w:cstheme="majorHAnsi"/>
          <w:i/>
          <w:iCs/>
        </w:rPr>
        <w:t>Proceedings of the Royal Society of London. Series B: Biological Sciences</w:t>
      </w:r>
      <w:r w:rsidRPr="003B5354">
        <w:rPr>
          <w:rFonts w:asciiTheme="majorHAnsi" w:eastAsia="Times New Roman" w:hAnsiTheme="majorHAnsi" w:cstheme="majorHAnsi"/>
        </w:rPr>
        <w:t>, 243, 161–163.</w:t>
      </w:r>
    </w:p>
    <w:p w14:paraId="32C98C68" w14:textId="77777777" w:rsidR="00945A53" w:rsidRPr="003B5354" w:rsidRDefault="00945A53" w:rsidP="003B5354">
      <w:pPr>
        <w:spacing w:after="0" w:line="480" w:lineRule="auto"/>
        <w:ind w:left="720" w:hanging="720"/>
        <w:rPr>
          <w:rFonts w:asciiTheme="majorHAnsi" w:eastAsia="Times New Roman" w:hAnsiTheme="majorHAnsi" w:cstheme="majorHAnsi"/>
        </w:rPr>
      </w:pPr>
      <w:r w:rsidRPr="003B5354">
        <w:rPr>
          <w:rFonts w:asciiTheme="majorHAnsi" w:eastAsia="Times New Roman" w:hAnsiTheme="majorHAnsi" w:cstheme="majorHAnsi"/>
        </w:rPr>
        <w:t xml:space="preserve">Nekola, J.C. &amp; Brown, J.H. (2007). The wealth of species: ecological communities, complex systems and the legacy of Frank Preston. </w:t>
      </w:r>
      <w:r w:rsidRPr="003B5354">
        <w:rPr>
          <w:rFonts w:asciiTheme="majorHAnsi" w:eastAsia="Times New Roman" w:hAnsiTheme="majorHAnsi" w:cstheme="majorHAnsi"/>
          <w:i/>
          <w:iCs/>
        </w:rPr>
        <w:t>Ecology Letters</w:t>
      </w:r>
      <w:r w:rsidRPr="003B5354">
        <w:rPr>
          <w:rFonts w:asciiTheme="majorHAnsi" w:eastAsia="Times New Roman" w:hAnsiTheme="majorHAnsi" w:cstheme="majorHAnsi"/>
        </w:rPr>
        <w:t>, 10, 188–196.</w:t>
      </w:r>
    </w:p>
    <w:p w14:paraId="791C48FF" w14:textId="0E1A9659" w:rsidR="00945A53" w:rsidRDefault="00945A53" w:rsidP="00945A53">
      <w:pPr>
        <w:spacing w:after="0" w:line="480" w:lineRule="auto"/>
        <w:ind w:left="720" w:hanging="720"/>
        <w:rPr>
          <w:rFonts w:asciiTheme="majorHAnsi" w:eastAsia="Times New Roman" w:hAnsiTheme="majorHAnsi" w:cstheme="majorHAnsi"/>
        </w:rPr>
      </w:pPr>
      <w:proofErr w:type="spellStart"/>
      <w:r w:rsidRPr="003B5354">
        <w:rPr>
          <w:rFonts w:asciiTheme="majorHAnsi" w:eastAsia="Times New Roman" w:hAnsiTheme="majorHAnsi" w:cstheme="majorHAnsi"/>
        </w:rPr>
        <w:t>O’hara</w:t>
      </w:r>
      <w:proofErr w:type="spellEnd"/>
      <w:r w:rsidRPr="003B5354">
        <w:rPr>
          <w:rFonts w:asciiTheme="majorHAnsi" w:eastAsia="Times New Roman" w:hAnsiTheme="majorHAnsi" w:cstheme="majorHAnsi"/>
        </w:rPr>
        <w:t xml:space="preserve">, R.B. (2005). Species richness estimators: how many species can dance on the head of a pin? </w:t>
      </w:r>
      <w:r w:rsidRPr="003B5354">
        <w:rPr>
          <w:rFonts w:asciiTheme="majorHAnsi" w:eastAsia="Times New Roman" w:hAnsiTheme="majorHAnsi" w:cstheme="majorHAnsi"/>
          <w:i/>
          <w:iCs/>
        </w:rPr>
        <w:t>Journal of Animal Ecology</w:t>
      </w:r>
      <w:r w:rsidRPr="003B5354">
        <w:rPr>
          <w:rFonts w:asciiTheme="majorHAnsi" w:eastAsia="Times New Roman" w:hAnsiTheme="majorHAnsi" w:cstheme="majorHAnsi"/>
        </w:rPr>
        <w:t>, 74, 375–386.</w:t>
      </w:r>
    </w:p>
    <w:p w14:paraId="2D069FC9" w14:textId="3242510F" w:rsidR="00C7459F" w:rsidRPr="003B5354" w:rsidRDefault="00C7459F" w:rsidP="003B5354">
      <w:pPr>
        <w:spacing w:after="0" w:line="480" w:lineRule="auto"/>
        <w:ind w:left="720" w:hanging="720"/>
        <w:rPr>
          <w:rFonts w:asciiTheme="majorHAnsi" w:eastAsia="Times New Roman" w:hAnsiTheme="majorHAnsi" w:cstheme="majorHAnsi"/>
        </w:rPr>
      </w:pPr>
      <w:r w:rsidRPr="00C7459F">
        <w:rPr>
          <w:rFonts w:asciiTheme="majorHAnsi" w:eastAsia="Times New Roman" w:hAnsiTheme="majorHAnsi" w:cstheme="majorHAnsi"/>
        </w:rPr>
        <w:t xml:space="preserve">Oksanen, J., Blanchet, F.G., Friendly, M., </w:t>
      </w:r>
      <w:proofErr w:type="spellStart"/>
      <w:r w:rsidRPr="00C7459F">
        <w:rPr>
          <w:rFonts w:asciiTheme="majorHAnsi" w:eastAsia="Times New Roman" w:hAnsiTheme="majorHAnsi" w:cstheme="majorHAnsi"/>
        </w:rPr>
        <w:t>Kindt</w:t>
      </w:r>
      <w:proofErr w:type="spellEnd"/>
      <w:r w:rsidRPr="00C7459F">
        <w:rPr>
          <w:rFonts w:asciiTheme="majorHAnsi" w:eastAsia="Times New Roman" w:hAnsiTheme="majorHAnsi" w:cstheme="majorHAnsi"/>
        </w:rPr>
        <w:t xml:space="preserve">, R., Legendre, P., McGlinn, D., </w:t>
      </w:r>
      <w:r w:rsidRPr="00C7459F">
        <w:rPr>
          <w:rFonts w:asciiTheme="majorHAnsi" w:eastAsia="Times New Roman" w:hAnsiTheme="majorHAnsi" w:cstheme="majorHAnsi"/>
          <w:i/>
          <w:iCs/>
        </w:rPr>
        <w:t>et al.</w:t>
      </w:r>
      <w:r w:rsidRPr="00C7459F">
        <w:rPr>
          <w:rFonts w:asciiTheme="majorHAnsi" w:eastAsia="Times New Roman" w:hAnsiTheme="majorHAnsi" w:cstheme="majorHAnsi"/>
        </w:rPr>
        <w:t xml:space="preserve"> (2020). </w:t>
      </w:r>
      <w:r w:rsidRPr="00C7459F">
        <w:rPr>
          <w:rFonts w:asciiTheme="majorHAnsi" w:eastAsia="Times New Roman" w:hAnsiTheme="majorHAnsi" w:cstheme="majorHAnsi"/>
          <w:i/>
          <w:iCs/>
        </w:rPr>
        <w:t>vegan: Community Ecology Package</w:t>
      </w:r>
      <w:r w:rsidRPr="00C7459F">
        <w:rPr>
          <w:rFonts w:asciiTheme="majorHAnsi" w:eastAsia="Times New Roman" w:hAnsiTheme="majorHAnsi" w:cstheme="majorHAnsi"/>
        </w:rPr>
        <w:t>.</w:t>
      </w:r>
    </w:p>
    <w:p w14:paraId="4D2948F6" w14:textId="77777777" w:rsidR="00945A53" w:rsidRPr="003B5354" w:rsidRDefault="00945A53" w:rsidP="003B5354">
      <w:pPr>
        <w:spacing w:after="0" w:line="480" w:lineRule="auto"/>
        <w:ind w:left="720" w:hanging="720"/>
        <w:rPr>
          <w:rFonts w:asciiTheme="majorHAnsi" w:eastAsia="Times New Roman" w:hAnsiTheme="majorHAnsi" w:cstheme="majorHAnsi"/>
        </w:rPr>
      </w:pPr>
      <w:r w:rsidRPr="003B5354">
        <w:rPr>
          <w:rFonts w:asciiTheme="majorHAnsi" w:eastAsia="Times New Roman" w:hAnsiTheme="majorHAnsi" w:cstheme="majorHAnsi"/>
        </w:rPr>
        <w:t xml:space="preserve">Phillips, O. &amp; Miller, J.S. (2002). </w:t>
      </w:r>
      <w:r w:rsidRPr="003B5354">
        <w:rPr>
          <w:rFonts w:asciiTheme="majorHAnsi" w:eastAsia="Times New Roman" w:hAnsiTheme="majorHAnsi" w:cstheme="majorHAnsi"/>
          <w:i/>
          <w:iCs/>
        </w:rPr>
        <w:t>Global patterns of plant diversity: Alwyn H. Gentry’s forest transect data set</w:t>
      </w:r>
      <w:r w:rsidRPr="003B5354">
        <w:rPr>
          <w:rFonts w:asciiTheme="majorHAnsi" w:eastAsia="Times New Roman" w:hAnsiTheme="majorHAnsi" w:cstheme="majorHAnsi"/>
        </w:rPr>
        <w:t>. Missouri Botanical Press.</w:t>
      </w:r>
    </w:p>
    <w:p w14:paraId="43E0D59E" w14:textId="77777777" w:rsidR="00945A53" w:rsidRPr="003B5354" w:rsidRDefault="00945A53" w:rsidP="003B5354">
      <w:pPr>
        <w:spacing w:after="0" w:line="480" w:lineRule="auto"/>
        <w:ind w:left="720" w:hanging="720"/>
        <w:rPr>
          <w:rFonts w:asciiTheme="majorHAnsi" w:eastAsia="Times New Roman" w:hAnsiTheme="majorHAnsi" w:cstheme="majorHAnsi"/>
        </w:rPr>
      </w:pPr>
      <w:r w:rsidRPr="003B5354">
        <w:rPr>
          <w:rFonts w:asciiTheme="majorHAnsi" w:eastAsia="Times New Roman" w:hAnsiTheme="majorHAnsi" w:cstheme="majorHAnsi"/>
        </w:rPr>
        <w:t xml:space="preserve">Preston, F.W. (1948). The Commonness, And Rarity, of Species. </w:t>
      </w:r>
      <w:r w:rsidRPr="003B5354">
        <w:rPr>
          <w:rFonts w:asciiTheme="majorHAnsi" w:eastAsia="Times New Roman" w:hAnsiTheme="majorHAnsi" w:cstheme="majorHAnsi"/>
          <w:i/>
          <w:iCs/>
        </w:rPr>
        <w:t>Ecology</w:t>
      </w:r>
      <w:r w:rsidRPr="003B5354">
        <w:rPr>
          <w:rFonts w:asciiTheme="majorHAnsi" w:eastAsia="Times New Roman" w:hAnsiTheme="majorHAnsi" w:cstheme="majorHAnsi"/>
        </w:rPr>
        <w:t>, 29, 254–283.</w:t>
      </w:r>
    </w:p>
    <w:p w14:paraId="236FD67B" w14:textId="77777777" w:rsidR="00945A53" w:rsidRPr="003B5354" w:rsidRDefault="00945A53" w:rsidP="003B5354">
      <w:pPr>
        <w:spacing w:after="0" w:line="480" w:lineRule="auto"/>
        <w:ind w:left="720" w:hanging="720"/>
        <w:rPr>
          <w:rFonts w:asciiTheme="majorHAnsi" w:eastAsia="Times New Roman" w:hAnsiTheme="majorHAnsi" w:cstheme="majorHAnsi"/>
        </w:rPr>
      </w:pPr>
      <w:r w:rsidRPr="003B5354">
        <w:rPr>
          <w:rFonts w:asciiTheme="majorHAnsi" w:eastAsia="Times New Roman" w:hAnsiTheme="majorHAnsi" w:cstheme="majorHAnsi"/>
        </w:rPr>
        <w:t xml:space="preserve">Preston, F.W. (1950). Gas Laws and Wealth Laws. </w:t>
      </w:r>
      <w:r w:rsidRPr="003B5354">
        <w:rPr>
          <w:rFonts w:asciiTheme="majorHAnsi" w:eastAsia="Times New Roman" w:hAnsiTheme="majorHAnsi" w:cstheme="majorHAnsi"/>
          <w:i/>
          <w:iCs/>
        </w:rPr>
        <w:t>The Scientific Monthly</w:t>
      </w:r>
      <w:r w:rsidRPr="003B5354">
        <w:rPr>
          <w:rFonts w:asciiTheme="majorHAnsi" w:eastAsia="Times New Roman" w:hAnsiTheme="majorHAnsi" w:cstheme="majorHAnsi"/>
        </w:rPr>
        <w:t>, 71, 309–311.</w:t>
      </w:r>
    </w:p>
    <w:p w14:paraId="1483FC7C" w14:textId="77777777" w:rsidR="00945A53" w:rsidRPr="003B5354" w:rsidRDefault="00945A53" w:rsidP="003B5354">
      <w:pPr>
        <w:spacing w:after="0" w:line="480" w:lineRule="auto"/>
        <w:ind w:left="720" w:hanging="720"/>
        <w:rPr>
          <w:rFonts w:asciiTheme="majorHAnsi" w:eastAsia="Times New Roman" w:hAnsiTheme="majorHAnsi" w:cstheme="majorHAnsi"/>
        </w:rPr>
      </w:pPr>
      <w:r w:rsidRPr="003B5354">
        <w:rPr>
          <w:rFonts w:asciiTheme="majorHAnsi" w:eastAsia="Times New Roman" w:hAnsiTheme="majorHAnsi" w:cstheme="majorHAnsi"/>
        </w:rPr>
        <w:t xml:space="preserve">Preston, F.W. (1962a). The Canonical Distribution of Commonness and Rarity: Part I. </w:t>
      </w:r>
      <w:r w:rsidRPr="003B5354">
        <w:rPr>
          <w:rFonts w:asciiTheme="majorHAnsi" w:eastAsia="Times New Roman" w:hAnsiTheme="majorHAnsi" w:cstheme="majorHAnsi"/>
          <w:i/>
          <w:iCs/>
        </w:rPr>
        <w:t>Ecology</w:t>
      </w:r>
      <w:r w:rsidRPr="003B5354">
        <w:rPr>
          <w:rFonts w:asciiTheme="majorHAnsi" w:eastAsia="Times New Roman" w:hAnsiTheme="majorHAnsi" w:cstheme="majorHAnsi"/>
        </w:rPr>
        <w:t>, 43, 185–215.</w:t>
      </w:r>
    </w:p>
    <w:p w14:paraId="2679E5AF" w14:textId="77777777" w:rsidR="00945A53" w:rsidRPr="003B5354" w:rsidRDefault="00945A53" w:rsidP="003B5354">
      <w:pPr>
        <w:spacing w:after="0" w:line="480" w:lineRule="auto"/>
        <w:ind w:left="720" w:hanging="720"/>
        <w:rPr>
          <w:rFonts w:asciiTheme="majorHAnsi" w:eastAsia="Times New Roman" w:hAnsiTheme="majorHAnsi" w:cstheme="majorHAnsi"/>
        </w:rPr>
      </w:pPr>
      <w:r w:rsidRPr="003B5354">
        <w:rPr>
          <w:rFonts w:asciiTheme="majorHAnsi" w:eastAsia="Times New Roman" w:hAnsiTheme="majorHAnsi" w:cstheme="majorHAnsi"/>
        </w:rPr>
        <w:t xml:space="preserve">Preston, F.W. (1962b). The Canonical Distribution of Commonness and Rarity: Part II. </w:t>
      </w:r>
      <w:r w:rsidRPr="003B5354">
        <w:rPr>
          <w:rFonts w:asciiTheme="majorHAnsi" w:eastAsia="Times New Roman" w:hAnsiTheme="majorHAnsi" w:cstheme="majorHAnsi"/>
          <w:i/>
          <w:iCs/>
        </w:rPr>
        <w:t>Ecology</w:t>
      </w:r>
      <w:r w:rsidRPr="003B5354">
        <w:rPr>
          <w:rFonts w:asciiTheme="majorHAnsi" w:eastAsia="Times New Roman" w:hAnsiTheme="majorHAnsi" w:cstheme="majorHAnsi"/>
        </w:rPr>
        <w:t>, 43, 410–432.</w:t>
      </w:r>
    </w:p>
    <w:p w14:paraId="2D6D2CBD" w14:textId="77777777" w:rsidR="00945A53" w:rsidRPr="003B5354" w:rsidRDefault="00945A53" w:rsidP="003B5354">
      <w:pPr>
        <w:spacing w:after="0" w:line="480" w:lineRule="auto"/>
        <w:ind w:left="720" w:hanging="720"/>
        <w:rPr>
          <w:rFonts w:asciiTheme="majorHAnsi" w:eastAsia="Times New Roman" w:hAnsiTheme="majorHAnsi" w:cstheme="majorHAnsi"/>
        </w:rPr>
      </w:pPr>
      <w:r w:rsidRPr="003B5354">
        <w:rPr>
          <w:rFonts w:asciiTheme="majorHAnsi" w:eastAsia="Times New Roman" w:hAnsiTheme="majorHAnsi" w:cstheme="majorHAnsi"/>
        </w:rPr>
        <w:t xml:space="preserve">Preston, F.W. (1980). Noncanonical Distributions of Commonness and Rarity. </w:t>
      </w:r>
      <w:r w:rsidRPr="003B5354">
        <w:rPr>
          <w:rFonts w:asciiTheme="majorHAnsi" w:eastAsia="Times New Roman" w:hAnsiTheme="majorHAnsi" w:cstheme="majorHAnsi"/>
          <w:i/>
          <w:iCs/>
        </w:rPr>
        <w:t>Ecology</w:t>
      </w:r>
      <w:r w:rsidRPr="003B5354">
        <w:rPr>
          <w:rFonts w:asciiTheme="majorHAnsi" w:eastAsia="Times New Roman" w:hAnsiTheme="majorHAnsi" w:cstheme="majorHAnsi"/>
        </w:rPr>
        <w:t>, 61, 88–97.</w:t>
      </w:r>
    </w:p>
    <w:p w14:paraId="505A110C" w14:textId="77777777" w:rsidR="00945A53" w:rsidRPr="003B5354" w:rsidRDefault="00945A53" w:rsidP="003B5354">
      <w:pPr>
        <w:spacing w:after="0" w:line="480" w:lineRule="auto"/>
        <w:ind w:left="720" w:hanging="720"/>
        <w:rPr>
          <w:rFonts w:asciiTheme="majorHAnsi" w:eastAsia="Times New Roman" w:hAnsiTheme="majorHAnsi" w:cstheme="majorHAnsi"/>
        </w:rPr>
      </w:pPr>
      <w:r w:rsidRPr="003B5354">
        <w:rPr>
          <w:rFonts w:asciiTheme="majorHAnsi" w:eastAsia="Times New Roman" w:hAnsiTheme="majorHAnsi" w:cstheme="majorHAnsi"/>
        </w:rPr>
        <w:t xml:space="preserve">Sauer, J.R., Link, W.A., Fallon, J.E., </w:t>
      </w:r>
      <w:proofErr w:type="spellStart"/>
      <w:r w:rsidRPr="003B5354">
        <w:rPr>
          <w:rFonts w:asciiTheme="majorHAnsi" w:eastAsia="Times New Roman" w:hAnsiTheme="majorHAnsi" w:cstheme="majorHAnsi"/>
        </w:rPr>
        <w:t>Pardieck</w:t>
      </w:r>
      <w:proofErr w:type="spellEnd"/>
      <w:r w:rsidRPr="003B5354">
        <w:rPr>
          <w:rFonts w:asciiTheme="majorHAnsi" w:eastAsia="Times New Roman" w:hAnsiTheme="majorHAnsi" w:cstheme="majorHAnsi"/>
        </w:rPr>
        <w:t xml:space="preserve">, K.L. &amp; </w:t>
      </w:r>
      <w:proofErr w:type="spellStart"/>
      <w:r w:rsidRPr="003B5354">
        <w:rPr>
          <w:rFonts w:asciiTheme="majorHAnsi" w:eastAsia="Times New Roman" w:hAnsiTheme="majorHAnsi" w:cstheme="majorHAnsi"/>
        </w:rPr>
        <w:t>Ziolkowski</w:t>
      </w:r>
      <w:proofErr w:type="spellEnd"/>
      <w:r w:rsidRPr="003B5354">
        <w:rPr>
          <w:rFonts w:asciiTheme="majorHAnsi" w:eastAsia="Times New Roman" w:hAnsiTheme="majorHAnsi" w:cstheme="majorHAnsi"/>
        </w:rPr>
        <w:t xml:space="preserve">, D.J. (2013). The North American Breeding Bird Survey 1966–2011: Summary Analysis and Species Accounts. </w:t>
      </w:r>
      <w:r w:rsidRPr="003B5354">
        <w:rPr>
          <w:rFonts w:asciiTheme="majorHAnsi" w:eastAsia="Times New Roman" w:hAnsiTheme="majorHAnsi" w:cstheme="majorHAnsi"/>
          <w:i/>
          <w:iCs/>
        </w:rPr>
        <w:t>North American Fauna</w:t>
      </w:r>
      <w:r w:rsidRPr="003B5354">
        <w:rPr>
          <w:rFonts w:asciiTheme="majorHAnsi" w:eastAsia="Times New Roman" w:hAnsiTheme="majorHAnsi" w:cstheme="majorHAnsi"/>
        </w:rPr>
        <w:t>, 1–32.</w:t>
      </w:r>
    </w:p>
    <w:p w14:paraId="2A4CD0A7" w14:textId="77777777" w:rsidR="00945A53" w:rsidRPr="003B5354" w:rsidRDefault="00945A53" w:rsidP="003B5354">
      <w:pPr>
        <w:spacing w:after="0" w:line="480" w:lineRule="auto"/>
        <w:ind w:left="720" w:hanging="720"/>
        <w:rPr>
          <w:rFonts w:asciiTheme="majorHAnsi" w:eastAsia="Times New Roman" w:hAnsiTheme="majorHAnsi" w:cstheme="majorHAnsi"/>
        </w:rPr>
      </w:pPr>
      <w:r w:rsidRPr="003B5354">
        <w:rPr>
          <w:rFonts w:asciiTheme="majorHAnsi" w:eastAsia="Times New Roman" w:hAnsiTheme="majorHAnsi" w:cstheme="majorHAnsi"/>
        </w:rPr>
        <w:t xml:space="preserve">Shockley, W. (1957). On the Statistics of Individual Variations of Productivity in Research Laboratories. </w:t>
      </w:r>
      <w:r w:rsidRPr="003B5354">
        <w:rPr>
          <w:rFonts w:asciiTheme="majorHAnsi" w:eastAsia="Times New Roman" w:hAnsiTheme="majorHAnsi" w:cstheme="majorHAnsi"/>
          <w:i/>
          <w:iCs/>
        </w:rPr>
        <w:t>Proc. IRE</w:t>
      </w:r>
      <w:r w:rsidRPr="003B5354">
        <w:rPr>
          <w:rFonts w:asciiTheme="majorHAnsi" w:eastAsia="Times New Roman" w:hAnsiTheme="majorHAnsi" w:cstheme="majorHAnsi"/>
        </w:rPr>
        <w:t>, 45, 279–290.</w:t>
      </w:r>
    </w:p>
    <w:p w14:paraId="5FED6198" w14:textId="77777777" w:rsidR="00945A53" w:rsidRPr="003B5354" w:rsidRDefault="00945A53" w:rsidP="003B5354">
      <w:pPr>
        <w:spacing w:after="0" w:line="480" w:lineRule="auto"/>
        <w:ind w:left="720" w:hanging="720"/>
        <w:rPr>
          <w:rFonts w:asciiTheme="majorHAnsi" w:eastAsia="Times New Roman" w:hAnsiTheme="majorHAnsi" w:cstheme="majorHAnsi"/>
        </w:rPr>
      </w:pPr>
      <w:r w:rsidRPr="003B5354">
        <w:rPr>
          <w:rFonts w:asciiTheme="majorHAnsi" w:eastAsia="Times New Roman" w:hAnsiTheme="majorHAnsi" w:cstheme="majorHAnsi"/>
        </w:rPr>
        <w:t xml:space="preserve">Supp, S.R. &amp; Ernest, S.K.M. (2014). Species-level and community-level responses to disturbance: a cross-community analysis. </w:t>
      </w:r>
      <w:r w:rsidRPr="003B5354">
        <w:rPr>
          <w:rFonts w:asciiTheme="majorHAnsi" w:eastAsia="Times New Roman" w:hAnsiTheme="majorHAnsi" w:cstheme="majorHAnsi"/>
          <w:i/>
          <w:iCs/>
        </w:rPr>
        <w:t>Ecology</w:t>
      </w:r>
      <w:r w:rsidRPr="003B5354">
        <w:rPr>
          <w:rFonts w:asciiTheme="majorHAnsi" w:eastAsia="Times New Roman" w:hAnsiTheme="majorHAnsi" w:cstheme="majorHAnsi"/>
        </w:rPr>
        <w:t>, 95, 1717–1723.</w:t>
      </w:r>
    </w:p>
    <w:p w14:paraId="35938CB4" w14:textId="23043999" w:rsidR="00945A53" w:rsidRDefault="00945A53">
      <w:pPr>
        <w:spacing w:after="0" w:line="480" w:lineRule="auto"/>
        <w:ind w:left="720" w:hanging="720"/>
        <w:rPr>
          <w:rFonts w:asciiTheme="majorHAnsi" w:eastAsia="Times New Roman" w:hAnsiTheme="majorHAnsi" w:cstheme="majorHAnsi"/>
        </w:rPr>
      </w:pPr>
      <w:r w:rsidRPr="003B5354">
        <w:rPr>
          <w:rFonts w:asciiTheme="majorHAnsi" w:eastAsia="Times New Roman" w:hAnsiTheme="majorHAnsi" w:cstheme="majorHAnsi"/>
        </w:rPr>
        <w:lastRenderedPageBreak/>
        <w:t xml:space="preserve">Thibault, K.M., Supp, S.R., </w:t>
      </w:r>
      <w:proofErr w:type="spellStart"/>
      <w:r w:rsidRPr="003B5354">
        <w:rPr>
          <w:rFonts w:asciiTheme="majorHAnsi" w:eastAsia="Times New Roman" w:hAnsiTheme="majorHAnsi" w:cstheme="majorHAnsi"/>
        </w:rPr>
        <w:t>Giffin</w:t>
      </w:r>
      <w:proofErr w:type="spellEnd"/>
      <w:r w:rsidRPr="003B5354">
        <w:rPr>
          <w:rFonts w:asciiTheme="majorHAnsi" w:eastAsia="Times New Roman" w:hAnsiTheme="majorHAnsi" w:cstheme="majorHAnsi"/>
        </w:rPr>
        <w:t xml:space="preserve">, M., White, E.P. &amp; Ernest, S.K.M. (2011). Species composition and abundance of mammalian communities. </w:t>
      </w:r>
      <w:r w:rsidRPr="003B5354">
        <w:rPr>
          <w:rFonts w:asciiTheme="majorHAnsi" w:eastAsia="Times New Roman" w:hAnsiTheme="majorHAnsi" w:cstheme="majorHAnsi"/>
          <w:i/>
          <w:iCs/>
        </w:rPr>
        <w:t>Ecology</w:t>
      </w:r>
      <w:r w:rsidRPr="003B5354">
        <w:rPr>
          <w:rFonts w:asciiTheme="majorHAnsi" w:eastAsia="Times New Roman" w:hAnsiTheme="majorHAnsi" w:cstheme="majorHAnsi"/>
        </w:rPr>
        <w:t>, 92, 2316–2316.</w:t>
      </w:r>
    </w:p>
    <w:p w14:paraId="74226EB5" w14:textId="1BE08487" w:rsidR="006D0445" w:rsidRPr="003B5354" w:rsidRDefault="006D0445" w:rsidP="003B5354">
      <w:pPr>
        <w:spacing w:after="0" w:line="480" w:lineRule="auto"/>
        <w:ind w:left="720" w:hanging="720"/>
        <w:rPr>
          <w:rFonts w:asciiTheme="majorHAnsi" w:eastAsia="Times New Roman" w:hAnsiTheme="majorHAnsi" w:cstheme="majorHAnsi"/>
        </w:rPr>
      </w:pPr>
      <w:r w:rsidRPr="008A1EE8">
        <w:rPr>
          <w:rFonts w:asciiTheme="majorHAnsi" w:eastAsia="Times New Roman" w:hAnsiTheme="majorHAnsi" w:cstheme="majorHAnsi"/>
        </w:rPr>
        <w:t xml:space="preserve">Ulrich, W., </w:t>
      </w:r>
      <w:proofErr w:type="spellStart"/>
      <w:r w:rsidRPr="008A1EE8">
        <w:rPr>
          <w:rFonts w:asciiTheme="majorHAnsi" w:eastAsia="Times New Roman" w:hAnsiTheme="majorHAnsi" w:cstheme="majorHAnsi"/>
        </w:rPr>
        <w:t>Ollik</w:t>
      </w:r>
      <w:proofErr w:type="spellEnd"/>
      <w:r w:rsidRPr="008A1EE8">
        <w:rPr>
          <w:rFonts w:asciiTheme="majorHAnsi" w:eastAsia="Times New Roman" w:hAnsiTheme="majorHAnsi" w:cstheme="majorHAnsi"/>
        </w:rPr>
        <w:t xml:space="preserve">, M. &amp; </w:t>
      </w:r>
      <w:proofErr w:type="spellStart"/>
      <w:r w:rsidRPr="008A1EE8">
        <w:rPr>
          <w:rFonts w:asciiTheme="majorHAnsi" w:eastAsia="Times New Roman" w:hAnsiTheme="majorHAnsi" w:cstheme="majorHAnsi"/>
        </w:rPr>
        <w:t>Ugland</w:t>
      </w:r>
      <w:proofErr w:type="spellEnd"/>
      <w:r w:rsidRPr="008A1EE8">
        <w:rPr>
          <w:rFonts w:asciiTheme="majorHAnsi" w:eastAsia="Times New Roman" w:hAnsiTheme="majorHAnsi" w:cstheme="majorHAnsi"/>
        </w:rPr>
        <w:t xml:space="preserve">, K.I. (2010). A meta-analysis of species–abundance distributions. </w:t>
      </w:r>
      <w:r w:rsidRPr="009E76CE">
        <w:rPr>
          <w:rFonts w:asciiTheme="majorHAnsi" w:eastAsia="Times New Roman" w:hAnsiTheme="majorHAnsi" w:cstheme="majorHAnsi"/>
          <w:i/>
          <w:iCs/>
        </w:rPr>
        <w:t>Oikos</w:t>
      </w:r>
      <w:r w:rsidRPr="008A1EE8">
        <w:rPr>
          <w:rFonts w:asciiTheme="majorHAnsi" w:eastAsia="Times New Roman" w:hAnsiTheme="majorHAnsi" w:cstheme="majorHAnsi"/>
        </w:rPr>
        <w:t>, 119, 1149–1155.</w:t>
      </w:r>
    </w:p>
    <w:p w14:paraId="7889A5C9" w14:textId="77777777" w:rsidR="00945A53" w:rsidRPr="003B5354" w:rsidRDefault="00945A53" w:rsidP="003B5354">
      <w:pPr>
        <w:spacing w:after="0" w:line="480" w:lineRule="auto"/>
        <w:ind w:left="720" w:hanging="720"/>
        <w:rPr>
          <w:rFonts w:asciiTheme="majorHAnsi" w:eastAsia="Times New Roman" w:hAnsiTheme="majorHAnsi" w:cstheme="majorHAnsi"/>
        </w:rPr>
      </w:pPr>
      <w:r w:rsidRPr="003B5354">
        <w:rPr>
          <w:rFonts w:asciiTheme="majorHAnsi" w:eastAsia="Times New Roman" w:hAnsiTheme="majorHAnsi" w:cstheme="majorHAnsi"/>
        </w:rPr>
        <w:t xml:space="preserve">White, E.P., Thibault, K.M. &amp; Xiao, X. (2012). Characterizing species abundance distributions across taxa and ecosystems using a simple maximum entropy model. </w:t>
      </w:r>
      <w:r w:rsidRPr="003B5354">
        <w:rPr>
          <w:rFonts w:asciiTheme="majorHAnsi" w:eastAsia="Times New Roman" w:hAnsiTheme="majorHAnsi" w:cstheme="majorHAnsi"/>
          <w:i/>
          <w:iCs/>
        </w:rPr>
        <w:t>Ecology</w:t>
      </w:r>
      <w:r w:rsidRPr="003B5354">
        <w:rPr>
          <w:rFonts w:asciiTheme="majorHAnsi" w:eastAsia="Times New Roman" w:hAnsiTheme="majorHAnsi" w:cstheme="majorHAnsi"/>
        </w:rPr>
        <w:t>, 93, 1772–1778.</w:t>
      </w:r>
    </w:p>
    <w:p w14:paraId="12B59D3E" w14:textId="00150A8C" w:rsidR="006C6667" w:rsidRDefault="006C6667" w:rsidP="006C6667">
      <w:pPr>
        <w:spacing w:after="0" w:line="480" w:lineRule="auto"/>
        <w:ind w:left="720" w:hanging="720"/>
        <w:rPr>
          <w:rFonts w:asciiTheme="majorHAnsi" w:eastAsia="Times New Roman" w:hAnsiTheme="majorHAnsi" w:cstheme="majorHAnsi"/>
        </w:rPr>
      </w:pPr>
      <w:r w:rsidRPr="009E76CE">
        <w:rPr>
          <w:rFonts w:asciiTheme="majorHAnsi" w:eastAsia="Times New Roman" w:hAnsiTheme="majorHAnsi" w:cstheme="majorHAnsi"/>
        </w:rPr>
        <w:t>White, E.P., Thibault, K.M. &amp; Xiao, X. (201</w:t>
      </w:r>
      <w:r>
        <w:rPr>
          <w:rFonts w:asciiTheme="majorHAnsi" w:eastAsia="Times New Roman" w:hAnsiTheme="majorHAnsi" w:cstheme="majorHAnsi"/>
        </w:rPr>
        <w:t>6</w:t>
      </w:r>
      <w:r w:rsidRPr="009E76CE">
        <w:rPr>
          <w:rFonts w:asciiTheme="majorHAnsi" w:eastAsia="Times New Roman" w:hAnsiTheme="majorHAnsi" w:cstheme="majorHAnsi"/>
        </w:rPr>
        <w:t xml:space="preserve">). </w:t>
      </w:r>
      <w:r>
        <w:rPr>
          <w:rFonts w:asciiTheme="majorHAnsi" w:eastAsia="Times New Roman" w:hAnsiTheme="majorHAnsi" w:cstheme="majorHAnsi"/>
        </w:rPr>
        <w:t>Data from: “</w:t>
      </w:r>
      <w:r w:rsidRPr="006C6667">
        <w:rPr>
          <w:rFonts w:asciiTheme="majorHAnsi" w:eastAsia="Times New Roman" w:hAnsiTheme="majorHAnsi" w:cstheme="majorHAnsi"/>
        </w:rPr>
        <w:t>Characterizing species abundance distributions across taxa and ecosystems using a simple maximum entropy model</w:t>
      </w:r>
      <w:r>
        <w:rPr>
          <w:rFonts w:asciiTheme="majorHAnsi" w:eastAsia="Times New Roman" w:hAnsiTheme="majorHAnsi" w:cstheme="majorHAnsi"/>
        </w:rPr>
        <w:t>”</w:t>
      </w:r>
      <w:r w:rsidRPr="006C6667">
        <w:rPr>
          <w:rFonts w:asciiTheme="majorHAnsi" w:eastAsia="Times New Roman" w:hAnsiTheme="majorHAnsi" w:cstheme="majorHAnsi"/>
        </w:rPr>
        <w:t>.</w:t>
      </w:r>
      <w:r>
        <w:rPr>
          <w:rFonts w:asciiTheme="majorHAnsi" w:eastAsia="Times New Roman" w:hAnsiTheme="majorHAnsi" w:cstheme="majorHAnsi"/>
          <w:i/>
          <w:iCs/>
        </w:rPr>
        <w:t xml:space="preserve"> </w:t>
      </w:r>
      <w:proofErr w:type="spellStart"/>
      <w:r>
        <w:rPr>
          <w:rFonts w:asciiTheme="majorHAnsi" w:eastAsia="Times New Roman" w:hAnsiTheme="majorHAnsi" w:cstheme="majorHAnsi"/>
        </w:rPr>
        <w:t>Figshare</w:t>
      </w:r>
      <w:proofErr w:type="spellEnd"/>
      <w:r>
        <w:rPr>
          <w:rFonts w:asciiTheme="majorHAnsi" w:eastAsia="Times New Roman" w:hAnsiTheme="majorHAnsi" w:cstheme="majorHAnsi"/>
        </w:rPr>
        <w:t xml:space="preserve">. Available at: </w:t>
      </w:r>
      <w:hyperlink r:id="rId22" w:history="1">
        <w:r w:rsidRPr="0005070C">
          <w:rPr>
            <w:rStyle w:val="Hyperlink"/>
            <w:rFonts w:asciiTheme="majorHAnsi" w:eastAsia="Times New Roman" w:hAnsiTheme="majorHAnsi" w:cstheme="majorHAnsi"/>
          </w:rPr>
          <w:t>https://doi.org/10.6084/m9.figshare.c.3304845.v1</w:t>
        </w:r>
      </w:hyperlink>
      <w:r>
        <w:rPr>
          <w:rFonts w:asciiTheme="majorHAnsi" w:eastAsia="Times New Roman" w:hAnsiTheme="majorHAnsi" w:cstheme="majorHAnsi"/>
        </w:rPr>
        <w:t xml:space="preserve">. </w:t>
      </w:r>
    </w:p>
    <w:p w14:paraId="53AA0C66" w14:textId="50DB937A" w:rsidR="00945A53" w:rsidRPr="003B5354" w:rsidRDefault="00945A53" w:rsidP="003B5354">
      <w:pPr>
        <w:spacing w:after="0" w:line="480" w:lineRule="auto"/>
        <w:ind w:left="720" w:hanging="720"/>
        <w:rPr>
          <w:rFonts w:asciiTheme="majorHAnsi" w:eastAsia="Times New Roman" w:hAnsiTheme="majorHAnsi" w:cstheme="majorHAnsi"/>
        </w:rPr>
      </w:pPr>
      <w:proofErr w:type="spellStart"/>
      <w:r w:rsidRPr="003B5354">
        <w:rPr>
          <w:rFonts w:asciiTheme="majorHAnsi" w:eastAsia="Times New Roman" w:hAnsiTheme="majorHAnsi" w:cstheme="majorHAnsi"/>
        </w:rPr>
        <w:t>Woudenberg</w:t>
      </w:r>
      <w:proofErr w:type="spellEnd"/>
      <w:r w:rsidRPr="003B5354">
        <w:rPr>
          <w:rFonts w:asciiTheme="majorHAnsi" w:eastAsia="Times New Roman" w:hAnsiTheme="majorHAnsi" w:cstheme="majorHAnsi"/>
        </w:rPr>
        <w:t xml:space="preserve">, S.W., Conkling, B.L., O’Connell, B.M., </w:t>
      </w:r>
      <w:proofErr w:type="spellStart"/>
      <w:r w:rsidRPr="003B5354">
        <w:rPr>
          <w:rFonts w:asciiTheme="majorHAnsi" w:eastAsia="Times New Roman" w:hAnsiTheme="majorHAnsi" w:cstheme="majorHAnsi"/>
        </w:rPr>
        <w:t>LaPoint</w:t>
      </w:r>
      <w:proofErr w:type="spellEnd"/>
      <w:r w:rsidRPr="003B5354">
        <w:rPr>
          <w:rFonts w:asciiTheme="majorHAnsi" w:eastAsia="Times New Roman" w:hAnsiTheme="majorHAnsi" w:cstheme="majorHAnsi"/>
        </w:rPr>
        <w:t xml:space="preserve">, E.B., Turner, J.A. &amp; Waddell, K.L. (2010). The Forest Inventory and Analysis Database: Database description and </w:t>
      </w:r>
      <w:proofErr w:type="spellStart"/>
      <w:proofErr w:type="gramStart"/>
      <w:r w:rsidRPr="003B5354">
        <w:rPr>
          <w:rFonts w:asciiTheme="majorHAnsi" w:eastAsia="Times New Roman" w:hAnsiTheme="majorHAnsi" w:cstheme="majorHAnsi"/>
        </w:rPr>
        <w:t>users</w:t>
      </w:r>
      <w:proofErr w:type="gramEnd"/>
      <w:r w:rsidRPr="003B5354">
        <w:rPr>
          <w:rFonts w:asciiTheme="majorHAnsi" w:eastAsia="Times New Roman" w:hAnsiTheme="majorHAnsi" w:cstheme="majorHAnsi"/>
        </w:rPr>
        <w:t xml:space="preserve"> manual</w:t>
      </w:r>
      <w:proofErr w:type="spellEnd"/>
      <w:r w:rsidRPr="003B5354">
        <w:rPr>
          <w:rFonts w:asciiTheme="majorHAnsi" w:eastAsia="Times New Roman" w:hAnsiTheme="majorHAnsi" w:cstheme="majorHAnsi"/>
        </w:rPr>
        <w:t xml:space="preserve"> version 4.0 for Phase 2. </w:t>
      </w:r>
      <w:r w:rsidRPr="003B5354">
        <w:rPr>
          <w:rFonts w:asciiTheme="majorHAnsi" w:eastAsia="Times New Roman" w:hAnsiTheme="majorHAnsi" w:cstheme="majorHAnsi"/>
          <w:i/>
          <w:iCs/>
        </w:rPr>
        <w:t>Gen. Tech. Rep. RMRS-GTR-245. Fort Collins, CO: U.S. Department of Agriculture, Forest Service, Rocky Mountain Research Station. 336 p.</w:t>
      </w:r>
      <w:r w:rsidRPr="003B5354">
        <w:rPr>
          <w:rFonts w:asciiTheme="majorHAnsi" w:eastAsia="Times New Roman" w:hAnsiTheme="majorHAnsi" w:cstheme="majorHAnsi"/>
        </w:rPr>
        <w:t>, 245.</w:t>
      </w:r>
    </w:p>
    <w:p w14:paraId="3DAA92FA" w14:textId="77777777" w:rsidR="00945A53" w:rsidRPr="003B5354" w:rsidRDefault="00945A53" w:rsidP="003B5354">
      <w:pPr>
        <w:spacing w:after="0" w:line="480" w:lineRule="auto"/>
        <w:ind w:left="720" w:hanging="720"/>
        <w:rPr>
          <w:rFonts w:asciiTheme="majorHAnsi" w:eastAsia="Times New Roman" w:hAnsiTheme="majorHAnsi" w:cstheme="majorHAnsi"/>
        </w:rPr>
      </w:pPr>
      <w:r w:rsidRPr="003B5354">
        <w:rPr>
          <w:rFonts w:asciiTheme="majorHAnsi" w:eastAsia="Times New Roman" w:hAnsiTheme="majorHAnsi" w:cstheme="majorHAnsi"/>
        </w:rPr>
        <w:t xml:space="preserve">Xiao, X., </w:t>
      </w:r>
      <w:proofErr w:type="spellStart"/>
      <w:r w:rsidRPr="003B5354">
        <w:rPr>
          <w:rFonts w:asciiTheme="majorHAnsi" w:eastAsia="Times New Roman" w:hAnsiTheme="majorHAnsi" w:cstheme="majorHAnsi"/>
        </w:rPr>
        <w:t>O’Dwyer</w:t>
      </w:r>
      <w:proofErr w:type="spellEnd"/>
      <w:r w:rsidRPr="003B5354">
        <w:rPr>
          <w:rFonts w:asciiTheme="majorHAnsi" w:eastAsia="Times New Roman" w:hAnsiTheme="majorHAnsi" w:cstheme="majorHAnsi"/>
        </w:rPr>
        <w:t xml:space="preserve">, J.P. &amp; White, E.P. (2016). Comparing process-based and constraint-based approaches for modeling macroecological patterns. </w:t>
      </w:r>
      <w:r w:rsidRPr="003B5354">
        <w:rPr>
          <w:rFonts w:asciiTheme="majorHAnsi" w:eastAsia="Times New Roman" w:hAnsiTheme="majorHAnsi" w:cstheme="majorHAnsi"/>
          <w:i/>
          <w:iCs/>
        </w:rPr>
        <w:t>Ecology</w:t>
      </w:r>
      <w:r w:rsidRPr="003B5354">
        <w:rPr>
          <w:rFonts w:asciiTheme="majorHAnsi" w:eastAsia="Times New Roman" w:hAnsiTheme="majorHAnsi" w:cstheme="majorHAnsi"/>
        </w:rPr>
        <w:t>, 97, 1228–1238.</w:t>
      </w:r>
    </w:p>
    <w:p w14:paraId="53D54634" w14:textId="77777777" w:rsidR="00945A53" w:rsidRPr="003B5354" w:rsidRDefault="00945A53" w:rsidP="003B5354">
      <w:pPr>
        <w:spacing w:after="0" w:line="480" w:lineRule="auto"/>
        <w:ind w:left="720" w:hanging="720"/>
        <w:rPr>
          <w:rFonts w:asciiTheme="majorHAnsi" w:eastAsia="Times New Roman" w:hAnsiTheme="majorHAnsi" w:cstheme="majorHAnsi"/>
        </w:rPr>
      </w:pPr>
      <w:proofErr w:type="spellStart"/>
      <w:r w:rsidRPr="003B5354">
        <w:rPr>
          <w:rFonts w:asciiTheme="majorHAnsi" w:eastAsia="Times New Roman" w:hAnsiTheme="majorHAnsi" w:cstheme="majorHAnsi"/>
        </w:rPr>
        <w:t>Yenni</w:t>
      </w:r>
      <w:proofErr w:type="spellEnd"/>
      <w:r w:rsidRPr="003B5354">
        <w:rPr>
          <w:rFonts w:asciiTheme="majorHAnsi" w:eastAsia="Times New Roman" w:hAnsiTheme="majorHAnsi" w:cstheme="majorHAnsi"/>
        </w:rPr>
        <w:t xml:space="preserve">, G., Adler, P.B. &amp; Ernest, S.K.M. (2012). Strong self-limitation promotes the persistence of rare species. </w:t>
      </w:r>
      <w:r w:rsidRPr="003B5354">
        <w:rPr>
          <w:rFonts w:asciiTheme="majorHAnsi" w:eastAsia="Times New Roman" w:hAnsiTheme="majorHAnsi" w:cstheme="majorHAnsi"/>
          <w:i/>
          <w:iCs/>
        </w:rPr>
        <w:t>Ecology</w:t>
      </w:r>
      <w:r w:rsidRPr="003B5354">
        <w:rPr>
          <w:rFonts w:asciiTheme="majorHAnsi" w:eastAsia="Times New Roman" w:hAnsiTheme="majorHAnsi" w:cstheme="majorHAnsi"/>
        </w:rPr>
        <w:t>, 93, 456–461.</w:t>
      </w:r>
    </w:p>
    <w:p w14:paraId="524DF51A" w14:textId="1967891A" w:rsidR="00135607" w:rsidRPr="00945A53" w:rsidRDefault="00135607" w:rsidP="003B5354">
      <w:pPr>
        <w:spacing w:line="480" w:lineRule="auto"/>
        <w:rPr>
          <w:rFonts w:asciiTheme="majorHAnsi" w:hAnsiTheme="majorHAnsi" w:cstheme="majorHAnsi"/>
        </w:rPr>
      </w:pPr>
    </w:p>
    <w:p w14:paraId="308476CF" w14:textId="0404BA63" w:rsidR="00A950D6" w:rsidRPr="00945A53" w:rsidRDefault="00A950D6" w:rsidP="003B5354">
      <w:pPr>
        <w:spacing w:line="480" w:lineRule="auto"/>
        <w:rPr>
          <w:rFonts w:asciiTheme="majorHAnsi" w:eastAsia="Times New Roman" w:hAnsiTheme="majorHAnsi" w:cstheme="majorHAnsi"/>
          <w:b/>
          <w:bCs/>
        </w:rPr>
      </w:pPr>
    </w:p>
    <w:p w14:paraId="5D5AF4A9" w14:textId="19851F4E" w:rsidR="0034427A" w:rsidRDefault="0034427A">
      <w:pPr>
        <w:rPr>
          <w:rFonts w:asciiTheme="majorHAnsi" w:hAnsiTheme="majorHAnsi" w:cstheme="majorHAnsi"/>
        </w:rPr>
      </w:pPr>
      <w:bookmarkStart w:id="0" w:name="_Figure_1:_Communities"/>
      <w:bookmarkStart w:id="1" w:name="_Figure_1:_S0,"/>
      <w:bookmarkStart w:id="2" w:name="_Figure_0:_Distribution"/>
      <w:bookmarkStart w:id="3" w:name="_Figure_1.5:_Datasets"/>
      <w:bookmarkStart w:id="4" w:name="_Figure_1.75:_Nparts"/>
      <w:bookmarkStart w:id="5" w:name="_Figure_1:_Number"/>
      <w:bookmarkStart w:id="6" w:name="_Figure_1.875:_Nparts"/>
      <w:bookmarkStart w:id="7" w:name="_Figure_2:_Self-similarity"/>
      <w:bookmarkStart w:id="8" w:name="_Figure_2:_Narrowness"/>
      <w:bookmarkStart w:id="9" w:name="_Figure_3:_Self-similarity"/>
      <w:bookmarkStart w:id="10" w:name="_Figure_3:_Skewness"/>
      <w:bookmarkStart w:id="11" w:name="_Figure_3.5_Self"/>
      <w:bookmarkStart w:id="12" w:name="_Figure_4:_Overall"/>
      <w:bookmarkStart w:id="13" w:name="_Figure_4:_Simpson"/>
      <w:bookmarkStart w:id="14" w:name="_Figure_6:_Skewness"/>
      <w:bookmarkStart w:id="15" w:name="_Figure_7:_Skewness"/>
      <w:bookmarkStart w:id="16" w:name="_Figure_8:_Simpson"/>
      <w:bookmarkStart w:id="17" w:name="_Figure_9:_Simpson"/>
      <w:bookmarkStart w:id="18" w:name="_Figure_10:_Skewness"/>
      <w:bookmarkStart w:id="19" w:name="_Figure_11:_Simpson"/>
      <w:bookmarkStart w:id="20" w:name="_Figure_12:_Simpson"/>
      <w:bookmarkStart w:id="21" w:name="_Figure_13:_Skewness"/>
      <w:bookmarkStart w:id="22" w:name="_Figure_14:_Skewness"/>
      <w:bookmarkStart w:id="23" w:name="_Figure_15:_Rarefied"/>
      <w:bookmarkStart w:id="24" w:name="_Figure_16:_Rarefied"/>
      <w:bookmarkStart w:id="25" w:name="_Table_1:_Proportion"/>
      <w:bookmarkStart w:id="26" w:name="_Table_2:_Proportion"/>
      <w:bookmarkStart w:id="27" w:name="_Figure_2:_95%"/>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r>
        <w:rPr>
          <w:rFonts w:asciiTheme="majorHAnsi" w:hAnsiTheme="majorHAnsi" w:cstheme="majorHAnsi"/>
        </w:rPr>
        <w:br w:type="page"/>
      </w:r>
    </w:p>
    <w:p w14:paraId="468A168F" w14:textId="77777777" w:rsidR="0034427A" w:rsidRDefault="0034427A" w:rsidP="0034427A">
      <w:pPr>
        <w:rPr>
          <w:rFonts w:asciiTheme="majorHAnsi" w:eastAsia="Times New Roman" w:hAnsiTheme="majorHAnsi" w:cstheme="majorHAnsi"/>
          <w:b/>
          <w:bCs/>
        </w:rPr>
      </w:pPr>
      <w:r w:rsidRPr="002E2A57">
        <w:rPr>
          <w:rFonts w:asciiTheme="majorHAnsi" w:eastAsia="Times New Roman" w:hAnsiTheme="majorHAnsi" w:cstheme="majorHAnsi"/>
          <w:b/>
          <w:bCs/>
        </w:rPr>
        <w:lastRenderedPageBreak/>
        <w:t>Figure</w:t>
      </w:r>
      <w:r>
        <w:rPr>
          <w:rFonts w:asciiTheme="majorHAnsi" w:eastAsia="Times New Roman" w:hAnsiTheme="majorHAnsi" w:cstheme="majorHAnsi"/>
          <w:b/>
          <w:bCs/>
        </w:rPr>
        <w:t xml:space="preserve"> legends</w:t>
      </w:r>
    </w:p>
    <w:p w14:paraId="3A90420B" w14:textId="77777777" w:rsidR="0034427A" w:rsidRDefault="0034427A" w:rsidP="0034427A">
      <w:pPr>
        <w:spacing w:line="480" w:lineRule="auto"/>
        <w:rPr>
          <w:rFonts w:asciiTheme="majorHAnsi" w:hAnsiTheme="majorHAnsi" w:cstheme="majorHAnsi"/>
          <w:noProof/>
        </w:rPr>
      </w:pPr>
      <w:r>
        <w:rPr>
          <w:rFonts w:asciiTheme="majorHAnsi" w:hAnsiTheme="majorHAnsi" w:cstheme="majorHAnsi"/>
          <w:noProof/>
        </w:rPr>
        <w:t xml:space="preserve">Figure 1. </w:t>
      </w:r>
      <w:r w:rsidRPr="00E414AC">
        <w:rPr>
          <w:rFonts w:asciiTheme="majorHAnsi" w:hAnsiTheme="majorHAnsi" w:cstheme="majorHAnsi"/>
          <w:noProof/>
        </w:rPr>
        <w:t>Distribution of communities from each dataset in term</w:t>
      </w:r>
      <w:r>
        <w:rPr>
          <w:rFonts w:asciiTheme="majorHAnsi" w:hAnsiTheme="majorHAnsi" w:cstheme="majorHAnsi"/>
          <w:noProof/>
        </w:rPr>
        <w:t xml:space="preserve">s </w:t>
      </w:r>
      <w:r w:rsidRPr="00E414AC">
        <w:rPr>
          <w:rFonts w:asciiTheme="majorHAnsi" w:hAnsiTheme="majorHAnsi" w:cstheme="majorHAnsi"/>
          <w:noProof/>
        </w:rPr>
        <w:t>of total abundance (N) and species richness (S). Communities range from few species and individuals (lower left corner) to speciose communities with many individuals (upper right). However, datasets are not evenly distributed across this state space due to differences in their sampling intensity, design, and underlying biology (e.g. productivity, regional richness, taxonomic group, or other factors that influence the capacity of a community to support large numbers of species and individuals).</w:t>
      </w:r>
      <w:r>
        <w:rPr>
          <w:rFonts w:asciiTheme="majorHAnsi" w:hAnsiTheme="majorHAnsi" w:cstheme="majorHAnsi"/>
          <w:noProof/>
        </w:rPr>
        <w:t xml:space="preserve"> In particular, note that the FIA dataset comprises very small communities, and communities from the Gentry dataset are extreme in both their high species richness and low average abundance. </w:t>
      </w:r>
    </w:p>
    <w:p w14:paraId="4B426E85" w14:textId="77777777" w:rsidR="0034427A" w:rsidRPr="002E2A57" w:rsidRDefault="0034427A" w:rsidP="0034427A">
      <w:pPr>
        <w:spacing w:line="480" w:lineRule="auto"/>
        <w:rPr>
          <w:rFonts w:asciiTheme="majorHAnsi" w:hAnsiTheme="majorHAnsi" w:cstheme="majorHAnsi"/>
        </w:rPr>
      </w:pPr>
      <w:r>
        <w:rPr>
          <w:rFonts w:asciiTheme="majorHAnsi" w:hAnsiTheme="majorHAnsi" w:cstheme="majorHAnsi"/>
          <w:noProof/>
        </w:rPr>
        <w:t>Figure 2. Large feasible sets may allow better detection of deviations from the statistical baseline by generating more specific, narrowly-defined baselines. We illustrate this phenomenon using 3 hypothetical communities: a small community (</w:t>
      </w:r>
      <w:r w:rsidRPr="003052E4">
        <w:rPr>
          <w:rFonts w:asciiTheme="majorHAnsi" w:hAnsiTheme="majorHAnsi" w:cstheme="majorHAnsi"/>
          <w:i/>
          <w:iCs/>
          <w:noProof/>
        </w:rPr>
        <w:t>S</w:t>
      </w:r>
      <w:r>
        <w:rPr>
          <w:rFonts w:asciiTheme="majorHAnsi" w:hAnsiTheme="majorHAnsi" w:cstheme="majorHAnsi"/>
          <w:noProof/>
        </w:rPr>
        <w:t xml:space="preserve"> = 4, </w:t>
      </w:r>
      <w:r w:rsidRPr="003052E4">
        <w:rPr>
          <w:rFonts w:asciiTheme="majorHAnsi" w:hAnsiTheme="majorHAnsi" w:cstheme="majorHAnsi"/>
          <w:i/>
          <w:iCs/>
          <w:noProof/>
        </w:rPr>
        <w:t xml:space="preserve">N </w:t>
      </w:r>
      <w:r>
        <w:rPr>
          <w:rFonts w:asciiTheme="majorHAnsi" w:hAnsiTheme="majorHAnsi" w:cstheme="majorHAnsi"/>
          <w:noProof/>
        </w:rPr>
        <w:t>= 34; top row), an intermediate community (</w:t>
      </w:r>
      <w:r w:rsidRPr="003052E4">
        <w:rPr>
          <w:rFonts w:asciiTheme="majorHAnsi" w:hAnsiTheme="majorHAnsi" w:cstheme="majorHAnsi"/>
          <w:i/>
          <w:iCs/>
          <w:noProof/>
        </w:rPr>
        <w:t>S</w:t>
      </w:r>
      <w:r>
        <w:rPr>
          <w:rFonts w:asciiTheme="majorHAnsi" w:hAnsiTheme="majorHAnsi" w:cstheme="majorHAnsi"/>
          <w:noProof/>
        </w:rPr>
        <w:t xml:space="preserve"> = 13, </w:t>
      </w:r>
      <w:r w:rsidRPr="003052E4">
        <w:rPr>
          <w:rFonts w:asciiTheme="majorHAnsi" w:hAnsiTheme="majorHAnsi" w:cstheme="majorHAnsi"/>
          <w:i/>
          <w:iCs/>
          <w:noProof/>
        </w:rPr>
        <w:t>N</w:t>
      </w:r>
      <w:r>
        <w:rPr>
          <w:rFonts w:asciiTheme="majorHAnsi" w:hAnsiTheme="majorHAnsi" w:cstheme="majorHAnsi"/>
          <w:noProof/>
        </w:rPr>
        <w:t xml:space="preserve"> = 315; middle row), and a large community (</w:t>
      </w:r>
      <w:r w:rsidRPr="003052E4">
        <w:rPr>
          <w:rFonts w:asciiTheme="majorHAnsi" w:hAnsiTheme="majorHAnsi" w:cstheme="majorHAnsi"/>
          <w:i/>
          <w:iCs/>
          <w:noProof/>
        </w:rPr>
        <w:t>S</w:t>
      </w:r>
      <w:r>
        <w:rPr>
          <w:rFonts w:asciiTheme="majorHAnsi" w:hAnsiTheme="majorHAnsi" w:cstheme="majorHAnsi"/>
          <w:noProof/>
        </w:rPr>
        <w:t xml:space="preserve">= 44, </w:t>
      </w:r>
      <w:r w:rsidRPr="003052E4">
        <w:rPr>
          <w:rFonts w:asciiTheme="majorHAnsi" w:hAnsiTheme="majorHAnsi" w:cstheme="majorHAnsi"/>
          <w:i/>
          <w:iCs/>
          <w:noProof/>
        </w:rPr>
        <w:t xml:space="preserve">N </w:t>
      </w:r>
      <w:r>
        <w:rPr>
          <w:rFonts w:asciiTheme="majorHAnsi" w:hAnsiTheme="majorHAnsi" w:cstheme="majorHAnsi"/>
          <w:noProof/>
        </w:rPr>
        <w:t xml:space="preserve">= 13360; bottom row). The large communiity has approximately 6.59e+70 possible SADs in its feasible set, while the intermediate community has 1.001e+12 and the small community has only 297. </w:t>
      </w:r>
      <w:r w:rsidRPr="002E2A57">
        <w:rPr>
          <w:rFonts w:asciiTheme="majorHAnsi" w:hAnsiTheme="majorHAnsi" w:cstheme="majorHAnsi"/>
          <w:noProof/>
        </w:rPr>
        <w:t xml:space="preserve">For every SAD </w:t>
      </w:r>
      <w:r>
        <w:rPr>
          <w:rFonts w:asciiTheme="majorHAnsi" w:hAnsiTheme="majorHAnsi" w:cstheme="majorHAnsi"/>
          <w:noProof/>
        </w:rPr>
        <w:t>sampled</w:t>
      </w:r>
      <w:r w:rsidRPr="002E2A57">
        <w:rPr>
          <w:rFonts w:asciiTheme="majorHAnsi" w:hAnsiTheme="majorHAnsi" w:cstheme="majorHAnsi"/>
          <w:noProof/>
        </w:rPr>
        <w:t xml:space="preserve"> from the feasible set (left column), we calculate the skewness (color scale)</w:t>
      </w:r>
      <w:r>
        <w:rPr>
          <w:rFonts w:asciiTheme="majorHAnsi" w:hAnsiTheme="majorHAnsi" w:cstheme="majorHAnsi"/>
          <w:noProof/>
        </w:rPr>
        <w:t xml:space="preserve"> or other summary metrics (not shown). </w:t>
      </w:r>
      <w:r w:rsidRPr="002E2A57">
        <w:rPr>
          <w:rFonts w:asciiTheme="majorHAnsi" w:hAnsiTheme="majorHAnsi" w:cstheme="majorHAnsi"/>
          <w:noProof/>
        </w:rPr>
        <w:t>The</w:t>
      </w:r>
      <w:r>
        <w:rPr>
          <w:rFonts w:asciiTheme="majorHAnsi" w:hAnsiTheme="majorHAnsi" w:cstheme="majorHAnsi"/>
          <w:noProof/>
        </w:rPr>
        <w:t xml:space="preserve"> distributions of these values (right column) constitute the statistical baseline. We define a “breadth index” as th</w:t>
      </w:r>
      <w:r w:rsidRPr="002E2A57">
        <w:rPr>
          <w:rFonts w:asciiTheme="majorHAnsi" w:hAnsiTheme="majorHAnsi" w:cstheme="majorHAnsi"/>
          <w:noProof/>
        </w:rPr>
        <w:t xml:space="preserve">e ratio of the range encompassed in the </w:t>
      </w:r>
      <w:r>
        <w:rPr>
          <w:rFonts w:asciiTheme="majorHAnsi" w:hAnsiTheme="majorHAnsi" w:cstheme="majorHAnsi"/>
          <w:noProof/>
        </w:rPr>
        <w:t xml:space="preserve">two-tailed </w:t>
      </w:r>
      <w:r w:rsidRPr="002E2A57">
        <w:rPr>
          <w:rFonts w:asciiTheme="majorHAnsi" w:hAnsiTheme="majorHAnsi" w:cstheme="majorHAnsi"/>
          <w:noProof/>
        </w:rPr>
        <w:t xml:space="preserve">95% </w:t>
      </w:r>
      <w:r>
        <w:rPr>
          <w:rFonts w:asciiTheme="majorHAnsi" w:hAnsiTheme="majorHAnsi" w:cstheme="majorHAnsi"/>
          <w:noProof/>
        </w:rPr>
        <w:t xml:space="preserve">density </w:t>
      </w:r>
      <w:r w:rsidRPr="002E2A57">
        <w:rPr>
          <w:rFonts w:asciiTheme="majorHAnsi" w:hAnsiTheme="majorHAnsi" w:cstheme="majorHAnsi"/>
          <w:noProof/>
        </w:rPr>
        <w:t>interval (</w:t>
      </w:r>
      <w:r>
        <w:rPr>
          <w:rFonts w:asciiTheme="majorHAnsi" w:hAnsiTheme="majorHAnsi" w:cstheme="majorHAnsi"/>
          <w:noProof/>
        </w:rPr>
        <w:t>distance</w:t>
      </w:r>
      <w:r w:rsidRPr="002E2A57">
        <w:rPr>
          <w:rFonts w:asciiTheme="majorHAnsi" w:hAnsiTheme="majorHAnsi" w:cstheme="majorHAnsi"/>
          <w:noProof/>
        </w:rPr>
        <w:t xml:space="preserve"> between red lines, right), compared to the full range of values for the statistic</w:t>
      </w:r>
      <w:r>
        <w:rPr>
          <w:rFonts w:asciiTheme="majorHAnsi" w:hAnsiTheme="majorHAnsi" w:cstheme="majorHAnsi"/>
          <w:noProof/>
        </w:rPr>
        <w:t xml:space="preserve"> (distance between the maximum and minimum values). As </w:t>
      </w:r>
      <w:r>
        <w:rPr>
          <w:rFonts w:asciiTheme="majorHAnsi" w:hAnsiTheme="majorHAnsi" w:cstheme="majorHAnsi"/>
          <w:i/>
          <w:iCs/>
          <w:noProof/>
        </w:rPr>
        <w:t xml:space="preserve">S </w:t>
      </w:r>
      <w:r>
        <w:rPr>
          <w:rFonts w:asciiTheme="majorHAnsi" w:hAnsiTheme="majorHAnsi" w:cstheme="majorHAnsi"/>
          <w:noProof/>
        </w:rPr>
        <w:t xml:space="preserve">and </w:t>
      </w:r>
      <w:r>
        <w:rPr>
          <w:rFonts w:asciiTheme="majorHAnsi" w:hAnsiTheme="majorHAnsi" w:cstheme="majorHAnsi"/>
          <w:i/>
          <w:iCs/>
          <w:noProof/>
        </w:rPr>
        <w:t>N</w:t>
      </w:r>
      <w:r>
        <w:rPr>
          <w:rFonts w:asciiTheme="majorHAnsi" w:hAnsiTheme="majorHAnsi" w:cstheme="majorHAnsi"/>
          <w:noProof/>
        </w:rPr>
        <w:t xml:space="preserve"> increase, the size of the feasible set increases, resulting in a narrower statistical baseline (smaller breadth index) – thus enabling easier detection of deviations that may be the result of ecological processes affecting the SAD. </w:t>
      </w:r>
    </w:p>
    <w:p w14:paraId="4E96CBF1" w14:textId="77777777" w:rsidR="0034427A" w:rsidRDefault="0034427A" w:rsidP="0034427A">
      <w:pPr>
        <w:spacing w:line="480" w:lineRule="auto"/>
        <w:rPr>
          <w:rFonts w:asciiTheme="majorHAnsi" w:eastAsia="Times New Roman" w:hAnsiTheme="majorHAnsi" w:cstheme="majorHAnsi"/>
          <w:b/>
          <w:bCs/>
        </w:rPr>
      </w:pPr>
    </w:p>
    <w:p w14:paraId="0A1ABE69" w14:textId="77777777" w:rsidR="0034427A" w:rsidRDefault="0034427A" w:rsidP="0034427A">
      <w:pPr>
        <w:spacing w:line="480" w:lineRule="auto"/>
        <w:rPr>
          <w:rFonts w:asciiTheme="majorHAnsi" w:hAnsiTheme="majorHAnsi" w:cstheme="majorHAnsi"/>
        </w:rPr>
      </w:pPr>
      <w:r>
        <w:rPr>
          <w:rFonts w:asciiTheme="majorHAnsi" w:hAnsiTheme="majorHAnsi" w:cstheme="majorHAnsi"/>
        </w:rPr>
        <w:lastRenderedPageBreak/>
        <w:t xml:space="preserve">Figure 3. Many ecological communities are highly unusual compared to their statistical baselines. Percentile ranks are calculated by comparing each community to its sampled feasible set, with very high or very low percentile ranks reflecting extreme values relative to statistical baselines. </w:t>
      </w:r>
      <w:r w:rsidRPr="002E2A57">
        <w:rPr>
          <w:rFonts w:asciiTheme="majorHAnsi" w:hAnsiTheme="majorHAnsi" w:cstheme="majorHAnsi"/>
        </w:rPr>
        <w:t>The vertical red line</w:t>
      </w:r>
      <w:r>
        <w:rPr>
          <w:rFonts w:asciiTheme="majorHAnsi" w:hAnsiTheme="majorHAnsi" w:cstheme="majorHAnsi"/>
        </w:rPr>
        <w:t>s</w:t>
      </w:r>
      <w:r w:rsidRPr="002E2A57">
        <w:rPr>
          <w:rFonts w:asciiTheme="majorHAnsi" w:hAnsiTheme="majorHAnsi" w:cstheme="majorHAnsi"/>
        </w:rPr>
        <w:t xml:space="preserve"> mark the 95</w:t>
      </w:r>
      <w:r w:rsidRPr="002E2A57">
        <w:rPr>
          <w:rFonts w:asciiTheme="majorHAnsi" w:hAnsiTheme="majorHAnsi" w:cstheme="majorHAnsi"/>
          <w:vertAlign w:val="superscript"/>
        </w:rPr>
        <w:t>th</w:t>
      </w:r>
      <w:r w:rsidRPr="002E2A57">
        <w:rPr>
          <w:rFonts w:asciiTheme="majorHAnsi" w:hAnsiTheme="majorHAnsi" w:cstheme="majorHAnsi"/>
        </w:rPr>
        <w:t xml:space="preserve"> percentile for </w:t>
      </w:r>
      <w:r>
        <w:rPr>
          <w:rFonts w:asciiTheme="majorHAnsi" w:hAnsiTheme="majorHAnsi" w:cstheme="majorHAnsi"/>
        </w:rPr>
        <w:t>the dissimilarity to the central tendency, and the 2.5</w:t>
      </w:r>
      <w:r w:rsidRPr="00E414AC">
        <w:rPr>
          <w:rFonts w:asciiTheme="majorHAnsi" w:hAnsiTheme="majorHAnsi" w:cstheme="majorHAnsi"/>
          <w:vertAlign w:val="superscript"/>
        </w:rPr>
        <w:t>th</w:t>
      </w:r>
      <w:r>
        <w:rPr>
          <w:rFonts w:asciiTheme="majorHAnsi" w:hAnsiTheme="majorHAnsi" w:cstheme="majorHAnsi"/>
        </w:rPr>
        <w:t xml:space="preserve"> and 97.5</w:t>
      </w:r>
      <w:r w:rsidRPr="00E414AC">
        <w:rPr>
          <w:rFonts w:asciiTheme="majorHAnsi" w:hAnsiTheme="majorHAnsi" w:cstheme="majorHAnsi"/>
          <w:vertAlign w:val="superscript"/>
        </w:rPr>
        <w:t>th</w:t>
      </w:r>
      <w:r>
        <w:rPr>
          <w:rFonts w:asciiTheme="majorHAnsi" w:hAnsiTheme="majorHAnsi" w:cstheme="majorHAnsi"/>
        </w:rPr>
        <w:t xml:space="preserve"> percentiles for all other metrics</w:t>
      </w:r>
      <w:r w:rsidRPr="002E2A57">
        <w:rPr>
          <w:rFonts w:asciiTheme="majorHAnsi" w:hAnsiTheme="majorHAnsi" w:cstheme="majorHAnsi"/>
        </w:rPr>
        <w:t xml:space="preserve">. </w:t>
      </w:r>
      <w:r>
        <w:rPr>
          <w:rFonts w:asciiTheme="majorHAnsi" w:hAnsiTheme="majorHAnsi" w:cstheme="majorHAnsi"/>
        </w:rPr>
        <w:t>Species abundance distributions that are sampled at random from the feasible set will produce percentile ranks that are roughly uniformly distributed from 0 to 100, with approximately 5% of values above the 95</w:t>
      </w:r>
      <w:r w:rsidRPr="00E414AC">
        <w:rPr>
          <w:rFonts w:asciiTheme="majorHAnsi" w:hAnsiTheme="majorHAnsi" w:cstheme="majorHAnsi"/>
          <w:vertAlign w:val="superscript"/>
        </w:rPr>
        <w:t>th</w:t>
      </w:r>
      <w:r>
        <w:rPr>
          <w:rFonts w:asciiTheme="majorHAnsi" w:hAnsiTheme="majorHAnsi" w:cstheme="majorHAnsi"/>
        </w:rPr>
        <w:t xml:space="preserve"> percentile or 2.5% of values above and below the 2.5</w:t>
      </w:r>
      <w:r w:rsidRPr="00E414AC">
        <w:rPr>
          <w:rFonts w:asciiTheme="majorHAnsi" w:hAnsiTheme="majorHAnsi" w:cstheme="majorHAnsi"/>
          <w:vertAlign w:val="superscript"/>
        </w:rPr>
        <w:t>th</w:t>
      </w:r>
      <w:r>
        <w:rPr>
          <w:rFonts w:asciiTheme="majorHAnsi" w:hAnsiTheme="majorHAnsi" w:cstheme="majorHAnsi"/>
        </w:rPr>
        <w:t xml:space="preserve"> and 97.5</w:t>
      </w:r>
      <w:r w:rsidRPr="00E414AC">
        <w:rPr>
          <w:rFonts w:asciiTheme="majorHAnsi" w:hAnsiTheme="majorHAnsi" w:cstheme="majorHAnsi"/>
          <w:vertAlign w:val="superscript"/>
        </w:rPr>
        <w:t>th</w:t>
      </w:r>
      <w:r>
        <w:rPr>
          <w:rFonts w:asciiTheme="majorHAnsi" w:hAnsiTheme="majorHAnsi" w:cstheme="majorHAnsi"/>
        </w:rPr>
        <w:t xml:space="preserve"> percentiles, respectively. In contrast, most datasets have more communities that are highly skewed or uneven than would be expected by chance. The percentile values shown are the mean of the percentile scores defined as the proportion of comparison values &lt;=, and &lt;, the focal value. In calculating the proportion of sites with extreme values, the &lt;= designation gives an appropriately conservative estimate of the proportion of high values, but overestimates the proportion of very low values, and the reverse occurs for the &lt; designation. </w:t>
      </w:r>
    </w:p>
    <w:p w14:paraId="3F077E2A" w14:textId="77777777" w:rsidR="0034427A" w:rsidRDefault="0034427A" w:rsidP="0034427A">
      <w:pPr>
        <w:spacing w:line="480" w:lineRule="auto"/>
        <w:rPr>
          <w:rFonts w:asciiTheme="majorHAnsi" w:hAnsiTheme="majorHAnsi" w:cstheme="majorHAnsi"/>
        </w:rPr>
      </w:pPr>
      <w:r>
        <w:rPr>
          <w:rFonts w:asciiTheme="majorHAnsi" w:hAnsiTheme="majorHAnsi" w:cstheme="majorHAnsi"/>
        </w:rPr>
        <w:t xml:space="preserve">Figure 4. The variability of the feasible set, defined as either the mean dissimilarity of elements of the feasible set to the central tendency of the feasible set, or via a breadth index (see Figure 1), decreases as the number of possible SADs in the feasible set becomes very large. Highly variable feasible sets constitute broad, </w:t>
      </w:r>
      <w:proofErr w:type="gramStart"/>
      <w:r>
        <w:rPr>
          <w:rFonts w:asciiTheme="majorHAnsi" w:hAnsiTheme="majorHAnsi" w:cstheme="majorHAnsi"/>
        </w:rPr>
        <w:t>poorly-defined</w:t>
      </w:r>
      <w:proofErr w:type="gramEnd"/>
      <w:r>
        <w:rPr>
          <w:rFonts w:asciiTheme="majorHAnsi" w:hAnsiTheme="majorHAnsi" w:cstheme="majorHAnsi"/>
        </w:rPr>
        <w:t xml:space="preserve"> statistical baselines that may impede our ability to confidently detect deviations between observations and what is expected given the baseline. Small feasible sets, which occur for small combinations of S and N, are often highly variable. The majority of these small, highly variable feasible sets occur for communities in the FIA and Mammal Community databases. Although the Gentry dataset also contains communities with small feasible sets, these communities also have a very low ratio of N to S, meaning their entire feasible sets may be constrained to be more self-similar than small feasible sets in general (see Dissimilarity to central </w:t>
      </w:r>
      <w:proofErr w:type="spellStart"/>
      <w:r>
        <w:rPr>
          <w:rFonts w:asciiTheme="majorHAnsi" w:hAnsiTheme="majorHAnsi" w:cstheme="majorHAnsi"/>
        </w:rPr>
        <w:t>te∂åndency</w:t>
      </w:r>
      <w:proofErr w:type="spellEnd"/>
      <w:r>
        <w:rPr>
          <w:rFonts w:asciiTheme="majorHAnsi" w:hAnsiTheme="majorHAnsi" w:cstheme="majorHAnsi"/>
        </w:rPr>
        <w:t xml:space="preserve">). There is, however, substantial </w:t>
      </w:r>
      <w:r>
        <w:rPr>
          <w:rFonts w:asciiTheme="majorHAnsi" w:hAnsiTheme="majorHAnsi" w:cstheme="majorHAnsi"/>
        </w:rPr>
        <w:lastRenderedPageBreak/>
        <w:t xml:space="preserve">additional variation in the dissimilarity and breadth indices not accounted for by the size of the feasible set or the ratio of N to S.   </w:t>
      </w:r>
    </w:p>
    <w:p w14:paraId="1D7FD7B1" w14:textId="77777777" w:rsidR="0034427A" w:rsidRDefault="0034427A" w:rsidP="0034427A">
      <w:pPr>
        <w:spacing w:line="480" w:lineRule="auto"/>
        <w:rPr>
          <w:rFonts w:asciiTheme="majorHAnsi" w:hAnsiTheme="majorHAnsi" w:cstheme="majorHAnsi"/>
        </w:rPr>
      </w:pPr>
      <w:r>
        <w:rPr>
          <w:rFonts w:asciiTheme="majorHAnsi" w:hAnsiTheme="majorHAnsi" w:cstheme="majorHAnsi"/>
        </w:rPr>
        <w:t xml:space="preserve">Figure 5. Summaries of how resampling to adjust for under-detection of rare species (green) and subsampling (blue) change the proportion of extreme values observed for each metric and dataset. The horizontal black lines mark the approximate proportions of extreme values that would be expected at random: 5% for dissimilarity to the central tendency, and 2.5% for all other metrics. Adjusting for rare species consistently increases the proportion of extreme values relative to the raw SADs, while subsampling often decreases it but generally does not eliminate or change the direction of the effect. The exception is for the FIA dataset, which does not show strong deviations for either raw or resampled SADs. Shown are the effects and directions observed for most datasets; for complete results of resampling, including the opposite direction effects, see A7. </w:t>
      </w:r>
    </w:p>
    <w:p w14:paraId="4C827140" w14:textId="77777777" w:rsidR="0034427A" w:rsidRDefault="0034427A" w:rsidP="0034427A">
      <w:pPr>
        <w:spacing w:line="480" w:lineRule="auto"/>
        <w:rPr>
          <w:rFonts w:asciiTheme="majorHAnsi" w:eastAsia="Times New Roman" w:hAnsiTheme="majorHAnsi" w:cstheme="majorHAnsi"/>
          <w:b/>
          <w:bCs/>
        </w:rPr>
      </w:pPr>
      <w:r>
        <w:rPr>
          <w:rFonts w:asciiTheme="majorHAnsi" w:hAnsiTheme="majorHAnsi" w:cstheme="majorHAnsi"/>
        </w:rPr>
        <w:t>Figure 6. Very small communities (</w:t>
      </w:r>
      <w:proofErr w:type="gramStart"/>
      <w:r>
        <w:rPr>
          <w:rFonts w:asciiTheme="majorHAnsi" w:hAnsiTheme="majorHAnsi" w:cstheme="majorHAnsi"/>
        </w:rPr>
        <w:t>e.g.</w:t>
      </w:r>
      <w:proofErr w:type="gramEnd"/>
      <w:r>
        <w:rPr>
          <w:rFonts w:asciiTheme="majorHAnsi" w:hAnsiTheme="majorHAnsi" w:cstheme="majorHAnsi"/>
        </w:rPr>
        <w:t xml:space="preserve"> those with fewer than 2000 possible SADs in the feasible set; upper rows) exhibit more variable, broadly-defined statistical baselines (top) and less consistently extreme observed values relative to their feasible sets (bottom). 2000 possible SADs is used as a cutoff because it allows for a comparison using a substantial number of communities from the FIA and two other datasets. Of these datasets, the FIA is the most dominated by very small communities (68% of FIA sites have fewer than 2000 possible SADs, compared to 34% for the Mammal Community and 7% for the Miscellaneous Abundance databases). Results shown are for skewness; for complete results see Appendix A10.</w:t>
      </w:r>
    </w:p>
    <w:p w14:paraId="433F76D2" w14:textId="77777777" w:rsidR="0034427A" w:rsidRPr="00C204AE" w:rsidRDefault="0034427A" w:rsidP="0034427A">
      <w:pPr>
        <w:rPr>
          <w:rFonts w:asciiTheme="majorHAnsi" w:hAnsiTheme="majorHAnsi" w:cstheme="majorHAnsi"/>
        </w:rPr>
      </w:pPr>
    </w:p>
    <w:p w14:paraId="230EAA90" w14:textId="0F345CE1" w:rsidR="00243AE2" w:rsidRDefault="00243AE2">
      <w:pPr>
        <w:rPr>
          <w:ins w:id="28" w:author="Renata M. Diaz" w:date="2021-04-27T14:01:00Z"/>
          <w:rFonts w:asciiTheme="majorHAnsi" w:hAnsiTheme="majorHAnsi" w:cstheme="majorHAnsi"/>
        </w:rPr>
      </w:pPr>
      <w:ins w:id="29" w:author="Renata M. Diaz" w:date="2021-04-27T14:01:00Z">
        <w:r>
          <w:rPr>
            <w:rFonts w:asciiTheme="majorHAnsi" w:hAnsiTheme="majorHAnsi" w:cstheme="majorHAnsi"/>
          </w:rPr>
          <w:br w:type="page"/>
        </w:r>
      </w:ins>
    </w:p>
    <w:p w14:paraId="66DBEE11" w14:textId="5CF2E064" w:rsidR="00C204AE" w:rsidRDefault="00243AE2" w:rsidP="003B5354">
      <w:pPr>
        <w:spacing w:line="480" w:lineRule="auto"/>
        <w:rPr>
          <w:ins w:id="30" w:author="Renata M. Diaz" w:date="2021-04-27T14:01:00Z"/>
          <w:rFonts w:asciiTheme="majorHAnsi" w:hAnsiTheme="majorHAnsi" w:cstheme="majorHAnsi"/>
          <w:b/>
          <w:bCs/>
        </w:rPr>
      </w:pPr>
      <w:ins w:id="31" w:author="Renata M. Diaz" w:date="2021-04-27T14:01:00Z">
        <w:r>
          <w:rPr>
            <w:rFonts w:asciiTheme="majorHAnsi" w:hAnsiTheme="majorHAnsi" w:cstheme="majorHAnsi"/>
            <w:b/>
            <w:bCs/>
          </w:rPr>
          <w:lastRenderedPageBreak/>
          <w:t>Figures and Tables</w:t>
        </w:r>
      </w:ins>
    </w:p>
    <w:p w14:paraId="6C973890" w14:textId="745F970C" w:rsidR="003777CF" w:rsidRDefault="003777CF" w:rsidP="003B5354">
      <w:pPr>
        <w:spacing w:line="480" w:lineRule="auto"/>
        <w:rPr>
          <w:ins w:id="32" w:author="Renata M. Diaz" w:date="2021-04-27T14:01:00Z"/>
          <w:rFonts w:asciiTheme="majorHAnsi" w:hAnsiTheme="majorHAnsi" w:cstheme="majorHAnsi"/>
          <w:b/>
          <w:bCs/>
        </w:rPr>
      </w:pPr>
      <w:ins w:id="33" w:author="Renata M. Diaz" w:date="2021-04-27T14:01:00Z">
        <w:r>
          <w:rPr>
            <w:rFonts w:asciiTheme="majorHAnsi" w:hAnsiTheme="majorHAnsi" w:cstheme="majorHAnsi"/>
            <w:b/>
            <w:bCs/>
          </w:rPr>
          <w:t>Figure 1.</w:t>
        </w:r>
        <w:r>
          <w:rPr>
            <w:rFonts w:asciiTheme="majorHAnsi" w:hAnsiTheme="majorHAnsi" w:cstheme="majorHAnsi"/>
            <w:b/>
            <w:bCs/>
          </w:rPr>
          <w:br/>
        </w:r>
        <w:r>
          <w:rPr>
            <w:rFonts w:asciiTheme="majorHAnsi" w:hAnsiTheme="majorHAnsi" w:cstheme="majorHAnsi"/>
            <w:b/>
            <w:bCs/>
            <w:noProof/>
          </w:rPr>
          <w:drawing>
            <wp:inline distT="0" distB="0" distL="0" distR="0" wp14:anchorId="49928B12" wp14:editId="665D0F3F">
              <wp:extent cx="5943600" cy="5943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3">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ins>
    </w:p>
    <w:p w14:paraId="1232A7CA" w14:textId="77777777" w:rsidR="003777CF" w:rsidRDefault="003777CF">
      <w:pPr>
        <w:rPr>
          <w:ins w:id="34" w:author="Renata M. Diaz" w:date="2021-04-27T14:01:00Z"/>
          <w:rFonts w:asciiTheme="majorHAnsi" w:hAnsiTheme="majorHAnsi" w:cstheme="majorHAnsi"/>
          <w:b/>
          <w:bCs/>
        </w:rPr>
      </w:pPr>
      <w:ins w:id="35" w:author="Renata M. Diaz" w:date="2021-04-27T14:01:00Z">
        <w:r>
          <w:rPr>
            <w:rFonts w:asciiTheme="majorHAnsi" w:hAnsiTheme="majorHAnsi" w:cstheme="majorHAnsi"/>
            <w:b/>
            <w:bCs/>
          </w:rPr>
          <w:br w:type="page"/>
        </w:r>
      </w:ins>
    </w:p>
    <w:p w14:paraId="1A561B3C" w14:textId="35C07B0F" w:rsidR="00243AE2" w:rsidRDefault="003777CF" w:rsidP="003B5354">
      <w:pPr>
        <w:spacing w:line="480" w:lineRule="auto"/>
        <w:rPr>
          <w:ins w:id="36" w:author="Renata M. Diaz" w:date="2021-04-27T14:01:00Z"/>
          <w:rFonts w:asciiTheme="majorHAnsi" w:hAnsiTheme="majorHAnsi" w:cstheme="majorHAnsi"/>
          <w:b/>
          <w:bCs/>
        </w:rPr>
      </w:pPr>
      <w:ins w:id="37" w:author="Renata M. Diaz" w:date="2021-04-27T14:01:00Z">
        <w:r>
          <w:rPr>
            <w:rFonts w:asciiTheme="majorHAnsi" w:hAnsiTheme="majorHAnsi" w:cstheme="majorHAnsi"/>
            <w:b/>
            <w:bCs/>
          </w:rPr>
          <w:lastRenderedPageBreak/>
          <w:t>Figure 2.</w:t>
        </w:r>
      </w:ins>
    </w:p>
    <w:p w14:paraId="343DC3DE" w14:textId="3A8F4D8C" w:rsidR="003777CF" w:rsidRDefault="003777CF" w:rsidP="003B5354">
      <w:pPr>
        <w:spacing w:line="480" w:lineRule="auto"/>
        <w:rPr>
          <w:ins w:id="38" w:author="Renata M. Diaz" w:date="2021-04-27T14:02:00Z"/>
          <w:rFonts w:asciiTheme="majorHAnsi" w:hAnsiTheme="majorHAnsi" w:cstheme="majorHAnsi"/>
          <w:b/>
          <w:bCs/>
        </w:rPr>
      </w:pPr>
      <w:ins w:id="39" w:author="Renata M. Diaz" w:date="2021-04-27T14:02:00Z">
        <w:r>
          <w:rPr>
            <w:rFonts w:asciiTheme="majorHAnsi" w:hAnsiTheme="majorHAnsi" w:cstheme="majorHAnsi"/>
            <w:b/>
            <w:bCs/>
            <w:noProof/>
          </w:rPr>
          <w:drawing>
            <wp:inline distT="0" distB="0" distL="0" distR="0" wp14:anchorId="5D9AE812" wp14:editId="1705F359">
              <wp:extent cx="5943600" cy="59436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4">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ins>
    </w:p>
    <w:p w14:paraId="269ED891" w14:textId="77777777" w:rsidR="003777CF" w:rsidRDefault="003777CF">
      <w:pPr>
        <w:rPr>
          <w:ins w:id="40" w:author="Renata M. Diaz" w:date="2021-04-27T14:02:00Z"/>
          <w:rFonts w:asciiTheme="majorHAnsi" w:hAnsiTheme="majorHAnsi" w:cstheme="majorHAnsi"/>
          <w:b/>
          <w:bCs/>
        </w:rPr>
      </w:pPr>
      <w:ins w:id="41" w:author="Renata M. Diaz" w:date="2021-04-27T14:02:00Z">
        <w:r>
          <w:rPr>
            <w:rFonts w:asciiTheme="majorHAnsi" w:hAnsiTheme="majorHAnsi" w:cstheme="majorHAnsi"/>
            <w:b/>
            <w:bCs/>
          </w:rPr>
          <w:br w:type="page"/>
        </w:r>
      </w:ins>
    </w:p>
    <w:p w14:paraId="0A6E0A56" w14:textId="53BE0734" w:rsidR="003777CF" w:rsidRDefault="003777CF" w:rsidP="003B5354">
      <w:pPr>
        <w:spacing w:line="480" w:lineRule="auto"/>
        <w:rPr>
          <w:ins w:id="42" w:author="Renata M. Diaz" w:date="2021-04-27T14:02:00Z"/>
          <w:rFonts w:asciiTheme="majorHAnsi" w:hAnsiTheme="majorHAnsi" w:cstheme="majorHAnsi"/>
          <w:b/>
          <w:bCs/>
        </w:rPr>
      </w:pPr>
      <w:ins w:id="43" w:author="Renata M. Diaz" w:date="2021-04-27T14:02:00Z">
        <w:r>
          <w:rPr>
            <w:rFonts w:asciiTheme="majorHAnsi" w:hAnsiTheme="majorHAnsi" w:cstheme="majorHAnsi"/>
            <w:b/>
            <w:bCs/>
          </w:rPr>
          <w:lastRenderedPageBreak/>
          <w:t>Figure 3.</w:t>
        </w:r>
      </w:ins>
    </w:p>
    <w:p w14:paraId="3C274768" w14:textId="56CF0AD9" w:rsidR="003777CF" w:rsidRDefault="003777CF" w:rsidP="003B5354">
      <w:pPr>
        <w:spacing w:line="480" w:lineRule="auto"/>
        <w:rPr>
          <w:ins w:id="44" w:author="Renata M. Diaz" w:date="2021-04-27T14:02:00Z"/>
          <w:rFonts w:asciiTheme="majorHAnsi" w:hAnsiTheme="majorHAnsi" w:cstheme="majorHAnsi"/>
          <w:b/>
          <w:bCs/>
        </w:rPr>
      </w:pPr>
      <w:ins w:id="45" w:author="Renata M. Diaz" w:date="2021-04-27T14:02:00Z">
        <w:r>
          <w:rPr>
            <w:rFonts w:asciiTheme="majorHAnsi" w:hAnsiTheme="majorHAnsi" w:cstheme="majorHAnsi"/>
            <w:b/>
            <w:bCs/>
            <w:noProof/>
          </w:rPr>
          <w:drawing>
            <wp:inline distT="0" distB="0" distL="0" distR="0" wp14:anchorId="1F050F90" wp14:editId="22A43925">
              <wp:extent cx="5943600" cy="59436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5">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ins>
    </w:p>
    <w:p w14:paraId="5FDFF86D" w14:textId="77777777" w:rsidR="003777CF" w:rsidRDefault="003777CF">
      <w:pPr>
        <w:rPr>
          <w:ins w:id="46" w:author="Renata M. Diaz" w:date="2021-04-27T14:02:00Z"/>
          <w:rFonts w:asciiTheme="majorHAnsi" w:hAnsiTheme="majorHAnsi" w:cstheme="majorHAnsi"/>
          <w:b/>
          <w:bCs/>
        </w:rPr>
      </w:pPr>
      <w:ins w:id="47" w:author="Renata M. Diaz" w:date="2021-04-27T14:02:00Z">
        <w:r>
          <w:rPr>
            <w:rFonts w:asciiTheme="majorHAnsi" w:hAnsiTheme="majorHAnsi" w:cstheme="majorHAnsi"/>
            <w:b/>
            <w:bCs/>
          </w:rPr>
          <w:br w:type="page"/>
        </w:r>
      </w:ins>
    </w:p>
    <w:p w14:paraId="6ABFAFFA" w14:textId="2C361608" w:rsidR="003777CF" w:rsidRDefault="003777CF" w:rsidP="003B5354">
      <w:pPr>
        <w:spacing w:line="480" w:lineRule="auto"/>
        <w:rPr>
          <w:ins w:id="48" w:author="Renata M. Diaz" w:date="2021-04-27T14:02:00Z"/>
          <w:rFonts w:asciiTheme="majorHAnsi" w:hAnsiTheme="majorHAnsi" w:cstheme="majorHAnsi"/>
          <w:b/>
          <w:bCs/>
        </w:rPr>
      </w:pPr>
      <w:ins w:id="49" w:author="Renata M. Diaz" w:date="2021-04-27T14:02:00Z">
        <w:r>
          <w:rPr>
            <w:rFonts w:asciiTheme="majorHAnsi" w:hAnsiTheme="majorHAnsi" w:cstheme="majorHAnsi"/>
            <w:b/>
            <w:bCs/>
          </w:rPr>
          <w:lastRenderedPageBreak/>
          <w:t>Figure 4.</w:t>
        </w:r>
      </w:ins>
    </w:p>
    <w:p w14:paraId="31F7FD42" w14:textId="255569E7" w:rsidR="003777CF" w:rsidRDefault="003777CF" w:rsidP="003B5354">
      <w:pPr>
        <w:spacing w:line="480" w:lineRule="auto"/>
        <w:rPr>
          <w:ins w:id="50" w:author="Renata M. Diaz" w:date="2021-04-27T14:03:00Z"/>
          <w:rFonts w:asciiTheme="majorHAnsi" w:hAnsiTheme="majorHAnsi" w:cstheme="majorHAnsi"/>
          <w:b/>
          <w:bCs/>
        </w:rPr>
      </w:pPr>
      <w:ins w:id="51" w:author="Renata M. Diaz" w:date="2021-04-27T14:02:00Z">
        <w:r>
          <w:rPr>
            <w:rFonts w:asciiTheme="majorHAnsi" w:hAnsiTheme="majorHAnsi" w:cstheme="majorHAnsi"/>
            <w:b/>
            <w:bCs/>
            <w:noProof/>
          </w:rPr>
          <w:drawing>
            <wp:inline distT="0" distB="0" distL="0" distR="0" wp14:anchorId="2CCD20AC" wp14:editId="3086365D">
              <wp:extent cx="5943600" cy="3714750"/>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6">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ins>
    </w:p>
    <w:p w14:paraId="58CC8DEC" w14:textId="77777777" w:rsidR="003777CF" w:rsidRDefault="003777CF">
      <w:pPr>
        <w:rPr>
          <w:ins w:id="52" w:author="Renata M. Diaz" w:date="2021-04-27T14:03:00Z"/>
          <w:rFonts w:asciiTheme="majorHAnsi" w:hAnsiTheme="majorHAnsi" w:cstheme="majorHAnsi"/>
          <w:b/>
          <w:bCs/>
        </w:rPr>
      </w:pPr>
      <w:ins w:id="53" w:author="Renata M. Diaz" w:date="2021-04-27T14:03:00Z">
        <w:r>
          <w:rPr>
            <w:rFonts w:asciiTheme="majorHAnsi" w:hAnsiTheme="majorHAnsi" w:cstheme="majorHAnsi"/>
            <w:b/>
            <w:bCs/>
          </w:rPr>
          <w:br w:type="page"/>
        </w:r>
      </w:ins>
    </w:p>
    <w:p w14:paraId="6D20FB4B" w14:textId="10667332" w:rsidR="003777CF" w:rsidRDefault="003777CF" w:rsidP="003B5354">
      <w:pPr>
        <w:spacing w:line="480" w:lineRule="auto"/>
        <w:rPr>
          <w:ins w:id="54" w:author="Renata M. Diaz" w:date="2021-04-27T14:03:00Z"/>
          <w:rFonts w:asciiTheme="majorHAnsi" w:hAnsiTheme="majorHAnsi" w:cstheme="majorHAnsi"/>
          <w:b/>
          <w:bCs/>
        </w:rPr>
      </w:pPr>
      <w:ins w:id="55" w:author="Renata M. Diaz" w:date="2021-04-27T14:03:00Z">
        <w:r>
          <w:rPr>
            <w:rFonts w:asciiTheme="majorHAnsi" w:hAnsiTheme="majorHAnsi" w:cstheme="majorHAnsi"/>
            <w:b/>
            <w:bCs/>
          </w:rPr>
          <w:lastRenderedPageBreak/>
          <w:t>Figure 5.</w:t>
        </w:r>
      </w:ins>
    </w:p>
    <w:p w14:paraId="455E0441" w14:textId="0D0C41B4" w:rsidR="00F573D0" w:rsidRDefault="00F573D0" w:rsidP="003B5354">
      <w:pPr>
        <w:spacing w:line="480" w:lineRule="auto"/>
        <w:rPr>
          <w:ins w:id="56" w:author="Renata M. Diaz" w:date="2021-04-27T14:07:00Z"/>
          <w:rFonts w:asciiTheme="majorHAnsi" w:hAnsiTheme="majorHAnsi" w:cstheme="majorHAnsi"/>
          <w:b/>
          <w:bCs/>
        </w:rPr>
      </w:pPr>
      <w:ins w:id="57" w:author="Renata M. Diaz" w:date="2021-04-27T14:07:00Z">
        <w:r>
          <w:rPr>
            <w:rFonts w:asciiTheme="majorHAnsi" w:hAnsiTheme="majorHAnsi" w:cstheme="majorHAnsi"/>
            <w:b/>
            <w:bCs/>
            <w:noProof/>
          </w:rPr>
          <w:drawing>
            <wp:inline distT="0" distB="0" distL="0" distR="0" wp14:anchorId="76D13D9D" wp14:editId="279AB532">
              <wp:extent cx="5486400" cy="45720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7">
                        <a:extLst>
                          <a:ext uri="{28A0092B-C50C-407E-A947-70E740481C1C}">
                            <a14:useLocalDpi xmlns:a14="http://schemas.microsoft.com/office/drawing/2010/main" val="0"/>
                          </a:ext>
                        </a:extLst>
                      </a:blip>
                      <a:stretch>
                        <a:fillRect/>
                      </a:stretch>
                    </pic:blipFill>
                    <pic:spPr>
                      <a:xfrm>
                        <a:off x="0" y="0"/>
                        <a:ext cx="5486400" cy="4572000"/>
                      </a:xfrm>
                      <a:prstGeom prst="rect">
                        <a:avLst/>
                      </a:prstGeom>
                    </pic:spPr>
                  </pic:pic>
                </a:graphicData>
              </a:graphic>
            </wp:inline>
          </w:drawing>
        </w:r>
      </w:ins>
    </w:p>
    <w:p w14:paraId="2A414A78" w14:textId="77777777" w:rsidR="00F573D0" w:rsidRDefault="00F573D0">
      <w:pPr>
        <w:rPr>
          <w:ins w:id="58" w:author="Renata M. Diaz" w:date="2021-04-27T14:07:00Z"/>
          <w:rFonts w:asciiTheme="majorHAnsi" w:hAnsiTheme="majorHAnsi" w:cstheme="majorHAnsi"/>
          <w:b/>
          <w:bCs/>
        </w:rPr>
      </w:pPr>
      <w:ins w:id="59" w:author="Renata M. Diaz" w:date="2021-04-27T14:07:00Z">
        <w:r>
          <w:rPr>
            <w:rFonts w:asciiTheme="majorHAnsi" w:hAnsiTheme="majorHAnsi" w:cstheme="majorHAnsi"/>
            <w:b/>
            <w:bCs/>
          </w:rPr>
          <w:br w:type="page"/>
        </w:r>
      </w:ins>
    </w:p>
    <w:p w14:paraId="7E4A8CE6" w14:textId="44574858" w:rsidR="003777CF" w:rsidRDefault="00F573D0" w:rsidP="003B5354">
      <w:pPr>
        <w:spacing w:line="480" w:lineRule="auto"/>
        <w:rPr>
          <w:ins w:id="60" w:author="Renata M. Diaz" w:date="2021-04-27T14:10:00Z"/>
          <w:rFonts w:asciiTheme="majorHAnsi" w:hAnsiTheme="majorHAnsi" w:cstheme="majorHAnsi"/>
          <w:b/>
          <w:bCs/>
        </w:rPr>
      </w:pPr>
      <w:ins w:id="61" w:author="Renata M. Diaz" w:date="2021-04-27T14:07:00Z">
        <w:r>
          <w:rPr>
            <w:rFonts w:asciiTheme="majorHAnsi" w:hAnsiTheme="majorHAnsi" w:cstheme="majorHAnsi"/>
            <w:b/>
            <w:bCs/>
          </w:rPr>
          <w:lastRenderedPageBreak/>
          <w:t>Figure 6.</w:t>
        </w:r>
      </w:ins>
    </w:p>
    <w:p w14:paraId="637F2239" w14:textId="7F1FF378" w:rsidR="00301EC9" w:rsidRDefault="00301EC9" w:rsidP="003B5354">
      <w:pPr>
        <w:spacing w:line="480" w:lineRule="auto"/>
        <w:rPr>
          <w:ins w:id="62" w:author="Renata M. Diaz" w:date="2021-04-27T14:10:00Z"/>
          <w:rFonts w:asciiTheme="majorHAnsi" w:hAnsiTheme="majorHAnsi" w:cstheme="majorHAnsi"/>
          <w:b/>
          <w:bCs/>
        </w:rPr>
      </w:pPr>
      <w:ins w:id="63" w:author="Renata M. Diaz" w:date="2021-04-27T14:10:00Z">
        <w:r>
          <w:rPr>
            <w:rFonts w:asciiTheme="majorHAnsi" w:hAnsiTheme="majorHAnsi" w:cstheme="majorHAnsi"/>
            <w:b/>
            <w:bCs/>
            <w:noProof/>
          </w:rPr>
          <w:drawing>
            <wp:inline distT="0" distB="0" distL="0" distR="0" wp14:anchorId="794CB919" wp14:editId="5581A474">
              <wp:extent cx="5486400" cy="73152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8">
                        <a:extLst>
                          <a:ext uri="{28A0092B-C50C-407E-A947-70E740481C1C}">
                            <a14:useLocalDpi xmlns:a14="http://schemas.microsoft.com/office/drawing/2010/main" val="0"/>
                          </a:ext>
                        </a:extLst>
                      </a:blip>
                      <a:stretch>
                        <a:fillRect/>
                      </a:stretch>
                    </pic:blipFill>
                    <pic:spPr>
                      <a:xfrm>
                        <a:off x="0" y="0"/>
                        <a:ext cx="5486400" cy="7315200"/>
                      </a:xfrm>
                      <a:prstGeom prst="rect">
                        <a:avLst/>
                      </a:prstGeom>
                    </pic:spPr>
                  </pic:pic>
                </a:graphicData>
              </a:graphic>
            </wp:inline>
          </w:drawing>
        </w:r>
      </w:ins>
    </w:p>
    <w:p w14:paraId="07CC3C6E" w14:textId="77777777" w:rsidR="00301EC9" w:rsidRDefault="00301EC9">
      <w:pPr>
        <w:rPr>
          <w:ins w:id="64" w:author="Renata M. Diaz" w:date="2021-04-27T14:10:00Z"/>
          <w:rFonts w:asciiTheme="majorHAnsi" w:hAnsiTheme="majorHAnsi" w:cstheme="majorHAnsi"/>
          <w:b/>
          <w:bCs/>
        </w:rPr>
      </w:pPr>
      <w:ins w:id="65" w:author="Renata M. Diaz" w:date="2021-04-27T14:10:00Z">
        <w:r>
          <w:rPr>
            <w:rFonts w:asciiTheme="majorHAnsi" w:hAnsiTheme="majorHAnsi" w:cstheme="majorHAnsi"/>
            <w:b/>
            <w:bCs/>
          </w:rPr>
          <w:lastRenderedPageBreak/>
          <w:br w:type="page"/>
        </w:r>
      </w:ins>
    </w:p>
    <w:p w14:paraId="1CB8F872" w14:textId="281A0EE5" w:rsidR="00301EC9" w:rsidRDefault="00301EC9" w:rsidP="003B5354">
      <w:pPr>
        <w:spacing w:line="480" w:lineRule="auto"/>
        <w:rPr>
          <w:ins w:id="66" w:author="Renata M. Diaz" w:date="2021-04-27T14:10:00Z"/>
          <w:rFonts w:asciiTheme="majorHAnsi" w:hAnsiTheme="majorHAnsi" w:cstheme="majorHAnsi"/>
          <w:b/>
          <w:bCs/>
        </w:rPr>
      </w:pPr>
      <w:ins w:id="67" w:author="Renata M. Diaz" w:date="2021-04-27T14:10:00Z">
        <w:r>
          <w:rPr>
            <w:rFonts w:asciiTheme="majorHAnsi" w:hAnsiTheme="majorHAnsi" w:cstheme="majorHAnsi"/>
            <w:b/>
            <w:bCs/>
          </w:rPr>
          <w:lastRenderedPageBreak/>
          <w:t>Table 1.</w:t>
        </w:r>
      </w:ins>
    </w:p>
    <w:p w14:paraId="57F8223A" w14:textId="77777777" w:rsidR="00301EC9" w:rsidRDefault="00301EC9" w:rsidP="00301EC9">
      <w:pPr>
        <w:pStyle w:val="Title"/>
        <w:rPr>
          <w:ins w:id="68" w:author="Renata M. Diaz" w:date="2021-04-27T14:10:00Z"/>
        </w:rPr>
      </w:pPr>
      <w:ins w:id="69" w:author="Renata M. Diaz" w:date="2021-04-27T14:10:00Z">
        <w:r>
          <w:t>Table 1</w:t>
        </w:r>
      </w:ins>
    </w:p>
    <w:tbl>
      <w:tblPr>
        <w:tblStyle w:val="Table"/>
        <w:tblW w:w="4999"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7E0" w:firstRow="1" w:lastRow="1" w:firstColumn="1" w:lastColumn="1" w:noHBand="1" w:noVBand="1"/>
      </w:tblPr>
      <w:tblGrid>
        <w:gridCol w:w="1868"/>
        <w:gridCol w:w="1578"/>
        <w:gridCol w:w="2039"/>
        <w:gridCol w:w="1192"/>
        <w:gridCol w:w="1327"/>
        <w:gridCol w:w="1344"/>
      </w:tblGrid>
      <w:tr w:rsidR="00301EC9" w14:paraId="390F690F" w14:textId="77777777" w:rsidTr="009E76CE">
        <w:trPr>
          <w:ins w:id="70" w:author="Renata M. Diaz" w:date="2021-04-27T14:10:00Z"/>
        </w:trPr>
        <w:tc>
          <w:tcPr>
            <w:tcW w:w="0" w:type="auto"/>
            <w:vAlign w:val="bottom"/>
          </w:tcPr>
          <w:p w14:paraId="6545FF22" w14:textId="77777777" w:rsidR="00301EC9" w:rsidRDefault="00301EC9" w:rsidP="009E76CE">
            <w:pPr>
              <w:pStyle w:val="Compact"/>
              <w:rPr>
                <w:ins w:id="71" w:author="Renata M. Diaz" w:date="2021-04-27T14:10:00Z"/>
              </w:rPr>
            </w:pPr>
            <w:ins w:id="72" w:author="Renata M. Diaz" w:date="2021-04-27T14:10:00Z">
              <w:r>
                <w:t>Dataset</w:t>
              </w:r>
            </w:ins>
          </w:p>
        </w:tc>
        <w:tc>
          <w:tcPr>
            <w:tcW w:w="0" w:type="auto"/>
            <w:vAlign w:val="bottom"/>
          </w:tcPr>
          <w:p w14:paraId="4959A30D" w14:textId="77777777" w:rsidR="00301EC9" w:rsidRDefault="00301EC9" w:rsidP="009E76CE">
            <w:pPr>
              <w:pStyle w:val="Compact"/>
              <w:rPr>
                <w:ins w:id="73" w:author="Renata M. Diaz" w:date="2021-04-27T14:10:00Z"/>
              </w:rPr>
            </w:pPr>
            <w:ins w:id="74" w:author="Renata M. Diaz" w:date="2021-04-27T14:10:00Z">
              <w:r>
                <w:t>High dissimilarity</w:t>
              </w:r>
            </w:ins>
          </w:p>
        </w:tc>
        <w:tc>
          <w:tcPr>
            <w:tcW w:w="0" w:type="auto"/>
            <w:vAlign w:val="bottom"/>
          </w:tcPr>
          <w:p w14:paraId="0ED1128D" w14:textId="77777777" w:rsidR="00301EC9" w:rsidRDefault="00301EC9" w:rsidP="009E76CE">
            <w:pPr>
              <w:pStyle w:val="Compact"/>
              <w:rPr>
                <w:ins w:id="75" w:author="Renata M. Diaz" w:date="2021-04-27T14:10:00Z"/>
              </w:rPr>
            </w:pPr>
            <w:ins w:id="76" w:author="Renata M. Diaz" w:date="2021-04-27T14:10:00Z">
              <w:r>
                <w:t>High proportion of rare species</w:t>
              </w:r>
            </w:ins>
          </w:p>
        </w:tc>
        <w:tc>
          <w:tcPr>
            <w:tcW w:w="0" w:type="auto"/>
            <w:vAlign w:val="bottom"/>
          </w:tcPr>
          <w:p w14:paraId="05C1631F" w14:textId="77777777" w:rsidR="00301EC9" w:rsidRDefault="00301EC9" w:rsidP="009E76CE">
            <w:pPr>
              <w:pStyle w:val="Compact"/>
              <w:rPr>
                <w:ins w:id="77" w:author="Renata M. Diaz" w:date="2021-04-27T14:10:00Z"/>
              </w:rPr>
            </w:pPr>
            <w:ins w:id="78" w:author="Renata M. Diaz" w:date="2021-04-27T14:10:00Z">
              <w:r>
                <w:t>High skew</w:t>
              </w:r>
            </w:ins>
          </w:p>
        </w:tc>
        <w:tc>
          <w:tcPr>
            <w:tcW w:w="0" w:type="auto"/>
            <w:vAlign w:val="bottom"/>
          </w:tcPr>
          <w:p w14:paraId="67046311" w14:textId="77777777" w:rsidR="00301EC9" w:rsidRDefault="00301EC9" w:rsidP="009E76CE">
            <w:pPr>
              <w:pStyle w:val="Compact"/>
              <w:rPr>
                <w:ins w:id="79" w:author="Renata M. Diaz" w:date="2021-04-27T14:10:00Z"/>
              </w:rPr>
            </w:pPr>
            <w:ins w:id="80" w:author="Renata M. Diaz" w:date="2021-04-27T14:10:00Z">
              <w:r>
                <w:t>Low Simpson</w:t>
              </w:r>
            </w:ins>
          </w:p>
        </w:tc>
        <w:tc>
          <w:tcPr>
            <w:tcW w:w="0" w:type="auto"/>
            <w:vAlign w:val="bottom"/>
          </w:tcPr>
          <w:p w14:paraId="2E5975F8" w14:textId="77777777" w:rsidR="00301EC9" w:rsidRDefault="00301EC9" w:rsidP="009E76CE">
            <w:pPr>
              <w:pStyle w:val="Compact"/>
              <w:rPr>
                <w:ins w:id="81" w:author="Renata M. Diaz" w:date="2021-04-27T14:10:00Z"/>
              </w:rPr>
            </w:pPr>
            <w:ins w:id="82" w:author="Renata M. Diaz" w:date="2021-04-27T14:10:00Z">
              <w:r>
                <w:t>Low Shannon</w:t>
              </w:r>
            </w:ins>
          </w:p>
        </w:tc>
      </w:tr>
      <w:tr w:rsidR="00301EC9" w14:paraId="7DF48EB0" w14:textId="77777777" w:rsidTr="009E76CE">
        <w:trPr>
          <w:ins w:id="83" w:author="Renata M. Diaz" w:date="2021-04-27T14:10:00Z"/>
        </w:trPr>
        <w:tc>
          <w:tcPr>
            <w:tcW w:w="0" w:type="auto"/>
          </w:tcPr>
          <w:p w14:paraId="1F3E469C" w14:textId="77777777" w:rsidR="00301EC9" w:rsidRDefault="00301EC9" w:rsidP="009E76CE">
            <w:pPr>
              <w:pStyle w:val="Compact"/>
              <w:rPr>
                <w:ins w:id="84" w:author="Renata M. Diaz" w:date="2021-04-27T14:10:00Z"/>
              </w:rPr>
            </w:pPr>
            <w:ins w:id="85" w:author="Renata M. Diaz" w:date="2021-04-27T14:10:00Z">
              <w:r>
                <w:t>Breeding Bird Survey</w:t>
              </w:r>
            </w:ins>
          </w:p>
        </w:tc>
        <w:tc>
          <w:tcPr>
            <w:tcW w:w="0" w:type="auto"/>
          </w:tcPr>
          <w:p w14:paraId="33278033" w14:textId="77777777" w:rsidR="00301EC9" w:rsidRDefault="00301EC9" w:rsidP="009E76CE">
            <w:pPr>
              <w:pStyle w:val="Compact"/>
              <w:rPr>
                <w:ins w:id="86" w:author="Renata M. Diaz" w:date="2021-04-27T14:10:00Z"/>
              </w:rPr>
            </w:pPr>
            <w:ins w:id="87" w:author="Renata M. Diaz" w:date="2021-04-27T14:10:00Z">
              <w:r>
                <w:t>23%; n = 2773</w:t>
              </w:r>
            </w:ins>
          </w:p>
        </w:tc>
        <w:tc>
          <w:tcPr>
            <w:tcW w:w="0" w:type="auto"/>
          </w:tcPr>
          <w:p w14:paraId="0D6E00D8" w14:textId="77777777" w:rsidR="00301EC9" w:rsidRDefault="00301EC9" w:rsidP="009E76CE">
            <w:pPr>
              <w:pStyle w:val="Compact"/>
              <w:rPr>
                <w:ins w:id="88" w:author="Renata M. Diaz" w:date="2021-04-27T14:10:00Z"/>
              </w:rPr>
            </w:pPr>
            <w:ins w:id="89" w:author="Renata M. Diaz" w:date="2021-04-27T14:10:00Z">
              <w:r>
                <w:t>4.5%; n = 2773</w:t>
              </w:r>
            </w:ins>
          </w:p>
        </w:tc>
        <w:tc>
          <w:tcPr>
            <w:tcW w:w="0" w:type="auto"/>
          </w:tcPr>
          <w:p w14:paraId="5023098D" w14:textId="77777777" w:rsidR="00301EC9" w:rsidRDefault="00301EC9" w:rsidP="009E76CE">
            <w:pPr>
              <w:pStyle w:val="Compact"/>
              <w:rPr>
                <w:ins w:id="90" w:author="Renata M. Diaz" w:date="2021-04-27T14:10:00Z"/>
              </w:rPr>
            </w:pPr>
            <w:ins w:id="91" w:author="Renata M. Diaz" w:date="2021-04-27T14:10:00Z">
              <w:r>
                <w:t>9%; n = 2773</w:t>
              </w:r>
            </w:ins>
          </w:p>
        </w:tc>
        <w:tc>
          <w:tcPr>
            <w:tcW w:w="0" w:type="auto"/>
          </w:tcPr>
          <w:p w14:paraId="6B325111" w14:textId="77777777" w:rsidR="00301EC9" w:rsidRDefault="00301EC9" w:rsidP="009E76CE">
            <w:pPr>
              <w:pStyle w:val="Compact"/>
              <w:rPr>
                <w:ins w:id="92" w:author="Renata M. Diaz" w:date="2021-04-27T14:10:00Z"/>
              </w:rPr>
            </w:pPr>
            <w:ins w:id="93" w:author="Renata M. Diaz" w:date="2021-04-27T14:10:00Z">
              <w:r>
                <w:t>21%; n = 2773</w:t>
              </w:r>
            </w:ins>
          </w:p>
        </w:tc>
        <w:tc>
          <w:tcPr>
            <w:tcW w:w="0" w:type="auto"/>
          </w:tcPr>
          <w:p w14:paraId="045CFA22" w14:textId="77777777" w:rsidR="00301EC9" w:rsidRDefault="00301EC9" w:rsidP="009E76CE">
            <w:pPr>
              <w:pStyle w:val="Compact"/>
              <w:rPr>
                <w:ins w:id="94" w:author="Renata M. Diaz" w:date="2021-04-27T14:10:00Z"/>
              </w:rPr>
            </w:pPr>
            <w:ins w:id="95" w:author="Renata M. Diaz" w:date="2021-04-27T14:10:00Z">
              <w:r>
                <w:t>23%; n = 2773</w:t>
              </w:r>
            </w:ins>
          </w:p>
        </w:tc>
      </w:tr>
      <w:tr w:rsidR="00301EC9" w14:paraId="4F571954" w14:textId="77777777" w:rsidTr="009E76CE">
        <w:trPr>
          <w:ins w:id="96" w:author="Renata M. Diaz" w:date="2021-04-27T14:10:00Z"/>
        </w:trPr>
        <w:tc>
          <w:tcPr>
            <w:tcW w:w="0" w:type="auto"/>
          </w:tcPr>
          <w:p w14:paraId="2A12F9D0" w14:textId="77777777" w:rsidR="00301EC9" w:rsidRDefault="00301EC9" w:rsidP="009E76CE">
            <w:pPr>
              <w:pStyle w:val="Compact"/>
              <w:rPr>
                <w:ins w:id="97" w:author="Renata M. Diaz" w:date="2021-04-27T14:10:00Z"/>
              </w:rPr>
            </w:pPr>
            <w:ins w:id="98" w:author="Renata M. Diaz" w:date="2021-04-27T14:10:00Z">
              <w:r>
                <w:t>FIA</w:t>
              </w:r>
            </w:ins>
          </w:p>
        </w:tc>
        <w:tc>
          <w:tcPr>
            <w:tcW w:w="0" w:type="auto"/>
          </w:tcPr>
          <w:p w14:paraId="35066E6A" w14:textId="77777777" w:rsidR="00301EC9" w:rsidRDefault="00301EC9" w:rsidP="009E76CE">
            <w:pPr>
              <w:pStyle w:val="Compact"/>
              <w:rPr>
                <w:ins w:id="99" w:author="Renata M. Diaz" w:date="2021-04-27T14:10:00Z"/>
              </w:rPr>
            </w:pPr>
            <w:ins w:id="100" w:author="Renata M. Diaz" w:date="2021-04-27T14:10:00Z">
              <w:r>
                <w:t>7.2%; n = 18447</w:t>
              </w:r>
            </w:ins>
          </w:p>
        </w:tc>
        <w:tc>
          <w:tcPr>
            <w:tcW w:w="0" w:type="auto"/>
          </w:tcPr>
          <w:p w14:paraId="52C6A7C8" w14:textId="77777777" w:rsidR="00301EC9" w:rsidRDefault="00301EC9" w:rsidP="009E76CE">
            <w:pPr>
              <w:pStyle w:val="Compact"/>
              <w:rPr>
                <w:ins w:id="101" w:author="Renata M. Diaz" w:date="2021-04-27T14:10:00Z"/>
              </w:rPr>
            </w:pPr>
            <w:ins w:id="102" w:author="Renata M. Diaz" w:date="2021-04-27T14:10:00Z">
              <w:r>
                <w:t>1.4%; n = 17410</w:t>
              </w:r>
            </w:ins>
          </w:p>
        </w:tc>
        <w:tc>
          <w:tcPr>
            <w:tcW w:w="0" w:type="auto"/>
          </w:tcPr>
          <w:p w14:paraId="2A1F843E" w14:textId="77777777" w:rsidR="00301EC9" w:rsidRDefault="00301EC9" w:rsidP="009E76CE">
            <w:pPr>
              <w:pStyle w:val="Compact"/>
              <w:rPr>
                <w:ins w:id="103" w:author="Renata M. Diaz" w:date="2021-04-27T14:10:00Z"/>
              </w:rPr>
            </w:pPr>
            <w:ins w:id="104" w:author="Renata M. Diaz" w:date="2021-04-27T14:10:00Z">
              <w:r>
                <w:t>2.8%; n = 17410</w:t>
              </w:r>
            </w:ins>
          </w:p>
        </w:tc>
        <w:tc>
          <w:tcPr>
            <w:tcW w:w="0" w:type="auto"/>
          </w:tcPr>
          <w:p w14:paraId="1620F72C" w14:textId="77777777" w:rsidR="00301EC9" w:rsidRDefault="00301EC9" w:rsidP="009E76CE">
            <w:pPr>
              <w:pStyle w:val="Compact"/>
              <w:rPr>
                <w:ins w:id="105" w:author="Renata M. Diaz" w:date="2021-04-27T14:10:00Z"/>
              </w:rPr>
            </w:pPr>
            <w:ins w:id="106" w:author="Renata M. Diaz" w:date="2021-04-27T14:10:00Z">
              <w:r>
                <w:t>5.8%; n = 17410</w:t>
              </w:r>
            </w:ins>
          </w:p>
        </w:tc>
        <w:tc>
          <w:tcPr>
            <w:tcW w:w="0" w:type="auto"/>
          </w:tcPr>
          <w:p w14:paraId="09B712C1" w14:textId="77777777" w:rsidR="00301EC9" w:rsidRDefault="00301EC9" w:rsidP="009E76CE">
            <w:pPr>
              <w:pStyle w:val="Compact"/>
              <w:rPr>
                <w:ins w:id="107" w:author="Renata M. Diaz" w:date="2021-04-27T14:10:00Z"/>
              </w:rPr>
            </w:pPr>
            <w:ins w:id="108" w:author="Renata M. Diaz" w:date="2021-04-27T14:10:00Z">
              <w:r>
                <w:t>5.5%; n = 17410</w:t>
              </w:r>
            </w:ins>
          </w:p>
        </w:tc>
      </w:tr>
      <w:tr w:rsidR="00301EC9" w14:paraId="1F6EFA0D" w14:textId="77777777" w:rsidTr="009E76CE">
        <w:trPr>
          <w:ins w:id="109" w:author="Renata M. Diaz" w:date="2021-04-27T14:10:00Z"/>
        </w:trPr>
        <w:tc>
          <w:tcPr>
            <w:tcW w:w="0" w:type="auto"/>
          </w:tcPr>
          <w:p w14:paraId="5B739397" w14:textId="77777777" w:rsidR="00301EC9" w:rsidRDefault="00301EC9" w:rsidP="009E76CE">
            <w:pPr>
              <w:pStyle w:val="Compact"/>
              <w:rPr>
                <w:ins w:id="110" w:author="Renata M. Diaz" w:date="2021-04-27T14:10:00Z"/>
              </w:rPr>
            </w:pPr>
            <w:ins w:id="111" w:author="Renata M. Diaz" w:date="2021-04-27T14:10:00Z">
              <w:r>
                <w:t>Gentry</w:t>
              </w:r>
            </w:ins>
          </w:p>
        </w:tc>
        <w:tc>
          <w:tcPr>
            <w:tcW w:w="0" w:type="auto"/>
          </w:tcPr>
          <w:p w14:paraId="7BF1ED28" w14:textId="77777777" w:rsidR="00301EC9" w:rsidRDefault="00301EC9" w:rsidP="009E76CE">
            <w:pPr>
              <w:pStyle w:val="Compact"/>
              <w:rPr>
                <w:ins w:id="112" w:author="Renata M. Diaz" w:date="2021-04-27T14:10:00Z"/>
              </w:rPr>
            </w:pPr>
            <w:ins w:id="113" w:author="Renata M. Diaz" w:date="2021-04-27T14:10:00Z">
              <w:r>
                <w:t>34%; n = 224</w:t>
              </w:r>
            </w:ins>
          </w:p>
        </w:tc>
        <w:tc>
          <w:tcPr>
            <w:tcW w:w="0" w:type="auto"/>
          </w:tcPr>
          <w:p w14:paraId="0B24078D" w14:textId="77777777" w:rsidR="00301EC9" w:rsidRDefault="00301EC9" w:rsidP="009E76CE">
            <w:pPr>
              <w:pStyle w:val="Compact"/>
              <w:rPr>
                <w:ins w:id="114" w:author="Renata M. Diaz" w:date="2021-04-27T14:10:00Z"/>
              </w:rPr>
            </w:pPr>
            <w:ins w:id="115" w:author="Renata M. Diaz" w:date="2021-04-27T14:10:00Z">
              <w:r>
                <w:t>0.9%; n = 223</w:t>
              </w:r>
            </w:ins>
          </w:p>
        </w:tc>
        <w:tc>
          <w:tcPr>
            <w:tcW w:w="0" w:type="auto"/>
          </w:tcPr>
          <w:p w14:paraId="004274FB" w14:textId="77777777" w:rsidR="00301EC9" w:rsidRDefault="00301EC9" w:rsidP="009E76CE">
            <w:pPr>
              <w:pStyle w:val="Compact"/>
              <w:rPr>
                <w:ins w:id="116" w:author="Renata M. Diaz" w:date="2021-04-27T14:10:00Z"/>
              </w:rPr>
            </w:pPr>
            <w:ins w:id="117" w:author="Renata M. Diaz" w:date="2021-04-27T14:10:00Z">
              <w:r>
                <w:t>11%; n = 223</w:t>
              </w:r>
            </w:ins>
          </w:p>
        </w:tc>
        <w:tc>
          <w:tcPr>
            <w:tcW w:w="0" w:type="auto"/>
          </w:tcPr>
          <w:p w14:paraId="108E82F9" w14:textId="77777777" w:rsidR="00301EC9" w:rsidRDefault="00301EC9" w:rsidP="009E76CE">
            <w:pPr>
              <w:pStyle w:val="Compact"/>
              <w:rPr>
                <w:ins w:id="118" w:author="Renata M. Diaz" w:date="2021-04-27T14:10:00Z"/>
              </w:rPr>
            </w:pPr>
            <w:ins w:id="119" w:author="Renata M. Diaz" w:date="2021-04-27T14:10:00Z">
              <w:r>
                <w:t>9.9%; n = 223</w:t>
              </w:r>
            </w:ins>
          </w:p>
        </w:tc>
        <w:tc>
          <w:tcPr>
            <w:tcW w:w="0" w:type="auto"/>
          </w:tcPr>
          <w:p w14:paraId="4643505E" w14:textId="77777777" w:rsidR="00301EC9" w:rsidRDefault="00301EC9" w:rsidP="009E76CE">
            <w:pPr>
              <w:pStyle w:val="Compact"/>
              <w:rPr>
                <w:ins w:id="120" w:author="Renata M. Diaz" w:date="2021-04-27T14:10:00Z"/>
              </w:rPr>
            </w:pPr>
            <w:ins w:id="121" w:author="Renata M. Diaz" w:date="2021-04-27T14:10:00Z">
              <w:r>
                <w:t>7.6%; n = 223</w:t>
              </w:r>
            </w:ins>
          </w:p>
        </w:tc>
      </w:tr>
      <w:tr w:rsidR="00301EC9" w14:paraId="17E5B311" w14:textId="77777777" w:rsidTr="009E76CE">
        <w:trPr>
          <w:ins w:id="122" w:author="Renata M. Diaz" w:date="2021-04-27T14:10:00Z"/>
        </w:trPr>
        <w:tc>
          <w:tcPr>
            <w:tcW w:w="0" w:type="auto"/>
          </w:tcPr>
          <w:p w14:paraId="7F7B90D9" w14:textId="77777777" w:rsidR="00301EC9" w:rsidRDefault="00301EC9" w:rsidP="009E76CE">
            <w:pPr>
              <w:pStyle w:val="Compact"/>
              <w:rPr>
                <w:ins w:id="123" w:author="Renata M. Diaz" w:date="2021-04-27T14:10:00Z"/>
              </w:rPr>
            </w:pPr>
            <w:ins w:id="124" w:author="Renata M. Diaz" w:date="2021-04-27T14:10:00Z">
              <w:r>
                <w:t>Mammal Communities</w:t>
              </w:r>
            </w:ins>
          </w:p>
        </w:tc>
        <w:tc>
          <w:tcPr>
            <w:tcW w:w="0" w:type="auto"/>
          </w:tcPr>
          <w:p w14:paraId="4270C3A7" w14:textId="77777777" w:rsidR="00301EC9" w:rsidRDefault="00301EC9" w:rsidP="009E76CE">
            <w:pPr>
              <w:pStyle w:val="Compact"/>
              <w:rPr>
                <w:ins w:id="125" w:author="Renata M. Diaz" w:date="2021-04-27T14:10:00Z"/>
              </w:rPr>
            </w:pPr>
            <w:ins w:id="126" w:author="Renata M. Diaz" w:date="2021-04-27T14:10:00Z">
              <w:r>
                <w:t>32%; n = 552</w:t>
              </w:r>
            </w:ins>
          </w:p>
        </w:tc>
        <w:tc>
          <w:tcPr>
            <w:tcW w:w="0" w:type="auto"/>
          </w:tcPr>
          <w:p w14:paraId="7B0EAA04" w14:textId="77777777" w:rsidR="00301EC9" w:rsidRDefault="00301EC9" w:rsidP="009E76CE">
            <w:pPr>
              <w:pStyle w:val="Compact"/>
              <w:rPr>
                <w:ins w:id="127" w:author="Renata M. Diaz" w:date="2021-04-27T14:10:00Z"/>
              </w:rPr>
            </w:pPr>
            <w:ins w:id="128" w:author="Renata M. Diaz" w:date="2021-04-27T14:10:00Z">
              <w:r>
                <w:t>13%; n = 511</w:t>
              </w:r>
            </w:ins>
          </w:p>
        </w:tc>
        <w:tc>
          <w:tcPr>
            <w:tcW w:w="0" w:type="auto"/>
          </w:tcPr>
          <w:p w14:paraId="7C9D5F2C" w14:textId="77777777" w:rsidR="00301EC9" w:rsidRDefault="00301EC9" w:rsidP="009E76CE">
            <w:pPr>
              <w:pStyle w:val="Compact"/>
              <w:rPr>
                <w:ins w:id="129" w:author="Renata M. Diaz" w:date="2021-04-27T14:10:00Z"/>
              </w:rPr>
            </w:pPr>
            <w:ins w:id="130" w:author="Renata M. Diaz" w:date="2021-04-27T14:10:00Z">
              <w:r>
                <w:t>12%; n = 505</w:t>
              </w:r>
            </w:ins>
          </w:p>
        </w:tc>
        <w:tc>
          <w:tcPr>
            <w:tcW w:w="0" w:type="auto"/>
          </w:tcPr>
          <w:p w14:paraId="3C5927C6" w14:textId="77777777" w:rsidR="00301EC9" w:rsidRDefault="00301EC9" w:rsidP="009E76CE">
            <w:pPr>
              <w:pStyle w:val="Compact"/>
              <w:rPr>
                <w:ins w:id="131" w:author="Renata M. Diaz" w:date="2021-04-27T14:10:00Z"/>
              </w:rPr>
            </w:pPr>
            <w:ins w:id="132" w:author="Renata M. Diaz" w:date="2021-04-27T14:10:00Z">
              <w:r>
                <w:t>28%; n = 511</w:t>
              </w:r>
            </w:ins>
          </w:p>
        </w:tc>
        <w:tc>
          <w:tcPr>
            <w:tcW w:w="0" w:type="auto"/>
          </w:tcPr>
          <w:p w14:paraId="4357BC75" w14:textId="77777777" w:rsidR="00301EC9" w:rsidRDefault="00301EC9" w:rsidP="009E76CE">
            <w:pPr>
              <w:pStyle w:val="Compact"/>
              <w:rPr>
                <w:ins w:id="133" w:author="Renata M. Diaz" w:date="2021-04-27T14:10:00Z"/>
              </w:rPr>
            </w:pPr>
            <w:ins w:id="134" w:author="Renata M. Diaz" w:date="2021-04-27T14:10:00Z">
              <w:r>
                <w:t>30%; n = 511</w:t>
              </w:r>
            </w:ins>
          </w:p>
        </w:tc>
      </w:tr>
      <w:tr w:rsidR="00301EC9" w14:paraId="6D7030C7" w14:textId="77777777" w:rsidTr="009E76CE">
        <w:trPr>
          <w:ins w:id="135" w:author="Renata M. Diaz" w:date="2021-04-27T14:10:00Z"/>
        </w:trPr>
        <w:tc>
          <w:tcPr>
            <w:tcW w:w="0" w:type="auto"/>
          </w:tcPr>
          <w:p w14:paraId="62134F7E" w14:textId="77777777" w:rsidR="00301EC9" w:rsidRDefault="00301EC9" w:rsidP="009E76CE">
            <w:pPr>
              <w:pStyle w:val="Compact"/>
              <w:rPr>
                <w:ins w:id="136" w:author="Renata M. Diaz" w:date="2021-04-27T14:10:00Z"/>
              </w:rPr>
            </w:pPr>
            <w:ins w:id="137" w:author="Renata M. Diaz" w:date="2021-04-27T14:10:00Z">
              <w:r>
                <w:t>Misc. Abundance</w:t>
              </w:r>
            </w:ins>
          </w:p>
        </w:tc>
        <w:tc>
          <w:tcPr>
            <w:tcW w:w="0" w:type="auto"/>
          </w:tcPr>
          <w:p w14:paraId="19DD7715" w14:textId="77777777" w:rsidR="00301EC9" w:rsidRDefault="00301EC9" w:rsidP="009E76CE">
            <w:pPr>
              <w:pStyle w:val="Compact"/>
              <w:rPr>
                <w:ins w:id="138" w:author="Renata M. Diaz" w:date="2021-04-27T14:10:00Z"/>
              </w:rPr>
            </w:pPr>
            <w:ins w:id="139" w:author="Renata M. Diaz" w:date="2021-04-27T14:10:00Z">
              <w:r>
                <w:t>59%; n = 494</w:t>
              </w:r>
            </w:ins>
          </w:p>
        </w:tc>
        <w:tc>
          <w:tcPr>
            <w:tcW w:w="0" w:type="auto"/>
          </w:tcPr>
          <w:p w14:paraId="602E2017" w14:textId="77777777" w:rsidR="00301EC9" w:rsidRDefault="00301EC9" w:rsidP="009E76CE">
            <w:pPr>
              <w:pStyle w:val="Compact"/>
              <w:rPr>
                <w:ins w:id="140" w:author="Renata M. Diaz" w:date="2021-04-27T14:10:00Z"/>
              </w:rPr>
            </w:pPr>
            <w:ins w:id="141" w:author="Renata M. Diaz" w:date="2021-04-27T14:10:00Z">
              <w:r>
                <w:t>27%; n = 486</w:t>
              </w:r>
            </w:ins>
          </w:p>
        </w:tc>
        <w:tc>
          <w:tcPr>
            <w:tcW w:w="0" w:type="auto"/>
          </w:tcPr>
          <w:p w14:paraId="64920CC9" w14:textId="77777777" w:rsidR="00301EC9" w:rsidRDefault="00301EC9" w:rsidP="009E76CE">
            <w:pPr>
              <w:pStyle w:val="Compact"/>
              <w:rPr>
                <w:ins w:id="142" w:author="Renata M. Diaz" w:date="2021-04-27T14:10:00Z"/>
              </w:rPr>
            </w:pPr>
            <w:ins w:id="143" w:author="Renata M. Diaz" w:date="2021-04-27T14:10:00Z">
              <w:r>
                <w:t>27%; n = 484</w:t>
              </w:r>
            </w:ins>
          </w:p>
        </w:tc>
        <w:tc>
          <w:tcPr>
            <w:tcW w:w="0" w:type="auto"/>
          </w:tcPr>
          <w:p w14:paraId="52017394" w14:textId="77777777" w:rsidR="00301EC9" w:rsidRDefault="00301EC9" w:rsidP="009E76CE">
            <w:pPr>
              <w:pStyle w:val="Compact"/>
              <w:rPr>
                <w:ins w:id="144" w:author="Renata M. Diaz" w:date="2021-04-27T14:10:00Z"/>
              </w:rPr>
            </w:pPr>
            <w:ins w:id="145" w:author="Renata M. Diaz" w:date="2021-04-27T14:10:00Z">
              <w:r>
                <w:t>53%; n = 486</w:t>
              </w:r>
            </w:ins>
          </w:p>
        </w:tc>
        <w:tc>
          <w:tcPr>
            <w:tcW w:w="0" w:type="auto"/>
          </w:tcPr>
          <w:p w14:paraId="1CBBD893" w14:textId="77777777" w:rsidR="00301EC9" w:rsidRDefault="00301EC9" w:rsidP="009E76CE">
            <w:pPr>
              <w:pStyle w:val="Compact"/>
              <w:rPr>
                <w:ins w:id="146" w:author="Renata M. Diaz" w:date="2021-04-27T14:10:00Z"/>
              </w:rPr>
            </w:pPr>
            <w:ins w:id="147" w:author="Renata M. Diaz" w:date="2021-04-27T14:10:00Z">
              <w:r>
                <w:t>56%; n = 486</w:t>
              </w:r>
            </w:ins>
          </w:p>
        </w:tc>
      </w:tr>
    </w:tbl>
    <w:p w14:paraId="040C3709" w14:textId="77777777" w:rsidR="00301EC9" w:rsidRDefault="00301EC9" w:rsidP="00301EC9">
      <w:pPr>
        <w:pStyle w:val="BodyText"/>
        <w:rPr>
          <w:ins w:id="148" w:author="Renata M. Diaz" w:date="2021-04-27T14:10:00Z"/>
        </w:rPr>
      </w:pPr>
      <w:ins w:id="149" w:author="Renata M. Diaz" w:date="2021-04-27T14:10:00Z">
        <w:r>
          <w:rPr>
            <w:b/>
          </w:rPr>
          <w:t>Table 1.</w:t>
        </w:r>
        <w:r>
          <w:t xml:space="preserve"> Proportions of extreme values for percentile scores for observed SADs compared to samples from the feasible set. For dissimilarity, this is the proportion of percentile scores &gt;95; by chance, ~5% of scores should be in this extreme. For all other metrics, this is the proportion &lt;2.5 or &gt;97.5; by chance ~2.5% of scores should be in </w:t>
        </w:r>
        <w:proofErr w:type="gramStart"/>
        <w:r>
          <w:t>either extreme</w:t>
        </w:r>
        <w:proofErr w:type="gramEnd"/>
        <w:r>
          <w:t>. n refers to the number of communities included for each dataset for each metric. The proportions shown are for the directions of effects observed for most datasets; for the opposite-direction effects, see Table S5.</w:t>
        </w:r>
      </w:ins>
    </w:p>
    <w:p w14:paraId="0ABA36D8" w14:textId="77777777" w:rsidR="00301EC9" w:rsidRPr="00301EC9" w:rsidRDefault="00301EC9" w:rsidP="003B5354">
      <w:pPr>
        <w:spacing w:line="480" w:lineRule="auto"/>
        <w:rPr>
          <w:rFonts w:asciiTheme="majorHAnsi" w:hAnsiTheme="majorHAnsi" w:cstheme="majorHAnsi"/>
          <w:b/>
          <w:bCs/>
          <w:rPrChange w:id="150" w:author="Renata M. Diaz" w:date="2021-04-27T14:10:00Z">
            <w:rPr>
              <w:rFonts w:asciiTheme="majorHAnsi" w:hAnsiTheme="majorHAnsi" w:cstheme="majorHAnsi"/>
            </w:rPr>
          </w:rPrChange>
        </w:rPr>
      </w:pPr>
    </w:p>
    <w:sectPr w:rsidR="00301EC9" w:rsidRPr="00301EC9" w:rsidSect="00343F80">
      <w:headerReference w:type="default" r:id="rId29"/>
      <w:headerReference w:type="first" r:id="rId30"/>
      <w:pgSz w:w="12240" w:h="15840"/>
      <w:pgMar w:top="1440" w:right="1440" w:bottom="1440" w:left="1440" w:header="720" w:footer="720" w:gutter="0"/>
      <w:lnNumType w:countBy="1" w:restart="continuous"/>
      <w:cols w:space="720"/>
      <w:titlePg/>
      <w:docGrid w:linePitch="360"/>
    </w:sectPr>
  </w:body>
</w:document>
</file>

<file path=word/customizations.xml><?xml version="1.0" encoding="utf-8"?>
<wne:tcg xmlns:r="http://schemas.openxmlformats.org/officeDocument/2006/relationships" xmlns:wne="http://schemas.microsoft.com/office/word/2006/wordml">
  <wne:keymaps>
    <wne:keymap wne:kcmPrimary="0543">
      <wne:fci wne:fciName="InsertAnnotation" wne:swArg="0000"/>
    </wne:keymap>
  </wne:keymap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DC71CAA" w14:textId="77777777" w:rsidR="006D54EA" w:rsidRDefault="006D54EA" w:rsidP="0091663F">
      <w:pPr>
        <w:spacing w:after="0" w:line="240" w:lineRule="auto"/>
      </w:pPr>
      <w:r>
        <w:separator/>
      </w:r>
    </w:p>
  </w:endnote>
  <w:endnote w:type="continuationSeparator" w:id="0">
    <w:p w14:paraId="4184B2BD" w14:textId="77777777" w:rsidR="006D54EA" w:rsidRDefault="006D54EA" w:rsidP="0091663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Light">
    <w:panose1 w:val="020F03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03E1B02" w14:textId="77777777" w:rsidR="006D54EA" w:rsidRDefault="006D54EA" w:rsidP="0091663F">
      <w:pPr>
        <w:spacing w:after="0" w:line="240" w:lineRule="auto"/>
      </w:pPr>
      <w:r>
        <w:separator/>
      </w:r>
    </w:p>
  </w:footnote>
  <w:footnote w:type="continuationSeparator" w:id="0">
    <w:p w14:paraId="621A2F07" w14:textId="77777777" w:rsidR="006D54EA" w:rsidRDefault="006D54EA" w:rsidP="0091663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067996719"/>
      <w:docPartObj>
        <w:docPartGallery w:val="Page Numbers (Top of Page)"/>
        <w:docPartUnique/>
      </w:docPartObj>
    </w:sdtPr>
    <w:sdtEndPr>
      <w:rPr>
        <w:noProof/>
      </w:rPr>
    </w:sdtEndPr>
    <w:sdtContent>
      <w:p w14:paraId="390B7106" w14:textId="06EFA083" w:rsidR="00A15DAE" w:rsidRPr="006361DB" w:rsidRDefault="00A15DAE" w:rsidP="006361DB">
        <w:pPr>
          <w:rPr>
            <w:rFonts w:asciiTheme="majorHAnsi" w:eastAsia="Times New Roman" w:hAnsiTheme="majorHAnsi" w:cstheme="majorHAnsi"/>
          </w:rPr>
        </w:pPr>
        <w:r w:rsidRPr="00E414E9">
          <w:fldChar w:fldCharType="begin"/>
        </w:r>
        <w:r w:rsidRPr="00E414E9">
          <w:instrText xml:space="preserve"> PAGE   \* MERGEFORMAT </w:instrText>
        </w:r>
        <w:r w:rsidRPr="00E414E9">
          <w:fldChar w:fldCharType="separate"/>
        </w:r>
        <w:r w:rsidRPr="00E414E9">
          <w:rPr>
            <w:noProof/>
          </w:rPr>
          <w:t>2</w:t>
        </w:r>
        <w:r w:rsidRPr="00E414E9">
          <w:rPr>
            <w:noProof/>
          </w:rPr>
          <w:fldChar w:fldCharType="end"/>
        </w:r>
        <w:r w:rsidRPr="00E414E9">
          <w:rPr>
            <w:noProof/>
          </w:rPr>
          <w:t xml:space="preserve"> </w:t>
        </w:r>
        <w:r>
          <w:rPr>
            <w:noProof/>
          </w:rPr>
          <w:tab/>
        </w:r>
        <w:r>
          <w:rPr>
            <w:noProof/>
          </w:rPr>
          <w:tab/>
        </w:r>
        <w:r>
          <w:rPr>
            <w:noProof/>
          </w:rPr>
          <w:tab/>
        </w:r>
        <w:r>
          <w:rPr>
            <w:noProof/>
          </w:rPr>
          <w:tab/>
        </w:r>
        <w:r>
          <w:rPr>
            <w:noProof/>
          </w:rPr>
          <w:tab/>
        </w:r>
        <w:r>
          <w:rPr>
            <w:noProof/>
          </w:rPr>
          <w:tab/>
        </w:r>
        <w:r>
          <w:rPr>
            <w:noProof/>
          </w:rPr>
          <w:tab/>
        </w:r>
        <w:r>
          <w:rPr>
            <w:noProof/>
          </w:rPr>
          <w:tab/>
        </w:r>
        <w:r w:rsidRPr="00130C49">
          <w:rPr>
            <w:rFonts w:asciiTheme="majorHAnsi" w:eastAsia="Times New Roman" w:hAnsiTheme="majorHAnsi" w:cstheme="majorHAnsi"/>
          </w:rPr>
          <w:t>SADs deviate from statistical baselines</w:t>
        </w:r>
      </w:p>
    </w:sdtContent>
  </w:sdt>
  <w:p w14:paraId="4EBACEEC" w14:textId="77777777" w:rsidR="00A15DAE" w:rsidRDefault="00A15DA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DFB47A8" w14:textId="2DA0439B" w:rsidR="00A15DAE" w:rsidRDefault="00A15DAE">
    <w:pPr>
      <w:pStyle w:val="Header"/>
    </w:pPr>
    <w:r>
      <w:t>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A7D5E5A"/>
    <w:multiLevelType w:val="hybridMultilevel"/>
    <w:tmpl w:val="06424CB0"/>
    <w:lvl w:ilvl="0" w:tplc="7E8093A0">
      <w:start w:val="95"/>
      <w:numFmt w:val="bullet"/>
      <w:lvlText w:val="-"/>
      <w:lvlJc w:val="left"/>
      <w:pPr>
        <w:ind w:left="720" w:hanging="360"/>
      </w:pPr>
      <w:rPr>
        <w:rFonts w:ascii="Calibri Light" w:eastAsia="Times New Roman" w:hAnsi="Calibri Light" w:cs="Calibri Light"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AA03238"/>
    <w:multiLevelType w:val="hybridMultilevel"/>
    <w:tmpl w:val="8A3CBF3C"/>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1B0A0DFB"/>
    <w:multiLevelType w:val="hybridMultilevel"/>
    <w:tmpl w:val="137E34A2"/>
    <w:lvl w:ilvl="0" w:tplc="14B605A6">
      <w:start w:val="95"/>
      <w:numFmt w:val="bullet"/>
      <w:lvlText w:val="-"/>
      <w:lvlJc w:val="left"/>
      <w:pPr>
        <w:ind w:left="720" w:hanging="360"/>
      </w:pPr>
      <w:rPr>
        <w:rFonts w:ascii="Calibri Light" w:eastAsia="Times New Roman" w:hAnsi="Calibri Light" w:cs="Calibri Light"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CF961FC"/>
    <w:multiLevelType w:val="hybridMultilevel"/>
    <w:tmpl w:val="6CC2E6B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B0A0B8F"/>
    <w:multiLevelType w:val="hybridMultilevel"/>
    <w:tmpl w:val="C3064F86"/>
    <w:lvl w:ilvl="0" w:tplc="FC7E188A">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BF36244"/>
    <w:multiLevelType w:val="hybridMultilevel"/>
    <w:tmpl w:val="E902A230"/>
    <w:lvl w:ilvl="0" w:tplc="7C48627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39000DD"/>
    <w:multiLevelType w:val="hybridMultilevel"/>
    <w:tmpl w:val="77FC7AC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15:restartNumberingAfterBreak="0">
    <w:nsid w:val="5B2E4285"/>
    <w:multiLevelType w:val="hybridMultilevel"/>
    <w:tmpl w:val="66D0BCF8"/>
    <w:lvl w:ilvl="0" w:tplc="4606D86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C2306CC"/>
    <w:multiLevelType w:val="hybridMultilevel"/>
    <w:tmpl w:val="27AC63A8"/>
    <w:lvl w:ilvl="0" w:tplc="BEE60578">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6CE29BB"/>
    <w:multiLevelType w:val="hybridMultilevel"/>
    <w:tmpl w:val="596029BE"/>
    <w:lvl w:ilvl="0" w:tplc="258E44A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7F037856"/>
    <w:multiLevelType w:val="hybridMultilevel"/>
    <w:tmpl w:val="18026632"/>
    <w:lvl w:ilvl="0" w:tplc="F64096B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6"/>
  </w:num>
  <w:num w:numId="3">
    <w:abstractNumId w:val="1"/>
  </w:num>
  <w:num w:numId="4">
    <w:abstractNumId w:val="5"/>
  </w:num>
  <w:num w:numId="5">
    <w:abstractNumId w:val="0"/>
  </w:num>
  <w:num w:numId="6">
    <w:abstractNumId w:val="2"/>
  </w:num>
  <w:num w:numId="7">
    <w:abstractNumId w:val="9"/>
  </w:num>
  <w:num w:numId="8">
    <w:abstractNumId w:val="10"/>
  </w:num>
  <w:num w:numId="9">
    <w:abstractNumId w:val="4"/>
  </w:num>
  <w:num w:numId="10">
    <w:abstractNumId w:val="7"/>
  </w:num>
  <w:num w:numId="1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proofState w:spelling="clean" w:grammar="clean"/>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4DC72D46"/>
    <w:rsid w:val="000005C2"/>
    <w:rsid w:val="00001239"/>
    <w:rsid w:val="00001B71"/>
    <w:rsid w:val="00001BC4"/>
    <w:rsid w:val="00002074"/>
    <w:rsid w:val="00005240"/>
    <w:rsid w:val="0000560A"/>
    <w:rsid w:val="00005B03"/>
    <w:rsid w:val="00005F4B"/>
    <w:rsid w:val="0000603B"/>
    <w:rsid w:val="00006741"/>
    <w:rsid w:val="00007697"/>
    <w:rsid w:val="00010A3F"/>
    <w:rsid w:val="00010B06"/>
    <w:rsid w:val="000120D5"/>
    <w:rsid w:val="00012393"/>
    <w:rsid w:val="0001250D"/>
    <w:rsid w:val="00013C16"/>
    <w:rsid w:val="00013F4F"/>
    <w:rsid w:val="0001472B"/>
    <w:rsid w:val="00014EC1"/>
    <w:rsid w:val="00015878"/>
    <w:rsid w:val="00016C7F"/>
    <w:rsid w:val="00017D5C"/>
    <w:rsid w:val="00017FD3"/>
    <w:rsid w:val="0002001F"/>
    <w:rsid w:val="00020D0A"/>
    <w:rsid w:val="00020D45"/>
    <w:rsid w:val="00021897"/>
    <w:rsid w:val="0002192F"/>
    <w:rsid w:val="00021C8D"/>
    <w:rsid w:val="0002208D"/>
    <w:rsid w:val="00023887"/>
    <w:rsid w:val="000238F9"/>
    <w:rsid w:val="00026B61"/>
    <w:rsid w:val="00027BE2"/>
    <w:rsid w:val="00030210"/>
    <w:rsid w:val="00031C94"/>
    <w:rsid w:val="00032BBD"/>
    <w:rsid w:val="000335D6"/>
    <w:rsid w:val="0003407A"/>
    <w:rsid w:val="00034144"/>
    <w:rsid w:val="00034941"/>
    <w:rsid w:val="00034D3D"/>
    <w:rsid w:val="0003558D"/>
    <w:rsid w:val="000359D8"/>
    <w:rsid w:val="000359F5"/>
    <w:rsid w:val="00036099"/>
    <w:rsid w:val="00036391"/>
    <w:rsid w:val="00036686"/>
    <w:rsid w:val="00036D95"/>
    <w:rsid w:val="00037309"/>
    <w:rsid w:val="00037800"/>
    <w:rsid w:val="00037B65"/>
    <w:rsid w:val="00040946"/>
    <w:rsid w:val="00040FCD"/>
    <w:rsid w:val="00041329"/>
    <w:rsid w:val="000415EF"/>
    <w:rsid w:val="00041A6D"/>
    <w:rsid w:val="00042530"/>
    <w:rsid w:val="000433BC"/>
    <w:rsid w:val="00043490"/>
    <w:rsid w:val="00044230"/>
    <w:rsid w:val="00044398"/>
    <w:rsid w:val="00044711"/>
    <w:rsid w:val="00044CD6"/>
    <w:rsid w:val="00044F1E"/>
    <w:rsid w:val="00045776"/>
    <w:rsid w:val="00045DA9"/>
    <w:rsid w:val="00045E9A"/>
    <w:rsid w:val="00045E9D"/>
    <w:rsid w:val="000469DD"/>
    <w:rsid w:val="0004770C"/>
    <w:rsid w:val="00050375"/>
    <w:rsid w:val="00050494"/>
    <w:rsid w:val="00050AC1"/>
    <w:rsid w:val="00050D29"/>
    <w:rsid w:val="00051004"/>
    <w:rsid w:val="0005178C"/>
    <w:rsid w:val="00053E72"/>
    <w:rsid w:val="0005421F"/>
    <w:rsid w:val="0005569A"/>
    <w:rsid w:val="000564B5"/>
    <w:rsid w:val="00056C4C"/>
    <w:rsid w:val="0005721A"/>
    <w:rsid w:val="000572F4"/>
    <w:rsid w:val="00057428"/>
    <w:rsid w:val="0006004F"/>
    <w:rsid w:val="00060335"/>
    <w:rsid w:val="000604BC"/>
    <w:rsid w:val="000605D0"/>
    <w:rsid w:val="000605DA"/>
    <w:rsid w:val="00061317"/>
    <w:rsid w:val="00062509"/>
    <w:rsid w:val="000629E1"/>
    <w:rsid w:val="00062AE0"/>
    <w:rsid w:val="00062F7A"/>
    <w:rsid w:val="000630C7"/>
    <w:rsid w:val="000636ED"/>
    <w:rsid w:val="000638E4"/>
    <w:rsid w:val="00063A12"/>
    <w:rsid w:val="0006449A"/>
    <w:rsid w:val="00065C2C"/>
    <w:rsid w:val="00065D49"/>
    <w:rsid w:val="00066260"/>
    <w:rsid w:val="00066396"/>
    <w:rsid w:val="000664AC"/>
    <w:rsid w:val="00066581"/>
    <w:rsid w:val="00066B0E"/>
    <w:rsid w:val="00066FB5"/>
    <w:rsid w:val="00067040"/>
    <w:rsid w:val="000673C1"/>
    <w:rsid w:val="000701CA"/>
    <w:rsid w:val="00070D42"/>
    <w:rsid w:val="00071029"/>
    <w:rsid w:val="000714AC"/>
    <w:rsid w:val="00071CC7"/>
    <w:rsid w:val="00073524"/>
    <w:rsid w:val="0007367E"/>
    <w:rsid w:val="000736D9"/>
    <w:rsid w:val="000736DD"/>
    <w:rsid w:val="00074753"/>
    <w:rsid w:val="00074D31"/>
    <w:rsid w:val="0007506D"/>
    <w:rsid w:val="00075260"/>
    <w:rsid w:val="00076125"/>
    <w:rsid w:val="00077456"/>
    <w:rsid w:val="00077F3E"/>
    <w:rsid w:val="00081024"/>
    <w:rsid w:val="000818DE"/>
    <w:rsid w:val="000825C6"/>
    <w:rsid w:val="00083972"/>
    <w:rsid w:val="0008414A"/>
    <w:rsid w:val="00084675"/>
    <w:rsid w:val="00084946"/>
    <w:rsid w:val="00084D74"/>
    <w:rsid w:val="00086431"/>
    <w:rsid w:val="00090129"/>
    <w:rsid w:val="00090135"/>
    <w:rsid w:val="0009063B"/>
    <w:rsid w:val="00091A57"/>
    <w:rsid w:val="00091E28"/>
    <w:rsid w:val="00092C03"/>
    <w:rsid w:val="00092D83"/>
    <w:rsid w:val="00093158"/>
    <w:rsid w:val="000931DE"/>
    <w:rsid w:val="00093763"/>
    <w:rsid w:val="000937F8"/>
    <w:rsid w:val="000947EE"/>
    <w:rsid w:val="00095155"/>
    <w:rsid w:val="0009570D"/>
    <w:rsid w:val="0009598D"/>
    <w:rsid w:val="00095FEB"/>
    <w:rsid w:val="00096221"/>
    <w:rsid w:val="000969A3"/>
    <w:rsid w:val="00097095"/>
    <w:rsid w:val="000974A7"/>
    <w:rsid w:val="000976FC"/>
    <w:rsid w:val="00097A0E"/>
    <w:rsid w:val="000A01A7"/>
    <w:rsid w:val="000A19FF"/>
    <w:rsid w:val="000A1AD4"/>
    <w:rsid w:val="000A1CDA"/>
    <w:rsid w:val="000A238D"/>
    <w:rsid w:val="000A2AA5"/>
    <w:rsid w:val="000A2F86"/>
    <w:rsid w:val="000A35F6"/>
    <w:rsid w:val="000A500D"/>
    <w:rsid w:val="000A5198"/>
    <w:rsid w:val="000A5E7C"/>
    <w:rsid w:val="000A6C77"/>
    <w:rsid w:val="000A6CF0"/>
    <w:rsid w:val="000A6D8B"/>
    <w:rsid w:val="000A7210"/>
    <w:rsid w:val="000A7362"/>
    <w:rsid w:val="000A79E9"/>
    <w:rsid w:val="000B005B"/>
    <w:rsid w:val="000B03B7"/>
    <w:rsid w:val="000B17CA"/>
    <w:rsid w:val="000B2A5D"/>
    <w:rsid w:val="000B2F4C"/>
    <w:rsid w:val="000B3A8E"/>
    <w:rsid w:val="000B48F8"/>
    <w:rsid w:val="000B4ACA"/>
    <w:rsid w:val="000B5DF5"/>
    <w:rsid w:val="000B6BAF"/>
    <w:rsid w:val="000B6CE8"/>
    <w:rsid w:val="000B71CF"/>
    <w:rsid w:val="000B7509"/>
    <w:rsid w:val="000B7A82"/>
    <w:rsid w:val="000C0BB0"/>
    <w:rsid w:val="000C0BEC"/>
    <w:rsid w:val="000C15AE"/>
    <w:rsid w:val="000C17ED"/>
    <w:rsid w:val="000C1B43"/>
    <w:rsid w:val="000C22F2"/>
    <w:rsid w:val="000C299D"/>
    <w:rsid w:val="000C30A6"/>
    <w:rsid w:val="000C39DC"/>
    <w:rsid w:val="000C42A9"/>
    <w:rsid w:val="000C4C08"/>
    <w:rsid w:val="000C4C33"/>
    <w:rsid w:val="000C5472"/>
    <w:rsid w:val="000C5706"/>
    <w:rsid w:val="000C6103"/>
    <w:rsid w:val="000C61AE"/>
    <w:rsid w:val="000C678C"/>
    <w:rsid w:val="000C686D"/>
    <w:rsid w:val="000C7C06"/>
    <w:rsid w:val="000C7FE7"/>
    <w:rsid w:val="000D0028"/>
    <w:rsid w:val="000D0714"/>
    <w:rsid w:val="000D1253"/>
    <w:rsid w:val="000D1F34"/>
    <w:rsid w:val="000D25F8"/>
    <w:rsid w:val="000D2794"/>
    <w:rsid w:val="000D28F4"/>
    <w:rsid w:val="000D4087"/>
    <w:rsid w:val="000D47BA"/>
    <w:rsid w:val="000D4DE4"/>
    <w:rsid w:val="000D51E1"/>
    <w:rsid w:val="000D573D"/>
    <w:rsid w:val="000D5FC0"/>
    <w:rsid w:val="000D602C"/>
    <w:rsid w:val="000D6E21"/>
    <w:rsid w:val="000D71B9"/>
    <w:rsid w:val="000D7454"/>
    <w:rsid w:val="000D79DD"/>
    <w:rsid w:val="000D7ACF"/>
    <w:rsid w:val="000D7FBF"/>
    <w:rsid w:val="000E02AA"/>
    <w:rsid w:val="000E072A"/>
    <w:rsid w:val="000E15E2"/>
    <w:rsid w:val="000E168C"/>
    <w:rsid w:val="000E197E"/>
    <w:rsid w:val="000E2FAB"/>
    <w:rsid w:val="000E3932"/>
    <w:rsid w:val="000E4439"/>
    <w:rsid w:val="000E4547"/>
    <w:rsid w:val="000E69DF"/>
    <w:rsid w:val="000E6CC1"/>
    <w:rsid w:val="000E6F71"/>
    <w:rsid w:val="000E725A"/>
    <w:rsid w:val="000E7276"/>
    <w:rsid w:val="000E7651"/>
    <w:rsid w:val="000E7C33"/>
    <w:rsid w:val="000F04A5"/>
    <w:rsid w:val="000F0E09"/>
    <w:rsid w:val="000F1809"/>
    <w:rsid w:val="000F2604"/>
    <w:rsid w:val="000F2E2F"/>
    <w:rsid w:val="000F32C3"/>
    <w:rsid w:val="000F3563"/>
    <w:rsid w:val="000F36EE"/>
    <w:rsid w:val="000F3D05"/>
    <w:rsid w:val="000F41D5"/>
    <w:rsid w:val="000F486B"/>
    <w:rsid w:val="000F4B2E"/>
    <w:rsid w:val="000F50D3"/>
    <w:rsid w:val="000F58EB"/>
    <w:rsid w:val="000F6281"/>
    <w:rsid w:val="000F697F"/>
    <w:rsid w:val="000F6B98"/>
    <w:rsid w:val="000F7016"/>
    <w:rsid w:val="00100072"/>
    <w:rsid w:val="00100365"/>
    <w:rsid w:val="001008CA"/>
    <w:rsid w:val="001010C8"/>
    <w:rsid w:val="00101390"/>
    <w:rsid w:val="00101720"/>
    <w:rsid w:val="00101BC5"/>
    <w:rsid w:val="00101FCA"/>
    <w:rsid w:val="00103316"/>
    <w:rsid w:val="00103919"/>
    <w:rsid w:val="00103FDD"/>
    <w:rsid w:val="00104D20"/>
    <w:rsid w:val="00104E99"/>
    <w:rsid w:val="0010587B"/>
    <w:rsid w:val="00105922"/>
    <w:rsid w:val="00105F6C"/>
    <w:rsid w:val="00106141"/>
    <w:rsid w:val="0010671C"/>
    <w:rsid w:val="00106EF7"/>
    <w:rsid w:val="00107076"/>
    <w:rsid w:val="001077A6"/>
    <w:rsid w:val="00110413"/>
    <w:rsid w:val="00111096"/>
    <w:rsid w:val="001113C0"/>
    <w:rsid w:val="001113F5"/>
    <w:rsid w:val="00112356"/>
    <w:rsid w:val="00114755"/>
    <w:rsid w:val="00115B44"/>
    <w:rsid w:val="001163CC"/>
    <w:rsid w:val="001164F7"/>
    <w:rsid w:val="00117138"/>
    <w:rsid w:val="0011723A"/>
    <w:rsid w:val="001178C2"/>
    <w:rsid w:val="00117DC9"/>
    <w:rsid w:val="00120066"/>
    <w:rsid w:val="00120100"/>
    <w:rsid w:val="001214F3"/>
    <w:rsid w:val="00121D23"/>
    <w:rsid w:val="001226F5"/>
    <w:rsid w:val="001233F1"/>
    <w:rsid w:val="00123580"/>
    <w:rsid w:val="00123BB3"/>
    <w:rsid w:val="00124090"/>
    <w:rsid w:val="0012488C"/>
    <w:rsid w:val="0012555A"/>
    <w:rsid w:val="00126D98"/>
    <w:rsid w:val="001270C5"/>
    <w:rsid w:val="0012794F"/>
    <w:rsid w:val="00127F46"/>
    <w:rsid w:val="00130C49"/>
    <w:rsid w:val="00133697"/>
    <w:rsid w:val="001338E4"/>
    <w:rsid w:val="001339F4"/>
    <w:rsid w:val="00133E50"/>
    <w:rsid w:val="0013454F"/>
    <w:rsid w:val="00134A25"/>
    <w:rsid w:val="00135379"/>
    <w:rsid w:val="00135607"/>
    <w:rsid w:val="00136056"/>
    <w:rsid w:val="001368E3"/>
    <w:rsid w:val="00136BF8"/>
    <w:rsid w:val="00137BAC"/>
    <w:rsid w:val="00141748"/>
    <w:rsid w:val="001418B4"/>
    <w:rsid w:val="001426CD"/>
    <w:rsid w:val="00143FA3"/>
    <w:rsid w:val="001441AE"/>
    <w:rsid w:val="00144729"/>
    <w:rsid w:val="0014580E"/>
    <w:rsid w:val="0014598D"/>
    <w:rsid w:val="00145B23"/>
    <w:rsid w:val="00146C42"/>
    <w:rsid w:val="001476F3"/>
    <w:rsid w:val="001479F3"/>
    <w:rsid w:val="00147AD4"/>
    <w:rsid w:val="00147BFF"/>
    <w:rsid w:val="00150965"/>
    <w:rsid w:val="0015107E"/>
    <w:rsid w:val="00151307"/>
    <w:rsid w:val="001518AF"/>
    <w:rsid w:val="00153AF6"/>
    <w:rsid w:val="001543F4"/>
    <w:rsid w:val="001545BE"/>
    <w:rsid w:val="00154C8D"/>
    <w:rsid w:val="00155010"/>
    <w:rsid w:val="00155645"/>
    <w:rsid w:val="001565B7"/>
    <w:rsid w:val="00156D98"/>
    <w:rsid w:val="00157B83"/>
    <w:rsid w:val="00157B9B"/>
    <w:rsid w:val="001610EA"/>
    <w:rsid w:val="0016146E"/>
    <w:rsid w:val="00162167"/>
    <w:rsid w:val="00163442"/>
    <w:rsid w:val="00163E6C"/>
    <w:rsid w:val="0016440C"/>
    <w:rsid w:val="00164AF5"/>
    <w:rsid w:val="00164F5B"/>
    <w:rsid w:val="001654A0"/>
    <w:rsid w:val="00166660"/>
    <w:rsid w:val="00167232"/>
    <w:rsid w:val="0016792A"/>
    <w:rsid w:val="00170E7D"/>
    <w:rsid w:val="00170F9A"/>
    <w:rsid w:val="0017190A"/>
    <w:rsid w:val="00173A0F"/>
    <w:rsid w:val="00173DBA"/>
    <w:rsid w:val="00173E46"/>
    <w:rsid w:val="0017543E"/>
    <w:rsid w:val="00175AB7"/>
    <w:rsid w:val="00175DCD"/>
    <w:rsid w:val="00176AFA"/>
    <w:rsid w:val="00177280"/>
    <w:rsid w:val="00177434"/>
    <w:rsid w:val="001774C7"/>
    <w:rsid w:val="001778CD"/>
    <w:rsid w:val="00177AB6"/>
    <w:rsid w:val="00177C40"/>
    <w:rsid w:val="0018014B"/>
    <w:rsid w:val="001809B2"/>
    <w:rsid w:val="00180C57"/>
    <w:rsid w:val="00181D01"/>
    <w:rsid w:val="00181E5E"/>
    <w:rsid w:val="001821E1"/>
    <w:rsid w:val="001827AA"/>
    <w:rsid w:val="001832A6"/>
    <w:rsid w:val="00183C18"/>
    <w:rsid w:val="001851D5"/>
    <w:rsid w:val="00185BF0"/>
    <w:rsid w:val="0018637B"/>
    <w:rsid w:val="00186589"/>
    <w:rsid w:val="00187DEA"/>
    <w:rsid w:val="001912AD"/>
    <w:rsid w:val="00191BEE"/>
    <w:rsid w:val="001922F8"/>
    <w:rsid w:val="00192C1C"/>
    <w:rsid w:val="00193667"/>
    <w:rsid w:val="00193BD1"/>
    <w:rsid w:val="00193FEA"/>
    <w:rsid w:val="001945FB"/>
    <w:rsid w:val="001951F9"/>
    <w:rsid w:val="001969D2"/>
    <w:rsid w:val="00196E68"/>
    <w:rsid w:val="00196FA5"/>
    <w:rsid w:val="00197D81"/>
    <w:rsid w:val="001A0014"/>
    <w:rsid w:val="001A142D"/>
    <w:rsid w:val="001A14BF"/>
    <w:rsid w:val="001A1656"/>
    <w:rsid w:val="001A1F64"/>
    <w:rsid w:val="001A22AA"/>
    <w:rsid w:val="001A3344"/>
    <w:rsid w:val="001A380A"/>
    <w:rsid w:val="001A44AD"/>
    <w:rsid w:val="001A4CAC"/>
    <w:rsid w:val="001A6312"/>
    <w:rsid w:val="001A6C95"/>
    <w:rsid w:val="001A6CC4"/>
    <w:rsid w:val="001A7290"/>
    <w:rsid w:val="001A73DB"/>
    <w:rsid w:val="001B0F45"/>
    <w:rsid w:val="001B139B"/>
    <w:rsid w:val="001B2DDE"/>
    <w:rsid w:val="001B36A5"/>
    <w:rsid w:val="001B36D0"/>
    <w:rsid w:val="001B62CD"/>
    <w:rsid w:val="001B64CA"/>
    <w:rsid w:val="001B64E7"/>
    <w:rsid w:val="001B6DA3"/>
    <w:rsid w:val="001B740C"/>
    <w:rsid w:val="001C0312"/>
    <w:rsid w:val="001C1620"/>
    <w:rsid w:val="001C19B8"/>
    <w:rsid w:val="001C1B85"/>
    <w:rsid w:val="001C3CA6"/>
    <w:rsid w:val="001C45C8"/>
    <w:rsid w:val="001C4853"/>
    <w:rsid w:val="001C4A67"/>
    <w:rsid w:val="001C4E1C"/>
    <w:rsid w:val="001C5012"/>
    <w:rsid w:val="001C6922"/>
    <w:rsid w:val="001D02B4"/>
    <w:rsid w:val="001D0A8B"/>
    <w:rsid w:val="001D0B33"/>
    <w:rsid w:val="001D0DB9"/>
    <w:rsid w:val="001D25F4"/>
    <w:rsid w:val="001D277D"/>
    <w:rsid w:val="001D3258"/>
    <w:rsid w:val="001D37D6"/>
    <w:rsid w:val="001D3918"/>
    <w:rsid w:val="001D3A8D"/>
    <w:rsid w:val="001D3D35"/>
    <w:rsid w:val="001D3EF9"/>
    <w:rsid w:val="001D4C51"/>
    <w:rsid w:val="001D4E98"/>
    <w:rsid w:val="001D52F8"/>
    <w:rsid w:val="001D5A94"/>
    <w:rsid w:val="001D5E33"/>
    <w:rsid w:val="001D639B"/>
    <w:rsid w:val="001D6FEF"/>
    <w:rsid w:val="001D7B3F"/>
    <w:rsid w:val="001D7EC7"/>
    <w:rsid w:val="001D7EE6"/>
    <w:rsid w:val="001E020E"/>
    <w:rsid w:val="001E1F42"/>
    <w:rsid w:val="001E20C4"/>
    <w:rsid w:val="001E348F"/>
    <w:rsid w:val="001E3851"/>
    <w:rsid w:val="001E3A1F"/>
    <w:rsid w:val="001E3A98"/>
    <w:rsid w:val="001E3FC8"/>
    <w:rsid w:val="001E4012"/>
    <w:rsid w:val="001E4626"/>
    <w:rsid w:val="001E4A8D"/>
    <w:rsid w:val="001E5856"/>
    <w:rsid w:val="001E76B5"/>
    <w:rsid w:val="001F183B"/>
    <w:rsid w:val="001F1A17"/>
    <w:rsid w:val="001F2DC7"/>
    <w:rsid w:val="001F2FF8"/>
    <w:rsid w:val="001F3DA6"/>
    <w:rsid w:val="001F4588"/>
    <w:rsid w:val="001F48CE"/>
    <w:rsid w:val="001F50A3"/>
    <w:rsid w:val="001F5195"/>
    <w:rsid w:val="001F596D"/>
    <w:rsid w:val="001F5B74"/>
    <w:rsid w:val="001F63D3"/>
    <w:rsid w:val="001F75A8"/>
    <w:rsid w:val="001F77CB"/>
    <w:rsid w:val="00200511"/>
    <w:rsid w:val="0020188C"/>
    <w:rsid w:val="00201A5E"/>
    <w:rsid w:val="00201FD7"/>
    <w:rsid w:val="0020289E"/>
    <w:rsid w:val="00202D3C"/>
    <w:rsid w:val="00203605"/>
    <w:rsid w:val="0020447B"/>
    <w:rsid w:val="002046F7"/>
    <w:rsid w:val="00205887"/>
    <w:rsid w:val="0020615B"/>
    <w:rsid w:val="00206E91"/>
    <w:rsid w:val="00207B6C"/>
    <w:rsid w:val="002105E9"/>
    <w:rsid w:val="00210C09"/>
    <w:rsid w:val="002116EA"/>
    <w:rsid w:val="002117AA"/>
    <w:rsid w:val="00212026"/>
    <w:rsid w:val="00212692"/>
    <w:rsid w:val="00212895"/>
    <w:rsid w:val="002132CE"/>
    <w:rsid w:val="00214128"/>
    <w:rsid w:val="0021470F"/>
    <w:rsid w:val="0021473B"/>
    <w:rsid w:val="00215539"/>
    <w:rsid w:val="002169B6"/>
    <w:rsid w:val="00216E86"/>
    <w:rsid w:val="002173BE"/>
    <w:rsid w:val="00217408"/>
    <w:rsid w:val="00217479"/>
    <w:rsid w:val="002203B4"/>
    <w:rsid w:val="002207D8"/>
    <w:rsid w:val="002218C8"/>
    <w:rsid w:val="002223BB"/>
    <w:rsid w:val="002223C4"/>
    <w:rsid w:val="002226F6"/>
    <w:rsid w:val="002235CA"/>
    <w:rsid w:val="00225644"/>
    <w:rsid w:val="002259D5"/>
    <w:rsid w:val="00225B97"/>
    <w:rsid w:val="002270B2"/>
    <w:rsid w:val="002270DD"/>
    <w:rsid w:val="00227830"/>
    <w:rsid w:val="002279AD"/>
    <w:rsid w:val="00227AB3"/>
    <w:rsid w:val="00227C28"/>
    <w:rsid w:val="00227F96"/>
    <w:rsid w:val="00230868"/>
    <w:rsid w:val="00231300"/>
    <w:rsid w:val="002319BD"/>
    <w:rsid w:val="002324D0"/>
    <w:rsid w:val="0023298A"/>
    <w:rsid w:val="00233803"/>
    <w:rsid w:val="00234A13"/>
    <w:rsid w:val="00235FFB"/>
    <w:rsid w:val="002360DC"/>
    <w:rsid w:val="002361A1"/>
    <w:rsid w:val="002365D4"/>
    <w:rsid w:val="00236815"/>
    <w:rsid w:val="00236FA2"/>
    <w:rsid w:val="0023705A"/>
    <w:rsid w:val="00237536"/>
    <w:rsid w:val="00237A07"/>
    <w:rsid w:val="00240341"/>
    <w:rsid w:val="002414AD"/>
    <w:rsid w:val="002418F0"/>
    <w:rsid w:val="00242164"/>
    <w:rsid w:val="00242A8C"/>
    <w:rsid w:val="00242D07"/>
    <w:rsid w:val="00243188"/>
    <w:rsid w:val="00243ABC"/>
    <w:rsid w:val="00243AE2"/>
    <w:rsid w:val="00243C48"/>
    <w:rsid w:val="00243C6C"/>
    <w:rsid w:val="00244A06"/>
    <w:rsid w:val="00244FC0"/>
    <w:rsid w:val="00245662"/>
    <w:rsid w:val="00245A3D"/>
    <w:rsid w:val="00245A3F"/>
    <w:rsid w:val="00246EB6"/>
    <w:rsid w:val="00247A10"/>
    <w:rsid w:val="00247E0E"/>
    <w:rsid w:val="00251817"/>
    <w:rsid w:val="002535DC"/>
    <w:rsid w:val="00253661"/>
    <w:rsid w:val="00253E07"/>
    <w:rsid w:val="00254107"/>
    <w:rsid w:val="00254A62"/>
    <w:rsid w:val="00254BFF"/>
    <w:rsid w:val="00254C91"/>
    <w:rsid w:val="00255143"/>
    <w:rsid w:val="002558D8"/>
    <w:rsid w:val="00255E7A"/>
    <w:rsid w:val="0025646A"/>
    <w:rsid w:val="00256E5E"/>
    <w:rsid w:val="0025717D"/>
    <w:rsid w:val="00257DA6"/>
    <w:rsid w:val="0026138C"/>
    <w:rsid w:val="0026206C"/>
    <w:rsid w:val="00263472"/>
    <w:rsid w:val="00263812"/>
    <w:rsid w:val="00263BAA"/>
    <w:rsid w:val="00263FD7"/>
    <w:rsid w:val="00264081"/>
    <w:rsid w:val="00265605"/>
    <w:rsid w:val="00265820"/>
    <w:rsid w:val="0026597C"/>
    <w:rsid w:val="00265995"/>
    <w:rsid w:val="00266658"/>
    <w:rsid w:val="002670EA"/>
    <w:rsid w:val="0026712F"/>
    <w:rsid w:val="0026730B"/>
    <w:rsid w:val="0026736B"/>
    <w:rsid w:val="0027035F"/>
    <w:rsid w:val="00270453"/>
    <w:rsid w:val="00270A7B"/>
    <w:rsid w:val="002712C8"/>
    <w:rsid w:val="0027171A"/>
    <w:rsid w:val="00271B30"/>
    <w:rsid w:val="0027262F"/>
    <w:rsid w:val="00273062"/>
    <w:rsid w:val="002730AA"/>
    <w:rsid w:val="002739A5"/>
    <w:rsid w:val="00273BD1"/>
    <w:rsid w:val="00273D9E"/>
    <w:rsid w:val="002745ED"/>
    <w:rsid w:val="002757E9"/>
    <w:rsid w:val="00275805"/>
    <w:rsid w:val="00275A5A"/>
    <w:rsid w:val="00275AA2"/>
    <w:rsid w:val="0027643D"/>
    <w:rsid w:val="00277079"/>
    <w:rsid w:val="0027739C"/>
    <w:rsid w:val="002773AB"/>
    <w:rsid w:val="002777B8"/>
    <w:rsid w:val="00277A4D"/>
    <w:rsid w:val="002811C8"/>
    <w:rsid w:val="002811DB"/>
    <w:rsid w:val="0028134D"/>
    <w:rsid w:val="002818D5"/>
    <w:rsid w:val="00282594"/>
    <w:rsid w:val="0028267D"/>
    <w:rsid w:val="00282CB6"/>
    <w:rsid w:val="00282FA3"/>
    <w:rsid w:val="00283C82"/>
    <w:rsid w:val="00284424"/>
    <w:rsid w:val="002844D1"/>
    <w:rsid w:val="002850A3"/>
    <w:rsid w:val="00285199"/>
    <w:rsid w:val="00285BA8"/>
    <w:rsid w:val="00285BD6"/>
    <w:rsid w:val="00285E16"/>
    <w:rsid w:val="00286CAD"/>
    <w:rsid w:val="0028727A"/>
    <w:rsid w:val="002873A8"/>
    <w:rsid w:val="00287472"/>
    <w:rsid w:val="00287808"/>
    <w:rsid w:val="00287A80"/>
    <w:rsid w:val="00290912"/>
    <w:rsid w:val="00290E59"/>
    <w:rsid w:val="002914B7"/>
    <w:rsid w:val="00292813"/>
    <w:rsid w:val="00292F49"/>
    <w:rsid w:val="00293EC7"/>
    <w:rsid w:val="00294CF6"/>
    <w:rsid w:val="00294E81"/>
    <w:rsid w:val="002951DC"/>
    <w:rsid w:val="002964BD"/>
    <w:rsid w:val="00296501"/>
    <w:rsid w:val="0029679B"/>
    <w:rsid w:val="00296A32"/>
    <w:rsid w:val="00296B88"/>
    <w:rsid w:val="00297AA8"/>
    <w:rsid w:val="00297DB0"/>
    <w:rsid w:val="002A00A6"/>
    <w:rsid w:val="002A125A"/>
    <w:rsid w:val="002A3191"/>
    <w:rsid w:val="002A340E"/>
    <w:rsid w:val="002A424B"/>
    <w:rsid w:val="002A5F10"/>
    <w:rsid w:val="002A63A5"/>
    <w:rsid w:val="002A6AB9"/>
    <w:rsid w:val="002A793D"/>
    <w:rsid w:val="002B06A1"/>
    <w:rsid w:val="002B0D91"/>
    <w:rsid w:val="002B18E6"/>
    <w:rsid w:val="002B1C68"/>
    <w:rsid w:val="002B2D4F"/>
    <w:rsid w:val="002B2D8E"/>
    <w:rsid w:val="002B34E2"/>
    <w:rsid w:val="002B400A"/>
    <w:rsid w:val="002B550E"/>
    <w:rsid w:val="002B5E9D"/>
    <w:rsid w:val="002B60DD"/>
    <w:rsid w:val="002B74B9"/>
    <w:rsid w:val="002C0207"/>
    <w:rsid w:val="002C0424"/>
    <w:rsid w:val="002C080F"/>
    <w:rsid w:val="002C0ED0"/>
    <w:rsid w:val="002C3560"/>
    <w:rsid w:val="002C3811"/>
    <w:rsid w:val="002C3E81"/>
    <w:rsid w:val="002C412E"/>
    <w:rsid w:val="002C44BD"/>
    <w:rsid w:val="002C4DA3"/>
    <w:rsid w:val="002C5077"/>
    <w:rsid w:val="002C54DB"/>
    <w:rsid w:val="002C5800"/>
    <w:rsid w:val="002C796C"/>
    <w:rsid w:val="002D002D"/>
    <w:rsid w:val="002D02A6"/>
    <w:rsid w:val="002D1757"/>
    <w:rsid w:val="002D1A6E"/>
    <w:rsid w:val="002D2CE2"/>
    <w:rsid w:val="002D3AEE"/>
    <w:rsid w:val="002D3C0C"/>
    <w:rsid w:val="002D3E24"/>
    <w:rsid w:val="002D40A3"/>
    <w:rsid w:val="002D41F9"/>
    <w:rsid w:val="002D4839"/>
    <w:rsid w:val="002D4864"/>
    <w:rsid w:val="002D5117"/>
    <w:rsid w:val="002D562F"/>
    <w:rsid w:val="002D5E27"/>
    <w:rsid w:val="002D6077"/>
    <w:rsid w:val="002D6EA9"/>
    <w:rsid w:val="002D708E"/>
    <w:rsid w:val="002D7709"/>
    <w:rsid w:val="002D7C46"/>
    <w:rsid w:val="002D7D03"/>
    <w:rsid w:val="002D7DBE"/>
    <w:rsid w:val="002D7E1A"/>
    <w:rsid w:val="002E0253"/>
    <w:rsid w:val="002E03B5"/>
    <w:rsid w:val="002E0BF0"/>
    <w:rsid w:val="002E0D1A"/>
    <w:rsid w:val="002E1A05"/>
    <w:rsid w:val="002E23B8"/>
    <w:rsid w:val="002E2A0B"/>
    <w:rsid w:val="002E2A57"/>
    <w:rsid w:val="002E2B4D"/>
    <w:rsid w:val="002E2F17"/>
    <w:rsid w:val="002E3E31"/>
    <w:rsid w:val="002E49C9"/>
    <w:rsid w:val="002E527C"/>
    <w:rsid w:val="002E5986"/>
    <w:rsid w:val="002E6416"/>
    <w:rsid w:val="002E646B"/>
    <w:rsid w:val="002E684E"/>
    <w:rsid w:val="002E6BB8"/>
    <w:rsid w:val="002E7372"/>
    <w:rsid w:val="002E7DE3"/>
    <w:rsid w:val="002F11A7"/>
    <w:rsid w:val="002F16B8"/>
    <w:rsid w:val="002F17D6"/>
    <w:rsid w:val="002F1F04"/>
    <w:rsid w:val="002F21FA"/>
    <w:rsid w:val="002F2291"/>
    <w:rsid w:val="002F2D06"/>
    <w:rsid w:val="002F2FBC"/>
    <w:rsid w:val="002F4362"/>
    <w:rsid w:val="002F4AC8"/>
    <w:rsid w:val="002F58F8"/>
    <w:rsid w:val="002F5ED4"/>
    <w:rsid w:val="002F63CE"/>
    <w:rsid w:val="002F720D"/>
    <w:rsid w:val="002F7A9E"/>
    <w:rsid w:val="003000D7"/>
    <w:rsid w:val="00300658"/>
    <w:rsid w:val="00300958"/>
    <w:rsid w:val="003009CC"/>
    <w:rsid w:val="00301EC9"/>
    <w:rsid w:val="003022D3"/>
    <w:rsid w:val="00302C5C"/>
    <w:rsid w:val="00303B2E"/>
    <w:rsid w:val="003045BC"/>
    <w:rsid w:val="0030467A"/>
    <w:rsid w:val="00304877"/>
    <w:rsid w:val="00304905"/>
    <w:rsid w:val="003049E5"/>
    <w:rsid w:val="00304BF5"/>
    <w:rsid w:val="00304D8D"/>
    <w:rsid w:val="003052E4"/>
    <w:rsid w:val="0030549F"/>
    <w:rsid w:val="003064AE"/>
    <w:rsid w:val="0030682E"/>
    <w:rsid w:val="00307415"/>
    <w:rsid w:val="00307DB9"/>
    <w:rsid w:val="00310886"/>
    <w:rsid w:val="00310CD2"/>
    <w:rsid w:val="0031106A"/>
    <w:rsid w:val="00311C60"/>
    <w:rsid w:val="00311FFF"/>
    <w:rsid w:val="003121B7"/>
    <w:rsid w:val="00312613"/>
    <w:rsid w:val="00313A36"/>
    <w:rsid w:val="00314595"/>
    <w:rsid w:val="0031663B"/>
    <w:rsid w:val="0031692C"/>
    <w:rsid w:val="00316B21"/>
    <w:rsid w:val="00316C6A"/>
    <w:rsid w:val="00320D37"/>
    <w:rsid w:val="00320F52"/>
    <w:rsid w:val="00321180"/>
    <w:rsid w:val="003213A3"/>
    <w:rsid w:val="0032143D"/>
    <w:rsid w:val="00321DB9"/>
    <w:rsid w:val="00321F4E"/>
    <w:rsid w:val="003226E6"/>
    <w:rsid w:val="00322A79"/>
    <w:rsid w:val="00322B6A"/>
    <w:rsid w:val="0032351E"/>
    <w:rsid w:val="00325843"/>
    <w:rsid w:val="0032587F"/>
    <w:rsid w:val="00325EF2"/>
    <w:rsid w:val="00326649"/>
    <w:rsid w:val="0032675C"/>
    <w:rsid w:val="00326B14"/>
    <w:rsid w:val="00326F11"/>
    <w:rsid w:val="0033065D"/>
    <w:rsid w:val="0033109D"/>
    <w:rsid w:val="00331103"/>
    <w:rsid w:val="003313AA"/>
    <w:rsid w:val="00331DE6"/>
    <w:rsid w:val="003321D6"/>
    <w:rsid w:val="00332A50"/>
    <w:rsid w:val="00333146"/>
    <w:rsid w:val="003336DD"/>
    <w:rsid w:val="003336DE"/>
    <w:rsid w:val="0033371B"/>
    <w:rsid w:val="00333E36"/>
    <w:rsid w:val="003354ED"/>
    <w:rsid w:val="00337CDF"/>
    <w:rsid w:val="0034042D"/>
    <w:rsid w:val="003406B9"/>
    <w:rsid w:val="00340E38"/>
    <w:rsid w:val="0034106A"/>
    <w:rsid w:val="00341781"/>
    <w:rsid w:val="00341BF5"/>
    <w:rsid w:val="00342C16"/>
    <w:rsid w:val="00342C55"/>
    <w:rsid w:val="00342C92"/>
    <w:rsid w:val="00342DFA"/>
    <w:rsid w:val="00343829"/>
    <w:rsid w:val="00343D1D"/>
    <w:rsid w:val="00343F80"/>
    <w:rsid w:val="0034427A"/>
    <w:rsid w:val="00344835"/>
    <w:rsid w:val="00344CE7"/>
    <w:rsid w:val="00344D42"/>
    <w:rsid w:val="0034529F"/>
    <w:rsid w:val="0034562E"/>
    <w:rsid w:val="00345B8E"/>
    <w:rsid w:val="00346A21"/>
    <w:rsid w:val="00350312"/>
    <w:rsid w:val="0035065B"/>
    <w:rsid w:val="00351C31"/>
    <w:rsid w:val="00351D25"/>
    <w:rsid w:val="00351D7D"/>
    <w:rsid w:val="003522BB"/>
    <w:rsid w:val="003548CB"/>
    <w:rsid w:val="00355D10"/>
    <w:rsid w:val="00355DD5"/>
    <w:rsid w:val="00355EE9"/>
    <w:rsid w:val="003565A4"/>
    <w:rsid w:val="003566F2"/>
    <w:rsid w:val="00357131"/>
    <w:rsid w:val="00357DD5"/>
    <w:rsid w:val="00360418"/>
    <w:rsid w:val="003606F7"/>
    <w:rsid w:val="0036086C"/>
    <w:rsid w:val="00360CB0"/>
    <w:rsid w:val="00361259"/>
    <w:rsid w:val="0036239E"/>
    <w:rsid w:val="00363090"/>
    <w:rsid w:val="00363F09"/>
    <w:rsid w:val="0036516C"/>
    <w:rsid w:val="00365231"/>
    <w:rsid w:val="00365CD0"/>
    <w:rsid w:val="00365D1E"/>
    <w:rsid w:val="00365D33"/>
    <w:rsid w:val="003660BF"/>
    <w:rsid w:val="00366147"/>
    <w:rsid w:val="00366F48"/>
    <w:rsid w:val="003679D9"/>
    <w:rsid w:val="00370177"/>
    <w:rsid w:val="003704B0"/>
    <w:rsid w:val="00371698"/>
    <w:rsid w:val="003723E5"/>
    <w:rsid w:val="003725E8"/>
    <w:rsid w:val="00373100"/>
    <w:rsid w:val="00373269"/>
    <w:rsid w:val="003738F0"/>
    <w:rsid w:val="00374474"/>
    <w:rsid w:val="0037448E"/>
    <w:rsid w:val="003756EE"/>
    <w:rsid w:val="00375C41"/>
    <w:rsid w:val="00375DF0"/>
    <w:rsid w:val="00376395"/>
    <w:rsid w:val="00376B56"/>
    <w:rsid w:val="003773DF"/>
    <w:rsid w:val="0037756C"/>
    <w:rsid w:val="003776D5"/>
    <w:rsid w:val="003777CF"/>
    <w:rsid w:val="003779AF"/>
    <w:rsid w:val="00377BF9"/>
    <w:rsid w:val="003812C5"/>
    <w:rsid w:val="00381857"/>
    <w:rsid w:val="003823C0"/>
    <w:rsid w:val="0038297F"/>
    <w:rsid w:val="00382ABC"/>
    <w:rsid w:val="00382B9A"/>
    <w:rsid w:val="003838AB"/>
    <w:rsid w:val="00383A65"/>
    <w:rsid w:val="00384087"/>
    <w:rsid w:val="00384593"/>
    <w:rsid w:val="0038546C"/>
    <w:rsid w:val="00385D8D"/>
    <w:rsid w:val="00385E08"/>
    <w:rsid w:val="003863CC"/>
    <w:rsid w:val="0038720B"/>
    <w:rsid w:val="00387C3B"/>
    <w:rsid w:val="00390723"/>
    <w:rsid w:val="00390943"/>
    <w:rsid w:val="0039123D"/>
    <w:rsid w:val="00391544"/>
    <w:rsid w:val="0039173B"/>
    <w:rsid w:val="0039186A"/>
    <w:rsid w:val="00391ABB"/>
    <w:rsid w:val="00391ED5"/>
    <w:rsid w:val="00392706"/>
    <w:rsid w:val="00392D3C"/>
    <w:rsid w:val="00393E96"/>
    <w:rsid w:val="00395CA5"/>
    <w:rsid w:val="003961B7"/>
    <w:rsid w:val="003976D0"/>
    <w:rsid w:val="00397FD1"/>
    <w:rsid w:val="003A056C"/>
    <w:rsid w:val="003A0680"/>
    <w:rsid w:val="003A18E6"/>
    <w:rsid w:val="003A1DF2"/>
    <w:rsid w:val="003A1EC0"/>
    <w:rsid w:val="003A1ED1"/>
    <w:rsid w:val="003A2681"/>
    <w:rsid w:val="003A2785"/>
    <w:rsid w:val="003A27DE"/>
    <w:rsid w:val="003A2AF0"/>
    <w:rsid w:val="003A3802"/>
    <w:rsid w:val="003A431D"/>
    <w:rsid w:val="003A4926"/>
    <w:rsid w:val="003A4B95"/>
    <w:rsid w:val="003A4DF0"/>
    <w:rsid w:val="003A50B6"/>
    <w:rsid w:val="003A526D"/>
    <w:rsid w:val="003A5433"/>
    <w:rsid w:val="003A54D4"/>
    <w:rsid w:val="003A566E"/>
    <w:rsid w:val="003A6101"/>
    <w:rsid w:val="003A7C89"/>
    <w:rsid w:val="003B024B"/>
    <w:rsid w:val="003B0759"/>
    <w:rsid w:val="003B07B0"/>
    <w:rsid w:val="003B10DF"/>
    <w:rsid w:val="003B13BD"/>
    <w:rsid w:val="003B1BEB"/>
    <w:rsid w:val="003B1C17"/>
    <w:rsid w:val="003B2026"/>
    <w:rsid w:val="003B2615"/>
    <w:rsid w:val="003B2F6E"/>
    <w:rsid w:val="003B323F"/>
    <w:rsid w:val="003B4299"/>
    <w:rsid w:val="003B5354"/>
    <w:rsid w:val="003B563B"/>
    <w:rsid w:val="003B5DB6"/>
    <w:rsid w:val="003B65A3"/>
    <w:rsid w:val="003B69B3"/>
    <w:rsid w:val="003B6F20"/>
    <w:rsid w:val="003C00F9"/>
    <w:rsid w:val="003C1034"/>
    <w:rsid w:val="003C1248"/>
    <w:rsid w:val="003C13C9"/>
    <w:rsid w:val="003C2890"/>
    <w:rsid w:val="003C2927"/>
    <w:rsid w:val="003C2B32"/>
    <w:rsid w:val="003C2FCE"/>
    <w:rsid w:val="003C32E1"/>
    <w:rsid w:val="003C347B"/>
    <w:rsid w:val="003C397B"/>
    <w:rsid w:val="003C3FDF"/>
    <w:rsid w:val="003C4C20"/>
    <w:rsid w:val="003C4CAC"/>
    <w:rsid w:val="003C4E60"/>
    <w:rsid w:val="003C5333"/>
    <w:rsid w:val="003C558A"/>
    <w:rsid w:val="003C5D85"/>
    <w:rsid w:val="003C5E76"/>
    <w:rsid w:val="003C6091"/>
    <w:rsid w:val="003C6538"/>
    <w:rsid w:val="003C79A5"/>
    <w:rsid w:val="003D0FAA"/>
    <w:rsid w:val="003D13EC"/>
    <w:rsid w:val="003D1508"/>
    <w:rsid w:val="003D16DA"/>
    <w:rsid w:val="003D1C42"/>
    <w:rsid w:val="003D2C22"/>
    <w:rsid w:val="003D353F"/>
    <w:rsid w:val="003D3BC2"/>
    <w:rsid w:val="003D4234"/>
    <w:rsid w:val="003D4439"/>
    <w:rsid w:val="003D4B3C"/>
    <w:rsid w:val="003D66CD"/>
    <w:rsid w:val="003D6C96"/>
    <w:rsid w:val="003D7EFF"/>
    <w:rsid w:val="003E0007"/>
    <w:rsid w:val="003E0224"/>
    <w:rsid w:val="003E0EA2"/>
    <w:rsid w:val="003E0F7A"/>
    <w:rsid w:val="003E204F"/>
    <w:rsid w:val="003E220F"/>
    <w:rsid w:val="003E2243"/>
    <w:rsid w:val="003E2386"/>
    <w:rsid w:val="003E267D"/>
    <w:rsid w:val="003E26D9"/>
    <w:rsid w:val="003E36AB"/>
    <w:rsid w:val="003E3F58"/>
    <w:rsid w:val="003E4781"/>
    <w:rsid w:val="003E4D12"/>
    <w:rsid w:val="003E56FD"/>
    <w:rsid w:val="003E5F5C"/>
    <w:rsid w:val="003E6EA5"/>
    <w:rsid w:val="003E739D"/>
    <w:rsid w:val="003E7B1D"/>
    <w:rsid w:val="003E7DDB"/>
    <w:rsid w:val="003F0120"/>
    <w:rsid w:val="003F02E6"/>
    <w:rsid w:val="003F0B59"/>
    <w:rsid w:val="003F1090"/>
    <w:rsid w:val="003F14BA"/>
    <w:rsid w:val="003F19A3"/>
    <w:rsid w:val="003F2C34"/>
    <w:rsid w:val="003F33EC"/>
    <w:rsid w:val="003F3991"/>
    <w:rsid w:val="003F3EFC"/>
    <w:rsid w:val="003F3FEE"/>
    <w:rsid w:val="003F41B3"/>
    <w:rsid w:val="003F4AD6"/>
    <w:rsid w:val="003F505F"/>
    <w:rsid w:val="003F6F2E"/>
    <w:rsid w:val="003F7538"/>
    <w:rsid w:val="00400C3F"/>
    <w:rsid w:val="00400FD6"/>
    <w:rsid w:val="0040114E"/>
    <w:rsid w:val="00402AA1"/>
    <w:rsid w:val="004031C8"/>
    <w:rsid w:val="00403395"/>
    <w:rsid w:val="004037CB"/>
    <w:rsid w:val="00403834"/>
    <w:rsid w:val="00403D45"/>
    <w:rsid w:val="00404051"/>
    <w:rsid w:val="0040444C"/>
    <w:rsid w:val="00406878"/>
    <w:rsid w:val="0040698A"/>
    <w:rsid w:val="004072B7"/>
    <w:rsid w:val="00407D5A"/>
    <w:rsid w:val="004109B9"/>
    <w:rsid w:val="00410A54"/>
    <w:rsid w:val="00411096"/>
    <w:rsid w:val="004130D5"/>
    <w:rsid w:val="004132A0"/>
    <w:rsid w:val="00414591"/>
    <w:rsid w:val="004149F2"/>
    <w:rsid w:val="00415192"/>
    <w:rsid w:val="00415289"/>
    <w:rsid w:val="00415750"/>
    <w:rsid w:val="00415AA3"/>
    <w:rsid w:val="00416525"/>
    <w:rsid w:val="004175C1"/>
    <w:rsid w:val="004178E5"/>
    <w:rsid w:val="00420094"/>
    <w:rsid w:val="00420984"/>
    <w:rsid w:val="00420B20"/>
    <w:rsid w:val="00420E8D"/>
    <w:rsid w:val="00421115"/>
    <w:rsid w:val="0042158D"/>
    <w:rsid w:val="00422567"/>
    <w:rsid w:val="0042316B"/>
    <w:rsid w:val="004234C1"/>
    <w:rsid w:val="00423861"/>
    <w:rsid w:val="00423870"/>
    <w:rsid w:val="00423DE4"/>
    <w:rsid w:val="00424265"/>
    <w:rsid w:val="0042476D"/>
    <w:rsid w:val="00424F42"/>
    <w:rsid w:val="0042533C"/>
    <w:rsid w:val="00425C14"/>
    <w:rsid w:val="004263E1"/>
    <w:rsid w:val="00426709"/>
    <w:rsid w:val="00426741"/>
    <w:rsid w:val="00426948"/>
    <w:rsid w:val="00427B91"/>
    <w:rsid w:val="0043045F"/>
    <w:rsid w:val="00430E98"/>
    <w:rsid w:val="00430FE1"/>
    <w:rsid w:val="004312AB"/>
    <w:rsid w:val="00431485"/>
    <w:rsid w:val="00431782"/>
    <w:rsid w:val="00433049"/>
    <w:rsid w:val="0043351C"/>
    <w:rsid w:val="00433D27"/>
    <w:rsid w:val="00434687"/>
    <w:rsid w:val="00435340"/>
    <w:rsid w:val="00435563"/>
    <w:rsid w:val="0043570E"/>
    <w:rsid w:val="004360B9"/>
    <w:rsid w:val="004360D5"/>
    <w:rsid w:val="00436440"/>
    <w:rsid w:val="00436FBD"/>
    <w:rsid w:val="0043718F"/>
    <w:rsid w:val="00437925"/>
    <w:rsid w:val="00437D26"/>
    <w:rsid w:val="00437D72"/>
    <w:rsid w:val="00440195"/>
    <w:rsid w:val="00440BE4"/>
    <w:rsid w:val="00440F71"/>
    <w:rsid w:val="0044173A"/>
    <w:rsid w:val="004419D5"/>
    <w:rsid w:val="00441A01"/>
    <w:rsid w:val="00441BFE"/>
    <w:rsid w:val="004420DB"/>
    <w:rsid w:val="004438ED"/>
    <w:rsid w:val="00443C83"/>
    <w:rsid w:val="004449EB"/>
    <w:rsid w:val="004457E2"/>
    <w:rsid w:val="00445DDB"/>
    <w:rsid w:val="0044618D"/>
    <w:rsid w:val="004466B5"/>
    <w:rsid w:val="004467B0"/>
    <w:rsid w:val="004467B8"/>
    <w:rsid w:val="00446A23"/>
    <w:rsid w:val="00446B62"/>
    <w:rsid w:val="00446C37"/>
    <w:rsid w:val="00447647"/>
    <w:rsid w:val="00447F50"/>
    <w:rsid w:val="0045006D"/>
    <w:rsid w:val="00450A41"/>
    <w:rsid w:val="00450A55"/>
    <w:rsid w:val="00450F83"/>
    <w:rsid w:val="004511D4"/>
    <w:rsid w:val="004514A4"/>
    <w:rsid w:val="00451724"/>
    <w:rsid w:val="00451EB8"/>
    <w:rsid w:val="004523FE"/>
    <w:rsid w:val="00452574"/>
    <w:rsid w:val="004530CB"/>
    <w:rsid w:val="0045333D"/>
    <w:rsid w:val="00453C9A"/>
    <w:rsid w:val="00454133"/>
    <w:rsid w:val="0045416E"/>
    <w:rsid w:val="0045432F"/>
    <w:rsid w:val="004544A1"/>
    <w:rsid w:val="00454822"/>
    <w:rsid w:val="00455139"/>
    <w:rsid w:val="00456346"/>
    <w:rsid w:val="00456949"/>
    <w:rsid w:val="00457733"/>
    <w:rsid w:val="00457C95"/>
    <w:rsid w:val="004602D0"/>
    <w:rsid w:val="0046042B"/>
    <w:rsid w:val="00460B36"/>
    <w:rsid w:val="00460F83"/>
    <w:rsid w:val="00462CA0"/>
    <w:rsid w:val="00462F7E"/>
    <w:rsid w:val="00463418"/>
    <w:rsid w:val="00463C88"/>
    <w:rsid w:val="00463D87"/>
    <w:rsid w:val="00464184"/>
    <w:rsid w:val="00464A94"/>
    <w:rsid w:val="00465361"/>
    <w:rsid w:val="00466AF2"/>
    <w:rsid w:val="00470F85"/>
    <w:rsid w:val="0047153C"/>
    <w:rsid w:val="004718BF"/>
    <w:rsid w:val="00471BA7"/>
    <w:rsid w:val="00471E7A"/>
    <w:rsid w:val="0047258C"/>
    <w:rsid w:val="00472820"/>
    <w:rsid w:val="0047302F"/>
    <w:rsid w:val="0047325C"/>
    <w:rsid w:val="00474294"/>
    <w:rsid w:val="0047440E"/>
    <w:rsid w:val="00474A94"/>
    <w:rsid w:val="004751DB"/>
    <w:rsid w:val="00475DC4"/>
    <w:rsid w:val="00477CA3"/>
    <w:rsid w:val="0048018F"/>
    <w:rsid w:val="004811AB"/>
    <w:rsid w:val="00481F9F"/>
    <w:rsid w:val="004830A9"/>
    <w:rsid w:val="0048312B"/>
    <w:rsid w:val="004837B0"/>
    <w:rsid w:val="00483FB7"/>
    <w:rsid w:val="00484BD5"/>
    <w:rsid w:val="004851E6"/>
    <w:rsid w:val="00485B77"/>
    <w:rsid w:val="00485BA3"/>
    <w:rsid w:val="00486725"/>
    <w:rsid w:val="00486C7E"/>
    <w:rsid w:val="00486D8C"/>
    <w:rsid w:val="00487146"/>
    <w:rsid w:val="004871F7"/>
    <w:rsid w:val="00487619"/>
    <w:rsid w:val="00487892"/>
    <w:rsid w:val="00487916"/>
    <w:rsid w:val="00487EB2"/>
    <w:rsid w:val="004902B3"/>
    <w:rsid w:val="004903D5"/>
    <w:rsid w:val="00490A66"/>
    <w:rsid w:val="00490F26"/>
    <w:rsid w:val="004917D4"/>
    <w:rsid w:val="00491813"/>
    <w:rsid w:val="00491F5C"/>
    <w:rsid w:val="00492033"/>
    <w:rsid w:val="004926A7"/>
    <w:rsid w:val="00493851"/>
    <w:rsid w:val="004940FB"/>
    <w:rsid w:val="00494C2E"/>
    <w:rsid w:val="00494E6C"/>
    <w:rsid w:val="004958E2"/>
    <w:rsid w:val="00495A48"/>
    <w:rsid w:val="00496C45"/>
    <w:rsid w:val="00497A59"/>
    <w:rsid w:val="004A034A"/>
    <w:rsid w:val="004A062F"/>
    <w:rsid w:val="004A10E0"/>
    <w:rsid w:val="004A1DE7"/>
    <w:rsid w:val="004A3BC8"/>
    <w:rsid w:val="004A461C"/>
    <w:rsid w:val="004A4865"/>
    <w:rsid w:val="004A49A5"/>
    <w:rsid w:val="004A4AE2"/>
    <w:rsid w:val="004A4CF3"/>
    <w:rsid w:val="004A4E39"/>
    <w:rsid w:val="004A55A6"/>
    <w:rsid w:val="004A5618"/>
    <w:rsid w:val="004A5B5C"/>
    <w:rsid w:val="004A65A9"/>
    <w:rsid w:val="004A6CAC"/>
    <w:rsid w:val="004A709E"/>
    <w:rsid w:val="004A7B51"/>
    <w:rsid w:val="004A7C97"/>
    <w:rsid w:val="004B0293"/>
    <w:rsid w:val="004B02EA"/>
    <w:rsid w:val="004B18E5"/>
    <w:rsid w:val="004B1DA6"/>
    <w:rsid w:val="004B2111"/>
    <w:rsid w:val="004B23E2"/>
    <w:rsid w:val="004B2E74"/>
    <w:rsid w:val="004B303A"/>
    <w:rsid w:val="004B3BBB"/>
    <w:rsid w:val="004B3ECF"/>
    <w:rsid w:val="004B527E"/>
    <w:rsid w:val="004B531F"/>
    <w:rsid w:val="004B5719"/>
    <w:rsid w:val="004B69D7"/>
    <w:rsid w:val="004B6A01"/>
    <w:rsid w:val="004B6D6B"/>
    <w:rsid w:val="004B7670"/>
    <w:rsid w:val="004C0543"/>
    <w:rsid w:val="004C0B53"/>
    <w:rsid w:val="004C1477"/>
    <w:rsid w:val="004C14B9"/>
    <w:rsid w:val="004C250E"/>
    <w:rsid w:val="004C2DBC"/>
    <w:rsid w:val="004C347F"/>
    <w:rsid w:val="004C3E25"/>
    <w:rsid w:val="004C3E59"/>
    <w:rsid w:val="004C405D"/>
    <w:rsid w:val="004C412C"/>
    <w:rsid w:val="004C4961"/>
    <w:rsid w:val="004C4B1F"/>
    <w:rsid w:val="004C4FFB"/>
    <w:rsid w:val="004C5B6B"/>
    <w:rsid w:val="004C6655"/>
    <w:rsid w:val="004C693E"/>
    <w:rsid w:val="004C6C4F"/>
    <w:rsid w:val="004C6D99"/>
    <w:rsid w:val="004D0AA4"/>
    <w:rsid w:val="004D10BD"/>
    <w:rsid w:val="004D1737"/>
    <w:rsid w:val="004D1DD9"/>
    <w:rsid w:val="004D2832"/>
    <w:rsid w:val="004D2BD3"/>
    <w:rsid w:val="004D2C67"/>
    <w:rsid w:val="004D39B7"/>
    <w:rsid w:val="004D40A4"/>
    <w:rsid w:val="004D462E"/>
    <w:rsid w:val="004D4894"/>
    <w:rsid w:val="004D4AA5"/>
    <w:rsid w:val="004D4C39"/>
    <w:rsid w:val="004D4D07"/>
    <w:rsid w:val="004D52F4"/>
    <w:rsid w:val="004D5E49"/>
    <w:rsid w:val="004D6572"/>
    <w:rsid w:val="004D6D84"/>
    <w:rsid w:val="004E0969"/>
    <w:rsid w:val="004E09D0"/>
    <w:rsid w:val="004E26B4"/>
    <w:rsid w:val="004E27AF"/>
    <w:rsid w:val="004E2F1C"/>
    <w:rsid w:val="004E33BA"/>
    <w:rsid w:val="004E349F"/>
    <w:rsid w:val="004E4467"/>
    <w:rsid w:val="004E4D84"/>
    <w:rsid w:val="004E5305"/>
    <w:rsid w:val="004E5322"/>
    <w:rsid w:val="004E5C22"/>
    <w:rsid w:val="004E6498"/>
    <w:rsid w:val="004E64F5"/>
    <w:rsid w:val="004E703E"/>
    <w:rsid w:val="004E7097"/>
    <w:rsid w:val="004E7269"/>
    <w:rsid w:val="004E7643"/>
    <w:rsid w:val="004F0044"/>
    <w:rsid w:val="004F2F97"/>
    <w:rsid w:val="004F36F0"/>
    <w:rsid w:val="004F3C36"/>
    <w:rsid w:val="004F3DF7"/>
    <w:rsid w:val="004F3FF8"/>
    <w:rsid w:val="004F4A2A"/>
    <w:rsid w:val="004F521C"/>
    <w:rsid w:val="004F5251"/>
    <w:rsid w:val="004F5F0B"/>
    <w:rsid w:val="004F7DDC"/>
    <w:rsid w:val="00500708"/>
    <w:rsid w:val="00500924"/>
    <w:rsid w:val="00501C17"/>
    <w:rsid w:val="0050239E"/>
    <w:rsid w:val="005023C7"/>
    <w:rsid w:val="005027B1"/>
    <w:rsid w:val="00502D0D"/>
    <w:rsid w:val="005032D2"/>
    <w:rsid w:val="0050337B"/>
    <w:rsid w:val="005036CE"/>
    <w:rsid w:val="00504F23"/>
    <w:rsid w:val="00505614"/>
    <w:rsid w:val="00505925"/>
    <w:rsid w:val="00505AF5"/>
    <w:rsid w:val="00506919"/>
    <w:rsid w:val="00507267"/>
    <w:rsid w:val="0050741C"/>
    <w:rsid w:val="00507FEB"/>
    <w:rsid w:val="005109B7"/>
    <w:rsid w:val="00510BDA"/>
    <w:rsid w:val="00510CD3"/>
    <w:rsid w:val="00510F6D"/>
    <w:rsid w:val="00511119"/>
    <w:rsid w:val="00511EA8"/>
    <w:rsid w:val="00511F24"/>
    <w:rsid w:val="00512922"/>
    <w:rsid w:val="00513161"/>
    <w:rsid w:val="00513254"/>
    <w:rsid w:val="00513497"/>
    <w:rsid w:val="005136AD"/>
    <w:rsid w:val="005136EA"/>
    <w:rsid w:val="005158E3"/>
    <w:rsid w:val="0051603B"/>
    <w:rsid w:val="00516685"/>
    <w:rsid w:val="0051670C"/>
    <w:rsid w:val="005171D4"/>
    <w:rsid w:val="00517551"/>
    <w:rsid w:val="0052093B"/>
    <w:rsid w:val="0052113A"/>
    <w:rsid w:val="0052125E"/>
    <w:rsid w:val="00521A01"/>
    <w:rsid w:val="00521AF6"/>
    <w:rsid w:val="00521B8F"/>
    <w:rsid w:val="00522238"/>
    <w:rsid w:val="00522D32"/>
    <w:rsid w:val="005238FB"/>
    <w:rsid w:val="00523BCD"/>
    <w:rsid w:val="00523FDB"/>
    <w:rsid w:val="00524619"/>
    <w:rsid w:val="00524CD7"/>
    <w:rsid w:val="00525161"/>
    <w:rsid w:val="00525285"/>
    <w:rsid w:val="00525439"/>
    <w:rsid w:val="0052577B"/>
    <w:rsid w:val="00525FAF"/>
    <w:rsid w:val="00526353"/>
    <w:rsid w:val="0052638C"/>
    <w:rsid w:val="005263CB"/>
    <w:rsid w:val="0052663B"/>
    <w:rsid w:val="00530259"/>
    <w:rsid w:val="0053110C"/>
    <w:rsid w:val="00531D28"/>
    <w:rsid w:val="005334D6"/>
    <w:rsid w:val="00533BB4"/>
    <w:rsid w:val="00534B25"/>
    <w:rsid w:val="00534CC2"/>
    <w:rsid w:val="00537B70"/>
    <w:rsid w:val="0054157A"/>
    <w:rsid w:val="00541B9F"/>
    <w:rsid w:val="00542159"/>
    <w:rsid w:val="00542910"/>
    <w:rsid w:val="00542F55"/>
    <w:rsid w:val="00543CD9"/>
    <w:rsid w:val="00543E62"/>
    <w:rsid w:val="00544199"/>
    <w:rsid w:val="0054419F"/>
    <w:rsid w:val="00544232"/>
    <w:rsid w:val="00544B03"/>
    <w:rsid w:val="00544C00"/>
    <w:rsid w:val="005452A3"/>
    <w:rsid w:val="005457A1"/>
    <w:rsid w:val="00545DBB"/>
    <w:rsid w:val="005460AA"/>
    <w:rsid w:val="005467F1"/>
    <w:rsid w:val="00547295"/>
    <w:rsid w:val="0054731D"/>
    <w:rsid w:val="00547460"/>
    <w:rsid w:val="00550109"/>
    <w:rsid w:val="00550897"/>
    <w:rsid w:val="00550D62"/>
    <w:rsid w:val="00552520"/>
    <w:rsid w:val="00553131"/>
    <w:rsid w:val="00553674"/>
    <w:rsid w:val="00553809"/>
    <w:rsid w:val="00553A67"/>
    <w:rsid w:val="005545B6"/>
    <w:rsid w:val="0055477A"/>
    <w:rsid w:val="0055478E"/>
    <w:rsid w:val="00554D79"/>
    <w:rsid w:val="00554F93"/>
    <w:rsid w:val="0055643E"/>
    <w:rsid w:val="00556B11"/>
    <w:rsid w:val="00556DB9"/>
    <w:rsid w:val="00556FE2"/>
    <w:rsid w:val="0055789B"/>
    <w:rsid w:val="00557B6E"/>
    <w:rsid w:val="00561926"/>
    <w:rsid w:val="00561BB0"/>
    <w:rsid w:val="00561D4B"/>
    <w:rsid w:val="00561EEA"/>
    <w:rsid w:val="00562A9D"/>
    <w:rsid w:val="00562B35"/>
    <w:rsid w:val="0056363A"/>
    <w:rsid w:val="0056363D"/>
    <w:rsid w:val="0056466D"/>
    <w:rsid w:val="00565492"/>
    <w:rsid w:val="00565B5F"/>
    <w:rsid w:val="005663E4"/>
    <w:rsid w:val="00567282"/>
    <w:rsid w:val="00567EAD"/>
    <w:rsid w:val="005701CD"/>
    <w:rsid w:val="005711ED"/>
    <w:rsid w:val="005713A2"/>
    <w:rsid w:val="005717EE"/>
    <w:rsid w:val="00572611"/>
    <w:rsid w:val="005729FE"/>
    <w:rsid w:val="00573BCB"/>
    <w:rsid w:val="00573DF0"/>
    <w:rsid w:val="00573E27"/>
    <w:rsid w:val="00573E90"/>
    <w:rsid w:val="005747C5"/>
    <w:rsid w:val="0057529B"/>
    <w:rsid w:val="00575781"/>
    <w:rsid w:val="00577993"/>
    <w:rsid w:val="00577B12"/>
    <w:rsid w:val="00577D32"/>
    <w:rsid w:val="00580380"/>
    <w:rsid w:val="005806BA"/>
    <w:rsid w:val="00580EA3"/>
    <w:rsid w:val="00580F50"/>
    <w:rsid w:val="0058238F"/>
    <w:rsid w:val="00582393"/>
    <w:rsid w:val="00583039"/>
    <w:rsid w:val="005837DC"/>
    <w:rsid w:val="0058481D"/>
    <w:rsid w:val="00585229"/>
    <w:rsid w:val="0058590F"/>
    <w:rsid w:val="00585A19"/>
    <w:rsid w:val="00585D22"/>
    <w:rsid w:val="00585EEC"/>
    <w:rsid w:val="0058661B"/>
    <w:rsid w:val="0058728D"/>
    <w:rsid w:val="0058732D"/>
    <w:rsid w:val="0059006F"/>
    <w:rsid w:val="00590201"/>
    <w:rsid w:val="00590498"/>
    <w:rsid w:val="005918E5"/>
    <w:rsid w:val="00591A0D"/>
    <w:rsid w:val="00591F76"/>
    <w:rsid w:val="00592A5C"/>
    <w:rsid w:val="00592B90"/>
    <w:rsid w:val="00592C9F"/>
    <w:rsid w:val="00592E5F"/>
    <w:rsid w:val="00593741"/>
    <w:rsid w:val="00594357"/>
    <w:rsid w:val="005944FF"/>
    <w:rsid w:val="005946CC"/>
    <w:rsid w:val="005947AA"/>
    <w:rsid w:val="00594806"/>
    <w:rsid w:val="00594DBB"/>
    <w:rsid w:val="00594F0C"/>
    <w:rsid w:val="0059507B"/>
    <w:rsid w:val="0059569A"/>
    <w:rsid w:val="00597495"/>
    <w:rsid w:val="005976D9"/>
    <w:rsid w:val="00597833"/>
    <w:rsid w:val="005978AF"/>
    <w:rsid w:val="005978D5"/>
    <w:rsid w:val="00597A4E"/>
    <w:rsid w:val="005A0C4C"/>
    <w:rsid w:val="005A0F3F"/>
    <w:rsid w:val="005A1784"/>
    <w:rsid w:val="005A1B6E"/>
    <w:rsid w:val="005A1B7A"/>
    <w:rsid w:val="005A21F4"/>
    <w:rsid w:val="005A22AF"/>
    <w:rsid w:val="005A27AE"/>
    <w:rsid w:val="005A2FB9"/>
    <w:rsid w:val="005A3073"/>
    <w:rsid w:val="005A3A69"/>
    <w:rsid w:val="005A4270"/>
    <w:rsid w:val="005A42E9"/>
    <w:rsid w:val="005A4CBA"/>
    <w:rsid w:val="005A4E8C"/>
    <w:rsid w:val="005A5906"/>
    <w:rsid w:val="005A6285"/>
    <w:rsid w:val="005A7A8B"/>
    <w:rsid w:val="005B06B9"/>
    <w:rsid w:val="005B0D13"/>
    <w:rsid w:val="005B12F3"/>
    <w:rsid w:val="005B1650"/>
    <w:rsid w:val="005B202C"/>
    <w:rsid w:val="005B2C68"/>
    <w:rsid w:val="005B32D2"/>
    <w:rsid w:val="005B3385"/>
    <w:rsid w:val="005B3721"/>
    <w:rsid w:val="005B38FE"/>
    <w:rsid w:val="005B3A66"/>
    <w:rsid w:val="005B4300"/>
    <w:rsid w:val="005B461D"/>
    <w:rsid w:val="005B5CCC"/>
    <w:rsid w:val="005B662A"/>
    <w:rsid w:val="005B6B5A"/>
    <w:rsid w:val="005B6E47"/>
    <w:rsid w:val="005B7223"/>
    <w:rsid w:val="005C1F2A"/>
    <w:rsid w:val="005C2047"/>
    <w:rsid w:val="005C2534"/>
    <w:rsid w:val="005C291E"/>
    <w:rsid w:val="005C3112"/>
    <w:rsid w:val="005C4506"/>
    <w:rsid w:val="005C4AFA"/>
    <w:rsid w:val="005C54BB"/>
    <w:rsid w:val="005C5666"/>
    <w:rsid w:val="005C6E08"/>
    <w:rsid w:val="005C6F30"/>
    <w:rsid w:val="005C7C54"/>
    <w:rsid w:val="005C7D0D"/>
    <w:rsid w:val="005D0408"/>
    <w:rsid w:val="005D0506"/>
    <w:rsid w:val="005D1526"/>
    <w:rsid w:val="005D165E"/>
    <w:rsid w:val="005D235C"/>
    <w:rsid w:val="005D2E86"/>
    <w:rsid w:val="005D30BA"/>
    <w:rsid w:val="005D3372"/>
    <w:rsid w:val="005D42DF"/>
    <w:rsid w:val="005D4713"/>
    <w:rsid w:val="005D6119"/>
    <w:rsid w:val="005D6676"/>
    <w:rsid w:val="005D6960"/>
    <w:rsid w:val="005D730B"/>
    <w:rsid w:val="005D7E26"/>
    <w:rsid w:val="005E0A89"/>
    <w:rsid w:val="005E111C"/>
    <w:rsid w:val="005E12FC"/>
    <w:rsid w:val="005E1375"/>
    <w:rsid w:val="005E168B"/>
    <w:rsid w:val="005E1E2E"/>
    <w:rsid w:val="005E26C8"/>
    <w:rsid w:val="005E2FF2"/>
    <w:rsid w:val="005E3637"/>
    <w:rsid w:val="005E3D3E"/>
    <w:rsid w:val="005E4307"/>
    <w:rsid w:val="005E5DD9"/>
    <w:rsid w:val="005E5FB8"/>
    <w:rsid w:val="005E66DD"/>
    <w:rsid w:val="005E697D"/>
    <w:rsid w:val="005E6B2D"/>
    <w:rsid w:val="005E7180"/>
    <w:rsid w:val="005E78C4"/>
    <w:rsid w:val="005F1975"/>
    <w:rsid w:val="005F247D"/>
    <w:rsid w:val="005F257E"/>
    <w:rsid w:val="005F2D6C"/>
    <w:rsid w:val="005F2EF7"/>
    <w:rsid w:val="005F2F28"/>
    <w:rsid w:val="005F3063"/>
    <w:rsid w:val="005F371E"/>
    <w:rsid w:val="005F5010"/>
    <w:rsid w:val="005F5E8D"/>
    <w:rsid w:val="005F6251"/>
    <w:rsid w:val="005F69E6"/>
    <w:rsid w:val="00600247"/>
    <w:rsid w:val="00600758"/>
    <w:rsid w:val="00601AF4"/>
    <w:rsid w:val="00602691"/>
    <w:rsid w:val="006029D9"/>
    <w:rsid w:val="00603C5D"/>
    <w:rsid w:val="00604515"/>
    <w:rsid w:val="006046E5"/>
    <w:rsid w:val="00604DCC"/>
    <w:rsid w:val="00606227"/>
    <w:rsid w:val="00606540"/>
    <w:rsid w:val="00606D1C"/>
    <w:rsid w:val="00607288"/>
    <w:rsid w:val="00607A1F"/>
    <w:rsid w:val="00607A3F"/>
    <w:rsid w:val="00607F42"/>
    <w:rsid w:val="0061002A"/>
    <w:rsid w:val="00610E5A"/>
    <w:rsid w:val="006111FE"/>
    <w:rsid w:val="00611D99"/>
    <w:rsid w:val="00612257"/>
    <w:rsid w:val="0061290D"/>
    <w:rsid w:val="006130E5"/>
    <w:rsid w:val="00613125"/>
    <w:rsid w:val="0061327B"/>
    <w:rsid w:val="006137C9"/>
    <w:rsid w:val="00613EBF"/>
    <w:rsid w:val="00613EF7"/>
    <w:rsid w:val="006140DD"/>
    <w:rsid w:val="0061441A"/>
    <w:rsid w:val="00614465"/>
    <w:rsid w:val="00614FE7"/>
    <w:rsid w:val="00615075"/>
    <w:rsid w:val="0061585E"/>
    <w:rsid w:val="00615BD3"/>
    <w:rsid w:val="00616722"/>
    <w:rsid w:val="00616911"/>
    <w:rsid w:val="00616A23"/>
    <w:rsid w:val="00616AC5"/>
    <w:rsid w:val="00616ED7"/>
    <w:rsid w:val="00616EE5"/>
    <w:rsid w:val="00617054"/>
    <w:rsid w:val="006172F6"/>
    <w:rsid w:val="006177CD"/>
    <w:rsid w:val="0061780F"/>
    <w:rsid w:val="00620189"/>
    <w:rsid w:val="00620415"/>
    <w:rsid w:val="00620BA9"/>
    <w:rsid w:val="006211C2"/>
    <w:rsid w:val="00621939"/>
    <w:rsid w:val="00621A88"/>
    <w:rsid w:val="00621C57"/>
    <w:rsid w:val="00621D12"/>
    <w:rsid w:val="00622277"/>
    <w:rsid w:val="00622C1E"/>
    <w:rsid w:val="00623244"/>
    <w:rsid w:val="006233E8"/>
    <w:rsid w:val="00623754"/>
    <w:rsid w:val="00624246"/>
    <w:rsid w:val="00625AF7"/>
    <w:rsid w:val="00626153"/>
    <w:rsid w:val="006269D3"/>
    <w:rsid w:val="00626D75"/>
    <w:rsid w:val="00627185"/>
    <w:rsid w:val="00630A08"/>
    <w:rsid w:val="00630B00"/>
    <w:rsid w:val="00630DA4"/>
    <w:rsid w:val="00631169"/>
    <w:rsid w:val="006311CA"/>
    <w:rsid w:val="006311CF"/>
    <w:rsid w:val="006319F3"/>
    <w:rsid w:val="00632D4D"/>
    <w:rsid w:val="00633066"/>
    <w:rsid w:val="00633ABC"/>
    <w:rsid w:val="00633CB5"/>
    <w:rsid w:val="00633CE6"/>
    <w:rsid w:val="00634092"/>
    <w:rsid w:val="00635DA3"/>
    <w:rsid w:val="006361DB"/>
    <w:rsid w:val="00636FBC"/>
    <w:rsid w:val="00637056"/>
    <w:rsid w:val="00637A17"/>
    <w:rsid w:val="00637B24"/>
    <w:rsid w:val="006402AB"/>
    <w:rsid w:val="00640917"/>
    <w:rsid w:val="0064097A"/>
    <w:rsid w:val="00641273"/>
    <w:rsid w:val="0064132C"/>
    <w:rsid w:val="00641746"/>
    <w:rsid w:val="006417B0"/>
    <w:rsid w:val="0064213A"/>
    <w:rsid w:val="0064334E"/>
    <w:rsid w:val="00643A3A"/>
    <w:rsid w:val="00643DAC"/>
    <w:rsid w:val="0064400F"/>
    <w:rsid w:val="00644BE0"/>
    <w:rsid w:val="006454B0"/>
    <w:rsid w:val="006459D3"/>
    <w:rsid w:val="00646344"/>
    <w:rsid w:val="00646DA6"/>
    <w:rsid w:val="00646E0A"/>
    <w:rsid w:val="00646E9A"/>
    <w:rsid w:val="00647AEC"/>
    <w:rsid w:val="00647E6B"/>
    <w:rsid w:val="00652518"/>
    <w:rsid w:val="006537B9"/>
    <w:rsid w:val="006538B0"/>
    <w:rsid w:val="00654DAA"/>
    <w:rsid w:val="00655456"/>
    <w:rsid w:val="00655DD2"/>
    <w:rsid w:val="00655FE0"/>
    <w:rsid w:val="00656799"/>
    <w:rsid w:val="00656EB3"/>
    <w:rsid w:val="006575BE"/>
    <w:rsid w:val="0065783F"/>
    <w:rsid w:val="0066050E"/>
    <w:rsid w:val="006612AF"/>
    <w:rsid w:val="006619CB"/>
    <w:rsid w:val="00661E09"/>
    <w:rsid w:val="00662171"/>
    <w:rsid w:val="00663195"/>
    <w:rsid w:val="0066325B"/>
    <w:rsid w:val="0066366A"/>
    <w:rsid w:val="0066394D"/>
    <w:rsid w:val="00663C8A"/>
    <w:rsid w:val="00663D5C"/>
    <w:rsid w:val="00663F70"/>
    <w:rsid w:val="00664C48"/>
    <w:rsid w:val="00665454"/>
    <w:rsid w:val="00665862"/>
    <w:rsid w:val="0066669C"/>
    <w:rsid w:val="00666781"/>
    <w:rsid w:val="006667BD"/>
    <w:rsid w:val="0066685E"/>
    <w:rsid w:val="00666EEB"/>
    <w:rsid w:val="0066716C"/>
    <w:rsid w:val="00667D2A"/>
    <w:rsid w:val="006700A7"/>
    <w:rsid w:val="00670105"/>
    <w:rsid w:val="00670188"/>
    <w:rsid w:val="0067073E"/>
    <w:rsid w:val="006708B0"/>
    <w:rsid w:val="00671339"/>
    <w:rsid w:val="0067264E"/>
    <w:rsid w:val="00672968"/>
    <w:rsid w:val="00672B4B"/>
    <w:rsid w:val="00673314"/>
    <w:rsid w:val="00673AE7"/>
    <w:rsid w:val="00673D41"/>
    <w:rsid w:val="006748D4"/>
    <w:rsid w:val="00674AAE"/>
    <w:rsid w:val="00674BE3"/>
    <w:rsid w:val="00675130"/>
    <w:rsid w:val="00675311"/>
    <w:rsid w:val="006755CE"/>
    <w:rsid w:val="00675BD8"/>
    <w:rsid w:val="0067612A"/>
    <w:rsid w:val="00676D94"/>
    <w:rsid w:val="00676F38"/>
    <w:rsid w:val="00677F06"/>
    <w:rsid w:val="00680315"/>
    <w:rsid w:val="00680E1C"/>
    <w:rsid w:val="00680F28"/>
    <w:rsid w:val="00681A3D"/>
    <w:rsid w:val="006837E7"/>
    <w:rsid w:val="006856CB"/>
    <w:rsid w:val="00687584"/>
    <w:rsid w:val="00687ED9"/>
    <w:rsid w:val="006904F4"/>
    <w:rsid w:val="0069097A"/>
    <w:rsid w:val="006911B8"/>
    <w:rsid w:val="0069158D"/>
    <w:rsid w:val="00691E75"/>
    <w:rsid w:val="00691F26"/>
    <w:rsid w:val="00692151"/>
    <w:rsid w:val="0069222B"/>
    <w:rsid w:val="006925AB"/>
    <w:rsid w:val="00692690"/>
    <w:rsid w:val="00692FC8"/>
    <w:rsid w:val="006930B0"/>
    <w:rsid w:val="0069324F"/>
    <w:rsid w:val="0069328F"/>
    <w:rsid w:val="00693AC8"/>
    <w:rsid w:val="00693DFB"/>
    <w:rsid w:val="00693F58"/>
    <w:rsid w:val="006944B1"/>
    <w:rsid w:val="00695348"/>
    <w:rsid w:val="00695485"/>
    <w:rsid w:val="00695A86"/>
    <w:rsid w:val="00695AAC"/>
    <w:rsid w:val="006961C7"/>
    <w:rsid w:val="00697CB5"/>
    <w:rsid w:val="006A0177"/>
    <w:rsid w:val="006A0C0F"/>
    <w:rsid w:val="006A1405"/>
    <w:rsid w:val="006A1A92"/>
    <w:rsid w:val="006A26AF"/>
    <w:rsid w:val="006A2C03"/>
    <w:rsid w:val="006A2E3A"/>
    <w:rsid w:val="006A3020"/>
    <w:rsid w:val="006A3C04"/>
    <w:rsid w:val="006A46D3"/>
    <w:rsid w:val="006A49A5"/>
    <w:rsid w:val="006A4A05"/>
    <w:rsid w:val="006A54ED"/>
    <w:rsid w:val="006A5892"/>
    <w:rsid w:val="006A5C15"/>
    <w:rsid w:val="006A64B6"/>
    <w:rsid w:val="006A68C6"/>
    <w:rsid w:val="006A6D60"/>
    <w:rsid w:val="006A7205"/>
    <w:rsid w:val="006A7DC2"/>
    <w:rsid w:val="006A7ED0"/>
    <w:rsid w:val="006B0E06"/>
    <w:rsid w:val="006B174C"/>
    <w:rsid w:val="006B1EAF"/>
    <w:rsid w:val="006B2FF7"/>
    <w:rsid w:val="006B31C4"/>
    <w:rsid w:val="006B34AD"/>
    <w:rsid w:val="006B36C9"/>
    <w:rsid w:val="006B41C7"/>
    <w:rsid w:val="006B4200"/>
    <w:rsid w:val="006B5150"/>
    <w:rsid w:val="006B5F7D"/>
    <w:rsid w:val="006B6D92"/>
    <w:rsid w:val="006B7056"/>
    <w:rsid w:val="006B796A"/>
    <w:rsid w:val="006C122A"/>
    <w:rsid w:val="006C21B3"/>
    <w:rsid w:val="006C2D4B"/>
    <w:rsid w:val="006C3C33"/>
    <w:rsid w:val="006C3FA7"/>
    <w:rsid w:val="006C42FF"/>
    <w:rsid w:val="006C450B"/>
    <w:rsid w:val="006C4C38"/>
    <w:rsid w:val="006C4ED3"/>
    <w:rsid w:val="006C6058"/>
    <w:rsid w:val="006C6667"/>
    <w:rsid w:val="006C682F"/>
    <w:rsid w:val="006C6C9F"/>
    <w:rsid w:val="006C6D04"/>
    <w:rsid w:val="006C7578"/>
    <w:rsid w:val="006C7924"/>
    <w:rsid w:val="006D0445"/>
    <w:rsid w:val="006D080B"/>
    <w:rsid w:val="006D1034"/>
    <w:rsid w:val="006D1250"/>
    <w:rsid w:val="006D3C66"/>
    <w:rsid w:val="006D41A0"/>
    <w:rsid w:val="006D41D4"/>
    <w:rsid w:val="006D52EC"/>
    <w:rsid w:val="006D54EA"/>
    <w:rsid w:val="006D5826"/>
    <w:rsid w:val="006D58F6"/>
    <w:rsid w:val="006D5A25"/>
    <w:rsid w:val="006E01E6"/>
    <w:rsid w:val="006E2061"/>
    <w:rsid w:val="006E252F"/>
    <w:rsid w:val="006E2820"/>
    <w:rsid w:val="006E2FB9"/>
    <w:rsid w:val="006E33A0"/>
    <w:rsid w:val="006E422B"/>
    <w:rsid w:val="006E4832"/>
    <w:rsid w:val="006E5503"/>
    <w:rsid w:val="006E58F5"/>
    <w:rsid w:val="006E6069"/>
    <w:rsid w:val="006E6447"/>
    <w:rsid w:val="006E6AC9"/>
    <w:rsid w:val="006E7665"/>
    <w:rsid w:val="006E7DA4"/>
    <w:rsid w:val="006E7EBD"/>
    <w:rsid w:val="006E7FD1"/>
    <w:rsid w:val="006F0484"/>
    <w:rsid w:val="006F05CF"/>
    <w:rsid w:val="006F1858"/>
    <w:rsid w:val="006F1C6E"/>
    <w:rsid w:val="006F1FBF"/>
    <w:rsid w:val="006F2E74"/>
    <w:rsid w:val="006F32EE"/>
    <w:rsid w:val="006F3E31"/>
    <w:rsid w:val="006F3E93"/>
    <w:rsid w:val="006F40D5"/>
    <w:rsid w:val="006F4469"/>
    <w:rsid w:val="006F687F"/>
    <w:rsid w:val="006F6D7D"/>
    <w:rsid w:val="006F70CB"/>
    <w:rsid w:val="006F7396"/>
    <w:rsid w:val="00700634"/>
    <w:rsid w:val="007006B7"/>
    <w:rsid w:val="00701CF0"/>
    <w:rsid w:val="00701F87"/>
    <w:rsid w:val="00702953"/>
    <w:rsid w:val="00702DFE"/>
    <w:rsid w:val="00702F04"/>
    <w:rsid w:val="00703279"/>
    <w:rsid w:val="0070584A"/>
    <w:rsid w:val="00707340"/>
    <w:rsid w:val="007102E1"/>
    <w:rsid w:val="007104E6"/>
    <w:rsid w:val="00710A6D"/>
    <w:rsid w:val="007110F1"/>
    <w:rsid w:val="00711A1B"/>
    <w:rsid w:val="00712875"/>
    <w:rsid w:val="00713FB8"/>
    <w:rsid w:val="0071475C"/>
    <w:rsid w:val="00714C35"/>
    <w:rsid w:val="007166A6"/>
    <w:rsid w:val="007166DD"/>
    <w:rsid w:val="00716A9D"/>
    <w:rsid w:val="00716E27"/>
    <w:rsid w:val="00716F89"/>
    <w:rsid w:val="00717B86"/>
    <w:rsid w:val="0072092C"/>
    <w:rsid w:val="00721452"/>
    <w:rsid w:val="00721647"/>
    <w:rsid w:val="00721997"/>
    <w:rsid w:val="00721DCD"/>
    <w:rsid w:val="00721E73"/>
    <w:rsid w:val="00721FC8"/>
    <w:rsid w:val="0072317D"/>
    <w:rsid w:val="00723C77"/>
    <w:rsid w:val="00724402"/>
    <w:rsid w:val="0072461F"/>
    <w:rsid w:val="00725321"/>
    <w:rsid w:val="00725670"/>
    <w:rsid w:val="0072579F"/>
    <w:rsid w:val="007258F3"/>
    <w:rsid w:val="007263C1"/>
    <w:rsid w:val="00727179"/>
    <w:rsid w:val="0072740B"/>
    <w:rsid w:val="0072757B"/>
    <w:rsid w:val="00727A98"/>
    <w:rsid w:val="00727DBC"/>
    <w:rsid w:val="007300BF"/>
    <w:rsid w:val="00730151"/>
    <w:rsid w:val="007306C9"/>
    <w:rsid w:val="00730BD1"/>
    <w:rsid w:val="00730D9F"/>
    <w:rsid w:val="007317B0"/>
    <w:rsid w:val="00731FF4"/>
    <w:rsid w:val="00732110"/>
    <w:rsid w:val="00732BB9"/>
    <w:rsid w:val="00732DAE"/>
    <w:rsid w:val="00732FF5"/>
    <w:rsid w:val="0073338F"/>
    <w:rsid w:val="0073360F"/>
    <w:rsid w:val="00733FF0"/>
    <w:rsid w:val="00734F1D"/>
    <w:rsid w:val="0074034D"/>
    <w:rsid w:val="00740B95"/>
    <w:rsid w:val="00740E13"/>
    <w:rsid w:val="00740ED1"/>
    <w:rsid w:val="007418E7"/>
    <w:rsid w:val="00742D2E"/>
    <w:rsid w:val="00742D81"/>
    <w:rsid w:val="0074444D"/>
    <w:rsid w:val="007447C1"/>
    <w:rsid w:val="007453AD"/>
    <w:rsid w:val="007460AA"/>
    <w:rsid w:val="00747450"/>
    <w:rsid w:val="00747FEC"/>
    <w:rsid w:val="007506F6"/>
    <w:rsid w:val="00750DFC"/>
    <w:rsid w:val="0075126B"/>
    <w:rsid w:val="00751BD8"/>
    <w:rsid w:val="007522A5"/>
    <w:rsid w:val="007522F2"/>
    <w:rsid w:val="007523FE"/>
    <w:rsid w:val="00752574"/>
    <w:rsid w:val="007527EF"/>
    <w:rsid w:val="00752ABE"/>
    <w:rsid w:val="0075309A"/>
    <w:rsid w:val="0075315A"/>
    <w:rsid w:val="007532C6"/>
    <w:rsid w:val="0075383E"/>
    <w:rsid w:val="007538C8"/>
    <w:rsid w:val="00753938"/>
    <w:rsid w:val="00754408"/>
    <w:rsid w:val="0075454B"/>
    <w:rsid w:val="0075556C"/>
    <w:rsid w:val="0075669D"/>
    <w:rsid w:val="007570C0"/>
    <w:rsid w:val="007575E4"/>
    <w:rsid w:val="007576C2"/>
    <w:rsid w:val="00757A27"/>
    <w:rsid w:val="00757FEC"/>
    <w:rsid w:val="007601FC"/>
    <w:rsid w:val="00760550"/>
    <w:rsid w:val="00760F74"/>
    <w:rsid w:val="00761A95"/>
    <w:rsid w:val="00762108"/>
    <w:rsid w:val="007632B5"/>
    <w:rsid w:val="00763B12"/>
    <w:rsid w:val="00764693"/>
    <w:rsid w:val="00764A93"/>
    <w:rsid w:val="00764D0B"/>
    <w:rsid w:val="007656DC"/>
    <w:rsid w:val="007659BB"/>
    <w:rsid w:val="00765D63"/>
    <w:rsid w:val="007661CC"/>
    <w:rsid w:val="00770024"/>
    <w:rsid w:val="00770062"/>
    <w:rsid w:val="007708B8"/>
    <w:rsid w:val="00771E3C"/>
    <w:rsid w:val="007727A5"/>
    <w:rsid w:val="007727D6"/>
    <w:rsid w:val="00772B2E"/>
    <w:rsid w:val="00772C9E"/>
    <w:rsid w:val="0077324E"/>
    <w:rsid w:val="00773442"/>
    <w:rsid w:val="007740A5"/>
    <w:rsid w:val="007743B3"/>
    <w:rsid w:val="00774482"/>
    <w:rsid w:val="007748C5"/>
    <w:rsid w:val="00775354"/>
    <w:rsid w:val="0077635A"/>
    <w:rsid w:val="00776390"/>
    <w:rsid w:val="00776913"/>
    <w:rsid w:val="00777621"/>
    <w:rsid w:val="007777E9"/>
    <w:rsid w:val="00777BBF"/>
    <w:rsid w:val="00780803"/>
    <w:rsid w:val="0078081B"/>
    <w:rsid w:val="00780929"/>
    <w:rsid w:val="00782BE8"/>
    <w:rsid w:val="00783416"/>
    <w:rsid w:val="00784606"/>
    <w:rsid w:val="00784D38"/>
    <w:rsid w:val="00784FF0"/>
    <w:rsid w:val="00785A41"/>
    <w:rsid w:val="00785AB2"/>
    <w:rsid w:val="00786967"/>
    <w:rsid w:val="007873FC"/>
    <w:rsid w:val="007877B2"/>
    <w:rsid w:val="007900D3"/>
    <w:rsid w:val="0079078B"/>
    <w:rsid w:val="007911E5"/>
    <w:rsid w:val="007916EF"/>
    <w:rsid w:val="007917E8"/>
    <w:rsid w:val="0079354B"/>
    <w:rsid w:val="00793AE4"/>
    <w:rsid w:val="0079621F"/>
    <w:rsid w:val="00796E53"/>
    <w:rsid w:val="007A005F"/>
    <w:rsid w:val="007A0C97"/>
    <w:rsid w:val="007A0F07"/>
    <w:rsid w:val="007A208A"/>
    <w:rsid w:val="007A239A"/>
    <w:rsid w:val="007A25D9"/>
    <w:rsid w:val="007A2804"/>
    <w:rsid w:val="007A2F8D"/>
    <w:rsid w:val="007A3132"/>
    <w:rsid w:val="007A34C6"/>
    <w:rsid w:val="007A38C6"/>
    <w:rsid w:val="007A4E2B"/>
    <w:rsid w:val="007A4FA1"/>
    <w:rsid w:val="007A5286"/>
    <w:rsid w:val="007A6213"/>
    <w:rsid w:val="007A65E8"/>
    <w:rsid w:val="007A67A2"/>
    <w:rsid w:val="007A6FA7"/>
    <w:rsid w:val="007A70CE"/>
    <w:rsid w:val="007A7D3A"/>
    <w:rsid w:val="007B0B0B"/>
    <w:rsid w:val="007B0D18"/>
    <w:rsid w:val="007B0D8F"/>
    <w:rsid w:val="007B20E6"/>
    <w:rsid w:val="007B2860"/>
    <w:rsid w:val="007B2D5F"/>
    <w:rsid w:val="007B2F49"/>
    <w:rsid w:val="007B32E1"/>
    <w:rsid w:val="007B34F4"/>
    <w:rsid w:val="007B3FF5"/>
    <w:rsid w:val="007B4A50"/>
    <w:rsid w:val="007B4C23"/>
    <w:rsid w:val="007B5890"/>
    <w:rsid w:val="007B5BA1"/>
    <w:rsid w:val="007B65BA"/>
    <w:rsid w:val="007B71EA"/>
    <w:rsid w:val="007B77DD"/>
    <w:rsid w:val="007C05A3"/>
    <w:rsid w:val="007C0EDA"/>
    <w:rsid w:val="007C2543"/>
    <w:rsid w:val="007C2BC0"/>
    <w:rsid w:val="007C2F82"/>
    <w:rsid w:val="007C324F"/>
    <w:rsid w:val="007C3A60"/>
    <w:rsid w:val="007C3B73"/>
    <w:rsid w:val="007C3F27"/>
    <w:rsid w:val="007C46C3"/>
    <w:rsid w:val="007C5091"/>
    <w:rsid w:val="007C54FD"/>
    <w:rsid w:val="007C57DE"/>
    <w:rsid w:val="007C6369"/>
    <w:rsid w:val="007C68A9"/>
    <w:rsid w:val="007C7390"/>
    <w:rsid w:val="007C7B3D"/>
    <w:rsid w:val="007D08D5"/>
    <w:rsid w:val="007D08D6"/>
    <w:rsid w:val="007D0A3D"/>
    <w:rsid w:val="007D1022"/>
    <w:rsid w:val="007D14F5"/>
    <w:rsid w:val="007D26F7"/>
    <w:rsid w:val="007D33E7"/>
    <w:rsid w:val="007D349C"/>
    <w:rsid w:val="007D427B"/>
    <w:rsid w:val="007D4357"/>
    <w:rsid w:val="007D52CB"/>
    <w:rsid w:val="007D553C"/>
    <w:rsid w:val="007D570F"/>
    <w:rsid w:val="007D6007"/>
    <w:rsid w:val="007D658E"/>
    <w:rsid w:val="007D65C5"/>
    <w:rsid w:val="007D6A36"/>
    <w:rsid w:val="007D71F1"/>
    <w:rsid w:val="007D7274"/>
    <w:rsid w:val="007D73C6"/>
    <w:rsid w:val="007E0714"/>
    <w:rsid w:val="007E0AA9"/>
    <w:rsid w:val="007E0F8D"/>
    <w:rsid w:val="007E1749"/>
    <w:rsid w:val="007E175A"/>
    <w:rsid w:val="007E1943"/>
    <w:rsid w:val="007E1A6A"/>
    <w:rsid w:val="007E2092"/>
    <w:rsid w:val="007E2853"/>
    <w:rsid w:val="007E2963"/>
    <w:rsid w:val="007E3A33"/>
    <w:rsid w:val="007E3F38"/>
    <w:rsid w:val="007E40ED"/>
    <w:rsid w:val="007E4171"/>
    <w:rsid w:val="007E4FBD"/>
    <w:rsid w:val="007E69D0"/>
    <w:rsid w:val="007E6AF5"/>
    <w:rsid w:val="007E6D28"/>
    <w:rsid w:val="007E6FA9"/>
    <w:rsid w:val="007E70FE"/>
    <w:rsid w:val="007E79BE"/>
    <w:rsid w:val="007F0139"/>
    <w:rsid w:val="007F035F"/>
    <w:rsid w:val="007F043F"/>
    <w:rsid w:val="007F0673"/>
    <w:rsid w:val="007F0A26"/>
    <w:rsid w:val="007F0B23"/>
    <w:rsid w:val="007F0DCB"/>
    <w:rsid w:val="007F0EF7"/>
    <w:rsid w:val="007F106E"/>
    <w:rsid w:val="007F16B9"/>
    <w:rsid w:val="007F17D2"/>
    <w:rsid w:val="007F2084"/>
    <w:rsid w:val="007F29D6"/>
    <w:rsid w:val="007F2D8A"/>
    <w:rsid w:val="007F32EF"/>
    <w:rsid w:val="007F340E"/>
    <w:rsid w:val="007F3D41"/>
    <w:rsid w:val="007F3E7F"/>
    <w:rsid w:val="007F3F60"/>
    <w:rsid w:val="007F421C"/>
    <w:rsid w:val="007F4793"/>
    <w:rsid w:val="007F4CD7"/>
    <w:rsid w:val="007F575C"/>
    <w:rsid w:val="007F6A02"/>
    <w:rsid w:val="007F6C8C"/>
    <w:rsid w:val="007F78BE"/>
    <w:rsid w:val="007F79BD"/>
    <w:rsid w:val="007F7B46"/>
    <w:rsid w:val="00800128"/>
    <w:rsid w:val="0080016D"/>
    <w:rsid w:val="0080027A"/>
    <w:rsid w:val="008007CC"/>
    <w:rsid w:val="008014CF"/>
    <w:rsid w:val="008014DB"/>
    <w:rsid w:val="00801A8B"/>
    <w:rsid w:val="008026CD"/>
    <w:rsid w:val="00802736"/>
    <w:rsid w:val="0080286C"/>
    <w:rsid w:val="0080295D"/>
    <w:rsid w:val="00802D8B"/>
    <w:rsid w:val="0080450E"/>
    <w:rsid w:val="0080503B"/>
    <w:rsid w:val="008051A0"/>
    <w:rsid w:val="00805E76"/>
    <w:rsid w:val="0080663B"/>
    <w:rsid w:val="00806B7D"/>
    <w:rsid w:val="00806E60"/>
    <w:rsid w:val="008071D5"/>
    <w:rsid w:val="00807265"/>
    <w:rsid w:val="008079DA"/>
    <w:rsid w:val="00807AE0"/>
    <w:rsid w:val="00810023"/>
    <w:rsid w:val="0081077A"/>
    <w:rsid w:val="00812080"/>
    <w:rsid w:val="0081219D"/>
    <w:rsid w:val="0081238F"/>
    <w:rsid w:val="008125C4"/>
    <w:rsid w:val="00812646"/>
    <w:rsid w:val="0081278D"/>
    <w:rsid w:val="008128EF"/>
    <w:rsid w:val="00812EAD"/>
    <w:rsid w:val="00813C4C"/>
    <w:rsid w:val="00813D26"/>
    <w:rsid w:val="00814D2C"/>
    <w:rsid w:val="008155F1"/>
    <w:rsid w:val="00815EF8"/>
    <w:rsid w:val="0081662B"/>
    <w:rsid w:val="00817DB8"/>
    <w:rsid w:val="00820117"/>
    <w:rsid w:val="00820335"/>
    <w:rsid w:val="00822C72"/>
    <w:rsid w:val="00823024"/>
    <w:rsid w:val="008231CD"/>
    <w:rsid w:val="00823861"/>
    <w:rsid w:val="0082390B"/>
    <w:rsid w:val="00823F7E"/>
    <w:rsid w:val="00823FDC"/>
    <w:rsid w:val="00823FE0"/>
    <w:rsid w:val="008241EF"/>
    <w:rsid w:val="0082454B"/>
    <w:rsid w:val="008245D4"/>
    <w:rsid w:val="008245DC"/>
    <w:rsid w:val="00826EDA"/>
    <w:rsid w:val="00827246"/>
    <w:rsid w:val="008273D3"/>
    <w:rsid w:val="00827EF5"/>
    <w:rsid w:val="0083083C"/>
    <w:rsid w:val="008308C5"/>
    <w:rsid w:val="00830E2E"/>
    <w:rsid w:val="008320B9"/>
    <w:rsid w:val="0083254B"/>
    <w:rsid w:val="0083268D"/>
    <w:rsid w:val="008327B8"/>
    <w:rsid w:val="00833348"/>
    <w:rsid w:val="00833776"/>
    <w:rsid w:val="00833CF4"/>
    <w:rsid w:val="00833DAA"/>
    <w:rsid w:val="00835226"/>
    <w:rsid w:val="00836462"/>
    <w:rsid w:val="008364D6"/>
    <w:rsid w:val="00837E73"/>
    <w:rsid w:val="00840183"/>
    <w:rsid w:val="00840B0F"/>
    <w:rsid w:val="00841BCE"/>
    <w:rsid w:val="00842129"/>
    <w:rsid w:val="00842567"/>
    <w:rsid w:val="00842F93"/>
    <w:rsid w:val="0084335E"/>
    <w:rsid w:val="00843A41"/>
    <w:rsid w:val="00844829"/>
    <w:rsid w:val="00844B9D"/>
    <w:rsid w:val="00845259"/>
    <w:rsid w:val="008452A5"/>
    <w:rsid w:val="0084557C"/>
    <w:rsid w:val="008460A5"/>
    <w:rsid w:val="0084611E"/>
    <w:rsid w:val="0084626F"/>
    <w:rsid w:val="00846EC6"/>
    <w:rsid w:val="00847018"/>
    <w:rsid w:val="008506AB"/>
    <w:rsid w:val="00851C5D"/>
    <w:rsid w:val="00852995"/>
    <w:rsid w:val="00853D5F"/>
    <w:rsid w:val="00853E73"/>
    <w:rsid w:val="0085401B"/>
    <w:rsid w:val="00854140"/>
    <w:rsid w:val="008545FE"/>
    <w:rsid w:val="00854ECC"/>
    <w:rsid w:val="0085500D"/>
    <w:rsid w:val="00855887"/>
    <w:rsid w:val="008566EC"/>
    <w:rsid w:val="00856E65"/>
    <w:rsid w:val="008574BA"/>
    <w:rsid w:val="008604E7"/>
    <w:rsid w:val="008606E1"/>
    <w:rsid w:val="00860B6C"/>
    <w:rsid w:val="00860C3D"/>
    <w:rsid w:val="00860FCF"/>
    <w:rsid w:val="00861339"/>
    <w:rsid w:val="00861C39"/>
    <w:rsid w:val="00862B9D"/>
    <w:rsid w:val="00862FF3"/>
    <w:rsid w:val="00863017"/>
    <w:rsid w:val="00863443"/>
    <w:rsid w:val="008636A2"/>
    <w:rsid w:val="008638B6"/>
    <w:rsid w:val="00863D21"/>
    <w:rsid w:val="00864351"/>
    <w:rsid w:val="008645E2"/>
    <w:rsid w:val="00865E0C"/>
    <w:rsid w:val="00866FF6"/>
    <w:rsid w:val="0086773F"/>
    <w:rsid w:val="00870849"/>
    <w:rsid w:val="008715EF"/>
    <w:rsid w:val="008726FB"/>
    <w:rsid w:val="008737B9"/>
    <w:rsid w:val="00873E13"/>
    <w:rsid w:val="00874110"/>
    <w:rsid w:val="00874238"/>
    <w:rsid w:val="00874901"/>
    <w:rsid w:val="00874AA5"/>
    <w:rsid w:val="00875D34"/>
    <w:rsid w:val="00876235"/>
    <w:rsid w:val="008764E5"/>
    <w:rsid w:val="00876671"/>
    <w:rsid w:val="00876CDE"/>
    <w:rsid w:val="00876F26"/>
    <w:rsid w:val="008805D8"/>
    <w:rsid w:val="0088065E"/>
    <w:rsid w:val="00880AB1"/>
    <w:rsid w:val="00880D4E"/>
    <w:rsid w:val="00880FBB"/>
    <w:rsid w:val="00881E4F"/>
    <w:rsid w:val="00881F5E"/>
    <w:rsid w:val="00881FD1"/>
    <w:rsid w:val="00882DAC"/>
    <w:rsid w:val="0088427E"/>
    <w:rsid w:val="00884657"/>
    <w:rsid w:val="00885150"/>
    <w:rsid w:val="008853CB"/>
    <w:rsid w:val="00886114"/>
    <w:rsid w:val="008873DF"/>
    <w:rsid w:val="008875E1"/>
    <w:rsid w:val="00887ABA"/>
    <w:rsid w:val="00890106"/>
    <w:rsid w:val="00890B34"/>
    <w:rsid w:val="00890BE6"/>
    <w:rsid w:val="0089180E"/>
    <w:rsid w:val="00892727"/>
    <w:rsid w:val="008932EF"/>
    <w:rsid w:val="00893552"/>
    <w:rsid w:val="00893734"/>
    <w:rsid w:val="008939B3"/>
    <w:rsid w:val="008948E0"/>
    <w:rsid w:val="00895031"/>
    <w:rsid w:val="00895C57"/>
    <w:rsid w:val="008963A9"/>
    <w:rsid w:val="008963FB"/>
    <w:rsid w:val="00896EA8"/>
    <w:rsid w:val="008A12A3"/>
    <w:rsid w:val="008A29B1"/>
    <w:rsid w:val="008A29ED"/>
    <w:rsid w:val="008A2C84"/>
    <w:rsid w:val="008A3691"/>
    <w:rsid w:val="008A3808"/>
    <w:rsid w:val="008A3C97"/>
    <w:rsid w:val="008A40E3"/>
    <w:rsid w:val="008A495D"/>
    <w:rsid w:val="008A52B5"/>
    <w:rsid w:val="008A573D"/>
    <w:rsid w:val="008A5743"/>
    <w:rsid w:val="008A5C7C"/>
    <w:rsid w:val="008A70DA"/>
    <w:rsid w:val="008A73B5"/>
    <w:rsid w:val="008A760C"/>
    <w:rsid w:val="008A7A98"/>
    <w:rsid w:val="008A7B99"/>
    <w:rsid w:val="008B039D"/>
    <w:rsid w:val="008B06A8"/>
    <w:rsid w:val="008B0F5B"/>
    <w:rsid w:val="008B12D4"/>
    <w:rsid w:val="008B233A"/>
    <w:rsid w:val="008B2EC6"/>
    <w:rsid w:val="008B372E"/>
    <w:rsid w:val="008B3DF9"/>
    <w:rsid w:val="008B3E88"/>
    <w:rsid w:val="008B5A01"/>
    <w:rsid w:val="008B5BA1"/>
    <w:rsid w:val="008B5CA3"/>
    <w:rsid w:val="008B65E3"/>
    <w:rsid w:val="008B7305"/>
    <w:rsid w:val="008B7804"/>
    <w:rsid w:val="008B7A24"/>
    <w:rsid w:val="008B7C9D"/>
    <w:rsid w:val="008B7DFF"/>
    <w:rsid w:val="008C01DF"/>
    <w:rsid w:val="008C070F"/>
    <w:rsid w:val="008C0AD0"/>
    <w:rsid w:val="008C0B31"/>
    <w:rsid w:val="008C0B6A"/>
    <w:rsid w:val="008C0C1B"/>
    <w:rsid w:val="008C0E96"/>
    <w:rsid w:val="008C10D8"/>
    <w:rsid w:val="008C11D0"/>
    <w:rsid w:val="008C1968"/>
    <w:rsid w:val="008C19B6"/>
    <w:rsid w:val="008C24D8"/>
    <w:rsid w:val="008C3CF4"/>
    <w:rsid w:val="008C45DA"/>
    <w:rsid w:val="008C471B"/>
    <w:rsid w:val="008C4CD4"/>
    <w:rsid w:val="008C502C"/>
    <w:rsid w:val="008C5745"/>
    <w:rsid w:val="008C5F52"/>
    <w:rsid w:val="008C6483"/>
    <w:rsid w:val="008C774B"/>
    <w:rsid w:val="008D0389"/>
    <w:rsid w:val="008D0BE2"/>
    <w:rsid w:val="008D0C56"/>
    <w:rsid w:val="008D0DDF"/>
    <w:rsid w:val="008D10E5"/>
    <w:rsid w:val="008D142B"/>
    <w:rsid w:val="008D1993"/>
    <w:rsid w:val="008D2C37"/>
    <w:rsid w:val="008D301F"/>
    <w:rsid w:val="008D345C"/>
    <w:rsid w:val="008D3DBF"/>
    <w:rsid w:val="008D3EB3"/>
    <w:rsid w:val="008D4901"/>
    <w:rsid w:val="008D4E25"/>
    <w:rsid w:val="008D6AAB"/>
    <w:rsid w:val="008D7006"/>
    <w:rsid w:val="008D7270"/>
    <w:rsid w:val="008D7590"/>
    <w:rsid w:val="008D766D"/>
    <w:rsid w:val="008D7771"/>
    <w:rsid w:val="008D7B39"/>
    <w:rsid w:val="008D7D26"/>
    <w:rsid w:val="008E04C4"/>
    <w:rsid w:val="008E06CF"/>
    <w:rsid w:val="008E0901"/>
    <w:rsid w:val="008E0E05"/>
    <w:rsid w:val="008E10F6"/>
    <w:rsid w:val="008E1BAE"/>
    <w:rsid w:val="008E3098"/>
    <w:rsid w:val="008E3576"/>
    <w:rsid w:val="008E3DE1"/>
    <w:rsid w:val="008E3EB6"/>
    <w:rsid w:val="008E3F4C"/>
    <w:rsid w:val="008E4908"/>
    <w:rsid w:val="008E493A"/>
    <w:rsid w:val="008E4FEF"/>
    <w:rsid w:val="008F0D96"/>
    <w:rsid w:val="008F0EF8"/>
    <w:rsid w:val="008F2495"/>
    <w:rsid w:val="008F2B8A"/>
    <w:rsid w:val="008F2D50"/>
    <w:rsid w:val="008F2EF4"/>
    <w:rsid w:val="008F41B5"/>
    <w:rsid w:val="008F4283"/>
    <w:rsid w:val="008F430F"/>
    <w:rsid w:val="008F6ACC"/>
    <w:rsid w:val="0090026D"/>
    <w:rsid w:val="00900A90"/>
    <w:rsid w:val="00901000"/>
    <w:rsid w:val="009028EB"/>
    <w:rsid w:val="0090341B"/>
    <w:rsid w:val="0090343F"/>
    <w:rsid w:val="009035EC"/>
    <w:rsid w:val="00904827"/>
    <w:rsid w:val="009057B1"/>
    <w:rsid w:val="00907324"/>
    <w:rsid w:val="009073F2"/>
    <w:rsid w:val="00907E91"/>
    <w:rsid w:val="00907FA8"/>
    <w:rsid w:val="0091017B"/>
    <w:rsid w:val="00910CBF"/>
    <w:rsid w:val="00910ED1"/>
    <w:rsid w:val="00911692"/>
    <w:rsid w:val="009121FB"/>
    <w:rsid w:val="0091220D"/>
    <w:rsid w:val="00912359"/>
    <w:rsid w:val="009124B1"/>
    <w:rsid w:val="009126A4"/>
    <w:rsid w:val="00913F75"/>
    <w:rsid w:val="0091400B"/>
    <w:rsid w:val="00914552"/>
    <w:rsid w:val="00914C3F"/>
    <w:rsid w:val="00915A3D"/>
    <w:rsid w:val="0091663F"/>
    <w:rsid w:val="00916A42"/>
    <w:rsid w:val="0091787E"/>
    <w:rsid w:val="00917DDA"/>
    <w:rsid w:val="00921357"/>
    <w:rsid w:val="0092140A"/>
    <w:rsid w:val="00921D4D"/>
    <w:rsid w:val="00921EAC"/>
    <w:rsid w:val="00921F95"/>
    <w:rsid w:val="00922A40"/>
    <w:rsid w:val="00922B04"/>
    <w:rsid w:val="00923342"/>
    <w:rsid w:val="00923C89"/>
    <w:rsid w:val="009241AE"/>
    <w:rsid w:val="009243BB"/>
    <w:rsid w:val="009245FE"/>
    <w:rsid w:val="0092493D"/>
    <w:rsid w:val="00924AA6"/>
    <w:rsid w:val="00925009"/>
    <w:rsid w:val="00925A73"/>
    <w:rsid w:val="00926A6C"/>
    <w:rsid w:val="00926CFE"/>
    <w:rsid w:val="009272FF"/>
    <w:rsid w:val="00927CF6"/>
    <w:rsid w:val="009307AB"/>
    <w:rsid w:val="009311DA"/>
    <w:rsid w:val="009312E5"/>
    <w:rsid w:val="0093154E"/>
    <w:rsid w:val="0093291E"/>
    <w:rsid w:val="00932D41"/>
    <w:rsid w:val="00933EC3"/>
    <w:rsid w:val="00933EF1"/>
    <w:rsid w:val="0093428C"/>
    <w:rsid w:val="009342D9"/>
    <w:rsid w:val="0093446A"/>
    <w:rsid w:val="00935F67"/>
    <w:rsid w:val="009360AF"/>
    <w:rsid w:val="009371CC"/>
    <w:rsid w:val="009376ED"/>
    <w:rsid w:val="0094054E"/>
    <w:rsid w:val="00940721"/>
    <w:rsid w:val="00940992"/>
    <w:rsid w:val="00940E14"/>
    <w:rsid w:val="00940FEC"/>
    <w:rsid w:val="009413CD"/>
    <w:rsid w:val="009433FD"/>
    <w:rsid w:val="009434FA"/>
    <w:rsid w:val="00943F5D"/>
    <w:rsid w:val="0094407B"/>
    <w:rsid w:val="00944A17"/>
    <w:rsid w:val="009457BC"/>
    <w:rsid w:val="00945A53"/>
    <w:rsid w:val="00945CD6"/>
    <w:rsid w:val="009469A9"/>
    <w:rsid w:val="00946A2C"/>
    <w:rsid w:val="00946A66"/>
    <w:rsid w:val="00946B32"/>
    <w:rsid w:val="00950A4F"/>
    <w:rsid w:val="009513CC"/>
    <w:rsid w:val="00951A4A"/>
    <w:rsid w:val="009538CE"/>
    <w:rsid w:val="00953C2B"/>
    <w:rsid w:val="009543AB"/>
    <w:rsid w:val="009544E9"/>
    <w:rsid w:val="00954583"/>
    <w:rsid w:val="009550A4"/>
    <w:rsid w:val="00955818"/>
    <w:rsid w:val="00956535"/>
    <w:rsid w:val="00956712"/>
    <w:rsid w:val="00956787"/>
    <w:rsid w:val="00956D9B"/>
    <w:rsid w:val="00957275"/>
    <w:rsid w:val="00957AD6"/>
    <w:rsid w:val="00960194"/>
    <w:rsid w:val="009608F2"/>
    <w:rsid w:val="009612B0"/>
    <w:rsid w:val="009618E5"/>
    <w:rsid w:val="00961C40"/>
    <w:rsid w:val="00961FF9"/>
    <w:rsid w:val="009621FA"/>
    <w:rsid w:val="00962208"/>
    <w:rsid w:val="0096240E"/>
    <w:rsid w:val="00962418"/>
    <w:rsid w:val="009625BD"/>
    <w:rsid w:val="009628AC"/>
    <w:rsid w:val="00962AF7"/>
    <w:rsid w:val="009641D9"/>
    <w:rsid w:val="00964861"/>
    <w:rsid w:val="00965B48"/>
    <w:rsid w:val="00966107"/>
    <w:rsid w:val="009662F7"/>
    <w:rsid w:val="00966DDC"/>
    <w:rsid w:val="00967152"/>
    <w:rsid w:val="009674F5"/>
    <w:rsid w:val="00967A8F"/>
    <w:rsid w:val="00967BD1"/>
    <w:rsid w:val="00967DC4"/>
    <w:rsid w:val="009706D0"/>
    <w:rsid w:val="00971B30"/>
    <w:rsid w:val="00972A31"/>
    <w:rsid w:val="00972DE5"/>
    <w:rsid w:val="0097354C"/>
    <w:rsid w:val="00973CC4"/>
    <w:rsid w:val="009740FF"/>
    <w:rsid w:val="009743A6"/>
    <w:rsid w:val="00974771"/>
    <w:rsid w:val="00974AB3"/>
    <w:rsid w:val="00974B96"/>
    <w:rsid w:val="00974E7D"/>
    <w:rsid w:val="0097549E"/>
    <w:rsid w:val="00975E71"/>
    <w:rsid w:val="00976125"/>
    <w:rsid w:val="00976538"/>
    <w:rsid w:val="0097699D"/>
    <w:rsid w:val="0097711A"/>
    <w:rsid w:val="00977165"/>
    <w:rsid w:val="00980002"/>
    <w:rsid w:val="00980895"/>
    <w:rsid w:val="00980B65"/>
    <w:rsid w:val="00981DCD"/>
    <w:rsid w:val="0098201E"/>
    <w:rsid w:val="009828B6"/>
    <w:rsid w:val="009828E4"/>
    <w:rsid w:val="009832B4"/>
    <w:rsid w:val="00983B9D"/>
    <w:rsid w:val="009841F2"/>
    <w:rsid w:val="00984870"/>
    <w:rsid w:val="00985051"/>
    <w:rsid w:val="00985396"/>
    <w:rsid w:val="009853C1"/>
    <w:rsid w:val="0098689E"/>
    <w:rsid w:val="00990C17"/>
    <w:rsid w:val="00991CD7"/>
    <w:rsid w:val="00992099"/>
    <w:rsid w:val="00992195"/>
    <w:rsid w:val="00992418"/>
    <w:rsid w:val="009931AF"/>
    <w:rsid w:val="00993347"/>
    <w:rsid w:val="009935D2"/>
    <w:rsid w:val="009938B7"/>
    <w:rsid w:val="009938E4"/>
    <w:rsid w:val="00994261"/>
    <w:rsid w:val="0099428F"/>
    <w:rsid w:val="0099475B"/>
    <w:rsid w:val="0099534C"/>
    <w:rsid w:val="00995BBB"/>
    <w:rsid w:val="009965A0"/>
    <w:rsid w:val="00996668"/>
    <w:rsid w:val="009977B6"/>
    <w:rsid w:val="00997FCC"/>
    <w:rsid w:val="009A0013"/>
    <w:rsid w:val="009A14A6"/>
    <w:rsid w:val="009A17F7"/>
    <w:rsid w:val="009A1E5D"/>
    <w:rsid w:val="009A23DD"/>
    <w:rsid w:val="009A249B"/>
    <w:rsid w:val="009A2AAF"/>
    <w:rsid w:val="009A2F12"/>
    <w:rsid w:val="009A466D"/>
    <w:rsid w:val="009A4959"/>
    <w:rsid w:val="009A4F7D"/>
    <w:rsid w:val="009A5283"/>
    <w:rsid w:val="009A559C"/>
    <w:rsid w:val="009A56F0"/>
    <w:rsid w:val="009A5CDA"/>
    <w:rsid w:val="009A63B0"/>
    <w:rsid w:val="009A7742"/>
    <w:rsid w:val="009B0DE2"/>
    <w:rsid w:val="009B147A"/>
    <w:rsid w:val="009B1BEE"/>
    <w:rsid w:val="009B26D1"/>
    <w:rsid w:val="009B2EFE"/>
    <w:rsid w:val="009B449F"/>
    <w:rsid w:val="009B45DC"/>
    <w:rsid w:val="009B4693"/>
    <w:rsid w:val="009B5A26"/>
    <w:rsid w:val="009B63DD"/>
    <w:rsid w:val="009B7058"/>
    <w:rsid w:val="009B7BE9"/>
    <w:rsid w:val="009B7E8C"/>
    <w:rsid w:val="009C03D3"/>
    <w:rsid w:val="009C049C"/>
    <w:rsid w:val="009C11D2"/>
    <w:rsid w:val="009C16B7"/>
    <w:rsid w:val="009C1DAF"/>
    <w:rsid w:val="009C200A"/>
    <w:rsid w:val="009C2336"/>
    <w:rsid w:val="009C239F"/>
    <w:rsid w:val="009C2945"/>
    <w:rsid w:val="009C2BF9"/>
    <w:rsid w:val="009C3802"/>
    <w:rsid w:val="009C3FCB"/>
    <w:rsid w:val="009C503C"/>
    <w:rsid w:val="009C5B1E"/>
    <w:rsid w:val="009C6D53"/>
    <w:rsid w:val="009C6E11"/>
    <w:rsid w:val="009D0317"/>
    <w:rsid w:val="009D0ECC"/>
    <w:rsid w:val="009D15D7"/>
    <w:rsid w:val="009D1747"/>
    <w:rsid w:val="009D1A96"/>
    <w:rsid w:val="009D1B19"/>
    <w:rsid w:val="009D2046"/>
    <w:rsid w:val="009D24B9"/>
    <w:rsid w:val="009D26F9"/>
    <w:rsid w:val="009D284C"/>
    <w:rsid w:val="009D331B"/>
    <w:rsid w:val="009D3F44"/>
    <w:rsid w:val="009D4222"/>
    <w:rsid w:val="009D4A49"/>
    <w:rsid w:val="009D5A3E"/>
    <w:rsid w:val="009D6204"/>
    <w:rsid w:val="009D66E8"/>
    <w:rsid w:val="009D69A7"/>
    <w:rsid w:val="009D6A84"/>
    <w:rsid w:val="009D7C4B"/>
    <w:rsid w:val="009E01B5"/>
    <w:rsid w:val="009E172D"/>
    <w:rsid w:val="009E1833"/>
    <w:rsid w:val="009E3470"/>
    <w:rsid w:val="009E5857"/>
    <w:rsid w:val="009E60B8"/>
    <w:rsid w:val="009E6364"/>
    <w:rsid w:val="009E7314"/>
    <w:rsid w:val="009F050B"/>
    <w:rsid w:val="009F0963"/>
    <w:rsid w:val="009F0CC0"/>
    <w:rsid w:val="009F110E"/>
    <w:rsid w:val="009F11A5"/>
    <w:rsid w:val="009F13FD"/>
    <w:rsid w:val="009F17A9"/>
    <w:rsid w:val="009F1F35"/>
    <w:rsid w:val="009F21ED"/>
    <w:rsid w:val="009F36B8"/>
    <w:rsid w:val="009F39F2"/>
    <w:rsid w:val="009F3B20"/>
    <w:rsid w:val="009F3B8E"/>
    <w:rsid w:val="009F432C"/>
    <w:rsid w:val="009F45DD"/>
    <w:rsid w:val="009F5118"/>
    <w:rsid w:val="009F5D84"/>
    <w:rsid w:val="009F6A26"/>
    <w:rsid w:val="009F71DD"/>
    <w:rsid w:val="00A006C8"/>
    <w:rsid w:val="00A010A5"/>
    <w:rsid w:val="00A01709"/>
    <w:rsid w:val="00A018B4"/>
    <w:rsid w:val="00A02802"/>
    <w:rsid w:val="00A02DA3"/>
    <w:rsid w:val="00A03482"/>
    <w:rsid w:val="00A0390C"/>
    <w:rsid w:val="00A03AE8"/>
    <w:rsid w:val="00A04798"/>
    <w:rsid w:val="00A05094"/>
    <w:rsid w:val="00A054F7"/>
    <w:rsid w:val="00A05BDF"/>
    <w:rsid w:val="00A05E62"/>
    <w:rsid w:val="00A06758"/>
    <w:rsid w:val="00A0684A"/>
    <w:rsid w:val="00A0689A"/>
    <w:rsid w:val="00A06B1B"/>
    <w:rsid w:val="00A06CD6"/>
    <w:rsid w:val="00A06F3F"/>
    <w:rsid w:val="00A06F73"/>
    <w:rsid w:val="00A07163"/>
    <w:rsid w:val="00A1011A"/>
    <w:rsid w:val="00A1048E"/>
    <w:rsid w:val="00A10665"/>
    <w:rsid w:val="00A11803"/>
    <w:rsid w:val="00A12090"/>
    <w:rsid w:val="00A12AA4"/>
    <w:rsid w:val="00A135EE"/>
    <w:rsid w:val="00A13F8B"/>
    <w:rsid w:val="00A14DCE"/>
    <w:rsid w:val="00A15DAE"/>
    <w:rsid w:val="00A1600B"/>
    <w:rsid w:val="00A164F5"/>
    <w:rsid w:val="00A17953"/>
    <w:rsid w:val="00A17D91"/>
    <w:rsid w:val="00A17EF8"/>
    <w:rsid w:val="00A2050D"/>
    <w:rsid w:val="00A219D2"/>
    <w:rsid w:val="00A227C4"/>
    <w:rsid w:val="00A23147"/>
    <w:rsid w:val="00A24713"/>
    <w:rsid w:val="00A24BA9"/>
    <w:rsid w:val="00A24E6C"/>
    <w:rsid w:val="00A2513C"/>
    <w:rsid w:val="00A257B3"/>
    <w:rsid w:val="00A25C24"/>
    <w:rsid w:val="00A261B1"/>
    <w:rsid w:val="00A26E3D"/>
    <w:rsid w:val="00A27E59"/>
    <w:rsid w:val="00A3074C"/>
    <w:rsid w:val="00A30C90"/>
    <w:rsid w:val="00A315AA"/>
    <w:rsid w:val="00A320EB"/>
    <w:rsid w:val="00A32665"/>
    <w:rsid w:val="00A333B9"/>
    <w:rsid w:val="00A3609E"/>
    <w:rsid w:val="00A364DA"/>
    <w:rsid w:val="00A36A2B"/>
    <w:rsid w:val="00A36D38"/>
    <w:rsid w:val="00A374B7"/>
    <w:rsid w:val="00A3768C"/>
    <w:rsid w:val="00A37706"/>
    <w:rsid w:val="00A37D91"/>
    <w:rsid w:val="00A405AD"/>
    <w:rsid w:val="00A41D7D"/>
    <w:rsid w:val="00A4244A"/>
    <w:rsid w:val="00A42935"/>
    <w:rsid w:val="00A42AF0"/>
    <w:rsid w:val="00A42DB7"/>
    <w:rsid w:val="00A43518"/>
    <w:rsid w:val="00A43FB9"/>
    <w:rsid w:val="00A44BB9"/>
    <w:rsid w:val="00A44C72"/>
    <w:rsid w:val="00A4533D"/>
    <w:rsid w:val="00A454C1"/>
    <w:rsid w:val="00A45D46"/>
    <w:rsid w:val="00A47192"/>
    <w:rsid w:val="00A4743C"/>
    <w:rsid w:val="00A47520"/>
    <w:rsid w:val="00A503BE"/>
    <w:rsid w:val="00A52392"/>
    <w:rsid w:val="00A52426"/>
    <w:rsid w:val="00A52780"/>
    <w:rsid w:val="00A52A86"/>
    <w:rsid w:val="00A53031"/>
    <w:rsid w:val="00A530FD"/>
    <w:rsid w:val="00A5422B"/>
    <w:rsid w:val="00A54A74"/>
    <w:rsid w:val="00A54EA4"/>
    <w:rsid w:val="00A55464"/>
    <w:rsid w:val="00A56164"/>
    <w:rsid w:val="00A56238"/>
    <w:rsid w:val="00A5637F"/>
    <w:rsid w:val="00A57180"/>
    <w:rsid w:val="00A60877"/>
    <w:rsid w:val="00A60DCB"/>
    <w:rsid w:val="00A60DF5"/>
    <w:rsid w:val="00A611E2"/>
    <w:rsid w:val="00A616A1"/>
    <w:rsid w:val="00A626D3"/>
    <w:rsid w:val="00A62B7F"/>
    <w:rsid w:val="00A642BA"/>
    <w:rsid w:val="00A65113"/>
    <w:rsid w:val="00A655B9"/>
    <w:rsid w:val="00A65F9E"/>
    <w:rsid w:val="00A66038"/>
    <w:rsid w:val="00A666AD"/>
    <w:rsid w:val="00A673A4"/>
    <w:rsid w:val="00A678DD"/>
    <w:rsid w:val="00A679B6"/>
    <w:rsid w:val="00A67C07"/>
    <w:rsid w:val="00A71147"/>
    <w:rsid w:val="00A71CEA"/>
    <w:rsid w:val="00A72227"/>
    <w:rsid w:val="00A7321D"/>
    <w:rsid w:val="00A73B1C"/>
    <w:rsid w:val="00A73D17"/>
    <w:rsid w:val="00A74CDB"/>
    <w:rsid w:val="00A7602E"/>
    <w:rsid w:val="00A7625B"/>
    <w:rsid w:val="00A7642F"/>
    <w:rsid w:val="00A76E88"/>
    <w:rsid w:val="00A77B70"/>
    <w:rsid w:val="00A77E2C"/>
    <w:rsid w:val="00A80168"/>
    <w:rsid w:val="00A8083C"/>
    <w:rsid w:val="00A8142D"/>
    <w:rsid w:val="00A833EC"/>
    <w:rsid w:val="00A836A5"/>
    <w:rsid w:val="00A8380F"/>
    <w:rsid w:val="00A83DCF"/>
    <w:rsid w:val="00A84783"/>
    <w:rsid w:val="00A84880"/>
    <w:rsid w:val="00A84D32"/>
    <w:rsid w:val="00A85076"/>
    <w:rsid w:val="00A860BF"/>
    <w:rsid w:val="00A86655"/>
    <w:rsid w:val="00A86998"/>
    <w:rsid w:val="00A87017"/>
    <w:rsid w:val="00A870B0"/>
    <w:rsid w:val="00A87C67"/>
    <w:rsid w:val="00A87D8C"/>
    <w:rsid w:val="00A90B6D"/>
    <w:rsid w:val="00A91A5B"/>
    <w:rsid w:val="00A92281"/>
    <w:rsid w:val="00A9282E"/>
    <w:rsid w:val="00A92A53"/>
    <w:rsid w:val="00A92B92"/>
    <w:rsid w:val="00A92F5C"/>
    <w:rsid w:val="00A931B4"/>
    <w:rsid w:val="00A932DB"/>
    <w:rsid w:val="00A93A7D"/>
    <w:rsid w:val="00A9492F"/>
    <w:rsid w:val="00A94D04"/>
    <w:rsid w:val="00A950D6"/>
    <w:rsid w:val="00A951E2"/>
    <w:rsid w:val="00A9548C"/>
    <w:rsid w:val="00A96033"/>
    <w:rsid w:val="00A97506"/>
    <w:rsid w:val="00A975F5"/>
    <w:rsid w:val="00A97EF4"/>
    <w:rsid w:val="00AA01D5"/>
    <w:rsid w:val="00AA141A"/>
    <w:rsid w:val="00AA203C"/>
    <w:rsid w:val="00AA25BC"/>
    <w:rsid w:val="00AA3487"/>
    <w:rsid w:val="00AA3586"/>
    <w:rsid w:val="00AA3A8A"/>
    <w:rsid w:val="00AA42F8"/>
    <w:rsid w:val="00AA4EED"/>
    <w:rsid w:val="00AA56A1"/>
    <w:rsid w:val="00AA66D0"/>
    <w:rsid w:val="00AA7154"/>
    <w:rsid w:val="00AA781C"/>
    <w:rsid w:val="00AB04D0"/>
    <w:rsid w:val="00AB2133"/>
    <w:rsid w:val="00AB3236"/>
    <w:rsid w:val="00AB334E"/>
    <w:rsid w:val="00AB3DC4"/>
    <w:rsid w:val="00AB5479"/>
    <w:rsid w:val="00AB558E"/>
    <w:rsid w:val="00AB5852"/>
    <w:rsid w:val="00AB5A4A"/>
    <w:rsid w:val="00AB5CE6"/>
    <w:rsid w:val="00AB5F64"/>
    <w:rsid w:val="00AB6111"/>
    <w:rsid w:val="00AB7A9B"/>
    <w:rsid w:val="00AC058D"/>
    <w:rsid w:val="00AC1546"/>
    <w:rsid w:val="00AC1958"/>
    <w:rsid w:val="00AC1E36"/>
    <w:rsid w:val="00AC2019"/>
    <w:rsid w:val="00AC2670"/>
    <w:rsid w:val="00AC29CB"/>
    <w:rsid w:val="00AC2BF4"/>
    <w:rsid w:val="00AC3653"/>
    <w:rsid w:val="00AC3A37"/>
    <w:rsid w:val="00AC409D"/>
    <w:rsid w:val="00AC654B"/>
    <w:rsid w:val="00AC6B42"/>
    <w:rsid w:val="00AC7108"/>
    <w:rsid w:val="00AC7193"/>
    <w:rsid w:val="00AC7368"/>
    <w:rsid w:val="00AC7D2B"/>
    <w:rsid w:val="00AC7DB5"/>
    <w:rsid w:val="00AD10E7"/>
    <w:rsid w:val="00AD1351"/>
    <w:rsid w:val="00AD14A8"/>
    <w:rsid w:val="00AD165D"/>
    <w:rsid w:val="00AD1AF8"/>
    <w:rsid w:val="00AD1E94"/>
    <w:rsid w:val="00AD2197"/>
    <w:rsid w:val="00AD2B4E"/>
    <w:rsid w:val="00AD3229"/>
    <w:rsid w:val="00AD3992"/>
    <w:rsid w:val="00AD3E18"/>
    <w:rsid w:val="00AD4560"/>
    <w:rsid w:val="00AD4F33"/>
    <w:rsid w:val="00AD5419"/>
    <w:rsid w:val="00AD58FD"/>
    <w:rsid w:val="00AD593E"/>
    <w:rsid w:val="00AD5C6D"/>
    <w:rsid w:val="00AD6291"/>
    <w:rsid w:val="00AD63A0"/>
    <w:rsid w:val="00AD67E1"/>
    <w:rsid w:val="00AD68E3"/>
    <w:rsid w:val="00AD6A33"/>
    <w:rsid w:val="00AD6AEA"/>
    <w:rsid w:val="00AD75E9"/>
    <w:rsid w:val="00AD7D72"/>
    <w:rsid w:val="00AE07BF"/>
    <w:rsid w:val="00AE0A60"/>
    <w:rsid w:val="00AE1CFE"/>
    <w:rsid w:val="00AE1DE2"/>
    <w:rsid w:val="00AE20C4"/>
    <w:rsid w:val="00AE3FB5"/>
    <w:rsid w:val="00AE4569"/>
    <w:rsid w:val="00AE4A07"/>
    <w:rsid w:val="00AE4BA7"/>
    <w:rsid w:val="00AE4D92"/>
    <w:rsid w:val="00AE565D"/>
    <w:rsid w:val="00AE5A21"/>
    <w:rsid w:val="00AE635F"/>
    <w:rsid w:val="00AE76BD"/>
    <w:rsid w:val="00AE77CD"/>
    <w:rsid w:val="00AE7E7A"/>
    <w:rsid w:val="00AF09B7"/>
    <w:rsid w:val="00AF0A45"/>
    <w:rsid w:val="00AF0C5A"/>
    <w:rsid w:val="00AF0D53"/>
    <w:rsid w:val="00AF18AD"/>
    <w:rsid w:val="00AF2369"/>
    <w:rsid w:val="00AF2520"/>
    <w:rsid w:val="00AF2E68"/>
    <w:rsid w:val="00AF3FC3"/>
    <w:rsid w:val="00AF4DC8"/>
    <w:rsid w:val="00AF554B"/>
    <w:rsid w:val="00AF6A55"/>
    <w:rsid w:val="00AF7597"/>
    <w:rsid w:val="00AF7AF4"/>
    <w:rsid w:val="00B0052C"/>
    <w:rsid w:val="00B00726"/>
    <w:rsid w:val="00B00B8C"/>
    <w:rsid w:val="00B00C72"/>
    <w:rsid w:val="00B00F4A"/>
    <w:rsid w:val="00B00FC7"/>
    <w:rsid w:val="00B0176D"/>
    <w:rsid w:val="00B01966"/>
    <w:rsid w:val="00B01BDC"/>
    <w:rsid w:val="00B0200A"/>
    <w:rsid w:val="00B0215B"/>
    <w:rsid w:val="00B0251D"/>
    <w:rsid w:val="00B02DEC"/>
    <w:rsid w:val="00B03148"/>
    <w:rsid w:val="00B03256"/>
    <w:rsid w:val="00B0367B"/>
    <w:rsid w:val="00B03D91"/>
    <w:rsid w:val="00B04D27"/>
    <w:rsid w:val="00B07BD4"/>
    <w:rsid w:val="00B07EEC"/>
    <w:rsid w:val="00B10338"/>
    <w:rsid w:val="00B108D6"/>
    <w:rsid w:val="00B10DDB"/>
    <w:rsid w:val="00B10F03"/>
    <w:rsid w:val="00B110D5"/>
    <w:rsid w:val="00B119E2"/>
    <w:rsid w:val="00B11D1E"/>
    <w:rsid w:val="00B12B3F"/>
    <w:rsid w:val="00B13D59"/>
    <w:rsid w:val="00B146C6"/>
    <w:rsid w:val="00B14A26"/>
    <w:rsid w:val="00B154A9"/>
    <w:rsid w:val="00B159C3"/>
    <w:rsid w:val="00B16108"/>
    <w:rsid w:val="00B165B6"/>
    <w:rsid w:val="00B16E2D"/>
    <w:rsid w:val="00B1778D"/>
    <w:rsid w:val="00B17856"/>
    <w:rsid w:val="00B20261"/>
    <w:rsid w:val="00B20CD1"/>
    <w:rsid w:val="00B20CF2"/>
    <w:rsid w:val="00B21009"/>
    <w:rsid w:val="00B224A2"/>
    <w:rsid w:val="00B22EBA"/>
    <w:rsid w:val="00B245A6"/>
    <w:rsid w:val="00B248AF"/>
    <w:rsid w:val="00B2517A"/>
    <w:rsid w:val="00B257A8"/>
    <w:rsid w:val="00B25B73"/>
    <w:rsid w:val="00B262ED"/>
    <w:rsid w:val="00B26A70"/>
    <w:rsid w:val="00B2750B"/>
    <w:rsid w:val="00B30599"/>
    <w:rsid w:val="00B309A8"/>
    <w:rsid w:val="00B312E3"/>
    <w:rsid w:val="00B313AC"/>
    <w:rsid w:val="00B3237B"/>
    <w:rsid w:val="00B323B4"/>
    <w:rsid w:val="00B326E6"/>
    <w:rsid w:val="00B345B4"/>
    <w:rsid w:val="00B355F8"/>
    <w:rsid w:val="00B36343"/>
    <w:rsid w:val="00B367D7"/>
    <w:rsid w:val="00B37535"/>
    <w:rsid w:val="00B37A81"/>
    <w:rsid w:val="00B40985"/>
    <w:rsid w:val="00B40B9F"/>
    <w:rsid w:val="00B4107B"/>
    <w:rsid w:val="00B419B9"/>
    <w:rsid w:val="00B42347"/>
    <w:rsid w:val="00B42787"/>
    <w:rsid w:val="00B42882"/>
    <w:rsid w:val="00B430CD"/>
    <w:rsid w:val="00B43B00"/>
    <w:rsid w:val="00B43D17"/>
    <w:rsid w:val="00B44702"/>
    <w:rsid w:val="00B44722"/>
    <w:rsid w:val="00B44CBB"/>
    <w:rsid w:val="00B4500B"/>
    <w:rsid w:val="00B452C1"/>
    <w:rsid w:val="00B45B57"/>
    <w:rsid w:val="00B45D44"/>
    <w:rsid w:val="00B46719"/>
    <w:rsid w:val="00B4729A"/>
    <w:rsid w:val="00B4736D"/>
    <w:rsid w:val="00B474CD"/>
    <w:rsid w:val="00B47C0C"/>
    <w:rsid w:val="00B47DF3"/>
    <w:rsid w:val="00B50027"/>
    <w:rsid w:val="00B51B3A"/>
    <w:rsid w:val="00B51B4F"/>
    <w:rsid w:val="00B51DCB"/>
    <w:rsid w:val="00B527E2"/>
    <w:rsid w:val="00B52E40"/>
    <w:rsid w:val="00B52FDE"/>
    <w:rsid w:val="00B53165"/>
    <w:rsid w:val="00B533C6"/>
    <w:rsid w:val="00B53596"/>
    <w:rsid w:val="00B53B8F"/>
    <w:rsid w:val="00B54215"/>
    <w:rsid w:val="00B544DD"/>
    <w:rsid w:val="00B54B88"/>
    <w:rsid w:val="00B563E1"/>
    <w:rsid w:val="00B574BF"/>
    <w:rsid w:val="00B57991"/>
    <w:rsid w:val="00B57CAC"/>
    <w:rsid w:val="00B57E82"/>
    <w:rsid w:val="00B57EFB"/>
    <w:rsid w:val="00B60381"/>
    <w:rsid w:val="00B60E3D"/>
    <w:rsid w:val="00B61025"/>
    <w:rsid w:val="00B618C3"/>
    <w:rsid w:val="00B61943"/>
    <w:rsid w:val="00B61A18"/>
    <w:rsid w:val="00B620C8"/>
    <w:rsid w:val="00B62FC2"/>
    <w:rsid w:val="00B62FDD"/>
    <w:rsid w:val="00B63ADB"/>
    <w:rsid w:val="00B63F42"/>
    <w:rsid w:val="00B648E1"/>
    <w:rsid w:val="00B65893"/>
    <w:rsid w:val="00B664FC"/>
    <w:rsid w:val="00B66774"/>
    <w:rsid w:val="00B66B66"/>
    <w:rsid w:val="00B670F9"/>
    <w:rsid w:val="00B6734B"/>
    <w:rsid w:val="00B67D2C"/>
    <w:rsid w:val="00B70A60"/>
    <w:rsid w:val="00B70B0C"/>
    <w:rsid w:val="00B70C33"/>
    <w:rsid w:val="00B711EC"/>
    <w:rsid w:val="00B71CB1"/>
    <w:rsid w:val="00B72553"/>
    <w:rsid w:val="00B72CE9"/>
    <w:rsid w:val="00B72DD8"/>
    <w:rsid w:val="00B73B80"/>
    <w:rsid w:val="00B74157"/>
    <w:rsid w:val="00B745C4"/>
    <w:rsid w:val="00B74FF7"/>
    <w:rsid w:val="00B76926"/>
    <w:rsid w:val="00B76B97"/>
    <w:rsid w:val="00B80317"/>
    <w:rsid w:val="00B81183"/>
    <w:rsid w:val="00B811CC"/>
    <w:rsid w:val="00B821D0"/>
    <w:rsid w:val="00B82502"/>
    <w:rsid w:val="00B836DD"/>
    <w:rsid w:val="00B83A17"/>
    <w:rsid w:val="00B83D4B"/>
    <w:rsid w:val="00B845B4"/>
    <w:rsid w:val="00B84628"/>
    <w:rsid w:val="00B847FF"/>
    <w:rsid w:val="00B84AB9"/>
    <w:rsid w:val="00B84B73"/>
    <w:rsid w:val="00B84C89"/>
    <w:rsid w:val="00B84F8A"/>
    <w:rsid w:val="00B853AB"/>
    <w:rsid w:val="00B853D8"/>
    <w:rsid w:val="00B85DAD"/>
    <w:rsid w:val="00B85E31"/>
    <w:rsid w:val="00B8625B"/>
    <w:rsid w:val="00B8717A"/>
    <w:rsid w:val="00B8718C"/>
    <w:rsid w:val="00B872A9"/>
    <w:rsid w:val="00B8742C"/>
    <w:rsid w:val="00B87639"/>
    <w:rsid w:val="00B87B3E"/>
    <w:rsid w:val="00B9079F"/>
    <w:rsid w:val="00B92106"/>
    <w:rsid w:val="00B927B0"/>
    <w:rsid w:val="00B930D0"/>
    <w:rsid w:val="00B931F2"/>
    <w:rsid w:val="00B93250"/>
    <w:rsid w:val="00B93961"/>
    <w:rsid w:val="00B939A8"/>
    <w:rsid w:val="00B94AD6"/>
    <w:rsid w:val="00B95696"/>
    <w:rsid w:val="00B95825"/>
    <w:rsid w:val="00B96310"/>
    <w:rsid w:val="00B965DA"/>
    <w:rsid w:val="00B965F8"/>
    <w:rsid w:val="00B9735A"/>
    <w:rsid w:val="00B977A7"/>
    <w:rsid w:val="00BA0AAD"/>
    <w:rsid w:val="00BA1A0A"/>
    <w:rsid w:val="00BA1E7C"/>
    <w:rsid w:val="00BA1FFC"/>
    <w:rsid w:val="00BA2018"/>
    <w:rsid w:val="00BA21AC"/>
    <w:rsid w:val="00BA2BCD"/>
    <w:rsid w:val="00BA3AC2"/>
    <w:rsid w:val="00BA4601"/>
    <w:rsid w:val="00BA48F5"/>
    <w:rsid w:val="00BA4903"/>
    <w:rsid w:val="00BA5052"/>
    <w:rsid w:val="00BA511B"/>
    <w:rsid w:val="00BA53E0"/>
    <w:rsid w:val="00BA7D09"/>
    <w:rsid w:val="00BB0580"/>
    <w:rsid w:val="00BB14CC"/>
    <w:rsid w:val="00BB1D12"/>
    <w:rsid w:val="00BB3714"/>
    <w:rsid w:val="00BB452A"/>
    <w:rsid w:val="00BB4828"/>
    <w:rsid w:val="00BB4850"/>
    <w:rsid w:val="00BB4C18"/>
    <w:rsid w:val="00BB4F7C"/>
    <w:rsid w:val="00BB521A"/>
    <w:rsid w:val="00BB53CE"/>
    <w:rsid w:val="00BB5423"/>
    <w:rsid w:val="00BB5526"/>
    <w:rsid w:val="00BB5769"/>
    <w:rsid w:val="00BB5BF7"/>
    <w:rsid w:val="00BB61C7"/>
    <w:rsid w:val="00BB6262"/>
    <w:rsid w:val="00BB697A"/>
    <w:rsid w:val="00BB70BB"/>
    <w:rsid w:val="00BC0013"/>
    <w:rsid w:val="00BC02CC"/>
    <w:rsid w:val="00BC124B"/>
    <w:rsid w:val="00BC1307"/>
    <w:rsid w:val="00BC1399"/>
    <w:rsid w:val="00BC1543"/>
    <w:rsid w:val="00BC2244"/>
    <w:rsid w:val="00BC25AA"/>
    <w:rsid w:val="00BC2B66"/>
    <w:rsid w:val="00BC33A5"/>
    <w:rsid w:val="00BC3982"/>
    <w:rsid w:val="00BC5076"/>
    <w:rsid w:val="00BC5A1C"/>
    <w:rsid w:val="00BC5D54"/>
    <w:rsid w:val="00BC5D95"/>
    <w:rsid w:val="00BC65F2"/>
    <w:rsid w:val="00BC69C1"/>
    <w:rsid w:val="00BC6A79"/>
    <w:rsid w:val="00BC7F99"/>
    <w:rsid w:val="00BD0EFC"/>
    <w:rsid w:val="00BD164E"/>
    <w:rsid w:val="00BD1F82"/>
    <w:rsid w:val="00BD251B"/>
    <w:rsid w:val="00BD2551"/>
    <w:rsid w:val="00BD2A97"/>
    <w:rsid w:val="00BD2FCD"/>
    <w:rsid w:val="00BD41C6"/>
    <w:rsid w:val="00BD4809"/>
    <w:rsid w:val="00BD4E5D"/>
    <w:rsid w:val="00BD5185"/>
    <w:rsid w:val="00BD758A"/>
    <w:rsid w:val="00BD7BDB"/>
    <w:rsid w:val="00BE0EC1"/>
    <w:rsid w:val="00BE3FAA"/>
    <w:rsid w:val="00BE426B"/>
    <w:rsid w:val="00BE435F"/>
    <w:rsid w:val="00BE484D"/>
    <w:rsid w:val="00BE4B9A"/>
    <w:rsid w:val="00BE4C36"/>
    <w:rsid w:val="00BE6265"/>
    <w:rsid w:val="00BE6354"/>
    <w:rsid w:val="00BE66DB"/>
    <w:rsid w:val="00BE71D5"/>
    <w:rsid w:val="00BE72BB"/>
    <w:rsid w:val="00BF05FE"/>
    <w:rsid w:val="00BF0DC4"/>
    <w:rsid w:val="00BF0FD3"/>
    <w:rsid w:val="00BF1CCB"/>
    <w:rsid w:val="00BF1FF7"/>
    <w:rsid w:val="00BF2198"/>
    <w:rsid w:val="00BF24C6"/>
    <w:rsid w:val="00BF340B"/>
    <w:rsid w:val="00BF381C"/>
    <w:rsid w:val="00BF4688"/>
    <w:rsid w:val="00BF49D4"/>
    <w:rsid w:val="00BF5052"/>
    <w:rsid w:val="00BF54E3"/>
    <w:rsid w:val="00BF571D"/>
    <w:rsid w:val="00BF784C"/>
    <w:rsid w:val="00BF792F"/>
    <w:rsid w:val="00BF7A1A"/>
    <w:rsid w:val="00C007D9"/>
    <w:rsid w:val="00C0087D"/>
    <w:rsid w:val="00C0087F"/>
    <w:rsid w:val="00C01C75"/>
    <w:rsid w:val="00C02264"/>
    <w:rsid w:val="00C02C88"/>
    <w:rsid w:val="00C03294"/>
    <w:rsid w:val="00C0473A"/>
    <w:rsid w:val="00C0595F"/>
    <w:rsid w:val="00C05E17"/>
    <w:rsid w:val="00C06307"/>
    <w:rsid w:val="00C07054"/>
    <w:rsid w:val="00C0766C"/>
    <w:rsid w:val="00C07C40"/>
    <w:rsid w:val="00C07E2D"/>
    <w:rsid w:val="00C100E2"/>
    <w:rsid w:val="00C10D01"/>
    <w:rsid w:val="00C1101A"/>
    <w:rsid w:val="00C11319"/>
    <w:rsid w:val="00C1167C"/>
    <w:rsid w:val="00C12941"/>
    <w:rsid w:val="00C12F95"/>
    <w:rsid w:val="00C131F4"/>
    <w:rsid w:val="00C13252"/>
    <w:rsid w:val="00C13A87"/>
    <w:rsid w:val="00C16518"/>
    <w:rsid w:val="00C1690D"/>
    <w:rsid w:val="00C204AE"/>
    <w:rsid w:val="00C20E5D"/>
    <w:rsid w:val="00C21037"/>
    <w:rsid w:val="00C21730"/>
    <w:rsid w:val="00C222B5"/>
    <w:rsid w:val="00C228E0"/>
    <w:rsid w:val="00C232ED"/>
    <w:rsid w:val="00C23CF6"/>
    <w:rsid w:val="00C24166"/>
    <w:rsid w:val="00C24427"/>
    <w:rsid w:val="00C245D6"/>
    <w:rsid w:val="00C253D3"/>
    <w:rsid w:val="00C25D95"/>
    <w:rsid w:val="00C26EEE"/>
    <w:rsid w:val="00C274CD"/>
    <w:rsid w:val="00C27CD2"/>
    <w:rsid w:val="00C30341"/>
    <w:rsid w:val="00C3044C"/>
    <w:rsid w:val="00C3078A"/>
    <w:rsid w:val="00C3082C"/>
    <w:rsid w:val="00C31932"/>
    <w:rsid w:val="00C31F1A"/>
    <w:rsid w:val="00C32025"/>
    <w:rsid w:val="00C3259D"/>
    <w:rsid w:val="00C33A08"/>
    <w:rsid w:val="00C3431E"/>
    <w:rsid w:val="00C36459"/>
    <w:rsid w:val="00C36F00"/>
    <w:rsid w:val="00C3767B"/>
    <w:rsid w:val="00C37AE6"/>
    <w:rsid w:val="00C37D6A"/>
    <w:rsid w:val="00C37E3D"/>
    <w:rsid w:val="00C37FC1"/>
    <w:rsid w:val="00C411B5"/>
    <w:rsid w:val="00C41552"/>
    <w:rsid w:val="00C4196D"/>
    <w:rsid w:val="00C42292"/>
    <w:rsid w:val="00C4296C"/>
    <w:rsid w:val="00C42E68"/>
    <w:rsid w:val="00C42F10"/>
    <w:rsid w:val="00C42FC1"/>
    <w:rsid w:val="00C43292"/>
    <w:rsid w:val="00C43887"/>
    <w:rsid w:val="00C442D3"/>
    <w:rsid w:val="00C44F70"/>
    <w:rsid w:val="00C45113"/>
    <w:rsid w:val="00C45205"/>
    <w:rsid w:val="00C45609"/>
    <w:rsid w:val="00C45CCB"/>
    <w:rsid w:val="00C46B71"/>
    <w:rsid w:val="00C47624"/>
    <w:rsid w:val="00C50CD6"/>
    <w:rsid w:val="00C51539"/>
    <w:rsid w:val="00C523D3"/>
    <w:rsid w:val="00C5272E"/>
    <w:rsid w:val="00C52817"/>
    <w:rsid w:val="00C52B56"/>
    <w:rsid w:val="00C53525"/>
    <w:rsid w:val="00C5358C"/>
    <w:rsid w:val="00C5361E"/>
    <w:rsid w:val="00C53CDC"/>
    <w:rsid w:val="00C53D8B"/>
    <w:rsid w:val="00C548C7"/>
    <w:rsid w:val="00C54B07"/>
    <w:rsid w:val="00C54D57"/>
    <w:rsid w:val="00C54F46"/>
    <w:rsid w:val="00C55B58"/>
    <w:rsid w:val="00C56282"/>
    <w:rsid w:val="00C5671F"/>
    <w:rsid w:val="00C56FA8"/>
    <w:rsid w:val="00C60372"/>
    <w:rsid w:val="00C6118E"/>
    <w:rsid w:val="00C61384"/>
    <w:rsid w:val="00C631D7"/>
    <w:rsid w:val="00C6339B"/>
    <w:rsid w:val="00C63E66"/>
    <w:rsid w:val="00C63FE6"/>
    <w:rsid w:val="00C64B24"/>
    <w:rsid w:val="00C65291"/>
    <w:rsid w:val="00C65B04"/>
    <w:rsid w:val="00C661C1"/>
    <w:rsid w:val="00C667A7"/>
    <w:rsid w:val="00C673F9"/>
    <w:rsid w:val="00C67D4E"/>
    <w:rsid w:val="00C70492"/>
    <w:rsid w:val="00C70AB5"/>
    <w:rsid w:val="00C70DCF"/>
    <w:rsid w:val="00C71263"/>
    <w:rsid w:val="00C714D2"/>
    <w:rsid w:val="00C71763"/>
    <w:rsid w:val="00C73FC2"/>
    <w:rsid w:val="00C743D4"/>
    <w:rsid w:val="00C7459F"/>
    <w:rsid w:val="00C756BF"/>
    <w:rsid w:val="00C764C3"/>
    <w:rsid w:val="00C76945"/>
    <w:rsid w:val="00C77015"/>
    <w:rsid w:val="00C775FC"/>
    <w:rsid w:val="00C777BC"/>
    <w:rsid w:val="00C81DEF"/>
    <w:rsid w:val="00C82686"/>
    <w:rsid w:val="00C82B46"/>
    <w:rsid w:val="00C8471B"/>
    <w:rsid w:val="00C84CBA"/>
    <w:rsid w:val="00C84F5B"/>
    <w:rsid w:val="00C86E22"/>
    <w:rsid w:val="00C8762D"/>
    <w:rsid w:val="00C87C5A"/>
    <w:rsid w:val="00C91517"/>
    <w:rsid w:val="00C91A23"/>
    <w:rsid w:val="00C92E27"/>
    <w:rsid w:val="00C92EEB"/>
    <w:rsid w:val="00C9356E"/>
    <w:rsid w:val="00C93771"/>
    <w:rsid w:val="00C949EA"/>
    <w:rsid w:val="00C954FE"/>
    <w:rsid w:val="00C955B9"/>
    <w:rsid w:val="00C95D81"/>
    <w:rsid w:val="00C96F87"/>
    <w:rsid w:val="00C96F9A"/>
    <w:rsid w:val="00C97458"/>
    <w:rsid w:val="00C97CB6"/>
    <w:rsid w:val="00C97D94"/>
    <w:rsid w:val="00C97E70"/>
    <w:rsid w:val="00C97FF4"/>
    <w:rsid w:val="00CA1EB9"/>
    <w:rsid w:val="00CA29B5"/>
    <w:rsid w:val="00CA317C"/>
    <w:rsid w:val="00CA38C2"/>
    <w:rsid w:val="00CA38D6"/>
    <w:rsid w:val="00CA3F2F"/>
    <w:rsid w:val="00CA4026"/>
    <w:rsid w:val="00CA4307"/>
    <w:rsid w:val="00CA4F6F"/>
    <w:rsid w:val="00CA514E"/>
    <w:rsid w:val="00CA5FD8"/>
    <w:rsid w:val="00CA6651"/>
    <w:rsid w:val="00CA6869"/>
    <w:rsid w:val="00CA6D50"/>
    <w:rsid w:val="00CA7320"/>
    <w:rsid w:val="00CA7445"/>
    <w:rsid w:val="00CA7950"/>
    <w:rsid w:val="00CA7D90"/>
    <w:rsid w:val="00CB12F7"/>
    <w:rsid w:val="00CB1B9B"/>
    <w:rsid w:val="00CB1DBB"/>
    <w:rsid w:val="00CB27CD"/>
    <w:rsid w:val="00CB2D6E"/>
    <w:rsid w:val="00CB32AB"/>
    <w:rsid w:val="00CB33D8"/>
    <w:rsid w:val="00CB3EF7"/>
    <w:rsid w:val="00CB4A84"/>
    <w:rsid w:val="00CB5342"/>
    <w:rsid w:val="00CB58E3"/>
    <w:rsid w:val="00CB5DB3"/>
    <w:rsid w:val="00CB691B"/>
    <w:rsid w:val="00CB762F"/>
    <w:rsid w:val="00CC10A3"/>
    <w:rsid w:val="00CC182B"/>
    <w:rsid w:val="00CC18D9"/>
    <w:rsid w:val="00CC1F85"/>
    <w:rsid w:val="00CC2D72"/>
    <w:rsid w:val="00CC34D7"/>
    <w:rsid w:val="00CC3E05"/>
    <w:rsid w:val="00CC4370"/>
    <w:rsid w:val="00CC4742"/>
    <w:rsid w:val="00CC48B7"/>
    <w:rsid w:val="00CC4939"/>
    <w:rsid w:val="00CC5029"/>
    <w:rsid w:val="00CC57F8"/>
    <w:rsid w:val="00CC5F33"/>
    <w:rsid w:val="00CC6AB1"/>
    <w:rsid w:val="00CC72F0"/>
    <w:rsid w:val="00CC755E"/>
    <w:rsid w:val="00CD0A74"/>
    <w:rsid w:val="00CD0E17"/>
    <w:rsid w:val="00CD11AC"/>
    <w:rsid w:val="00CD2D23"/>
    <w:rsid w:val="00CD2E51"/>
    <w:rsid w:val="00CD2FB3"/>
    <w:rsid w:val="00CD371C"/>
    <w:rsid w:val="00CD38C4"/>
    <w:rsid w:val="00CD4771"/>
    <w:rsid w:val="00CD4A7E"/>
    <w:rsid w:val="00CD4B6A"/>
    <w:rsid w:val="00CD5CF7"/>
    <w:rsid w:val="00CD6413"/>
    <w:rsid w:val="00CD6716"/>
    <w:rsid w:val="00CD7BFB"/>
    <w:rsid w:val="00CE0546"/>
    <w:rsid w:val="00CE10D7"/>
    <w:rsid w:val="00CE1424"/>
    <w:rsid w:val="00CE1A35"/>
    <w:rsid w:val="00CE1A3C"/>
    <w:rsid w:val="00CE1AA1"/>
    <w:rsid w:val="00CE27F2"/>
    <w:rsid w:val="00CE2BE4"/>
    <w:rsid w:val="00CE2DE6"/>
    <w:rsid w:val="00CE32C2"/>
    <w:rsid w:val="00CE3F97"/>
    <w:rsid w:val="00CE4396"/>
    <w:rsid w:val="00CE47A1"/>
    <w:rsid w:val="00CE4D3A"/>
    <w:rsid w:val="00CE5687"/>
    <w:rsid w:val="00CE5FB4"/>
    <w:rsid w:val="00CE62EB"/>
    <w:rsid w:val="00CE64E4"/>
    <w:rsid w:val="00CE67E4"/>
    <w:rsid w:val="00CE6F48"/>
    <w:rsid w:val="00CE6F60"/>
    <w:rsid w:val="00CF0A55"/>
    <w:rsid w:val="00CF11ED"/>
    <w:rsid w:val="00CF15CC"/>
    <w:rsid w:val="00CF1F0A"/>
    <w:rsid w:val="00CF247B"/>
    <w:rsid w:val="00CF2A65"/>
    <w:rsid w:val="00CF344C"/>
    <w:rsid w:val="00CF3D3B"/>
    <w:rsid w:val="00CF46C3"/>
    <w:rsid w:val="00CF4F18"/>
    <w:rsid w:val="00CF5D84"/>
    <w:rsid w:val="00CF63DA"/>
    <w:rsid w:val="00CF6620"/>
    <w:rsid w:val="00CF6E3C"/>
    <w:rsid w:val="00CF7D17"/>
    <w:rsid w:val="00D004BF"/>
    <w:rsid w:val="00D01241"/>
    <w:rsid w:val="00D013A3"/>
    <w:rsid w:val="00D0177E"/>
    <w:rsid w:val="00D018FB"/>
    <w:rsid w:val="00D01ACA"/>
    <w:rsid w:val="00D027CC"/>
    <w:rsid w:val="00D03595"/>
    <w:rsid w:val="00D03647"/>
    <w:rsid w:val="00D03756"/>
    <w:rsid w:val="00D050CF"/>
    <w:rsid w:val="00D05D38"/>
    <w:rsid w:val="00D1099A"/>
    <w:rsid w:val="00D10C55"/>
    <w:rsid w:val="00D10FDC"/>
    <w:rsid w:val="00D11547"/>
    <w:rsid w:val="00D123E4"/>
    <w:rsid w:val="00D1286C"/>
    <w:rsid w:val="00D13792"/>
    <w:rsid w:val="00D13CD9"/>
    <w:rsid w:val="00D13E07"/>
    <w:rsid w:val="00D144AA"/>
    <w:rsid w:val="00D16581"/>
    <w:rsid w:val="00D1674E"/>
    <w:rsid w:val="00D170C2"/>
    <w:rsid w:val="00D17785"/>
    <w:rsid w:val="00D206C1"/>
    <w:rsid w:val="00D210F5"/>
    <w:rsid w:val="00D21362"/>
    <w:rsid w:val="00D21B77"/>
    <w:rsid w:val="00D21D36"/>
    <w:rsid w:val="00D2251F"/>
    <w:rsid w:val="00D22972"/>
    <w:rsid w:val="00D24054"/>
    <w:rsid w:val="00D24471"/>
    <w:rsid w:val="00D2449D"/>
    <w:rsid w:val="00D24953"/>
    <w:rsid w:val="00D25860"/>
    <w:rsid w:val="00D26279"/>
    <w:rsid w:val="00D2706D"/>
    <w:rsid w:val="00D27412"/>
    <w:rsid w:val="00D301CC"/>
    <w:rsid w:val="00D30313"/>
    <w:rsid w:val="00D30982"/>
    <w:rsid w:val="00D30F52"/>
    <w:rsid w:val="00D31DC0"/>
    <w:rsid w:val="00D322EC"/>
    <w:rsid w:val="00D327C6"/>
    <w:rsid w:val="00D3291B"/>
    <w:rsid w:val="00D333E8"/>
    <w:rsid w:val="00D3340A"/>
    <w:rsid w:val="00D34091"/>
    <w:rsid w:val="00D34C12"/>
    <w:rsid w:val="00D35112"/>
    <w:rsid w:val="00D3536B"/>
    <w:rsid w:val="00D357E4"/>
    <w:rsid w:val="00D35F8C"/>
    <w:rsid w:val="00D36076"/>
    <w:rsid w:val="00D367B4"/>
    <w:rsid w:val="00D36838"/>
    <w:rsid w:val="00D369CC"/>
    <w:rsid w:val="00D36AA6"/>
    <w:rsid w:val="00D36ED2"/>
    <w:rsid w:val="00D37B6E"/>
    <w:rsid w:val="00D37F06"/>
    <w:rsid w:val="00D403F0"/>
    <w:rsid w:val="00D405C2"/>
    <w:rsid w:val="00D40732"/>
    <w:rsid w:val="00D40C48"/>
    <w:rsid w:val="00D419AA"/>
    <w:rsid w:val="00D42CB8"/>
    <w:rsid w:val="00D4333A"/>
    <w:rsid w:val="00D43669"/>
    <w:rsid w:val="00D44540"/>
    <w:rsid w:val="00D45013"/>
    <w:rsid w:val="00D45210"/>
    <w:rsid w:val="00D479C2"/>
    <w:rsid w:val="00D47A68"/>
    <w:rsid w:val="00D47C7E"/>
    <w:rsid w:val="00D50191"/>
    <w:rsid w:val="00D501D8"/>
    <w:rsid w:val="00D50651"/>
    <w:rsid w:val="00D50874"/>
    <w:rsid w:val="00D51046"/>
    <w:rsid w:val="00D513C6"/>
    <w:rsid w:val="00D51539"/>
    <w:rsid w:val="00D52A85"/>
    <w:rsid w:val="00D52E84"/>
    <w:rsid w:val="00D53043"/>
    <w:rsid w:val="00D53138"/>
    <w:rsid w:val="00D5363E"/>
    <w:rsid w:val="00D53F8C"/>
    <w:rsid w:val="00D5512A"/>
    <w:rsid w:val="00D551F4"/>
    <w:rsid w:val="00D5575B"/>
    <w:rsid w:val="00D5580A"/>
    <w:rsid w:val="00D558B6"/>
    <w:rsid w:val="00D55CA0"/>
    <w:rsid w:val="00D55E60"/>
    <w:rsid w:val="00D55FCC"/>
    <w:rsid w:val="00D576BC"/>
    <w:rsid w:val="00D57AF4"/>
    <w:rsid w:val="00D57C6E"/>
    <w:rsid w:val="00D60FE7"/>
    <w:rsid w:val="00D611AF"/>
    <w:rsid w:val="00D62175"/>
    <w:rsid w:val="00D6248D"/>
    <w:rsid w:val="00D625CC"/>
    <w:rsid w:val="00D62C4C"/>
    <w:rsid w:val="00D632C2"/>
    <w:rsid w:val="00D63452"/>
    <w:rsid w:val="00D63717"/>
    <w:rsid w:val="00D63920"/>
    <w:rsid w:val="00D63CF9"/>
    <w:rsid w:val="00D64700"/>
    <w:rsid w:val="00D6505C"/>
    <w:rsid w:val="00D65F8A"/>
    <w:rsid w:val="00D6678E"/>
    <w:rsid w:val="00D67799"/>
    <w:rsid w:val="00D67891"/>
    <w:rsid w:val="00D6799D"/>
    <w:rsid w:val="00D7046B"/>
    <w:rsid w:val="00D71717"/>
    <w:rsid w:val="00D72506"/>
    <w:rsid w:val="00D7275C"/>
    <w:rsid w:val="00D731A1"/>
    <w:rsid w:val="00D73A3B"/>
    <w:rsid w:val="00D73E34"/>
    <w:rsid w:val="00D73E4D"/>
    <w:rsid w:val="00D7407E"/>
    <w:rsid w:val="00D74A2C"/>
    <w:rsid w:val="00D74E8B"/>
    <w:rsid w:val="00D75F11"/>
    <w:rsid w:val="00D76774"/>
    <w:rsid w:val="00D76CBB"/>
    <w:rsid w:val="00D772EF"/>
    <w:rsid w:val="00D77D87"/>
    <w:rsid w:val="00D77F65"/>
    <w:rsid w:val="00D815F0"/>
    <w:rsid w:val="00D81C71"/>
    <w:rsid w:val="00D81CE7"/>
    <w:rsid w:val="00D81D86"/>
    <w:rsid w:val="00D82F8A"/>
    <w:rsid w:val="00D83C6C"/>
    <w:rsid w:val="00D84160"/>
    <w:rsid w:val="00D8447C"/>
    <w:rsid w:val="00D84A13"/>
    <w:rsid w:val="00D84DA2"/>
    <w:rsid w:val="00D85C0F"/>
    <w:rsid w:val="00D86940"/>
    <w:rsid w:val="00D87B98"/>
    <w:rsid w:val="00D87ED9"/>
    <w:rsid w:val="00D90156"/>
    <w:rsid w:val="00D90929"/>
    <w:rsid w:val="00D90B69"/>
    <w:rsid w:val="00D90D84"/>
    <w:rsid w:val="00D91BDC"/>
    <w:rsid w:val="00D923C7"/>
    <w:rsid w:val="00D93200"/>
    <w:rsid w:val="00D9394A"/>
    <w:rsid w:val="00D93CB3"/>
    <w:rsid w:val="00D93DCA"/>
    <w:rsid w:val="00D94517"/>
    <w:rsid w:val="00D94700"/>
    <w:rsid w:val="00D94F7B"/>
    <w:rsid w:val="00D95E9B"/>
    <w:rsid w:val="00D95FB6"/>
    <w:rsid w:val="00D96496"/>
    <w:rsid w:val="00D973DE"/>
    <w:rsid w:val="00D97AEE"/>
    <w:rsid w:val="00D97B5F"/>
    <w:rsid w:val="00D97D00"/>
    <w:rsid w:val="00DA0353"/>
    <w:rsid w:val="00DA14E8"/>
    <w:rsid w:val="00DA2508"/>
    <w:rsid w:val="00DA2F79"/>
    <w:rsid w:val="00DA38FB"/>
    <w:rsid w:val="00DA3AC4"/>
    <w:rsid w:val="00DA44E9"/>
    <w:rsid w:val="00DA45BB"/>
    <w:rsid w:val="00DA45D1"/>
    <w:rsid w:val="00DA4E44"/>
    <w:rsid w:val="00DA50BA"/>
    <w:rsid w:val="00DA565D"/>
    <w:rsid w:val="00DA58A5"/>
    <w:rsid w:val="00DA6605"/>
    <w:rsid w:val="00DA6A50"/>
    <w:rsid w:val="00DA6EE6"/>
    <w:rsid w:val="00DA7422"/>
    <w:rsid w:val="00DA7C99"/>
    <w:rsid w:val="00DB01C4"/>
    <w:rsid w:val="00DB03CD"/>
    <w:rsid w:val="00DB0573"/>
    <w:rsid w:val="00DB1AC8"/>
    <w:rsid w:val="00DB2667"/>
    <w:rsid w:val="00DB3C45"/>
    <w:rsid w:val="00DB425F"/>
    <w:rsid w:val="00DB4825"/>
    <w:rsid w:val="00DB4F8D"/>
    <w:rsid w:val="00DB507F"/>
    <w:rsid w:val="00DB55D4"/>
    <w:rsid w:val="00DB5D93"/>
    <w:rsid w:val="00DB5FE7"/>
    <w:rsid w:val="00DB659A"/>
    <w:rsid w:val="00DB7958"/>
    <w:rsid w:val="00DB7D87"/>
    <w:rsid w:val="00DB7F08"/>
    <w:rsid w:val="00DB7F38"/>
    <w:rsid w:val="00DC0D3E"/>
    <w:rsid w:val="00DC1A8B"/>
    <w:rsid w:val="00DC2680"/>
    <w:rsid w:val="00DC2E8B"/>
    <w:rsid w:val="00DC3294"/>
    <w:rsid w:val="00DC3D19"/>
    <w:rsid w:val="00DC5494"/>
    <w:rsid w:val="00DC60C9"/>
    <w:rsid w:val="00DC6641"/>
    <w:rsid w:val="00DC709B"/>
    <w:rsid w:val="00DC758D"/>
    <w:rsid w:val="00DC7713"/>
    <w:rsid w:val="00DC77D3"/>
    <w:rsid w:val="00DD0338"/>
    <w:rsid w:val="00DD09E7"/>
    <w:rsid w:val="00DD126E"/>
    <w:rsid w:val="00DD17AB"/>
    <w:rsid w:val="00DD1D4F"/>
    <w:rsid w:val="00DD3669"/>
    <w:rsid w:val="00DD3CB6"/>
    <w:rsid w:val="00DD6DC1"/>
    <w:rsid w:val="00DD7682"/>
    <w:rsid w:val="00DE046F"/>
    <w:rsid w:val="00DE055E"/>
    <w:rsid w:val="00DE0C4A"/>
    <w:rsid w:val="00DE1A60"/>
    <w:rsid w:val="00DE1C26"/>
    <w:rsid w:val="00DE219A"/>
    <w:rsid w:val="00DE266A"/>
    <w:rsid w:val="00DE302D"/>
    <w:rsid w:val="00DE3129"/>
    <w:rsid w:val="00DE3FED"/>
    <w:rsid w:val="00DE4149"/>
    <w:rsid w:val="00DE4783"/>
    <w:rsid w:val="00DE583F"/>
    <w:rsid w:val="00DE5E73"/>
    <w:rsid w:val="00DE6385"/>
    <w:rsid w:val="00DE679C"/>
    <w:rsid w:val="00DE6C8B"/>
    <w:rsid w:val="00DE71EE"/>
    <w:rsid w:val="00DE7586"/>
    <w:rsid w:val="00DE7986"/>
    <w:rsid w:val="00DF18C1"/>
    <w:rsid w:val="00DF2151"/>
    <w:rsid w:val="00DF2A76"/>
    <w:rsid w:val="00DF2DCA"/>
    <w:rsid w:val="00DF32EF"/>
    <w:rsid w:val="00DF3463"/>
    <w:rsid w:val="00DF4CAC"/>
    <w:rsid w:val="00DF555E"/>
    <w:rsid w:val="00DF5E5D"/>
    <w:rsid w:val="00DF64F4"/>
    <w:rsid w:val="00DF68A1"/>
    <w:rsid w:val="00DF6994"/>
    <w:rsid w:val="00DF7333"/>
    <w:rsid w:val="00DF7A79"/>
    <w:rsid w:val="00E006EC"/>
    <w:rsid w:val="00E00E72"/>
    <w:rsid w:val="00E00F47"/>
    <w:rsid w:val="00E011C1"/>
    <w:rsid w:val="00E013E2"/>
    <w:rsid w:val="00E01551"/>
    <w:rsid w:val="00E016FD"/>
    <w:rsid w:val="00E01830"/>
    <w:rsid w:val="00E01A36"/>
    <w:rsid w:val="00E022FF"/>
    <w:rsid w:val="00E0250C"/>
    <w:rsid w:val="00E02B14"/>
    <w:rsid w:val="00E02D4C"/>
    <w:rsid w:val="00E034E9"/>
    <w:rsid w:val="00E04F69"/>
    <w:rsid w:val="00E053BC"/>
    <w:rsid w:val="00E05625"/>
    <w:rsid w:val="00E0615A"/>
    <w:rsid w:val="00E0689B"/>
    <w:rsid w:val="00E069A6"/>
    <w:rsid w:val="00E06A7F"/>
    <w:rsid w:val="00E06AA1"/>
    <w:rsid w:val="00E06D4B"/>
    <w:rsid w:val="00E07DD6"/>
    <w:rsid w:val="00E07E34"/>
    <w:rsid w:val="00E101D4"/>
    <w:rsid w:val="00E10390"/>
    <w:rsid w:val="00E10623"/>
    <w:rsid w:val="00E115D2"/>
    <w:rsid w:val="00E118EF"/>
    <w:rsid w:val="00E12303"/>
    <w:rsid w:val="00E1239A"/>
    <w:rsid w:val="00E12E11"/>
    <w:rsid w:val="00E15675"/>
    <w:rsid w:val="00E16315"/>
    <w:rsid w:val="00E16ACE"/>
    <w:rsid w:val="00E16D01"/>
    <w:rsid w:val="00E1764B"/>
    <w:rsid w:val="00E2023B"/>
    <w:rsid w:val="00E20437"/>
    <w:rsid w:val="00E20D31"/>
    <w:rsid w:val="00E21BC1"/>
    <w:rsid w:val="00E21CE7"/>
    <w:rsid w:val="00E2239B"/>
    <w:rsid w:val="00E22852"/>
    <w:rsid w:val="00E23E48"/>
    <w:rsid w:val="00E23F6C"/>
    <w:rsid w:val="00E248BC"/>
    <w:rsid w:val="00E25BD8"/>
    <w:rsid w:val="00E27149"/>
    <w:rsid w:val="00E2768B"/>
    <w:rsid w:val="00E277AE"/>
    <w:rsid w:val="00E277BD"/>
    <w:rsid w:val="00E27EE5"/>
    <w:rsid w:val="00E30930"/>
    <w:rsid w:val="00E3108A"/>
    <w:rsid w:val="00E31524"/>
    <w:rsid w:val="00E31E17"/>
    <w:rsid w:val="00E326F7"/>
    <w:rsid w:val="00E328BD"/>
    <w:rsid w:val="00E32A1A"/>
    <w:rsid w:val="00E333CF"/>
    <w:rsid w:val="00E34A86"/>
    <w:rsid w:val="00E34F6C"/>
    <w:rsid w:val="00E358DF"/>
    <w:rsid w:val="00E400E7"/>
    <w:rsid w:val="00E40132"/>
    <w:rsid w:val="00E408A8"/>
    <w:rsid w:val="00E40FAC"/>
    <w:rsid w:val="00E41013"/>
    <w:rsid w:val="00E410CF"/>
    <w:rsid w:val="00E4121E"/>
    <w:rsid w:val="00E414E9"/>
    <w:rsid w:val="00E420AF"/>
    <w:rsid w:val="00E42232"/>
    <w:rsid w:val="00E43027"/>
    <w:rsid w:val="00E43750"/>
    <w:rsid w:val="00E438B9"/>
    <w:rsid w:val="00E43980"/>
    <w:rsid w:val="00E43FC3"/>
    <w:rsid w:val="00E44D1A"/>
    <w:rsid w:val="00E452D8"/>
    <w:rsid w:val="00E4577C"/>
    <w:rsid w:val="00E45D6E"/>
    <w:rsid w:val="00E45FBC"/>
    <w:rsid w:val="00E464D6"/>
    <w:rsid w:val="00E46D7B"/>
    <w:rsid w:val="00E50022"/>
    <w:rsid w:val="00E50333"/>
    <w:rsid w:val="00E5056B"/>
    <w:rsid w:val="00E51671"/>
    <w:rsid w:val="00E51A99"/>
    <w:rsid w:val="00E51E72"/>
    <w:rsid w:val="00E5210B"/>
    <w:rsid w:val="00E5272F"/>
    <w:rsid w:val="00E53FEC"/>
    <w:rsid w:val="00E54034"/>
    <w:rsid w:val="00E5532B"/>
    <w:rsid w:val="00E558B9"/>
    <w:rsid w:val="00E5603F"/>
    <w:rsid w:val="00E57402"/>
    <w:rsid w:val="00E5777B"/>
    <w:rsid w:val="00E5786F"/>
    <w:rsid w:val="00E57DB6"/>
    <w:rsid w:val="00E6010F"/>
    <w:rsid w:val="00E6041B"/>
    <w:rsid w:val="00E60DB6"/>
    <w:rsid w:val="00E61201"/>
    <w:rsid w:val="00E62018"/>
    <w:rsid w:val="00E626FB"/>
    <w:rsid w:val="00E62703"/>
    <w:rsid w:val="00E634D3"/>
    <w:rsid w:val="00E636C3"/>
    <w:rsid w:val="00E638AE"/>
    <w:rsid w:val="00E639F6"/>
    <w:rsid w:val="00E6407D"/>
    <w:rsid w:val="00E64119"/>
    <w:rsid w:val="00E64419"/>
    <w:rsid w:val="00E64F97"/>
    <w:rsid w:val="00E6641D"/>
    <w:rsid w:val="00E66986"/>
    <w:rsid w:val="00E66D29"/>
    <w:rsid w:val="00E670B4"/>
    <w:rsid w:val="00E6769F"/>
    <w:rsid w:val="00E67C96"/>
    <w:rsid w:val="00E67E28"/>
    <w:rsid w:val="00E70078"/>
    <w:rsid w:val="00E702D7"/>
    <w:rsid w:val="00E721C0"/>
    <w:rsid w:val="00E72518"/>
    <w:rsid w:val="00E728BC"/>
    <w:rsid w:val="00E72AA7"/>
    <w:rsid w:val="00E734E5"/>
    <w:rsid w:val="00E73597"/>
    <w:rsid w:val="00E74553"/>
    <w:rsid w:val="00E750EF"/>
    <w:rsid w:val="00E75E2B"/>
    <w:rsid w:val="00E76363"/>
    <w:rsid w:val="00E764E5"/>
    <w:rsid w:val="00E76896"/>
    <w:rsid w:val="00E770B8"/>
    <w:rsid w:val="00E779C8"/>
    <w:rsid w:val="00E77ECE"/>
    <w:rsid w:val="00E804A7"/>
    <w:rsid w:val="00E8097F"/>
    <w:rsid w:val="00E80A4E"/>
    <w:rsid w:val="00E80EEB"/>
    <w:rsid w:val="00E81E2F"/>
    <w:rsid w:val="00E82085"/>
    <w:rsid w:val="00E820B9"/>
    <w:rsid w:val="00E82EB6"/>
    <w:rsid w:val="00E83529"/>
    <w:rsid w:val="00E84063"/>
    <w:rsid w:val="00E8445A"/>
    <w:rsid w:val="00E85302"/>
    <w:rsid w:val="00E85AA0"/>
    <w:rsid w:val="00E8765D"/>
    <w:rsid w:val="00E90511"/>
    <w:rsid w:val="00E90693"/>
    <w:rsid w:val="00E91191"/>
    <w:rsid w:val="00E91DF4"/>
    <w:rsid w:val="00E91ECC"/>
    <w:rsid w:val="00E92149"/>
    <w:rsid w:val="00E92234"/>
    <w:rsid w:val="00E93875"/>
    <w:rsid w:val="00E9399D"/>
    <w:rsid w:val="00E9400A"/>
    <w:rsid w:val="00E942FC"/>
    <w:rsid w:val="00E94422"/>
    <w:rsid w:val="00E94DA7"/>
    <w:rsid w:val="00E95439"/>
    <w:rsid w:val="00E95444"/>
    <w:rsid w:val="00E96931"/>
    <w:rsid w:val="00E97AFD"/>
    <w:rsid w:val="00E97F04"/>
    <w:rsid w:val="00EA07F5"/>
    <w:rsid w:val="00EA1057"/>
    <w:rsid w:val="00EA140D"/>
    <w:rsid w:val="00EA1BC4"/>
    <w:rsid w:val="00EA1C70"/>
    <w:rsid w:val="00EA2120"/>
    <w:rsid w:val="00EA256C"/>
    <w:rsid w:val="00EA3D5E"/>
    <w:rsid w:val="00EA3E0B"/>
    <w:rsid w:val="00EA412E"/>
    <w:rsid w:val="00EA44AB"/>
    <w:rsid w:val="00EA455B"/>
    <w:rsid w:val="00EA4D7C"/>
    <w:rsid w:val="00EA79D6"/>
    <w:rsid w:val="00EB0298"/>
    <w:rsid w:val="00EB06C8"/>
    <w:rsid w:val="00EB089F"/>
    <w:rsid w:val="00EB0A63"/>
    <w:rsid w:val="00EB1659"/>
    <w:rsid w:val="00EB1A3C"/>
    <w:rsid w:val="00EB2172"/>
    <w:rsid w:val="00EB279F"/>
    <w:rsid w:val="00EB29AF"/>
    <w:rsid w:val="00EB42B7"/>
    <w:rsid w:val="00EB4FD6"/>
    <w:rsid w:val="00EB5497"/>
    <w:rsid w:val="00EB59C4"/>
    <w:rsid w:val="00EB5BFE"/>
    <w:rsid w:val="00EB7939"/>
    <w:rsid w:val="00EC001E"/>
    <w:rsid w:val="00EC0422"/>
    <w:rsid w:val="00EC05BB"/>
    <w:rsid w:val="00EC0B14"/>
    <w:rsid w:val="00EC10FD"/>
    <w:rsid w:val="00EC111C"/>
    <w:rsid w:val="00EC181F"/>
    <w:rsid w:val="00EC1D52"/>
    <w:rsid w:val="00EC24A7"/>
    <w:rsid w:val="00EC2D89"/>
    <w:rsid w:val="00EC3006"/>
    <w:rsid w:val="00EC498A"/>
    <w:rsid w:val="00EC561F"/>
    <w:rsid w:val="00EC5989"/>
    <w:rsid w:val="00EC5F3F"/>
    <w:rsid w:val="00EC6447"/>
    <w:rsid w:val="00EC688A"/>
    <w:rsid w:val="00EC6EA9"/>
    <w:rsid w:val="00EC6EDB"/>
    <w:rsid w:val="00EC71A5"/>
    <w:rsid w:val="00EC751C"/>
    <w:rsid w:val="00EC778E"/>
    <w:rsid w:val="00EC7DF9"/>
    <w:rsid w:val="00ED0091"/>
    <w:rsid w:val="00ED0C23"/>
    <w:rsid w:val="00ED0DE7"/>
    <w:rsid w:val="00ED13AA"/>
    <w:rsid w:val="00ED1770"/>
    <w:rsid w:val="00ED19A5"/>
    <w:rsid w:val="00ED19AB"/>
    <w:rsid w:val="00ED1CC1"/>
    <w:rsid w:val="00ED28BF"/>
    <w:rsid w:val="00ED292B"/>
    <w:rsid w:val="00ED398A"/>
    <w:rsid w:val="00ED3CD9"/>
    <w:rsid w:val="00ED3FDE"/>
    <w:rsid w:val="00ED46D4"/>
    <w:rsid w:val="00ED46EE"/>
    <w:rsid w:val="00ED47E4"/>
    <w:rsid w:val="00ED52C0"/>
    <w:rsid w:val="00ED5D0B"/>
    <w:rsid w:val="00ED64F9"/>
    <w:rsid w:val="00ED741B"/>
    <w:rsid w:val="00ED788A"/>
    <w:rsid w:val="00EE0BF9"/>
    <w:rsid w:val="00EE19D9"/>
    <w:rsid w:val="00EE1A79"/>
    <w:rsid w:val="00EE1B9D"/>
    <w:rsid w:val="00EE1BB8"/>
    <w:rsid w:val="00EE248A"/>
    <w:rsid w:val="00EE38C3"/>
    <w:rsid w:val="00EE3BEC"/>
    <w:rsid w:val="00EE40BF"/>
    <w:rsid w:val="00EE47E7"/>
    <w:rsid w:val="00EE492D"/>
    <w:rsid w:val="00EE4DC6"/>
    <w:rsid w:val="00EE4E35"/>
    <w:rsid w:val="00EE4F54"/>
    <w:rsid w:val="00EE5BDD"/>
    <w:rsid w:val="00EE5E72"/>
    <w:rsid w:val="00EE628C"/>
    <w:rsid w:val="00EE6512"/>
    <w:rsid w:val="00EE6582"/>
    <w:rsid w:val="00EE6AC7"/>
    <w:rsid w:val="00EE6D41"/>
    <w:rsid w:val="00EE6D93"/>
    <w:rsid w:val="00EE6EF8"/>
    <w:rsid w:val="00EE71CB"/>
    <w:rsid w:val="00EE73B1"/>
    <w:rsid w:val="00EE78D6"/>
    <w:rsid w:val="00EE792F"/>
    <w:rsid w:val="00EE7D9C"/>
    <w:rsid w:val="00EF036E"/>
    <w:rsid w:val="00EF051B"/>
    <w:rsid w:val="00EF0E87"/>
    <w:rsid w:val="00EF148A"/>
    <w:rsid w:val="00EF16CE"/>
    <w:rsid w:val="00EF21AA"/>
    <w:rsid w:val="00EF23E3"/>
    <w:rsid w:val="00EF3800"/>
    <w:rsid w:val="00EF46AB"/>
    <w:rsid w:val="00EF500E"/>
    <w:rsid w:val="00EF531E"/>
    <w:rsid w:val="00EF5395"/>
    <w:rsid w:val="00EF62E2"/>
    <w:rsid w:val="00EF736B"/>
    <w:rsid w:val="00EF7524"/>
    <w:rsid w:val="00F005E6"/>
    <w:rsid w:val="00F01CA3"/>
    <w:rsid w:val="00F0213E"/>
    <w:rsid w:val="00F02695"/>
    <w:rsid w:val="00F030F5"/>
    <w:rsid w:val="00F0364F"/>
    <w:rsid w:val="00F048C5"/>
    <w:rsid w:val="00F05E07"/>
    <w:rsid w:val="00F05ED0"/>
    <w:rsid w:val="00F06797"/>
    <w:rsid w:val="00F074F7"/>
    <w:rsid w:val="00F07972"/>
    <w:rsid w:val="00F10365"/>
    <w:rsid w:val="00F109BC"/>
    <w:rsid w:val="00F10DFD"/>
    <w:rsid w:val="00F11402"/>
    <w:rsid w:val="00F11571"/>
    <w:rsid w:val="00F115D1"/>
    <w:rsid w:val="00F131A7"/>
    <w:rsid w:val="00F149BF"/>
    <w:rsid w:val="00F15F13"/>
    <w:rsid w:val="00F165D4"/>
    <w:rsid w:val="00F16DA8"/>
    <w:rsid w:val="00F177A1"/>
    <w:rsid w:val="00F20B7A"/>
    <w:rsid w:val="00F2106C"/>
    <w:rsid w:val="00F2135D"/>
    <w:rsid w:val="00F21AB9"/>
    <w:rsid w:val="00F22256"/>
    <w:rsid w:val="00F22B4B"/>
    <w:rsid w:val="00F2339C"/>
    <w:rsid w:val="00F242B5"/>
    <w:rsid w:val="00F24DB3"/>
    <w:rsid w:val="00F25C39"/>
    <w:rsid w:val="00F25E42"/>
    <w:rsid w:val="00F2707D"/>
    <w:rsid w:val="00F30CF8"/>
    <w:rsid w:val="00F31000"/>
    <w:rsid w:val="00F3109F"/>
    <w:rsid w:val="00F3233A"/>
    <w:rsid w:val="00F3282D"/>
    <w:rsid w:val="00F33321"/>
    <w:rsid w:val="00F336B3"/>
    <w:rsid w:val="00F33C36"/>
    <w:rsid w:val="00F34AF8"/>
    <w:rsid w:val="00F35205"/>
    <w:rsid w:val="00F354E2"/>
    <w:rsid w:val="00F35EEB"/>
    <w:rsid w:val="00F36516"/>
    <w:rsid w:val="00F374AC"/>
    <w:rsid w:val="00F37C61"/>
    <w:rsid w:val="00F40376"/>
    <w:rsid w:val="00F40FD8"/>
    <w:rsid w:val="00F41237"/>
    <w:rsid w:val="00F41455"/>
    <w:rsid w:val="00F41EEE"/>
    <w:rsid w:val="00F42C13"/>
    <w:rsid w:val="00F4380C"/>
    <w:rsid w:val="00F441ED"/>
    <w:rsid w:val="00F4442D"/>
    <w:rsid w:val="00F448CC"/>
    <w:rsid w:val="00F4491E"/>
    <w:rsid w:val="00F45019"/>
    <w:rsid w:val="00F45478"/>
    <w:rsid w:val="00F462C5"/>
    <w:rsid w:val="00F46A3D"/>
    <w:rsid w:val="00F46B82"/>
    <w:rsid w:val="00F50E4A"/>
    <w:rsid w:val="00F5143E"/>
    <w:rsid w:val="00F516A4"/>
    <w:rsid w:val="00F51C18"/>
    <w:rsid w:val="00F52541"/>
    <w:rsid w:val="00F52768"/>
    <w:rsid w:val="00F52A84"/>
    <w:rsid w:val="00F531E5"/>
    <w:rsid w:val="00F53668"/>
    <w:rsid w:val="00F5367E"/>
    <w:rsid w:val="00F53C4C"/>
    <w:rsid w:val="00F542F4"/>
    <w:rsid w:val="00F5448A"/>
    <w:rsid w:val="00F551D5"/>
    <w:rsid w:val="00F56675"/>
    <w:rsid w:val="00F5676E"/>
    <w:rsid w:val="00F56C57"/>
    <w:rsid w:val="00F573D0"/>
    <w:rsid w:val="00F60001"/>
    <w:rsid w:val="00F613DF"/>
    <w:rsid w:val="00F615AE"/>
    <w:rsid w:val="00F62CC1"/>
    <w:rsid w:val="00F6322B"/>
    <w:rsid w:val="00F63B11"/>
    <w:rsid w:val="00F64B5D"/>
    <w:rsid w:val="00F6603B"/>
    <w:rsid w:val="00F66436"/>
    <w:rsid w:val="00F66E10"/>
    <w:rsid w:val="00F675D1"/>
    <w:rsid w:val="00F679E6"/>
    <w:rsid w:val="00F67DDF"/>
    <w:rsid w:val="00F67E8F"/>
    <w:rsid w:val="00F67FA8"/>
    <w:rsid w:val="00F7016C"/>
    <w:rsid w:val="00F702EC"/>
    <w:rsid w:val="00F70EE6"/>
    <w:rsid w:val="00F71BE5"/>
    <w:rsid w:val="00F730BD"/>
    <w:rsid w:val="00F73984"/>
    <w:rsid w:val="00F73B52"/>
    <w:rsid w:val="00F74BCB"/>
    <w:rsid w:val="00F74BE8"/>
    <w:rsid w:val="00F74CD1"/>
    <w:rsid w:val="00F74D46"/>
    <w:rsid w:val="00F75639"/>
    <w:rsid w:val="00F75681"/>
    <w:rsid w:val="00F760DE"/>
    <w:rsid w:val="00F766E9"/>
    <w:rsid w:val="00F76E71"/>
    <w:rsid w:val="00F76F30"/>
    <w:rsid w:val="00F77292"/>
    <w:rsid w:val="00F772BE"/>
    <w:rsid w:val="00F77874"/>
    <w:rsid w:val="00F77E5C"/>
    <w:rsid w:val="00F80696"/>
    <w:rsid w:val="00F807FF"/>
    <w:rsid w:val="00F82E80"/>
    <w:rsid w:val="00F83342"/>
    <w:rsid w:val="00F84481"/>
    <w:rsid w:val="00F844EB"/>
    <w:rsid w:val="00F845FF"/>
    <w:rsid w:val="00F846A2"/>
    <w:rsid w:val="00F8489A"/>
    <w:rsid w:val="00F84FE6"/>
    <w:rsid w:val="00F851DC"/>
    <w:rsid w:val="00F85B9B"/>
    <w:rsid w:val="00F867FE"/>
    <w:rsid w:val="00F86CC2"/>
    <w:rsid w:val="00F8712E"/>
    <w:rsid w:val="00F87A77"/>
    <w:rsid w:val="00F87BF5"/>
    <w:rsid w:val="00F90AF5"/>
    <w:rsid w:val="00F914EF"/>
    <w:rsid w:val="00F915AF"/>
    <w:rsid w:val="00F93EA6"/>
    <w:rsid w:val="00F94B5F"/>
    <w:rsid w:val="00F95091"/>
    <w:rsid w:val="00F95574"/>
    <w:rsid w:val="00F9559F"/>
    <w:rsid w:val="00F95B5C"/>
    <w:rsid w:val="00F95ED0"/>
    <w:rsid w:val="00F96175"/>
    <w:rsid w:val="00F96800"/>
    <w:rsid w:val="00F96EE2"/>
    <w:rsid w:val="00F97B20"/>
    <w:rsid w:val="00F97C0D"/>
    <w:rsid w:val="00FA011A"/>
    <w:rsid w:val="00FA070E"/>
    <w:rsid w:val="00FA0F5D"/>
    <w:rsid w:val="00FA1B62"/>
    <w:rsid w:val="00FA1E20"/>
    <w:rsid w:val="00FA219B"/>
    <w:rsid w:val="00FA2269"/>
    <w:rsid w:val="00FA2816"/>
    <w:rsid w:val="00FA28A2"/>
    <w:rsid w:val="00FA3612"/>
    <w:rsid w:val="00FA3B0B"/>
    <w:rsid w:val="00FA44BF"/>
    <w:rsid w:val="00FA63B4"/>
    <w:rsid w:val="00FA7DE4"/>
    <w:rsid w:val="00FB0F95"/>
    <w:rsid w:val="00FB12DA"/>
    <w:rsid w:val="00FB134F"/>
    <w:rsid w:val="00FB1650"/>
    <w:rsid w:val="00FB1E48"/>
    <w:rsid w:val="00FB1F90"/>
    <w:rsid w:val="00FB23D8"/>
    <w:rsid w:val="00FB2DDF"/>
    <w:rsid w:val="00FB36E0"/>
    <w:rsid w:val="00FB38F2"/>
    <w:rsid w:val="00FB3CAC"/>
    <w:rsid w:val="00FB408C"/>
    <w:rsid w:val="00FB430A"/>
    <w:rsid w:val="00FB4584"/>
    <w:rsid w:val="00FB4627"/>
    <w:rsid w:val="00FB4E1F"/>
    <w:rsid w:val="00FB5B80"/>
    <w:rsid w:val="00FB6F5E"/>
    <w:rsid w:val="00FB7362"/>
    <w:rsid w:val="00FB7A41"/>
    <w:rsid w:val="00FC05E3"/>
    <w:rsid w:val="00FC0807"/>
    <w:rsid w:val="00FC1944"/>
    <w:rsid w:val="00FC4296"/>
    <w:rsid w:val="00FC4332"/>
    <w:rsid w:val="00FC49BE"/>
    <w:rsid w:val="00FC51F6"/>
    <w:rsid w:val="00FC5280"/>
    <w:rsid w:val="00FC676B"/>
    <w:rsid w:val="00FC68C9"/>
    <w:rsid w:val="00FC6A78"/>
    <w:rsid w:val="00FC6BCB"/>
    <w:rsid w:val="00FC6FF8"/>
    <w:rsid w:val="00FC77A2"/>
    <w:rsid w:val="00FD0044"/>
    <w:rsid w:val="00FD06AC"/>
    <w:rsid w:val="00FD22DD"/>
    <w:rsid w:val="00FD258C"/>
    <w:rsid w:val="00FD30C0"/>
    <w:rsid w:val="00FD3E7D"/>
    <w:rsid w:val="00FD442D"/>
    <w:rsid w:val="00FD4444"/>
    <w:rsid w:val="00FD44C5"/>
    <w:rsid w:val="00FD465A"/>
    <w:rsid w:val="00FD48A7"/>
    <w:rsid w:val="00FD4E06"/>
    <w:rsid w:val="00FD5107"/>
    <w:rsid w:val="00FD5E15"/>
    <w:rsid w:val="00FD5F4D"/>
    <w:rsid w:val="00FD612F"/>
    <w:rsid w:val="00FD7E7C"/>
    <w:rsid w:val="00FE023B"/>
    <w:rsid w:val="00FE0325"/>
    <w:rsid w:val="00FE06D2"/>
    <w:rsid w:val="00FE102C"/>
    <w:rsid w:val="00FE136F"/>
    <w:rsid w:val="00FE1681"/>
    <w:rsid w:val="00FE16B9"/>
    <w:rsid w:val="00FE17D4"/>
    <w:rsid w:val="00FE1934"/>
    <w:rsid w:val="00FE2026"/>
    <w:rsid w:val="00FE20D5"/>
    <w:rsid w:val="00FE281E"/>
    <w:rsid w:val="00FE2847"/>
    <w:rsid w:val="00FE2BD5"/>
    <w:rsid w:val="00FE2E61"/>
    <w:rsid w:val="00FE429A"/>
    <w:rsid w:val="00FE56EB"/>
    <w:rsid w:val="00FE5915"/>
    <w:rsid w:val="00FE59EC"/>
    <w:rsid w:val="00FE5B8E"/>
    <w:rsid w:val="00FE5E68"/>
    <w:rsid w:val="00FE5F45"/>
    <w:rsid w:val="00FE64F3"/>
    <w:rsid w:val="00FE6B66"/>
    <w:rsid w:val="00FE6F6E"/>
    <w:rsid w:val="00FF106C"/>
    <w:rsid w:val="00FF1CC7"/>
    <w:rsid w:val="00FF248B"/>
    <w:rsid w:val="00FF3171"/>
    <w:rsid w:val="00FF337B"/>
    <w:rsid w:val="00FF3CBC"/>
    <w:rsid w:val="00FF44C2"/>
    <w:rsid w:val="00FF4772"/>
    <w:rsid w:val="00FF5191"/>
    <w:rsid w:val="00FF575B"/>
    <w:rsid w:val="00FF6514"/>
    <w:rsid w:val="00FF6AFD"/>
    <w:rsid w:val="00FF6C4F"/>
    <w:rsid w:val="00FF71D5"/>
    <w:rsid w:val="01A3451D"/>
    <w:rsid w:val="01C42D05"/>
    <w:rsid w:val="0260172A"/>
    <w:rsid w:val="0264BE4F"/>
    <w:rsid w:val="02E8DE0B"/>
    <w:rsid w:val="031D3F77"/>
    <w:rsid w:val="03E44963"/>
    <w:rsid w:val="0484F4A2"/>
    <w:rsid w:val="05B9DB2F"/>
    <w:rsid w:val="0664B6F1"/>
    <w:rsid w:val="06DFD8EB"/>
    <w:rsid w:val="070BBD6A"/>
    <w:rsid w:val="0719EF06"/>
    <w:rsid w:val="073A7F34"/>
    <w:rsid w:val="07910F07"/>
    <w:rsid w:val="08190725"/>
    <w:rsid w:val="088603D5"/>
    <w:rsid w:val="08B040C0"/>
    <w:rsid w:val="091EA95C"/>
    <w:rsid w:val="092136B4"/>
    <w:rsid w:val="0B459332"/>
    <w:rsid w:val="0C14424C"/>
    <w:rsid w:val="0C6C9DE6"/>
    <w:rsid w:val="0D61A898"/>
    <w:rsid w:val="0D823A53"/>
    <w:rsid w:val="0F48CFCD"/>
    <w:rsid w:val="0F9C0EFB"/>
    <w:rsid w:val="102FB312"/>
    <w:rsid w:val="11188673"/>
    <w:rsid w:val="119C8D33"/>
    <w:rsid w:val="13E5ECF6"/>
    <w:rsid w:val="14114FBE"/>
    <w:rsid w:val="141B2B40"/>
    <w:rsid w:val="144B95DF"/>
    <w:rsid w:val="15319EDC"/>
    <w:rsid w:val="1543605B"/>
    <w:rsid w:val="16185FD1"/>
    <w:rsid w:val="167D7B5F"/>
    <w:rsid w:val="171FC8CA"/>
    <w:rsid w:val="1778C339"/>
    <w:rsid w:val="18322C41"/>
    <w:rsid w:val="187CE349"/>
    <w:rsid w:val="18AAEDF0"/>
    <w:rsid w:val="18F52A33"/>
    <w:rsid w:val="1A145711"/>
    <w:rsid w:val="1A9A94AE"/>
    <w:rsid w:val="1AE0AB2D"/>
    <w:rsid w:val="1AEE1B07"/>
    <w:rsid w:val="1B149A16"/>
    <w:rsid w:val="1B5368FB"/>
    <w:rsid w:val="1BA07B60"/>
    <w:rsid w:val="1D1EE1C8"/>
    <w:rsid w:val="1D78A1C1"/>
    <w:rsid w:val="1DC8A0C5"/>
    <w:rsid w:val="1E7FCEB7"/>
    <w:rsid w:val="1EBA9E5C"/>
    <w:rsid w:val="1EECD68D"/>
    <w:rsid w:val="1F3A46F8"/>
    <w:rsid w:val="1FEE28C4"/>
    <w:rsid w:val="1FF5061D"/>
    <w:rsid w:val="2123F6E1"/>
    <w:rsid w:val="215605EC"/>
    <w:rsid w:val="216B57B3"/>
    <w:rsid w:val="21944C28"/>
    <w:rsid w:val="23463A5E"/>
    <w:rsid w:val="234E78D5"/>
    <w:rsid w:val="2449EAD3"/>
    <w:rsid w:val="25869531"/>
    <w:rsid w:val="25FE9EB2"/>
    <w:rsid w:val="2616B7E1"/>
    <w:rsid w:val="26215066"/>
    <w:rsid w:val="28359E48"/>
    <w:rsid w:val="28626BAE"/>
    <w:rsid w:val="289D0921"/>
    <w:rsid w:val="28A7C7D0"/>
    <w:rsid w:val="296D06E0"/>
    <w:rsid w:val="296FFC1D"/>
    <w:rsid w:val="2AB54415"/>
    <w:rsid w:val="2B04C858"/>
    <w:rsid w:val="2B4A61F6"/>
    <w:rsid w:val="2C27BD11"/>
    <w:rsid w:val="2C2E3D43"/>
    <w:rsid w:val="2CDEBA7D"/>
    <w:rsid w:val="2D0AE7CD"/>
    <w:rsid w:val="2D25C13A"/>
    <w:rsid w:val="2D51BFB9"/>
    <w:rsid w:val="2DE293F1"/>
    <w:rsid w:val="2E940DB4"/>
    <w:rsid w:val="2EB67646"/>
    <w:rsid w:val="2F07DEB8"/>
    <w:rsid w:val="2F366FD1"/>
    <w:rsid w:val="302CF968"/>
    <w:rsid w:val="3128691F"/>
    <w:rsid w:val="31AC9486"/>
    <w:rsid w:val="325C818C"/>
    <w:rsid w:val="32E94C44"/>
    <w:rsid w:val="331EC423"/>
    <w:rsid w:val="33CF41CE"/>
    <w:rsid w:val="3473075A"/>
    <w:rsid w:val="34C82152"/>
    <w:rsid w:val="34FC6E20"/>
    <w:rsid w:val="356217B9"/>
    <w:rsid w:val="3590FFF7"/>
    <w:rsid w:val="35B97567"/>
    <w:rsid w:val="35C36567"/>
    <w:rsid w:val="364A221B"/>
    <w:rsid w:val="3692B195"/>
    <w:rsid w:val="370424B9"/>
    <w:rsid w:val="377255DE"/>
    <w:rsid w:val="37A1D868"/>
    <w:rsid w:val="383F7010"/>
    <w:rsid w:val="3952FE57"/>
    <w:rsid w:val="3961EEF7"/>
    <w:rsid w:val="39C647A1"/>
    <w:rsid w:val="39ED03CE"/>
    <w:rsid w:val="3AF5A55C"/>
    <w:rsid w:val="3B003546"/>
    <w:rsid w:val="3B32130C"/>
    <w:rsid w:val="3C18F2E1"/>
    <w:rsid w:val="3C5E6AE5"/>
    <w:rsid w:val="3D094DEB"/>
    <w:rsid w:val="3D3F7A0E"/>
    <w:rsid w:val="3DEDC059"/>
    <w:rsid w:val="3EBF6606"/>
    <w:rsid w:val="3ED9C846"/>
    <w:rsid w:val="3F00E457"/>
    <w:rsid w:val="3F377CD9"/>
    <w:rsid w:val="3FAF4156"/>
    <w:rsid w:val="40E6243D"/>
    <w:rsid w:val="41844A5B"/>
    <w:rsid w:val="42C038CE"/>
    <w:rsid w:val="43AC1357"/>
    <w:rsid w:val="43D2EA56"/>
    <w:rsid w:val="446196C2"/>
    <w:rsid w:val="44830F20"/>
    <w:rsid w:val="4536D279"/>
    <w:rsid w:val="453EC321"/>
    <w:rsid w:val="455C8580"/>
    <w:rsid w:val="462D087C"/>
    <w:rsid w:val="464E42E3"/>
    <w:rsid w:val="4653FFE8"/>
    <w:rsid w:val="468FDD75"/>
    <w:rsid w:val="4737A79E"/>
    <w:rsid w:val="47610362"/>
    <w:rsid w:val="47F70037"/>
    <w:rsid w:val="481754AA"/>
    <w:rsid w:val="48278CC5"/>
    <w:rsid w:val="4837D895"/>
    <w:rsid w:val="4856C6E7"/>
    <w:rsid w:val="48679BC6"/>
    <w:rsid w:val="49E1DB04"/>
    <w:rsid w:val="4A0DF858"/>
    <w:rsid w:val="4ADA58BC"/>
    <w:rsid w:val="4B5CEB0A"/>
    <w:rsid w:val="4BB1DBD4"/>
    <w:rsid w:val="4CA10EF3"/>
    <w:rsid w:val="4D404375"/>
    <w:rsid w:val="4DC72D46"/>
    <w:rsid w:val="4DEEAC91"/>
    <w:rsid w:val="4E6502AD"/>
    <w:rsid w:val="4E814914"/>
    <w:rsid w:val="4F52AFDA"/>
    <w:rsid w:val="4FDE09B9"/>
    <w:rsid w:val="50CD066D"/>
    <w:rsid w:val="51BF5294"/>
    <w:rsid w:val="51EF5078"/>
    <w:rsid w:val="5221F70F"/>
    <w:rsid w:val="52A517CD"/>
    <w:rsid w:val="53025DFB"/>
    <w:rsid w:val="53313A76"/>
    <w:rsid w:val="5496BC47"/>
    <w:rsid w:val="55221F57"/>
    <w:rsid w:val="55818F1A"/>
    <w:rsid w:val="56A398C7"/>
    <w:rsid w:val="56AE1603"/>
    <w:rsid w:val="56BEBFD0"/>
    <w:rsid w:val="576F822A"/>
    <w:rsid w:val="5771E6CB"/>
    <w:rsid w:val="57741641"/>
    <w:rsid w:val="5775CED7"/>
    <w:rsid w:val="57773C76"/>
    <w:rsid w:val="583F7E2F"/>
    <w:rsid w:val="586BF8CE"/>
    <w:rsid w:val="5884EC9B"/>
    <w:rsid w:val="58B58419"/>
    <w:rsid w:val="58F76EF4"/>
    <w:rsid w:val="5941702A"/>
    <w:rsid w:val="5A035DE1"/>
    <w:rsid w:val="5A19FEC2"/>
    <w:rsid w:val="5A8DFF3E"/>
    <w:rsid w:val="5AB76CCE"/>
    <w:rsid w:val="5B7F4EC5"/>
    <w:rsid w:val="5C53AA9A"/>
    <w:rsid w:val="5C9F6680"/>
    <w:rsid w:val="5CB57AB0"/>
    <w:rsid w:val="5CCC5EB8"/>
    <w:rsid w:val="5D0A07BD"/>
    <w:rsid w:val="5D6151FB"/>
    <w:rsid w:val="5DB5FEDF"/>
    <w:rsid w:val="5E487539"/>
    <w:rsid w:val="5EA4A937"/>
    <w:rsid w:val="5F798618"/>
    <w:rsid w:val="5FDE308A"/>
    <w:rsid w:val="5FDE48B7"/>
    <w:rsid w:val="60855A06"/>
    <w:rsid w:val="60B0CEE5"/>
    <w:rsid w:val="60E48555"/>
    <w:rsid w:val="61421D69"/>
    <w:rsid w:val="618C1638"/>
    <w:rsid w:val="6278EDC2"/>
    <w:rsid w:val="62BC6056"/>
    <w:rsid w:val="63A572E5"/>
    <w:rsid w:val="63EDE3A0"/>
    <w:rsid w:val="63F3E360"/>
    <w:rsid w:val="6467016F"/>
    <w:rsid w:val="6503AE31"/>
    <w:rsid w:val="6557FE42"/>
    <w:rsid w:val="6592798C"/>
    <w:rsid w:val="659295D6"/>
    <w:rsid w:val="667B5139"/>
    <w:rsid w:val="6895BD53"/>
    <w:rsid w:val="68BE2016"/>
    <w:rsid w:val="68DA6FFF"/>
    <w:rsid w:val="693B68BF"/>
    <w:rsid w:val="698A1596"/>
    <w:rsid w:val="69DE4F1E"/>
    <w:rsid w:val="6A2878D9"/>
    <w:rsid w:val="6AE27648"/>
    <w:rsid w:val="6BDF5506"/>
    <w:rsid w:val="6BFBB66E"/>
    <w:rsid w:val="6C713FE1"/>
    <w:rsid w:val="6EBA9B6B"/>
    <w:rsid w:val="6EEFB972"/>
    <w:rsid w:val="6FCAF8D2"/>
    <w:rsid w:val="6FEF529D"/>
    <w:rsid w:val="702C8673"/>
    <w:rsid w:val="70B4A399"/>
    <w:rsid w:val="7156C7E4"/>
    <w:rsid w:val="716292E9"/>
    <w:rsid w:val="71721789"/>
    <w:rsid w:val="723F1038"/>
    <w:rsid w:val="727992BF"/>
    <w:rsid w:val="72CECBA2"/>
    <w:rsid w:val="72FE0FF5"/>
    <w:rsid w:val="73259711"/>
    <w:rsid w:val="73F032AF"/>
    <w:rsid w:val="7537FD2F"/>
    <w:rsid w:val="756011FC"/>
    <w:rsid w:val="758B19B6"/>
    <w:rsid w:val="7647D16E"/>
    <w:rsid w:val="768B135E"/>
    <w:rsid w:val="77285DF3"/>
    <w:rsid w:val="77C407F5"/>
    <w:rsid w:val="77FEB896"/>
    <w:rsid w:val="785F764D"/>
    <w:rsid w:val="787C0E57"/>
    <w:rsid w:val="787E3C40"/>
    <w:rsid w:val="7920DD18"/>
    <w:rsid w:val="7955A8D2"/>
    <w:rsid w:val="7A70162F"/>
    <w:rsid w:val="7AA3D3AA"/>
    <w:rsid w:val="7B4E1C76"/>
    <w:rsid w:val="7BD6CDCF"/>
    <w:rsid w:val="7C0B5E6C"/>
    <w:rsid w:val="7CAD4DA3"/>
    <w:rsid w:val="7DBD77FD"/>
    <w:rsid w:val="7E4E99AE"/>
    <w:rsid w:val="7E9AED04"/>
    <w:rsid w:val="7EE149BD"/>
    <w:rsid w:val="7F6B94E0"/>
    <w:rsid w:val="7F771E5B"/>
    <w:rsid w:val="7F78390E"/>
    <w:rsid w:val="7FBC4B1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C72D46"/>
  <w15:chartTrackingRefBased/>
  <w15:docId w15:val="{A57DD32D-6DE4-42DF-93B1-8DCA452458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D6D8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34AF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F34AF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F34AF8"/>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F34AF8"/>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B1C17"/>
    <w:pPr>
      <w:ind w:left="720"/>
      <w:contextualSpacing/>
    </w:pPr>
  </w:style>
  <w:style w:type="character" w:styleId="Strong">
    <w:name w:val="Strong"/>
    <w:basedOn w:val="DefaultParagraphFont"/>
    <w:uiPriority w:val="22"/>
    <w:qFormat/>
    <w:rsid w:val="00EB089F"/>
    <w:rPr>
      <w:b/>
      <w:bCs/>
    </w:rPr>
  </w:style>
  <w:style w:type="character" w:styleId="CommentReference">
    <w:name w:val="annotation reference"/>
    <w:basedOn w:val="DefaultParagraphFont"/>
    <w:uiPriority w:val="99"/>
    <w:semiHidden/>
    <w:unhideWhenUsed/>
    <w:rsid w:val="00A42AF0"/>
    <w:rPr>
      <w:sz w:val="16"/>
      <w:szCs w:val="16"/>
    </w:rPr>
  </w:style>
  <w:style w:type="paragraph" w:styleId="CommentText">
    <w:name w:val="annotation text"/>
    <w:basedOn w:val="Normal"/>
    <w:link w:val="CommentTextChar"/>
    <w:uiPriority w:val="99"/>
    <w:unhideWhenUsed/>
    <w:rsid w:val="00A42AF0"/>
    <w:pPr>
      <w:spacing w:line="240" w:lineRule="auto"/>
    </w:pPr>
    <w:rPr>
      <w:sz w:val="20"/>
      <w:szCs w:val="20"/>
    </w:rPr>
  </w:style>
  <w:style w:type="character" w:customStyle="1" w:styleId="CommentTextChar">
    <w:name w:val="Comment Text Char"/>
    <w:basedOn w:val="DefaultParagraphFont"/>
    <w:link w:val="CommentText"/>
    <w:uiPriority w:val="99"/>
    <w:rsid w:val="00A42AF0"/>
    <w:rPr>
      <w:sz w:val="20"/>
      <w:szCs w:val="20"/>
    </w:rPr>
  </w:style>
  <w:style w:type="paragraph" w:styleId="CommentSubject">
    <w:name w:val="annotation subject"/>
    <w:basedOn w:val="CommentText"/>
    <w:next w:val="CommentText"/>
    <w:link w:val="CommentSubjectChar"/>
    <w:uiPriority w:val="99"/>
    <w:semiHidden/>
    <w:unhideWhenUsed/>
    <w:rsid w:val="00A42AF0"/>
    <w:rPr>
      <w:b/>
      <w:bCs/>
    </w:rPr>
  </w:style>
  <w:style w:type="character" w:customStyle="1" w:styleId="CommentSubjectChar">
    <w:name w:val="Comment Subject Char"/>
    <w:basedOn w:val="CommentTextChar"/>
    <w:link w:val="CommentSubject"/>
    <w:uiPriority w:val="99"/>
    <w:semiHidden/>
    <w:rsid w:val="00A42AF0"/>
    <w:rPr>
      <w:b/>
      <w:bCs/>
      <w:sz w:val="20"/>
      <w:szCs w:val="20"/>
    </w:rPr>
  </w:style>
  <w:style w:type="paragraph" w:styleId="BalloonText">
    <w:name w:val="Balloon Text"/>
    <w:basedOn w:val="Normal"/>
    <w:link w:val="BalloonTextChar"/>
    <w:uiPriority w:val="99"/>
    <w:semiHidden/>
    <w:unhideWhenUsed/>
    <w:rsid w:val="00A42AF0"/>
    <w:pPr>
      <w:spacing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A42AF0"/>
    <w:rPr>
      <w:rFonts w:ascii="Times New Roman" w:hAnsi="Times New Roman" w:cs="Times New Roman"/>
      <w:sz w:val="18"/>
      <w:szCs w:val="18"/>
    </w:rPr>
  </w:style>
  <w:style w:type="paragraph" w:styleId="Revision">
    <w:name w:val="Revision"/>
    <w:hidden/>
    <w:uiPriority w:val="99"/>
    <w:semiHidden/>
    <w:rsid w:val="008939B3"/>
    <w:pPr>
      <w:spacing w:after="0" w:line="240" w:lineRule="auto"/>
    </w:pPr>
  </w:style>
  <w:style w:type="character" w:styleId="Hyperlink">
    <w:name w:val="Hyperlink"/>
    <w:basedOn w:val="DefaultParagraphFont"/>
    <w:uiPriority w:val="99"/>
    <w:unhideWhenUsed/>
    <w:rsid w:val="00B711EC"/>
    <w:rPr>
      <w:color w:val="0563C1" w:themeColor="hyperlink"/>
      <w:u w:val="single"/>
    </w:rPr>
  </w:style>
  <w:style w:type="character" w:customStyle="1" w:styleId="UnresolvedMention1">
    <w:name w:val="Unresolved Mention1"/>
    <w:basedOn w:val="DefaultParagraphFont"/>
    <w:uiPriority w:val="99"/>
    <w:semiHidden/>
    <w:unhideWhenUsed/>
    <w:rsid w:val="00B711EC"/>
    <w:rPr>
      <w:color w:val="605E5C"/>
      <w:shd w:val="clear" w:color="auto" w:fill="E1DFDD"/>
    </w:rPr>
  </w:style>
  <w:style w:type="paragraph" w:styleId="Caption">
    <w:name w:val="caption"/>
    <w:basedOn w:val="Normal"/>
    <w:next w:val="Normal"/>
    <w:uiPriority w:val="35"/>
    <w:unhideWhenUsed/>
    <w:qFormat/>
    <w:rsid w:val="00F34AF8"/>
    <w:pPr>
      <w:spacing w:after="200" w:line="240" w:lineRule="auto"/>
    </w:pPr>
    <w:rPr>
      <w:i/>
      <w:iCs/>
      <w:color w:val="44546A" w:themeColor="text2"/>
      <w:sz w:val="18"/>
      <w:szCs w:val="18"/>
    </w:rPr>
  </w:style>
  <w:style w:type="character" w:customStyle="1" w:styleId="Heading2Char">
    <w:name w:val="Heading 2 Char"/>
    <w:basedOn w:val="DefaultParagraphFont"/>
    <w:link w:val="Heading2"/>
    <w:uiPriority w:val="9"/>
    <w:rsid w:val="00F34AF8"/>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F34AF8"/>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F34AF8"/>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F34AF8"/>
    <w:rPr>
      <w:rFonts w:asciiTheme="majorHAnsi" w:eastAsiaTheme="majorEastAsia" w:hAnsiTheme="majorHAnsi" w:cstheme="majorBidi"/>
      <w:color w:val="2F5496" w:themeColor="accent1" w:themeShade="BF"/>
    </w:rPr>
  </w:style>
  <w:style w:type="character" w:styleId="FollowedHyperlink">
    <w:name w:val="FollowedHyperlink"/>
    <w:basedOn w:val="DefaultParagraphFont"/>
    <w:uiPriority w:val="99"/>
    <w:semiHidden/>
    <w:unhideWhenUsed/>
    <w:rsid w:val="00BC7F99"/>
    <w:rPr>
      <w:color w:val="954F72" w:themeColor="followedHyperlink"/>
      <w:u w:val="single"/>
    </w:rPr>
  </w:style>
  <w:style w:type="character" w:customStyle="1" w:styleId="Heading1Char">
    <w:name w:val="Heading 1 Char"/>
    <w:basedOn w:val="DefaultParagraphFont"/>
    <w:link w:val="Heading1"/>
    <w:uiPriority w:val="9"/>
    <w:rsid w:val="004D6D84"/>
    <w:rPr>
      <w:rFonts w:asciiTheme="majorHAnsi" w:eastAsiaTheme="majorEastAsia" w:hAnsiTheme="majorHAnsi" w:cstheme="majorBidi"/>
      <w:color w:val="2F5496" w:themeColor="accent1" w:themeShade="BF"/>
      <w:sz w:val="32"/>
      <w:szCs w:val="32"/>
    </w:rPr>
  </w:style>
  <w:style w:type="character" w:customStyle="1" w:styleId="UnresolvedMention2">
    <w:name w:val="Unresolved Mention2"/>
    <w:basedOn w:val="DefaultParagraphFont"/>
    <w:uiPriority w:val="99"/>
    <w:semiHidden/>
    <w:unhideWhenUsed/>
    <w:rsid w:val="00465361"/>
    <w:rPr>
      <w:color w:val="605E5C"/>
      <w:shd w:val="clear" w:color="auto" w:fill="E1DFDD"/>
    </w:rPr>
  </w:style>
  <w:style w:type="character" w:styleId="UnresolvedMention">
    <w:name w:val="Unresolved Mention"/>
    <w:basedOn w:val="DefaultParagraphFont"/>
    <w:uiPriority w:val="99"/>
    <w:semiHidden/>
    <w:unhideWhenUsed/>
    <w:rsid w:val="00FD0044"/>
    <w:rPr>
      <w:color w:val="605E5C"/>
      <w:shd w:val="clear" w:color="auto" w:fill="E1DFDD"/>
    </w:rPr>
  </w:style>
  <w:style w:type="paragraph" w:styleId="Header">
    <w:name w:val="header"/>
    <w:basedOn w:val="Normal"/>
    <w:link w:val="HeaderChar"/>
    <w:uiPriority w:val="99"/>
    <w:unhideWhenUsed/>
    <w:rsid w:val="0091663F"/>
    <w:pPr>
      <w:tabs>
        <w:tab w:val="center" w:pos="4680"/>
        <w:tab w:val="right" w:pos="9360"/>
      </w:tabs>
      <w:spacing w:after="0" w:line="240" w:lineRule="auto"/>
    </w:pPr>
  </w:style>
  <w:style w:type="character" w:customStyle="1" w:styleId="HeaderChar">
    <w:name w:val="Header Char"/>
    <w:basedOn w:val="DefaultParagraphFont"/>
    <w:link w:val="Header"/>
    <w:uiPriority w:val="99"/>
    <w:rsid w:val="0091663F"/>
  </w:style>
  <w:style w:type="paragraph" w:styleId="Footer">
    <w:name w:val="footer"/>
    <w:basedOn w:val="Normal"/>
    <w:link w:val="FooterChar"/>
    <w:uiPriority w:val="99"/>
    <w:unhideWhenUsed/>
    <w:rsid w:val="0091663F"/>
    <w:pPr>
      <w:tabs>
        <w:tab w:val="center" w:pos="4680"/>
        <w:tab w:val="right" w:pos="9360"/>
      </w:tabs>
      <w:spacing w:after="0" w:line="240" w:lineRule="auto"/>
    </w:pPr>
  </w:style>
  <w:style w:type="character" w:customStyle="1" w:styleId="FooterChar">
    <w:name w:val="Footer Char"/>
    <w:basedOn w:val="DefaultParagraphFont"/>
    <w:link w:val="Footer"/>
    <w:uiPriority w:val="99"/>
    <w:rsid w:val="0091663F"/>
  </w:style>
  <w:style w:type="character" w:styleId="LineNumber">
    <w:name w:val="line number"/>
    <w:basedOn w:val="DefaultParagraphFont"/>
    <w:uiPriority w:val="99"/>
    <w:semiHidden/>
    <w:unhideWhenUsed/>
    <w:rsid w:val="0097354C"/>
  </w:style>
  <w:style w:type="paragraph" w:styleId="BodyText">
    <w:name w:val="Body Text"/>
    <w:basedOn w:val="Normal"/>
    <w:link w:val="BodyTextChar"/>
    <w:qFormat/>
    <w:rsid w:val="00C204AE"/>
    <w:pPr>
      <w:spacing w:before="180" w:after="180" w:line="240" w:lineRule="auto"/>
    </w:pPr>
    <w:rPr>
      <w:sz w:val="24"/>
      <w:szCs w:val="24"/>
    </w:rPr>
  </w:style>
  <w:style w:type="character" w:customStyle="1" w:styleId="BodyTextChar">
    <w:name w:val="Body Text Char"/>
    <w:basedOn w:val="DefaultParagraphFont"/>
    <w:link w:val="BodyText"/>
    <w:rsid w:val="00C204AE"/>
    <w:rPr>
      <w:sz w:val="24"/>
      <w:szCs w:val="24"/>
    </w:rPr>
  </w:style>
  <w:style w:type="paragraph" w:customStyle="1" w:styleId="Compact">
    <w:name w:val="Compact"/>
    <w:basedOn w:val="BodyText"/>
    <w:qFormat/>
    <w:rsid w:val="00C204AE"/>
    <w:pPr>
      <w:spacing w:before="36" w:after="36"/>
    </w:pPr>
  </w:style>
  <w:style w:type="table" w:customStyle="1" w:styleId="Table">
    <w:name w:val="Table"/>
    <w:semiHidden/>
    <w:unhideWhenUsed/>
    <w:qFormat/>
    <w:rsid w:val="00C204AE"/>
    <w:pPr>
      <w:spacing w:after="200" w:line="240" w:lineRule="auto"/>
    </w:pPr>
    <w:rPr>
      <w:sz w:val="24"/>
      <w:szCs w:val="24"/>
    </w:rPr>
    <w:tblPr>
      <w:tblInd w:w="0" w:type="dxa"/>
      <w:tblCellMar>
        <w:top w:w="0" w:type="dxa"/>
        <w:left w:w="108" w:type="dxa"/>
        <w:bottom w:w="0" w:type="dxa"/>
        <w:right w:w="108" w:type="dxa"/>
      </w:tblCellMar>
    </w:tblPr>
  </w:style>
  <w:style w:type="character" w:styleId="PlaceholderText">
    <w:name w:val="Placeholder Text"/>
    <w:basedOn w:val="DefaultParagraphFont"/>
    <w:uiPriority w:val="99"/>
    <w:semiHidden/>
    <w:rsid w:val="0058590F"/>
    <w:rPr>
      <w:color w:val="808080"/>
    </w:rPr>
  </w:style>
  <w:style w:type="paragraph" w:styleId="Title">
    <w:name w:val="Title"/>
    <w:basedOn w:val="Normal"/>
    <w:next w:val="BodyText"/>
    <w:link w:val="TitleChar"/>
    <w:qFormat/>
    <w:rsid w:val="00301EC9"/>
    <w:pPr>
      <w:keepNext/>
      <w:keepLines/>
      <w:spacing w:before="480" w:after="240" w:line="240" w:lineRule="auto"/>
      <w:jc w:val="center"/>
    </w:pPr>
    <w:rPr>
      <w:rFonts w:asciiTheme="majorHAnsi" w:eastAsiaTheme="majorEastAsia" w:hAnsiTheme="majorHAnsi" w:cstheme="majorBidi"/>
      <w:b/>
      <w:bCs/>
      <w:color w:val="000000" w:themeColor="text1"/>
      <w:sz w:val="36"/>
      <w:szCs w:val="36"/>
    </w:rPr>
  </w:style>
  <w:style w:type="character" w:customStyle="1" w:styleId="TitleChar">
    <w:name w:val="Title Char"/>
    <w:basedOn w:val="DefaultParagraphFont"/>
    <w:link w:val="Title"/>
    <w:rsid w:val="00301EC9"/>
    <w:rPr>
      <w:rFonts w:asciiTheme="majorHAnsi" w:eastAsiaTheme="majorEastAsia" w:hAnsiTheme="majorHAnsi" w:cstheme="majorBidi"/>
      <w:b/>
      <w:bCs/>
      <w:color w:val="000000" w:themeColor="text1"/>
      <w:sz w:val="36"/>
      <w:szCs w:val="3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34301590">
      <w:bodyDiv w:val="1"/>
      <w:marLeft w:val="0"/>
      <w:marRight w:val="0"/>
      <w:marTop w:val="0"/>
      <w:marBottom w:val="0"/>
      <w:divBdr>
        <w:top w:val="none" w:sz="0" w:space="0" w:color="auto"/>
        <w:left w:val="none" w:sz="0" w:space="0" w:color="auto"/>
        <w:bottom w:val="none" w:sz="0" w:space="0" w:color="auto"/>
        <w:right w:val="none" w:sz="0" w:space="0" w:color="auto"/>
      </w:divBdr>
    </w:div>
    <w:div w:id="248540474">
      <w:bodyDiv w:val="1"/>
      <w:marLeft w:val="0"/>
      <w:marRight w:val="0"/>
      <w:marTop w:val="0"/>
      <w:marBottom w:val="0"/>
      <w:divBdr>
        <w:top w:val="none" w:sz="0" w:space="0" w:color="auto"/>
        <w:left w:val="none" w:sz="0" w:space="0" w:color="auto"/>
        <w:bottom w:val="none" w:sz="0" w:space="0" w:color="auto"/>
        <w:right w:val="none" w:sz="0" w:space="0" w:color="auto"/>
      </w:divBdr>
    </w:div>
    <w:div w:id="264466321">
      <w:bodyDiv w:val="1"/>
      <w:marLeft w:val="0"/>
      <w:marRight w:val="0"/>
      <w:marTop w:val="0"/>
      <w:marBottom w:val="0"/>
      <w:divBdr>
        <w:top w:val="none" w:sz="0" w:space="0" w:color="auto"/>
        <w:left w:val="none" w:sz="0" w:space="0" w:color="auto"/>
        <w:bottom w:val="none" w:sz="0" w:space="0" w:color="auto"/>
        <w:right w:val="none" w:sz="0" w:space="0" w:color="auto"/>
      </w:divBdr>
    </w:div>
    <w:div w:id="275525546">
      <w:bodyDiv w:val="1"/>
      <w:marLeft w:val="0"/>
      <w:marRight w:val="0"/>
      <w:marTop w:val="0"/>
      <w:marBottom w:val="0"/>
      <w:divBdr>
        <w:top w:val="none" w:sz="0" w:space="0" w:color="auto"/>
        <w:left w:val="none" w:sz="0" w:space="0" w:color="auto"/>
        <w:bottom w:val="none" w:sz="0" w:space="0" w:color="auto"/>
        <w:right w:val="none" w:sz="0" w:space="0" w:color="auto"/>
      </w:divBdr>
    </w:div>
    <w:div w:id="282619940">
      <w:bodyDiv w:val="1"/>
      <w:marLeft w:val="0"/>
      <w:marRight w:val="0"/>
      <w:marTop w:val="0"/>
      <w:marBottom w:val="0"/>
      <w:divBdr>
        <w:top w:val="none" w:sz="0" w:space="0" w:color="auto"/>
        <w:left w:val="none" w:sz="0" w:space="0" w:color="auto"/>
        <w:bottom w:val="none" w:sz="0" w:space="0" w:color="auto"/>
        <w:right w:val="none" w:sz="0" w:space="0" w:color="auto"/>
      </w:divBdr>
    </w:div>
    <w:div w:id="305205626">
      <w:bodyDiv w:val="1"/>
      <w:marLeft w:val="0"/>
      <w:marRight w:val="0"/>
      <w:marTop w:val="0"/>
      <w:marBottom w:val="0"/>
      <w:divBdr>
        <w:top w:val="none" w:sz="0" w:space="0" w:color="auto"/>
        <w:left w:val="none" w:sz="0" w:space="0" w:color="auto"/>
        <w:bottom w:val="none" w:sz="0" w:space="0" w:color="auto"/>
        <w:right w:val="none" w:sz="0" w:space="0" w:color="auto"/>
      </w:divBdr>
      <w:divsChild>
        <w:div w:id="359623971">
          <w:marLeft w:val="480"/>
          <w:marRight w:val="0"/>
          <w:marTop w:val="0"/>
          <w:marBottom w:val="0"/>
          <w:divBdr>
            <w:top w:val="none" w:sz="0" w:space="0" w:color="auto"/>
            <w:left w:val="none" w:sz="0" w:space="0" w:color="auto"/>
            <w:bottom w:val="none" w:sz="0" w:space="0" w:color="auto"/>
            <w:right w:val="none" w:sz="0" w:space="0" w:color="auto"/>
          </w:divBdr>
          <w:divsChild>
            <w:div w:id="1579367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6003338">
      <w:bodyDiv w:val="1"/>
      <w:marLeft w:val="0"/>
      <w:marRight w:val="0"/>
      <w:marTop w:val="0"/>
      <w:marBottom w:val="0"/>
      <w:divBdr>
        <w:top w:val="none" w:sz="0" w:space="0" w:color="auto"/>
        <w:left w:val="none" w:sz="0" w:space="0" w:color="auto"/>
        <w:bottom w:val="none" w:sz="0" w:space="0" w:color="auto"/>
        <w:right w:val="none" w:sz="0" w:space="0" w:color="auto"/>
      </w:divBdr>
      <w:divsChild>
        <w:div w:id="59838730">
          <w:marLeft w:val="0"/>
          <w:marRight w:val="0"/>
          <w:marTop w:val="0"/>
          <w:marBottom w:val="0"/>
          <w:divBdr>
            <w:top w:val="none" w:sz="0" w:space="0" w:color="auto"/>
            <w:left w:val="none" w:sz="0" w:space="0" w:color="auto"/>
            <w:bottom w:val="none" w:sz="0" w:space="0" w:color="auto"/>
            <w:right w:val="none" w:sz="0" w:space="0" w:color="auto"/>
          </w:divBdr>
        </w:div>
        <w:div w:id="664167032">
          <w:marLeft w:val="0"/>
          <w:marRight w:val="0"/>
          <w:marTop w:val="0"/>
          <w:marBottom w:val="0"/>
          <w:divBdr>
            <w:top w:val="none" w:sz="0" w:space="0" w:color="auto"/>
            <w:left w:val="none" w:sz="0" w:space="0" w:color="auto"/>
            <w:bottom w:val="none" w:sz="0" w:space="0" w:color="auto"/>
            <w:right w:val="none" w:sz="0" w:space="0" w:color="auto"/>
          </w:divBdr>
        </w:div>
        <w:div w:id="1202012678">
          <w:marLeft w:val="0"/>
          <w:marRight w:val="0"/>
          <w:marTop w:val="0"/>
          <w:marBottom w:val="0"/>
          <w:divBdr>
            <w:top w:val="none" w:sz="0" w:space="0" w:color="auto"/>
            <w:left w:val="none" w:sz="0" w:space="0" w:color="auto"/>
            <w:bottom w:val="none" w:sz="0" w:space="0" w:color="auto"/>
            <w:right w:val="none" w:sz="0" w:space="0" w:color="auto"/>
          </w:divBdr>
        </w:div>
        <w:div w:id="1207067178">
          <w:marLeft w:val="0"/>
          <w:marRight w:val="0"/>
          <w:marTop w:val="0"/>
          <w:marBottom w:val="0"/>
          <w:divBdr>
            <w:top w:val="none" w:sz="0" w:space="0" w:color="auto"/>
            <w:left w:val="none" w:sz="0" w:space="0" w:color="auto"/>
            <w:bottom w:val="none" w:sz="0" w:space="0" w:color="auto"/>
            <w:right w:val="none" w:sz="0" w:space="0" w:color="auto"/>
          </w:divBdr>
        </w:div>
        <w:div w:id="1479765901">
          <w:marLeft w:val="0"/>
          <w:marRight w:val="0"/>
          <w:marTop w:val="0"/>
          <w:marBottom w:val="0"/>
          <w:divBdr>
            <w:top w:val="none" w:sz="0" w:space="0" w:color="auto"/>
            <w:left w:val="none" w:sz="0" w:space="0" w:color="auto"/>
            <w:bottom w:val="none" w:sz="0" w:space="0" w:color="auto"/>
            <w:right w:val="none" w:sz="0" w:space="0" w:color="auto"/>
          </w:divBdr>
        </w:div>
        <w:div w:id="1804691305">
          <w:marLeft w:val="0"/>
          <w:marRight w:val="0"/>
          <w:marTop w:val="0"/>
          <w:marBottom w:val="0"/>
          <w:divBdr>
            <w:top w:val="none" w:sz="0" w:space="0" w:color="auto"/>
            <w:left w:val="none" w:sz="0" w:space="0" w:color="auto"/>
            <w:bottom w:val="none" w:sz="0" w:space="0" w:color="auto"/>
            <w:right w:val="none" w:sz="0" w:space="0" w:color="auto"/>
          </w:divBdr>
        </w:div>
      </w:divsChild>
    </w:div>
    <w:div w:id="674379403">
      <w:bodyDiv w:val="1"/>
      <w:marLeft w:val="0"/>
      <w:marRight w:val="0"/>
      <w:marTop w:val="0"/>
      <w:marBottom w:val="0"/>
      <w:divBdr>
        <w:top w:val="none" w:sz="0" w:space="0" w:color="auto"/>
        <w:left w:val="none" w:sz="0" w:space="0" w:color="auto"/>
        <w:bottom w:val="none" w:sz="0" w:space="0" w:color="auto"/>
        <w:right w:val="none" w:sz="0" w:space="0" w:color="auto"/>
      </w:divBdr>
    </w:div>
    <w:div w:id="757291530">
      <w:bodyDiv w:val="1"/>
      <w:marLeft w:val="0"/>
      <w:marRight w:val="0"/>
      <w:marTop w:val="0"/>
      <w:marBottom w:val="0"/>
      <w:divBdr>
        <w:top w:val="none" w:sz="0" w:space="0" w:color="auto"/>
        <w:left w:val="none" w:sz="0" w:space="0" w:color="auto"/>
        <w:bottom w:val="none" w:sz="0" w:space="0" w:color="auto"/>
        <w:right w:val="none" w:sz="0" w:space="0" w:color="auto"/>
      </w:divBdr>
      <w:divsChild>
        <w:div w:id="1183978592">
          <w:marLeft w:val="480"/>
          <w:marRight w:val="0"/>
          <w:marTop w:val="0"/>
          <w:marBottom w:val="0"/>
          <w:divBdr>
            <w:top w:val="none" w:sz="0" w:space="0" w:color="auto"/>
            <w:left w:val="none" w:sz="0" w:space="0" w:color="auto"/>
            <w:bottom w:val="none" w:sz="0" w:space="0" w:color="auto"/>
            <w:right w:val="none" w:sz="0" w:space="0" w:color="auto"/>
          </w:divBdr>
          <w:divsChild>
            <w:div w:id="422535752">
              <w:marLeft w:val="0"/>
              <w:marRight w:val="0"/>
              <w:marTop w:val="0"/>
              <w:marBottom w:val="0"/>
              <w:divBdr>
                <w:top w:val="none" w:sz="0" w:space="0" w:color="auto"/>
                <w:left w:val="none" w:sz="0" w:space="0" w:color="auto"/>
                <w:bottom w:val="none" w:sz="0" w:space="0" w:color="auto"/>
                <w:right w:val="none" w:sz="0" w:space="0" w:color="auto"/>
              </w:divBdr>
            </w:div>
            <w:div w:id="459684723">
              <w:marLeft w:val="0"/>
              <w:marRight w:val="0"/>
              <w:marTop w:val="0"/>
              <w:marBottom w:val="0"/>
              <w:divBdr>
                <w:top w:val="none" w:sz="0" w:space="0" w:color="auto"/>
                <w:left w:val="none" w:sz="0" w:space="0" w:color="auto"/>
                <w:bottom w:val="none" w:sz="0" w:space="0" w:color="auto"/>
                <w:right w:val="none" w:sz="0" w:space="0" w:color="auto"/>
              </w:divBdr>
            </w:div>
            <w:div w:id="916860727">
              <w:marLeft w:val="0"/>
              <w:marRight w:val="0"/>
              <w:marTop w:val="0"/>
              <w:marBottom w:val="0"/>
              <w:divBdr>
                <w:top w:val="none" w:sz="0" w:space="0" w:color="auto"/>
                <w:left w:val="none" w:sz="0" w:space="0" w:color="auto"/>
                <w:bottom w:val="none" w:sz="0" w:space="0" w:color="auto"/>
                <w:right w:val="none" w:sz="0" w:space="0" w:color="auto"/>
              </w:divBdr>
            </w:div>
            <w:div w:id="1472752700">
              <w:marLeft w:val="0"/>
              <w:marRight w:val="0"/>
              <w:marTop w:val="0"/>
              <w:marBottom w:val="0"/>
              <w:divBdr>
                <w:top w:val="none" w:sz="0" w:space="0" w:color="auto"/>
                <w:left w:val="none" w:sz="0" w:space="0" w:color="auto"/>
                <w:bottom w:val="none" w:sz="0" w:space="0" w:color="auto"/>
                <w:right w:val="none" w:sz="0" w:space="0" w:color="auto"/>
              </w:divBdr>
            </w:div>
            <w:div w:id="1924994481">
              <w:marLeft w:val="0"/>
              <w:marRight w:val="0"/>
              <w:marTop w:val="0"/>
              <w:marBottom w:val="0"/>
              <w:divBdr>
                <w:top w:val="none" w:sz="0" w:space="0" w:color="auto"/>
                <w:left w:val="none" w:sz="0" w:space="0" w:color="auto"/>
                <w:bottom w:val="none" w:sz="0" w:space="0" w:color="auto"/>
                <w:right w:val="none" w:sz="0" w:space="0" w:color="auto"/>
              </w:divBdr>
            </w:div>
            <w:div w:id="877472432">
              <w:marLeft w:val="0"/>
              <w:marRight w:val="0"/>
              <w:marTop w:val="0"/>
              <w:marBottom w:val="0"/>
              <w:divBdr>
                <w:top w:val="none" w:sz="0" w:space="0" w:color="auto"/>
                <w:left w:val="none" w:sz="0" w:space="0" w:color="auto"/>
                <w:bottom w:val="none" w:sz="0" w:space="0" w:color="auto"/>
                <w:right w:val="none" w:sz="0" w:space="0" w:color="auto"/>
              </w:divBdr>
            </w:div>
            <w:div w:id="1025404240">
              <w:marLeft w:val="0"/>
              <w:marRight w:val="0"/>
              <w:marTop w:val="0"/>
              <w:marBottom w:val="0"/>
              <w:divBdr>
                <w:top w:val="none" w:sz="0" w:space="0" w:color="auto"/>
                <w:left w:val="none" w:sz="0" w:space="0" w:color="auto"/>
                <w:bottom w:val="none" w:sz="0" w:space="0" w:color="auto"/>
                <w:right w:val="none" w:sz="0" w:space="0" w:color="auto"/>
              </w:divBdr>
            </w:div>
            <w:div w:id="823355907">
              <w:marLeft w:val="0"/>
              <w:marRight w:val="0"/>
              <w:marTop w:val="0"/>
              <w:marBottom w:val="0"/>
              <w:divBdr>
                <w:top w:val="none" w:sz="0" w:space="0" w:color="auto"/>
                <w:left w:val="none" w:sz="0" w:space="0" w:color="auto"/>
                <w:bottom w:val="none" w:sz="0" w:space="0" w:color="auto"/>
                <w:right w:val="none" w:sz="0" w:space="0" w:color="auto"/>
              </w:divBdr>
            </w:div>
            <w:div w:id="287401330">
              <w:marLeft w:val="0"/>
              <w:marRight w:val="0"/>
              <w:marTop w:val="0"/>
              <w:marBottom w:val="0"/>
              <w:divBdr>
                <w:top w:val="none" w:sz="0" w:space="0" w:color="auto"/>
                <w:left w:val="none" w:sz="0" w:space="0" w:color="auto"/>
                <w:bottom w:val="none" w:sz="0" w:space="0" w:color="auto"/>
                <w:right w:val="none" w:sz="0" w:space="0" w:color="auto"/>
              </w:divBdr>
            </w:div>
            <w:div w:id="1704747789">
              <w:marLeft w:val="0"/>
              <w:marRight w:val="0"/>
              <w:marTop w:val="0"/>
              <w:marBottom w:val="0"/>
              <w:divBdr>
                <w:top w:val="none" w:sz="0" w:space="0" w:color="auto"/>
                <w:left w:val="none" w:sz="0" w:space="0" w:color="auto"/>
                <w:bottom w:val="none" w:sz="0" w:space="0" w:color="auto"/>
                <w:right w:val="none" w:sz="0" w:space="0" w:color="auto"/>
              </w:divBdr>
            </w:div>
            <w:div w:id="570777891">
              <w:marLeft w:val="0"/>
              <w:marRight w:val="0"/>
              <w:marTop w:val="0"/>
              <w:marBottom w:val="0"/>
              <w:divBdr>
                <w:top w:val="none" w:sz="0" w:space="0" w:color="auto"/>
                <w:left w:val="none" w:sz="0" w:space="0" w:color="auto"/>
                <w:bottom w:val="none" w:sz="0" w:space="0" w:color="auto"/>
                <w:right w:val="none" w:sz="0" w:space="0" w:color="auto"/>
              </w:divBdr>
            </w:div>
            <w:div w:id="844779964">
              <w:marLeft w:val="0"/>
              <w:marRight w:val="0"/>
              <w:marTop w:val="0"/>
              <w:marBottom w:val="0"/>
              <w:divBdr>
                <w:top w:val="none" w:sz="0" w:space="0" w:color="auto"/>
                <w:left w:val="none" w:sz="0" w:space="0" w:color="auto"/>
                <w:bottom w:val="none" w:sz="0" w:space="0" w:color="auto"/>
                <w:right w:val="none" w:sz="0" w:space="0" w:color="auto"/>
              </w:divBdr>
            </w:div>
            <w:div w:id="1064569584">
              <w:marLeft w:val="0"/>
              <w:marRight w:val="0"/>
              <w:marTop w:val="0"/>
              <w:marBottom w:val="0"/>
              <w:divBdr>
                <w:top w:val="none" w:sz="0" w:space="0" w:color="auto"/>
                <w:left w:val="none" w:sz="0" w:space="0" w:color="auto"/>
                <w:bottom w:val="none" w:sz="0" w:space="0" w:color="auto"/>
                <w:right w:val="none" w:sz="0" w:space="0" w:color="auto"/>
              </w:divBdr>
            </w:div>
            <w:div w:id="754129220">
              <w:marLeft w:val="0"/>
              <w:marRight w:val="0"/>
              <w:marTop w:val="0"/>
              <w:marBottom w:val="0"/>
              <w:divBdr>
                <w:top w:val="none" w:sz="0" w:space="0" w:color="auto"/>
                <w:left w:val="none" w:sz="0" w:space="0" w:color="auto"/>
                <w:bottom w:val="none" w:sz="0" w:space="0" w:color="auto"/>
                <w:right w:val="none" w:sz="0" w:space="0" w:color="auto"/>
              </w:divBdr>
            </w:div>
            <w:div w:id="1699237919">
              <w:marLeft w:val="0"/>
              <w:marRight w:val="0"/>
              <w:marTop w:val="0"/>
              <w:marBottom w:val="0"/>
              <w:divBdr>
                <w:top w:val="none" w:sz="0" w:space="0" w:color="auto"/>
                <w:left w:val="none" w:sz="0" w:space="0" w:color="auto"/>
                <w:bottom w:val="none" w:sz="0" w:space="0" w:color="auto"/>
                <w:right w:val="none" w:sz="0" w:space="0" w:color="auto"/>
              </w:divBdr>
            </w:div>
            <w:div w:id="1478454836">
              <w:marLeft w:val="0"/>
              <w:marRight w:val="0"/>
              <w:marTop w:val="0"/>
              <w:marBottom w:val="0"/>
              <w:divBdr>
                <w:top w:val="none" w:sz="0" w:space="0" w:color="auto"/>
                <w:left w:val="none" w:sz="0" w:space="0" w:color="auto"/>
                <w:bottom w:val="none" w:sz="0" w:space="0" w:color="auto"/>
                <w:right w:val="none" w:sz="0" w:space="0" w:color="auto"/>
              </w:divBdr>
            </w:div>
            <w:div w:id="1734624802">
              <w:marLeft w:val="0"/>
              <w:marRight w:val="0"/>
              <w:marTop w:val="0"/>
              <w:marBottom w:val="0"/>
              <w:divBdr>
                <w:top w:val="none" w:sz="0" w:space="0" w:color="auto"/>
                <w:left w:val="none" w:sz="0" w:space="0" w:color="auto"/>
                <w:bottom w:val="none" w:sz="0" w:space="0" w:color="auto"/>
                <w:right w:val="none" w:sz="0" w:space="0" w:color="auto"/>
              </w:divBdr>
            </w:div>
            <w:div w:id="430319190">
              <w:marLeft w:val="0"/>
              <w:marRight w:val="0"/>
              <w:marTop w:val="0"/>
              <w:marBottom w:val="0"/>
              <w:divBdr>
                <w:top w:val="none" w:sz="0" w:space="0" w:color="auto"/>
                <w:left w:val="none" w:sz="0" w:space="0" w:color="auto"/>
                <w:bottom w:val="none" w:sz="0" w:space="0" w:color="auto"/>
                <w:right w:val="none" w:sz="0" w:space="0" w:color="auto"/>
              </w:divBdr>
            </w:div>
            <w:div w:id="861406274">
              <w:marLeft w:val="0"/>
              <w:marRight w:val="0"/>
              <w:marTop w:val="0"/>
              <w:marBottom w:val="0"/>
              <w:divBdr>
                <w:top w:val="none" w:sz="0" w:space="0" w:color="auto"/>
                <w:left w:val="none" w:sz="0" w:space="0" w:color="auto"/>
                <w:bottom w:val="none" w:sz="0" w:space="0" w:color="auto"/>
                <w:right w:val="none" w:sz="0" w:space="0" w:color="auto"/>
              </w:divBdr>
            </w:div>
            <w:div w:id="1710765665">
              <w:marLeft w:val="0"/>
              <w:marRight w:val="0"/>
              <w:marTop w:val="0"/>
              <w:marBottom w:val="0"/>
              <w:divBdr>
                <w:top w:val="none" w:sz="0" w:space="0" w:color="auto"/>
                <w:left w:val="none" w:sz="0" w:space="0" w:color="auto"/>
                <w:bottom w:val="none" w:sz="0" w:space="0" w:color="auto"/>
                <w:right w:val="none" w:sz="0" w:space="0" w:color="auto"/>
              </w:divBdr>
            </w:div>
            <w:div w:id="1015766098">
              <w:marLeft w:val="0"/>
              <w:marRight w:val="0"/>
              <w:marTop w:val="0"/>
              <w:marBottom w:val="0"/>
              <w:divBdr>
                <w:top w:val="none" w:sz="0" w:space="0" w:color="auto"/>
                <w:left w:val="none" w:sz="0" w:space="0" w:color="auto"/>
                <w:bottom w:val="none" w:sz="0" w:space="0" w:color="auto"/>
                <w:right w:val="none" w:sz="0" w:space="0" w:color="auto"/>
              </w:divBdr>
            </w:div>
            <w:div w:id="1325629004">
              <w:marLeft w:val="0"/>
              <w:marRight w:val="0"/>
              <w:marTop w:val="0"/>
              <w:marBottom w:val="0"/>
              <w:divBdr>
                <w:top w:val="none" w:sz="0" w:space="0" w:color="auto"/>
                <w:left w:val="none" w:sz="0" w:space="0" w:color="auto"/>
                <w:bottom w:val="none" w:sz="0" w:space="0" w:color="auto"/>
                <w:right w:val="none" w:sz="0" w:space="0" w:color="auto"/>
              </w:divBdr>
            </w:div>
            <w:div w:id="1314212482">
              <w:marLeft w:val="0"/>
              <w:marRight w:val="0"/>
              <w:marTop w:val="0"/>
              <w:marBottom w:val="0"/>
              <w:divBdr>
                <w:top w:val="none" w:sz="0" w:space="0" w:color="auto"/>
                <w:left w:val="none" w:sz="0" w:space="0" w:color="auto"/>
                <w:bottom w:val="none" w:sz="0" w:space="0" w:color="auto"/>
                <w:right w:val="none" w:sz="0" w:space="0" w:color="auto"/>
              </w:divBdr>
            </w:div>
            <w:div w:id="2106459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188913">
      <w:bodyDiv w:val="1"/>
      <w:marLeft w:val="0"/>
      <w:marRight w:val="0"/>
      <w:marTop w:val="0"/>
      <w:marBottom w:val="0"/>
      <w:divBdr>
        <w:top w:val="none" w:sz="0" w:space="0" w:color="auto"/>
        <w:left w:val="none" w:sz="0" w:space="0" w:color="auto"/>
        <w:bottom w:val="none" w:sz="0" w:space="0" w:color="auto"/>
        <w:right w:val="none" w:sz="0" w:space="0" w:color="auto"/>
      </w:divBdr>
      <w:divsChild>
        <w:div w:id="48648302">
          <w:marLeft w:val="480"/>
          <w:marRight w:val="0"/>
          <w:marTop w:val="0"/>
          <w:marBottom w:val="0"/>
          <w:divBdr>
            <w:top w:val="none" w:sz="0" w:space="0" w:color="auto"/>
            <w:left w:val="none" w:sz="0" w:space="0" w:color="auto"/>
            <w:bottom w:val="none" w:sz="0" w:space="0" w:color="auto"/>
            <w:right w:val="none" w:sz="0" w:space="0" w:color="auto"/>
          </w:divBdr>
          <w:divsChild>
            <w:div w:id="569311459">
              <w:marLeft w:val="0"/>
              <w:marRight w:val="0"/>
              <w:marTop w:val="0"/>
              <w:marBottom w:val="0"/>
              <w:divBdr>
                <w:top w:val="none" w:sz="0" w:space="0" w:color="auto"/>
                <w:left w:val="none" w:sz="0" w:space="0" w:color="auto"/>
                <w:bottom w:val="none" w:sz="0" w:space="0" w:color="auto"/>
                <w:right w:val="none" w:sz="0" w:space="0" w:color="auto"/>
              </w:divBdr>
            </w:div>
            <w:div w:id="315182430">
              <w:marLeft w:val="0"/>
              <w:marRight w:val="0"/>
              <w:marTop w:val="0"/>
              <w:marBottom w:val="0"/>
              <w:divBdr>
                <w:top w:val="none" w:sz="0" w:space="0" w:color="auto"/>
                <w:left w:val="none" w:sz="0" w:space="0" w:color="auto"/>
                <w:bottom w:val="none" w:sz="0" w:space="0" w:color="auto"/>
                <w:right w:val="none" w:sz="0" w:space="0" w:color="auto"/>
              </w:divBdr>
            </w:div>
            <w:div w:id="1086538944">
              <w:marLeft w:val="0"/>
              <w:marRight w:val="0"/>
              <w:marTop w:val="0"/>
              <w:marBottom w:val="0"/>
              <w:divBdr>
                <w:top w:val="none" w:sz="0" w:space="0" w:color="auto"/>
                <w:left w:val="none" w:sz="0" w:space="0" w:color="auto"/>
                <w:bottom w:val="none" w:sz="0" w:space="0" w:color="auto"/>
                <w:right w:val="none" w:sz="0" w:space="0" w:color="auto"/>
              </w:divBdr>
            </w:div>
            <w:div w:id="672685352">
              <w:marLeft w:val="0"/>
              <w:marRight w:val="0"/>
              <w:marTop w:val="0"/>
              <w:marBottom w:val="0"/>
              <w:divBdr>
                <w:top w:val="none" w:sz="0" w:space="0" w:color="auto"/>
                <w:left w:val="none" w:sz="0" w:space="0" w:color="auto"/>
                <w:bottom w:val="none" w:sz="0" w:space="0" w:color="auto"/>
                <w:right w:val="none" w:sz="0" w:space="0" w:color="auto"/>
              </w:divBdr>
            </w:div>
            <w:div w:id="1924101512">
              <w:marLeft w:val="0"/>
              <w:marRight w:val="0"/>
              <w:marTop w:val="0"/>
              <w:marBottom w:val="0"/>
              <w:divBdr>
                <w:top w:val="none" w:sz="0" w:space="0" w:color="auto"/>
                <w:left w:val="none" w:sz="0" w:space="0" w:color="auto"/>
                <w:bottom w:val="none" w:sz="0" w:space="0" w:color="auto"/>
                <w:right w:val="none" w:sz="0" w:space="0" w:color="auto"/>
              </w:divBdr>
            </w:div>
            <w:div w:id="176045553">
              <w:marLeft w:val="0"/>
              <w:marRight w:val="0"/>
              <w:marTop w:val="0"/>
              <w:marBottom w:val="0"/>
              <w:divBdr>
                <w:top w:val="none" w:sz="0" w:space="0" w:color="auto"/>
                <w:left w:val="none" w:sz="0" w:space="0" w:color="auto"/>
                <w:bottom w:val="none" w:sz="0" w:space="0" w:color="auto"/>
                <w:right w:val="none" w:sz="0" w:space="0" w:color="auto"/>
              </w:divBdr>
            </w:div>
            <w:div w:id="1680425653">
              <w:marLeft w:val="0"/>
              <w:marRight w:val="0"/>
              <w:marTop w:val="0"/>
              <w:marBottom w:val="0"/>
              <w:divBdr>
                <w:top w:val="none" w:sz="0" w:space="0" w:color="auto"/>
                <w:left w:val="none" w:sz="0" w:space="0" w:color="auto"/>
                <w:bottom w:val="none" w:sz="0" w:space="0" w:color="auto"/>
                <w:right w:val="none" w:sz="0" w:space="0" w:color="auto"/>
              </w:divBdr>
            </w:div>
            <w:div w:id="633028132">
              <w:marLeft w:val="0"/>
              <w:marRight w:val="0"/>
              <w:marTop w:val="0"/>
              <w:marBottom w:val="0"/>
              <w:divBdr>
                <w:top w:val="none" w:sz="0" w:space="0" w:color="auto"/>
                <w:left w:val="none" w:sz="0" w:space="0" w:color="auto"/>
                <w:bottom w:val="none" w:sz="0" w:space="0" w:color="auto"/>
                <w:right w:val="none" w:sz="0" w:space="0" w:color="auto"/>
              </w:divBdr>
            </w:div>
            <w:div w:id="2003922985">
              <w:marLeft w:val="0"/>
              <w:marRight w:val="0"/>
              <w:marTop w:val="0"/>
              <w:marBottom w:val="0"/>
              <w:divBdr>
                <w:top w:val="none" w:sz="0" w:space="0" w:color="auto"/>
                <w:left w:val="none" w:sz="0" w:space="0" w:color="auto"/>
                <w:bottom w:val="none" w:sz="0" w:space="0" w:color="auto"/>
                <w:right w:val="none" w:sz="0" w:space="0" w:color="auto"/>
              </w:divBdr>
            </w:div>
            <w:div w:id="80102838">
              <w:marLeft w:val="0"/>
              <w:marRight w:val="0"/>
              <w:marTop w:val="0"/>
              <w:marBottom w:val="0"/>
              <w:divBdr>
                <w:top w:val="none" w:sz="0" w:space="0" w:color="auto"/>
                <w:left w:val="none" w:sz="0" w:space="0" w:color="auto"/>
                <w:bottom w:val="none" w:sz="0" w:space="0" w:color="auto"/>
                <w:right w:val="none" w:sz="0" w:space="0" w:color="auto"/>
              </w:divBdr>
            </w:div>
            <w:div w:id="1833838688">
              <w:marLeft w:val="0"/>
              <w:marRight w:val="0"/>
              <w:marTop w:val="0"/>
              <w:marBottom w:val="0"/>
              <w:divBdr>
                <w:top w:val="none" w:sz="0" w:space="0" w:color="auto"/>
                <w:left w:val="none" w:sz="0" w:space="0" w:color="auto"/>
                <w:bottom w:val="none" w:sz="0" w:space="0" w:color="auto"/>
                <w:right w:val="none" w:sz="0" w:space="0" w:color="auto"/>
              </w:divBdr>
            </w:div>
            <w:div w:id="288122399">
              <w:marLeft w:val="0"/>
              <w:marRight w:val="0"/>
              <w:marTop w:val="0"/>
              <w:marBottom w:val="0"/>
              <w:divBdr>
                <w:top w:val="none" w:sz="0" w:space="0" w:color="auto"/>
                <w:left w:val="none" w:sz="0" w:space="0" w:color="auto"/>
                <w:bottom w:val="none" w:sz="0" w:space="0" w:color="auto"/>
                <w:right w:val="none" w:sz="0" w:space="0" w:color="auto"/>
              </w:divBdr>
            </w:div>
            <w:div w:id="1763335275">
              <w:marLeft w:val="0"/>
              <w:marRight w:val="0"/>
              <w:marTop w:val="0"/>
              <w:marBottom w:val="0"/>
              <w:divBdr>
                <w:top w:val="none" w:sz="0" w:space="0" w:color="auto"/>
                <w:left w:val="none" w:sz="0" w:space="0" w:color="auto"/>
                <w:bottom w:val="none" w:sz="0" w:space="0" w:color="auto"/>
                <w:right w:val="none" w:sz="0" w:space="0" w:color="auto"/>
              </w:divBdr>
            </w:div>
            <w:div w:id="599147134">
              <w:marLeft w:val="0"/>
              <w:marRight w:val="0"/>
              <w:marTop w:val="0"/>
              <w:marBottom w:val="0"/>
              <w:divBdr>
                <w:top w:val="none" w:sz="0" w:space="0" w:color="auto"/>
                <w:left w:val="none" w:sz="0" w:space="0" w:color="auto"/>
                <w:bottom w:val="none" w:sz="0" w:space="0" w:color="auto"/>
                <w:right w:val="none" w:sz="0" w:space="0" w:color="auto"/>
              </w:divBdr>
            </w:div>
            <w:div w:id="1875342816">
              <w:marLeft w:val="0"/>
              <w:marRight w:val="0"/>
              <w:marTop w:val="0"/>
              <w:marBottom w:val="0"/>
              <w:divBdr>
                <w:top w:val="none" w:sz="0" w:space="0" w:color="auto"/>
                <w:left w:val="none" w:sz="0" w:space="0" w:color="auto"/>
                <w:bottom w:val="none" w:sz="0" w:space="0" w:color="auto"/>
                <w:right w:val="none" w:sz="0" w:space="0" w:color="auto"/>
              </w:divBdr>
            </w:div>
            <w:div w:id="1180388303">
              <w:marLeft w:val="0"/>
              <w:marRight w:val="0"/>
              <w:marTop w:val="0"/>
              <w:marBottom w:val="0"/>
              <w:divBdr>
                <w:top w:val="none" w:sz="0" w:space="0" w:color="auto"/>
                <w:left w:val="none" w:sz="0" w:space="0" w:color="auto"/>
                <w:bottom w:val="none" w:sz="0" w:space="0" w:color="auto"/>
                <w:right w:val="none" w:sz="0" w:space="0" w:color="auto"/>
              </w:divBdr>
            </w:div>
            <w:div w:id="1845630770">
              <w:marLeft w:val="0"/>
              <w:marRight w:val="0"/>
              <w:marTop w:val="0"/>
              <w:marBottom w:val="0"/>
              <w:divBdr>
                <w:top w:val="none" w:sz="0" w:space="0" w:color="auto"/>
                <w:left w:val="none" w:sz="0" w:space="0" w:color="auto"/>
                <w:bottom w:val="none" w:sz="0" w:space="0" w:color="auto"/>
                <w:right w:val="none" w:sz="0" w:space="0" w:color="auto"/>
              </w:divBdr>
            </w:div>
            <w:div w:id="1849517125">
              <w:marLeft w:val="0"/>
              <w:marRight w:val="0"/>
              <w:marTop w:val="0"/>
              <w:marBottom w:val="0"/>
              <w:divBdr>
                <w:top w:val="none" w:sz="0" w:space="0" w:color="auto"/>
                <w:left w:val="none" w:sz="0" w:space="0" w:color="auto"/>
                <w:bottom w:val="none" w:sz="0" w:space="0" w:color="auto"/>
                <w:right w:val="none" w:sz="0" w:space="0" w:color="auto"/>
              </w:divBdr>
            </w:div>
            <w:div w:id="1509951399">
              <w:marLeft w:val="0"/>
              <w:marRight w:val="0"/>
              <w:marTop w:val="0"/>
              <w:marBottom w:val="0"/>
              <w:divBdr>
                <w:top w:val="none" w:sz="0" w:space="0" w:color="auto"/>
                <w:left w:val="none" w:sz="0" w:space="0" w:color="auto"/>
                <w:bottom w:val="none" w:sz="0" w:space="0" w:color="auto"/>
                <w:right w:val="none" w:sz="0" w:space="0" w:color="auto"/>
              </w:divBdr>
            </w:div>
            <w:div w:id="531572890">
              <w:marLeft w:val="0"/>
              <w:marRight w:val="0"/>
              <w:marTop w:val="0"/>
              <w:marBottom w:val="0"/>
              <w:divBdr>
                <w:top w:val="none" w:sz="0" w:space="0" w:color="auto"/>
                <w:left w:val="none" w:sz="0" w:space="0" w:color="auto"/>
                <w:bottom w:val="none" w:sz="0" w:space="0" w:color="auto"/>
                <w:right w:val="none" w:sz="0" w:space="0" w:color="auto"/>
              </w:divBdr>
            </w:div>
            <w:div w:id="1080567323">
              <w:marLeft w:val="0"/>
              <w:marRight w:val="0"/>
              <w:marTop w:val="0"/>
              <w:marBottom w:val="0"/>
              <w:divBdr>
                <w:top w:val="none" w:sz="0" w:space="0" w:color="auto"/>
                <w:left w:val="none" w:sz="0" w:space="0" w:color="auto"/>
                <w:bottom w:val="none" w:sz="0" w:space="0" w:color="auto"/>
                <w:right w:val="none" w:sz="0" w:space="0" w:color="auto"/>
              </w:divBdr>
            </w:div>
            <w:div w:id="1827546813">
              <w:marLeft w:val="0"/>
              <w:marRight w:val="0"/>
              <w:marTop w:val="0"/>
              <w:marBottom w:val="0"/>
              <w:divBdr>
                <w:top w:val="none" w:sz="0" w:space="0" w:color="auto"/>
                <w:left w:val="none" w:sz="0" w:space="0" w:color="auto"/>
                <w:bottom w:val="none" w:sz="0" w:space="0" w:color="auto"/>
                <w:right w:val="none" w:sz="0" w:space="0" w:color="auto"/>
              </w:divBdr>
            </w:div>
            <w:div w:id="975063952">
              <w:marLeft w:val="0"/>
              <w:marRight w:val="0"/>
              <w:marTop w:val="0"/>
              <w:marBottom w:val="0"/>
              <w:divBdr>
                <w:top w:val="none" w:sz="0" w:space="0" w:color="auto"/>
                <w:left w:val="none" w:sz="0" w:space="0" w:color="auto"/>
                <w:bottom w:val="none" w:sz="0" w:space="0" w:color="auto"/>
                <w:right w:val="none" w:sz="0" w:space="0" w:color="auto"/>
              </w:divBdr>
            </w:div>
            <w:div w:id="2106799265">
              <w:marLeft w:val="0"/>
              <w:marRight w:val="0"/>
              <w:marTop w:val="0"/>
              <w:marBottom w:val="0"/>
              <w:divBdr>
                <w:top w:val="none" w:sz="0" w:space="0" w:color="auto"/>
                <w:left w:val="none" w:sz="0" w:space="0" w:color="auto"/>
                <w:bottom w:val="none" w:sz="0" w:space="0" w:color="auto"/>
                <w:right w:val="none" w:sz="0" w:space="0" w:color="auto"/>
              </w:divBdr>
            </w:div>
            <w:div w:id="197469640">
              <w:marLeft w:val="0"/>
              <w:marRight w:val="0"/>
              <w:marTop w:val="0"/>
              <w:marBottom w:val="0"/>
              <w:divBdr>
                <w:top w:val="none" w:sz="0" w:space="0" w:color="auto"/>
                <w:left w:val="none" w:sz="0" w:space="0" w:color="auto"/>
                <w:bottom w:val="none" w:sz="0" w:space="0" w:color="auto"/>
                <w:right w:val="none" w:sz="0" w:space="0" w:color="auto"/>
              </w:divBdr>
            </w:div>
            <w:div w:id="141897712">
              <w:marLeft w:val="0"/>
              <w:marRight w:val="0"/>
              <w:marTop w:val="0"/>
              <w:marBottom w:val="0"/>
              <w:divBdr>
                <w:top w:val="none" w:sz="0" w:space="0" w:color="auto"/>
                <w:left w:val="none" w:sz="0" w:space="0" w:color="auto"/>
                <w:bottom w:val="none" w:sz="0" w:space="0" w:color="auto"/>
                <w:right w:val="none" w:sz="0" w:space="0" w:color="auto"/>
              </w:divBdr>
            </w:div>
            <w:div w:id="798767347">
              <w:marLeft w:val="0"/>
              <w:marRight w:val="0"/>
              <w:marTop w:val="0"/>
              <w:marBottom w:val="0"/>
              <w:divBdr>
                <w:top w:val="none" w:sz="0" w:space="0" w:color="auto"/>
                <w:left w:val="none" w:sz="0" w:space="0" w:color="auto"/>
                <w:bottom w:val="none" w:sz="0" w:space="0" w:color="auto"/>
                <w:right w:val="none" w:sz="0" w:space="0" w:color="auto"/>
              </w:divBdr>
            </w:div>
            <w:div w:id="1691561956">
              <w:marLeft w:val="0"/>
              <w:marRight w:val="0"/>
              <w:marTop w:val="0"/>
              <w:marBottom w:val="0"/>
              <w:divBdr>
                <w:top w:val="none" w:sz="0" w:space="0" w:color="auto"/>
                <w:left w:val="none" w:sz="0" w:space="0" w:color="auto"/>
                <w:bottom w:val="none" w:sz="0" w:space="0" w:color="auto"/>
                <w:right w:val="none" w:sz="0" w:space="0" w:color="auto"/>
              </w:divBdr>
            </w:div>
            <w:div w:id="1259287629">
              <w:marLeft w:val="0"/>
              <w:marRight w:val="0"/>
              <w:marTop w:val="0"/>
              <w:marBottom w:val="0"/>
              <w:divBdr>
                <w:top w:val="none" w:sz="0" w:space="0" w:color="auto"/>
                <w:left w:val="none" w:sz="0" w:space="0" w:color="auto"/>
                <w:bottom w:val="none" w:sz="0" w:space="0" w:color="auto"/>
                <w:right w:val="none" w:sz="0" w:space="0" w:color="auto"/>
              </w:divBdr>
            </w:div>
            <w:div w:id="1963225668">
              <w:marLeft w:val="0"/>
              <w:marRight w:val="0"/>
              <w:marTop w:val="0"/>
              <w:marBottom w:val="0"/>
              <w:divBdr>
                <w:top w:val="none" w:sz="0" w:space="0" w:color="auto"/>
                <w:left w:val="none" w:sz="0" w:space="0" w:color="auto"/>
                <w:bottom w:val="none" w:sz="0" w:space="0" w:color="auto"/>
                <w:right w:val="none" w:sz="0" w:space="0" w:color="auto"/>
              </w:divBdr>
            </w:div>
            <w:div w:id="1337540442">
              <w:marLeft w:val="0"/>
              <w:marRight w:val="0"/>
              <w:marTop w:val="0"/>
              <w:marBottom w:val="0"/>
              <w:divBdr>
                <w:top w:val="none" w:sz="0" w:space="0" w:color="auto"/>
                <w:left w:val="none" w:sz="0" w:space="0" w:color="auto"/>
                <w:bottom w:val="none" w:sz="0" w:space="0" w:color="auto"/>
                <w:right w:val="none" w:sz="0" w:space="0" w:color="auto"/>
              </w:divBdr>
            </w:div>
            <w:div w:id="1848594755">
              <w:marLeft w:val="0"/>
              <w:marRight w:val="0"/>
              <w:marTop w:val="0"/>
              <w:marBottom w:val="0"/>
              <w:divBdr>
                <w:top w:val="none" w:sz="0" w:space="0" w:color="auto"/>
                <w:left w:val="none" w:sz="0" w:space="0" w:color="auto"/>
                <w:bottom w:val="none" w:sz="0" w:space="0" w:color="auto"/>
                <w:right w:val="none" w:sz="0" w:space="0" w:color="auto"/>
              </w:divBdr>
            </w:div>
            <w:div w:id="403843035">
              <w:marLeft w:val="0"/>
              <w:marRight w:val="0"/>
              <w:marTop w:val="0"/>
              <w:marBottom w:val="0"/>
              <w:divBdr>
                <w:top w:val="none" w:sz="0" w:space="0" w:color="auto"/>
                <w:left w:val="none" w:sz="0" w:space="0" w:color="auto"/>
                <w:bottom w:val="none" w:sz="0" w:space="0" w:color="auto"/>
                <w:right w:val="none" w:sz="0" w:space="0" w:color="auto"/>
              </w:divBdr>
            </w:div>
            <w:div w:id="540216442">
              <w:marLeft w:val="0"/>
              <w:marRight w:val="0"/>
              <w:marTop w:val="0"/>
              <w:marBottom w:val="0"/>
              <w:divBdr>
                <w:top w:val="none" w:sz="0" w:space="0" w:color="auto"/>
                <w:left w:val="none" w:sz="0" w:space="0" w:color="auto"/>
                <w:bottom w:val="none" w:sz="0" w:space="0" w:color="auto"/>
                <w:right w:val="none" w:sz="0" w:space="0" w:color="auto"/>
              </w:divBdr>
            </w:div>
            <w:div w:id="824512950">
              <w:marLeft w:val="0"/>
              <w:marRight w:val="0"/>
              <w:marTop w:val="0"/>
              <w:marBottom w:val="0"/>
              <w:divBdr>
                <w:top w:val="none" w:sz="0" w:space="0" w:color="auto"/>
                <w:left w:val="none" w:sz="0" w:space="0" w:color="auto"/>
                <w:bottom w:val="none" w:sz="0" w:space="0" w:color="auto"/>
                <w:right w:val="none" w:sz="0" w:space="0" w:color="auto"/>
              </w:divBdr>
            </w:div>
            <w:div w:id="2113671449">
              <w:marLeft w:val="0"/>
              <w:marRight w:val="0"/>
              <w:marTop w:val="0"/>
              <w:marBottom w:val="0"/>
              <w:divBdr>
                <w:top w:val="none" w:sz="0" w:space="0" w:color="auto"/>
                <w:left w:val="none" w:sz="0" w:space="0" w:color="auto"/>
                <w:bottom w:val="none" w:sz="0" w:space="0" w:color="auto"/>
                <w:right w:val="none" w:sz="0" w:space="0" w:color="auto"/>
              </w:divBdr>
            </w:div>
            <w:div w:id="186990975">
              <w:marLeft w:val="0"/>
              <w:marRight w:val="0"/>
              <w:marTop w:val="0"/>
              <w:marBottom w:val="0"/>
              <w:divBdr>
                <w:top w:val="none" w:sz="0" w:space="0" w:color="auto"/>
                <w:left w:val="none" w:sz="0" w:space="0" w:color="auto"/>
                <w:bottom w:val="none" w:sz="0" w:space="0" w:color="auto"/>
                <w:right w:val="none" w:sz="0" w:space="0" w:color="auto"/>
              </w:divBdr>
            </w:div>
            <w:div w:id="1241476886">
              <w:marLeft w:val="0"/>
              <w:marRight w:val="0"/>
              <w:marTop w:val="0"/>
              <w:marBottom w:val="0"/>
              <w:divBdr>
                <w:top w:val="none" w:sz="0" w:space="0" w:color="auto"/>
                <w:left w:val="none" w:sz="0" w:space="0" w:color="auto"/>
                <w:bottom w:val="none" w:sz="0" w:space="0" w:color="auto"/>
                <w:right w:val="none" w:sz="0" w:space="0" w:color="auto"/>
              </w:divBdr>
            </w:div>
            <w:div w:id="1482699169">
              <w:marLeft w:val="0"/>
              <w:marRight w:val="0"/>
              <w:marTop w:val="0"/>
              <w:marBottom w:val="0"/>
              <w:divBdr>
                <w:top w:val="none" w:sz="0" w:space="0" w:color="auto"/>
                <w:left w:val="none" w:sz="0" w:space="0" w:color="auto"/>
                <w:bottom w:val="none" w:sz="0" w:space="0" w:color="auto"/>
                <w:right w:val="none" w:sz="0" w:space="0" w:color="auto"/>
              </w:divBdr>
            </w:div>
            <w:div w:id="2016153000">
              <w:marLeft w:val="0"/>
              <w:marRight w:val="0"/>
              <w:marTop w:val="0"/>
              <w:marBottom w:val="0"/>
              <w:divBdr>
                <w:top w:val="none" w:sz="0" w:space="0" w:color="auto"/>
                <w:left w:val="none" w:sz="0" w:space="0" w:color="auto"/>
                <w:bottom w:val="none" w:sz="0" w:space="0" w:color="auto"/>
                <w:right w:val="none" w:sz="0" w:space="0" w:color="auto"/>
              </w:divBdr>
            </w:div>
            <w:div w:id="1947348711">
              <w:marLeft w:val="0"/>
              <w:marRight w:val="0"/>
              <w:marTop w:val="0"/>
              <w:marBottom w:val="0"/>
              <w:divBdr>
                <w:top w:val="none" w:sz="0" w:space="0" w:color="auto"/>
                <w:left w:val="none" w:sz="0" w:space="0" w:color="auto"/>
                <w:bottom w:val="none" w:sz="0" w:space="0" w:color="auto"/>
                <w:right w:val="none" w:sz="0" w:space="0" w:color="auto"/>
              </w:divBdr>
            </w:div>
            <w:div w:id="1794010071">
              <w:marLeft w:val="0"/>
              <w:marRight w:val="0"/>
              <w:marTop w:val="0"/>
              <w:marBottom w:val="0"/>
              <w:divBdr>
                <w:top w:val="none" w:sz="0" w:space="0" w:color="auto"/>
                <w:left w:val="none" w:sz="0" w:space="0" w:color="auto"/>
                <w:bottom w:val="none" w:sz="0" w:space="0" w:color="auto"/>
                <w:right w:val="none" w:sz="0" w:space="0" w:color="auto"/>
              </w:divBdr>
            </w:div>
            <w:div w:id="942879441">
              <w:marLeft w:val="0"/>
              <w:marRight w:val="0"/>
              <w:marTop w:val="0"/>
              <w:marBottom w:val="0"/>
              <w:divBdr>
                <w:top w:val="none" w:sz="0" w:space="0" w:color="auto"/>
                <w:left w:val="none" w:sz="0" w:space="0" w:color="auto"/>
                <w:bottom w:val="none" w:sz="0" w:space="0" w:color="auto"/>
                <w:right w:val="none" w:sz="0" w:space="0" w:color="auto"/>
              </w:divBdr>
            </w:div>
            <w:div w:id="561133587">
              <w:marLeft w:val="0"/>
              <w:marRight w:val="0"/>
              <w:marTop w:val="0"/>
              <w:marBottom w:val="0"/>
              <w:divBdr>
                <w:top w:val="none" w:sz="0" w:space="0" w:color="auto"/>
                <w:left w:val="none" w:sz="0" w:space="0" w:color="auto"/>
                <w:bottom w:val="none" w:sz="0" w:space="0" w:color="auto"/>
                <w:right w:val="none" w:sz="0" w:space="0" w:color="auto"/>
              </w:divBdr>
            </w:div>
            <w:div w:id="1012413502">
              <w:marLeft w:val="0"/>
              <w:marRight w:val="0"/>
              <w:marTop w:val="0"/>
              <w:marBottom w:val="0"/>
              <w:divBdr>
                <w:top w:val="none" w:sz="0" w:space="0" w:color="auto"/>
                <w:left w:val="none" w:sz="0" w:space="0" w:color="auto"/>
                <w:bottom w:val="none" w:sz="0" w:space="0" w:color="auto"/>
                <w:right w:val="none" w:sz="0" w:space="0" w:color="auto"/>
              </w:divBdr>
            </w:div>
            <w:div w:id="1395468067">
              <w:marLeft w:val="0"/>
              <w:marRight w:val="0"/>
              <w:marTop w:val="0"/>
              <w:marBottom w:val="0"/>
              <w:divBdr>
                <w:top w:val="none" w:sz="0" w:space="0" w:color="auto"/>
                <w:left w:val="none" w:sz="0" w:space="0" w:color="auto"/>
                <w:bottom w:val="none" w:sz="0" w:space="0" w:color="auto"/>
                <w:right w:val="none" w:sz="0" w:space="0" w:color="auto"/>
              </w:divBdr>
            </w:div>
            <w:div w:id="78989441">
              <w:marLeft w:val="0"/>
              <w:marRight w:val="0"/>
              <w:marTop w:val="0"/>
              <w:marBottom w:val="0"/>
              <w:divBdr>
                <w:top w:val="none" w:sz="0" w:space="0" w:color="auto"/>
                <w:left w:val="none" w:sz="0" w:space="0" w:color="auto"/>
                <w:bottom w:val="none" w:sz="0" w:space="0" w:color="auto"/>
                <w:right w:val="none" w:sz="0" w:space="0" w:color="auto"/>
              </w:divBdr>
            </w:div>
            <w:div w:id="222059574">
              <w:marLeft w:val="0"/>
              <w:marRight w:val="0"/>
              <w:marTop w:val="0"/>
              <w:marBottom w:val="0"/>
              <w:divBdr>
                <w:top w:val="none" w:sz="0" w:space="0" w:color="auto"/>
                <w:left w:val="none" w:sz="0" w:space="0" w:color="auto"/>
                <w:bottom w:val="none" w:sz="0" w:space="0" w:color="auto"/>
                <w:right w:val="none" w:sz="0" w:space="0" w:color="auto"/>
              </w:divBdr>
            </w:div>
            <w:div w:id="606424992">
              <w:marLeft w:val="0"/>
              <w:marRight w:val="0"/>
              <w:marTop w:val="0"/>
              <w:marBottom w:val="0"/>
              <w:divBdr>
                <w:top w:val="none" w:sz="0" w:space="0" w:color="auto"/>
                <w:left w:val="none" w:sz="0" w:space="0" w:color="auto"/>
                <w:bottom w:val="none" w:sz="0" w:space="0" w:color="auto"/>
                <w:right w:val="none" w:sz="0" w:space="0" w:color="auto"/>
              </w:divBdr>
            </w:div>
            <w:div w:id="1012486390">
              <w:marLeft w:val="0"/>
              <w:marRight w:val="0"/>
              <w:marTop w:val="0"/>
              <w:marBottom w:val="0"/>
              <w:divBdr>
                <w:top w:val="none" w:sz="0" w:space="0" w:color="auto"/>
                <w:left w:val="none" w:sz="0" w:space="0" w:color="auto"/>
                <w:bottom w:val="none" w:sz="0" w:space="0" w:color="auto"/>
                <w:right w:val="none" w:sz="0" w:space="0" w:color="auto"/>
              </w:divBdr>
            </w:div>
            <w:div w:id="2076851992">
              <w:marLeft w:val="0"/>
              <w:marRight w:val="0"/>
              <w:marTop w:val="0"/>
              <w:marBottom w:val="0"/>
              <w:divBdr>
                <w:top w:val="none" w:sz="0" w:space="0" w:color="auto"/>
                <w:left w:val="none" w:sz="0" w:space="0" w:color="auto"/>
                <w:bottom w:val="none" w:sz="0" w:space="0" w:color="auto"/>
                <w:right w:val="none" w:sz="0" w:space="0" w:color="auto"/>
              </w:divBdr>
            </w:div>
            <w:div w:id="373308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583657">
      <w:bodyDiv w:val="1"/>
      <w:marLeft w:val="0"/>
      <w:marRight w:val="0"/>
      <w:marTop w:val="0"/>
      <w:marBottom w:val="0"/>
      <w:divBdr>
        <w:top w:val="none" w:sz="0" w:space="0" w:color="auto"/>
        <w:left w:val="none" w:sz="0" w:space="0" w:color="auto"/>
        <w:bottom w:val="none" w:sz="0" w:space="0" w:color="auto"/>
        <w:right w:val="none" w:sz="0" w:space="0" w:color="auto"/>
      </w:divBdr>
    </w:div>
    <w:div w:id="804274184">
      <w:bodyDiv w:val="1"/>
      <w:marLeft w:val="0"/>
      <w:marRight w:val="0"/>
      <w:marTop w:val="0"/>
      <w:marBottom w:val="0"/>
      <w:divBdr>
        <w:top w:val="none" w:sz="0" w:space="0" w:color="auto"/>
        <w:left w:val="none" w:sz="0" w:space="0" w:color="auto"/>
        <w:bottom w:val="none" w:sz="0" w:space="0" w:color="auto"/>
        <w:right w:val="none" w:sz="0" w:space="0" w:color="auto"/>
      </w:divBdr>
      <w:divsChild>
        <w:div w:id="2100373044">
          <w:marLeft w:val="480"/>
          <w:marRight w:val="0"/>
          <w:marTop w:val="0"/>
          <w:marBottom w:val="0"/>
          <w:divBdr>
            <w:top w:val="none" w:sz="0" w:space="0" w:color="auto"/>
            <w:left w:val="none" w:sz="0" w:space="0" w:color="auto"/>
            <w:bottom w:val="none" w:sz="0" w:space="0" w:color="auto"/>
            <w:right w:val="none" w:sz="0" w:space="0" w:color="auto"/>
          </w:divBdr>
          <w:divsChild>
            <w:div w:id="1522163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243738">
      <w:bodyDiv w:val="1"/>
      <w:marLeft w:val="0"/>
      <w:marRight w:val="0"/>
      <w:marTop w:val="0"/>
      <w:marBottom w:val="0"/>
      <w:divBdr>
        <w:top w:val="none" w:sz="0" w:space="0" w:color="auto"/>
        <w:left w:val="none" w:sz="0" w:space="0" w:color="auto"/>
        <w:bottom w:val="none" w:sz="0" w:space="0" w:color="auto"/>
        <w:right w:val="none" w:sz="0" w:space="0" w:color="auto"/>
      </w:divBdr>
    </w:div>
    <w:div w:id="872964243">
      <w:bodyDiv w:val="1"/>
      <w:marLeft w:val="0"/>
      <w:marRight w:val="0"/>
      <w:marTop w:val="0"/>
      <w:marBottom w:val="0"/>
      <w:divBdr>
        <w:top w:val="none" w:sz="0" w:space="0" w:color="auto"/>
        <w:left w:val="none" w:sz="0" w:space="0" w:color="auto"/>
        <w:bottom w:val="none" w:sz="0" w:space="0" w:color="auto"/>
        <w:right w:val="none" w:sz="0" w:space="0" w:color="auto"/>
      </w:divBdr>
    </w:div>
    <w:div w:id="943003753">
      <w:bodyDiv w:val="1"/>
      <w:marLeft w:val="0"/>
      <w:marRight w:val="0"/>
      <w:marTop w:val="0"/>
      <w:marBottom w:val="0"/>
      <w:divBdr>
        <w:top w:val="none" w:sz="0" w:space="0" w:color="auto"/>
        <w:left w:val="none" w:sz="0" w:space="0" w:color="auto"/>
        <w:bottom w:val="none" w:sz="0" w:space="0" w:color="auto"/>
        <w:right w:val="none" w:sz="0" w:space="0" w:color="auto"/>
      </w:divBdr>
    </w:div>
    <w:div w:id="1008412353">
      <w:bodyDiv w:val="1"/>
      <w:marLeft w:val="0"/>
      <w:marRight w:val="0"/>
      <w:marTop w:val="0"/>
      <w:marBottom w:val="0"/>
      <w:divBdr>
        <w:top w:val="none" w:sz="0" w:space="0" w:color="auto"/>
        <w:left w:val="none" w:sz="0" w:space="0" w:color="auto"/>
        <w:bottom w:val="none" w:sz="0" w:space="0" w:color="auto"/>
        <w:right w:val="none" w:sz="0" w:space="0" w:color="auto"/>
      </w:divBdr>
    </w:div>
    <w:div w:id="1022055045">
      <w:bodyDiv w:val="1"/>
      <w:marLeft w:val="0"/>
      <w:marRight w:val="0"/>
      <w:marTop w:val="0"/>
      <w:marBottom w:val="0"/>
      <w:divBdr>
        <w:top w:val="none" w:sz="0" w:space="0" w:color="auto"/>
        <w:left w:val="none" w:sz="0" w:space="0" w:color="auto"/>
        <w:bottom w:val="none" w:sz="0" w:space="0" w:color="auto"/>
        <w:right w:val="none" w:sz="0" w:space="0" w:color="auto"/>
      </w:divBdr>
      <w:divsChild>
        <w:div w:id="836577314">
          <w:marLeft w:val="480"/>
          <w:marRight w:val="0"/>
          <w:marTop w:val="0"/>
          <w:marBottom w:val="0"/>
          <w:divBdr>
            <w:top w:val="none" w:sz="0" w:space="0" w:color="auto"/>
            <w:left w:val="none" w:sz="0" w:space="0" w:color="auto"/>
            <w:bottom w:val="none" w:sz="0" w:space="0" w:color="auto"/>
            <w:right w:val="none" w:sz="0" w:space="0" w:color="auto"/>
          </w:divBdr>
          <w:divsChild>
            <w:div w:id="1421491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5098507">
      <w:bodyDiv w:val="1"/>
      <w:marLeft w:val="0"/>
      <w:marRight w:val="0"/>
      <w:marTop w:val="0"/>
      <w:marBottom w:val="0"/>
      <w:divBdr>
        <w:top w:val="none" w:sz="0" w:space="0" w:color="auto"/>
        <w:left w:val="none" w:sz="0" w:space="0" w:color="auto"/>
        <w:bottom w:val="none" w:sz="0" w:space="0" w:color="auto"/>
        <w:right w:val="none" w:sz="0" w:space="0" w:color="auto"/>
      </w:divBdr>
      <w:divsChild>
        <w:div w:id="407772220">
          <w:marLeft w:val="480"/>
          <w:marRight w:val="0"/>
          <w:marTop w:val="0"/>
          <w:marBottom w:val="0"/>
          <w:divBdr>
            <w:top w:val="none" w:sz="0" w:space="0" w:color="auto"/>
            <w:left w:val="none" w:sz="0" w:space="0" w:color="auto"/>
            <w:bottom w:val="none" w:sz="0" w:space="0" w:color="auto"/>
            <w:right w:val="none" w:sz="0" w:space="0" w:color="auto"/>
          </w:divBdr>
          <w:divsChild>
            <w:div w:id="1220824874">
              <w:marLeft w:val="0"/>
              <w:marRight w:val="0"/>
              <w:marTop w:val="0"/>
              <w:marBottom w:val="0"/>
              <w:divBdr>
                <w:top w:val="none" w:sz="0" w:space="0" w:color="auto"/>
                <w:left w:val="none" w:sz="0" w:space="0" w:color="auto"/>
                <w:bottom w:val="none" w:sz="0" w:space="0" w:color="auto"/>
                <w:right w:val="none" w:sz="0" w:space="0" w:color="auto"/>
              </w:divBdr>
            </w:div>
            <w:div w:id="262494082">
              <w:marLeft w:val="0"/>
              <w:marRight w:val="0"/>
              <w:marTop w:val="0"/>
              <w:marBottom w:val="0"/>
              <w:divBdr>
                <w:top w:val="none" w:sz="0" w:space="0" w:color="auto"/>
                <w:left w:val="none" w:sz="0" w:space="0" w:color="auto"/>
                <w:bottom w:val="none" w:sz="0" w:space="0" w:color="auto"/>
                <w:right w:val="none" w:sz="0" w:space="0" w:color="auto"/>
              </w:divBdr>
            </w:div>
            <w:div w:id="1005060699">
              <w:marLeft w:val="0"/>
              <w:marRight w:val="0"/>
              <w:marTop w:val="0"/>
              <w:marBottom w:val="0"/>
              <w:divBdr>
                <w:top w:val="none" w:sz="0" w:space="0" w:color="auto"/>
                <w:left w:val="none" w:sz="0" w:space="0" w:color="auto"/>
                <w:bottom w:val="none" w:sz="0" w:space="0" w:color="auto"/>
                <w:right w:val="none" w:sz="0" w:space="0" w:color="auto"/>
              </w:divBdr>
            </w:div>
            <w:div w:id="1911428125">
              <w:marLeft w:val="0"/>
              <w:marRight w:val="0"/>
              <w:marTop w:val="0"/>
              <w:marBottom w:val="0"/>
              <w:divBdr>
                <w:top w:val="none" w:sz="0" w:space="0" w:color="auto"/>
                <w:left w:val="none" w:sz="0" w:space="0" w:color="auto"/>
                <w:bottom w:val="none" w:sz="0" w:space="0" w:color="auto"/>
                <w:right w:val="none" w:sz="0" w:space="0" w:color="auto"/>
              </w:divBdr>
            </w:div>
            <w:div w:id="891383197">
              <w:marLeft w:val="0"/>
              <w:marRight w:val="0"/>
              <w:marTop w:val="0"/>
              <w:marBottom w:val="0"/>
              <w:divBdr>
                <w:top w:val="none" w:sz="0" w:space="0" w:color="auto"/>
                <w:left w:val="none" w:sz="0" w:space="0" w:color="auto"/>
                <w:bottom w:val="none" w:sz="0" w:space="0" w:color="auto"/>
                <w:right w:val="none" w:sz="0" w:space="0" w:color="auto"/>
              </w:divBdr>
            </w:div>
            <w:div w:id="1533960690">
              <w:marLeft w:val="0"/>
              <w:marRight w:val="0"/>
              <w:marTop w:val="0"/>
              <w:marBottom w:val="0"/>
              <w:divBdr>
                <w:top w:val="none" w:sz="0" w:space="0" w:color="auto"/>
                <w:left w:val="none" w:sz="0" w:space="0" w:color="auto"/>
                <w:bottom w:val="none" w:sz="0" w:space="0" w:color="auto"/>
                <w:right w:val="none" w:sz="0" w:space="0" w:color="auto"/>
              </w:divBdr>
            </w:div>
            <w:div w:id="742919826">
              <w:marLeft w:val="0"/>
              <w:marRight w:val="0"/>
              <w:marTop w:val="0"/>
              <w:marBottom w:val="0"/>
              <w:divBdr>
                <w:top w:val="none" w:sz="0" w:space="0" w:color="auto"/>
                <w:left w:val="none" w:sz="0" w:space="0" w:color="auto"/>
                <w:bottom w:val="none" w:sz="0" w:space="0" w:color="auto"/>
                <w:right w:val="none" w:sz="0" w:space="0" w:color="auto"/>
              </w:divBdr>
            </w:div>
            <w:div w:id="280651036">
              <w:marLeft w:val="0"/>
              <w:marRight w:val="0"/>
              <w:marTop w:val="0"/>
              <w:marBottom w:val="0"/>
              <w:divBdr>
                <w:top w:val="none" w:sz="0" w:space="0" w:color="auto"/>
                <w:left w:val="none" w:sz="0" w:space="0" w:color="auto"/>
                <w:bottom w:val="none" w:sz="0" w:space="0" w:color="auto"/>
                <w:right w:val="none" w:sz="0" w:space="0" w:color="auto"/>
              </w:divBdr>
            </w:div>
            <w:div w:id="239486988">
              <w:marLeft w:val="0"/>
              <w:marRight w:val="0"/>
              <w:marTop w:val="0"/>
              <w:marBottom w:val="0"/>
              <w:divBdr>
                <w:top w:val="none" w:sz="0" w:space="0" w:color="auto"/>
                <w:left w:val="none" w:sz="0" w:space="0" w:color="auto"/>
                <w:bottom w:val="none" w:sz="0" w:space="0" w:color="auto"/>
                <w:right w:val="none" w:sz="0" w:space="0" w:color="auto"/>
              </w:divBdr>
            </w:div>
            <w:div w:id="80152028">
              <w:marLeft w:val="0"/>
              <w:marRight w:val="0"/>
              <w:marTop w:val="0"/>
              <w:marBottom w:val="0"/>
              <w:divBdr>
                <w:top w:val="none" w:sz="0" w:space="0" w:color="auto"/>
                <w:left w:val="none" w:sz="0" w:space="0" w:color="auto"/>
                <w:bottom w:val="none" w:sz="0" w:space="0" w:color="auto"/>
                <w:right w:val="none" w:sz="0" w:space="0" w:color="auto"/>
              </w:divBdr>
            </w:div>
            <w:div w:id="1197281569">
              <w:marLeft w:val="0"/>
              <w:marRight w:val="0"/>
              <w:marTop w:val="0"/>
              <w:marBottom w:val="0"/>
              <w:divBdr>
                <w:top w:val="none" w:sz="0" w:space="0" w:color="auto"/>
                <w:left w:val="none" w:sz="0" w:space="0" w:color="auto"/>
                <w:bottom w:val="none" w:sz="0" w:space="0" w:color="auto"/>
                <w:right w:val="none" w:sz="0" w:space="0" w:color="auto"/>
              </w:divBdr>
            </w:div>
            <w:div w:id="980111684">
              <w:marLeft w:val="0"/>
              <w:marRight w:val="0"/>
              <w:marTop w:val="0"/>
              <w:marBottom w:val="0"/>
              <w:divBdr>
                <w:top w:val="none" w:sz="0" w:space="0" w:color="auto"/>
                <w:left w:val="none" w:sz="0" w:space="0" w:color="auto"/>
                <w:bottom w:val="none" w:sz="0" w:space="0" w:color="auto"/>
                <w:right w:val="none" w:sz="0" w:space="0" w:color="auto"/>
              </w:divBdr>
            </w:div>
            <w:div w:id="1329289878">
              <w:marLeft w:val="0"/>
              <w:marRight w:val="0"/>
              <w:marTop w:val="0"/>
              <w:marBottom w:val="0"/>
              <w:divBdr>
                <w:top w:val="none" w:sz="0" w:space="0" w:color="auto"/>
                <w:left w:val="none" w:sz="0" w:space="0" w:color="auto"/>
                <w:bottom w:val="none" w:sz="0" w:space="0" w:color="auto"/>
                <w:right w:val="none" w:sz="0" w:space="0" w:color="auto"/>
              </w:divBdr>
            </w:div>
            <w:div w:id="1342901378">
              <w:marLeft w:val="0"/>
              <w:marRight w:val="0"/>
              <w:marTop w:val="0"/>
              <w:marBottom w:val="0"/>
              <w:divBdr>
                <w:top w:val="none" w:sz="0" w:space="0" w:color="auto"/>
                <w:left w:val="none" w:sz="0" w:space="0" w:color="auto"/>
                <w:bottom w:val="none" w:sz="0" w:space="0" w:color="auto"/>
                <w:right w:val="none" w:sz="0" w:space="0" w:color="auto"/>
              </w:divBdr>
            </w:div>
            <w:div w:id="1464732624">
              <w:marLeft w:val="0"/>
              <w:marRight w:val="0"/>
              <w:marTop w:val="0"/>
              <w:marBottom w:val="0"/>
              <w:divBdr>
                <w:top w:val="none" w:sz="0" w:space="0" w:color="auto"/>
                <w:left w:val="none" w:sz="0" w:space="0" w:color="auto"/>
                <w:bottom w:val="none" w:sz="0" w:space="0" w:color="auto"/>
                <w:right w:val="none" w:sz="0" w:space="0" w:color="auto"/>
              </w:divBdr>
            </w:div>
            <w:div w:id="1040282935">
              <w:marLeft w:val="0"/>
              <w:marRight w:val="0"/>
              <w:marTop w:val="0"/>
              <w:marBottom w:val="0"/>
              <w:divBdr>
                <w:top w:val="none" w:sz="0" w:space="0" w:color="auto"/>
                <w:left w:val="none" w:sz="0" w:space="0" w:color="auto"/>
                <w:bottom w:val="none" w:sz="0" w:space="0" w:color="auto"/>
                <w:right w:val="none" w:sz="0" w:space="0" w:color="auto"/>
              </w:divBdr>
            </w:div>
            <w:div w:id="1778212285">
              <w:marLeft w:val="0"/>
              <w:marRight w:val="0"/>
              <w:marTop w:val="0"/>
              <w:marBottom w:val="0"/>
              <w:divBdr>
                <w:top w:val="none" w:sz="0" w:space="0" w:color="auto"/>
                <w:left w:val="none" w:sz="0" w:space="0" w:color="auto"/>
                <w:bottom w:val="none" w:sz="0" w:space="0" w:color="auto"/>
                <w:right w:val="none" w:sz="0" w:space="0" w:color="auto"/>
              </w:divBdr>
            </w:div>
            <w:div w:id="896939304">
              <w:marLeft w:val="0"/>
              <w:marRight w:val="0"/>
              <w:marTop w:val="0"/>
              <w:marBottom w:val="0"/>
              <w:divBdr>
                <w:top w:val="none" w:sz="0" w:space="0" w:color="auto"/>
                <w:left w:val="none" w:sz="0" w:space="0" w:color="auto"/>
                <w:bottom w:val="none" w:sz="0" w:space="0" w:color="auto"/>
                <w:right w:val="none" w:sz="0" w:space="0" w:color="auto"/>
              </w:divBdr>
            </w:div>
            <w:div w:id="1620067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904246">
      <w:bodyDiv w:val="1"/>
      <w:marLeft w:val="0"/>
      <w:marRight w:val="0"/>
      <w:marTop w:val="0"/>
      <w:marBottom w:val="0"/>
      <w:divBdr>
        <w:top w:val="none" w:sz="0" w:space="0" w:color="auto"/>
        <w:left w:val="none" w:sz="0" w:space="0" w:color="auto"/>
        <w:bottom w:val="none" w:sz="0" w:space="0" w:color="auto"/>
        <w:right w:val="none" w:sz="0" w:space="0" w:color="auto"/>
      </w:divBdr>
    </w:div>
    <w:div w:id="1262029923">
      <w:bodyDiv w:val="1"/>
      <w:marLeft w:val="0"/>
      <w:marRight w:val="0"/>
      <w:marTop w:val="0"/>
      <w:marBottom w:val="0"/>
      <w:divBdr>
        <w:top w:val="none" w:sz="0" w:space="0" w:color="auto"/>
        <w:left w:val="none" w:sz="0" w:space="0" w:color="auto"/>
        <w:bottom w:val="none" w:sz="0" w:space="0" w:color="auto"/>
        <w:right w:val="none" w:sz="0" w:space="0" w:color="auto"/>
      </w:divBdr>
    </w:div>
    <w:div w:id="1328166887">
      <w:bodyDiv w:val="1"/>
      <w:marLeft w:val="0"/>
      <w:marRight w:val="0"/>
      <w:marTop w:val="0"/>
      <w:marBottom w:val="0"/>
      <w:divBdr>
        <w:top w:val="none" w:sz="0" w:space="0" w:color="auto"/>
        <w:left w:val="none" w:sz="0" w:space="0" w:color="auto"/>
        <w:bottom w:val="none" w:sz="0" w:space="0" w:color="auto"/>
        <w:right w:val="none" w:sz="0" w:space="0" w:color="auto"/>
      </w:divBdr>
    </w:div>
    <w:div w:id="1359627560">
      <w:bodyDiv w:val="1"/>
      <w:marLeft w:val="0"/>
      <w:marRight w:val="0"/>
      <w:marTop w:val="0"/>
      <w:marBottom w:val="0"/>
      <w:divBdr>
        <w:top w:val="none" w:sz="0" w:space="0" w:color="auto"/>
        <w:left w:val="none" w:sz="0" w:space="0" w:color="auto"/>
        <w:bottom w:val="none" w:sz="0" w:space="0" w:color="auto"/>
        <w:right w:val="none" w:sz="0" w:space="0" w:color="auto"/>
      </w:divBdr>
    </w:div>
    <w:div w:id="1400861943">
      <w:bodyDiv w:val="1"/>
      <w:marLeft w:val="0"/>
      <w:marRight w:val="0"/>
      <w:marTop w:val="0"/>
      <w:marBottom w:val="0"/>
      <w:divBdr>
        <w:top w:val="none" w:sz="0" w:space="0" w:color="auto"/>
        <w:left w:val="none" w:sz="0" w:space="0" w:color="auto"/>
        <w:bottom w:val="none" w:sz="0" w:space="0" w:color="auto"/>
        <w:right w:val="none" w:sz="0" w:space="0" w:color="auto"/>
      </w:divBdr>
    </w:div>
    <w:div w:id="1404983534">
      <w:bodyDiv w:val="1"/>
      <w:marLeft w:val="0"/>
      <w:marRight w:val="0"/>
      <w:marTop w:val="0"/>
      <w:marBottom w:val="0"/>
      <w:divBdr>
        <w:top w:val="none" w:sz="0" w:space="0" w:color="auto"/>
        <w:left w:val="none" w:sz="0" w:space="0" w:color="auto"/>
        <w:bottom w:val="none" w:sz="0" w:space="0" w:color="auto"/>
        <w:right w:val="none" w:sz="0" w:space="0" w:color="auto"/>
      </w:divBdr>
    </w:div>
    <w:div w:id="1466239788">
      <w:bodyDiv w:val="1"/>
      <w:marLeft w:val="0"/>
      <w:marRight w:val="0"/>
      <w:marTop w:val="0"/>
      <w:marBottom w:val="0"/>
      <w:divBdr>
        <w:top w:val="none" w:sz="0" w:space="0" w:color="auto"/>
        <w:left w:val="none" w:sz="0" w:space="0" w:color="auto"/>
        <w:bottom w:val="none" w:sz="0" w:space="0" w:color="auto"/>
        <w:right w:val="none" w:sz="0" w:space="0" w:color="auto"/>
      </w:divBdr>
    </w:div>
    <w:div w:id="1587180613">
      <w:bodyDiv w:val="1"/>
      <w:marLeft w:val="0"/>
      <w:marRight w:val="0"/>
      <w:marTop w:val="0"/>
      <w:marBottom w:val="0"/>
      <w:divBdr>
        <w:top w:val="none" w:sz="0" w:space="0" w:color="auto"/>
        <w:left w:val="none" w:sz="0" w:space="0" w:color="auto"/>
        <w:bottom w:val="none" w:sz="0" w:space="0" w:color="auto"/>
        <w:right w:val="none" w:sz="0" w:space="0" w:color="auto"/>
      </w:divBdr>
      <w:divsChild>
        <w:div w:id="610011459">
          <w:marLeft w:val="0"/>
          <w:marRight w:val="0"/>
          <w:marTop w:val="0"/>
          <w:marBottom w:val="0"/>
          <w:divBdr>
            <w:top w:val="none" w:sz="0" w:space="0" w:color="auto"/>
            <w:left w:val="none" w:sz="0" w:space="0" w:color="auto"/>
            <w:bottom w:val="none" w:sz="0" w:space="0" w:color="auto"/>
            <w:right w:val="none" w:sz="0" w:space="0" w:color="auto"/>
          </w:divBdr>
          <w:divsChild>
            <w:div w:id="501311079">
              <w:marLeft w:val="0"/>
              <w:marRight w:val="0"/>
              <w:marTop w:val="0"/>
              <w:marBottom w:val="0"/>
              <w:divBdr>
                <w:top w:val="none" w:sz="0" w:space="0" w:color="auto"/>
                <w:left w:val="none" w:sz="0" w:space="0" w:color="auto"/>
                <w:bottom w:val="none" w:sz="0" w:space="0" w:color="auto"/>
                <w:right w:val="none" w:sz="0" w:space="0" w:color="auto"/>
              </w:divBdr>
              <w:divsChild>
                <w:div w:id="1460605976">
                  <w:marLeft w:val="0"/>
                  <w:marRight w:val="0"/>
                  <w:marTop w:val="0"/>
                  <w:marBottom w:val="0"/>
                  <w:divBdr>
                    <w:top w:val="none" w:sz="0" w:space="0" w:color="auto"/>
                    <w:left w:val="none" w:sz="0" w:space="0" w:color="auto"/>
                    <w:bottom w:val="none" w:sz="0" w:space="0" w:color="auto"/>
                    <w:right w:val="none" w:sz="0" w:space="0" w:color="auto"/>
                  </w:divBdr>
                </w:div>
                <w:div w:id="1527021165">
                  <w:marLeft w:val="0"/>
                  <w:marRight w:val="0"/>
                  <w:marTop w:val="0"/>
                  <w:marBottom w:val="0"/>
                  <w:divBdr>
                    <w:top w:val="none" w:sz="0" w:space="0" w:color="auto"/>
                    <w:left w:val="none" w:sz="0" w:space="0" w:color="auto"/>
                    <w:bottom w:val="none" w:sz="0" w:space="0" w:color="auto"/>
                    <w:right w:val="none" w:sz="0" w:space="0" w:color="auto"/>
                  </w:divBdr>
                </w:div>
                <w:div w:id="1408108942">
                  <w:marLeft w:val="0"/>
                  <w:marRight w:val="0"/>
                  <w:marTop w:val="0"/>
                  <w:marBottom w:val="0"/>
                  <w:divBdr>
                    <w:top w:val="none" w:sz="0" w:space="0" w:color="auto"/>
                    <w:left w:val="none" w:sz="0" w:space="0" w:color="auto"/>
                    <w:bottom w:val="none" w:sz="0" w:space="0" w:color="auto"/>
                    <w:right w:val="none" w:sz="0" w:space="0" w:color="auto"/>
                  </w:divBdr>
                </w:div>
              </w:divsChild>
            </w:div>
            <w:div w:id="1869178465">
              <w:marLeft w:val="0"/>
              <w:marRight w:val="0"/>
              <w:marTop w:val="0"/>
              <w:marBottom w:val="0"/>
              <w:divBdr>
                <w:top w:val="none" w:sz="0" w:space="0" w:color="auto"/>
                <w:left w:val="none" w:sz="0" w:space="0" w:color="auto"/>
                <w:bottom w:val="none" w:sz="0" w:space="0" w:color="auto"/>
                <w:right w:val="none" w:sz="0" w:space="0" w:color="auto"/>
              </w:divBdr>
              <w:divsChild>
                <w:div w:id="601449272">
                  <w:marLeft w:val="0"/>
                  <w:marRight w:val="0"/>
                  <w:marTop w:val="0"/>
                  <w:marBottom w:val="0"/>
                  <w:divBdr>
                    <w:top w:val="none" w:sz="0" w:space="0" w:color="auto"/>
                    <w:left w:val="none" w:sz="0" w:space="0" w:color="auto"/>
                    <w:bottom w:val="none" w:sz="0" w:space="0" w:color="auto"/>
                    <w:right w:val="none" w:sz="0" w:space="0" w:color="auto"/>
                  </w:divBdr>
                </w:div>
                <w:div w:id="230428295">
                  <w:marLeft w:val="0"/>
                  <w:marRight w:val="0"/>
                  <w:marTop w:val="0"/>
                  <w:marBottom w:val="0"/>
                  <w:divBdr>
                    <w:top w:val="none" w:sz="0" w:space="0" w:color="auto"/>
                    <w:left w:val="none" w:sz="0" w:space="0" w:color="auto"/>
                    <w:bottom w:val="none" w:sz="0" w:space="0" w:color="auto"/>
                    <w:right w:val="none" w:sz="0" w:space="0" w:color="auto"/>
                  </w:divBdr>
                </w:div>
                <w:div w:id="1348823644">
                  <w:marLeft w:val="0"/>
                  <w:marRight w:val="0"/>
                  <w:marTop w:val="0"/>
                  <w:marBottom w:val="0"/>
                  <w:divBdr>
                    <w:top w:val="none" w:sz="0" w:space="0" w:color="auto"/>
                    <w:left w:val="none" w:sz="0" w:space="0" w:color="auto"/>
                    <w:bottom w:val="none" w:sz="0" w:space="0" w:color="auto"/>
                    <w:right w:val="none" w:sz="0" w:space="0" w:color="auto"/>
                  </w:divBdr>
                </w:div>
              </w:divsChild>
            </w:div>
            <w:div w:id="1884707008">
              <w:marLeft w:val="0"/>
              <w:marRight w:val="0"/>
              <w:marTop w:val="0"/>
              <w:marBottom w:val="0"/>
              <w:divBdr>
                <w:top w:val="none" w:sz="0" w:space="0" w:color="auto"/>
                <w:left w:val="none" w:sz="0" w:space="0" w:color="auto"/>
                <w:bottom w:val="none" w:sz="0" w:space="0" w:color="auto"/>
                <w:right w:val="none" w:sz="0" w:space="0" w:color="auto"/>
              </w:divBdr>
              <w:divsChild>
                <w:div w:id="1135102985">
                  <w:marLeft w:val="0"/>
                  <w:marRight w:val="0"/>
                  <w:marTop w:val="0"/>
                  <w:marBottom w:val="0"/>
                  <w:divBdr>
                    <w:top w:val="none" w:sz="0" w:space="0" w:color="auto"/>
                    <w:left w:val="none" w:sz="0" w:space="0" w:color="auto"/>
                    <w:bottom w:val="none" w:sz="0" w:space="0" w:color="auto"/>
                    <w:right w:val="none" w:sz="0" w:space="0" w:color="auto"/>
                  </w:divBdr>
                </w:div>
                <w:div w:id="315766060">
                  <w:marLeft w:val="0"/>
                  <w:marRight w:val="0"/>
                  <w:marTop w:val="0"/>
                  <w:marBottom w:val="0"/>
                  <w:divBdr>
                    <w:top w:val="none" w:sz="0" w:space="0" w:color="auto"/>
                    <w:left w:val="none" w:sz="0" w:space="0" w:color="auto"/>
                    <w:bottom w:val="none" w:sz="0" w:space="0" w:color="auto"/>
                    <w:right w:val="none" w:sz="0" w:space="0" w:color="auto"/>
                  </w:divBdr>
                </w:div>
              </w:divsChild>
            </w:div>
            <w:div w:id="242035352">
              <w:marLeft w:val="0"/>
              <w:marRight w:val="0"/>
              <w:marTop w:val="0"/>
              <w:marBottom w:val="0"/>
              <w:divBdr>
                <w:top w:val="none" w:sz="0" w:space="0" w:color="auto"/>
                <w:left w:val="none" w:sz="0" w:space="0" w:color="auto"/>
                <w:bottom w:val="none" w:sz="0" w:space="0" w:color="auto"/>
                <w:right w:val="none" w:sz="0" w:space="0" w:color="auto"/>
              </w:divBdr>
              <w:divsChild>
                <w:div w:id="1470632184">
                  <w:marLeft w:val="0"/>
                  <w:marRight w:val="0"/>
                  <w:marTop w:val="0"/>
                  <w:marBottom w:val="0"/>
                  <w:divBdr>
                    <w:top w:val="none" w:sz="0" w:space="0" w:color="auto"/>
                    <w:left w:val="none" w:sz="0" w:space="0" w:color="auto"/>
                    <w:bottom w:val="none" w:sz="0" w:space="0" w:color="auto"/>
                    <w:right w:val="none" w:sz="0" w:space="0" w:color="auto"/>
                  </w:divBdr>
                </w:div>
                <w:div w:id="203492009">
                  <w:marLeft w:val="0"/>
                  <w:marRight w:val="0"/>
                  <w:marTop w:val="0"/>
                  <w:marBottom w:val="0"/>
                  <w:divBdr>
                    <w:top w:val="none" w:sz="0" w:space="0" w:color="auto"/>
                    <w:left w:val="none" w:sz="0" w:space="0" w:color="auto"/>
                    <w:bottom w:val="none" w:sz="0" w:space="0" w:color="auto"/>
                    <w:right w:val="none" w:sz="0" w:space="0" w:color="auto"/>
                  </w:divBdr>
                </w:div>
              </w:divsChild>
            </w:div>
            <w:div w:id="1537622901">
              <w:marLeft w:val="0"/>
              <w:marRight w:val="0"/>
              <w:marTop w:val="0"/>
              <w:marBottom w:val="0"/>
              <w:divBdr>
                <w:top w:val="none" w:sz="0" w:space="0" w:color="auto"/>
                <w:left w:val="none" w:sz="0" w:space="0" w:color="auto"/>
                <w:bottom w:val="none" w:sz="0" w:space="0" w:color="auto"/>
                <w:right w:val="none" w:sz="0" w:space="0" w:color="auto"/>
              </w:divBdr>
              <w:divsChild>
                <w:div w:id="180707428">
                  <w:marLeft w:val="0"/>
                  <w:marRight w:val="0"/>
                  <w:marTop w:val="0"/>
                  <w:marBottom w:val="0"/>
                  <w:divBdr>
                    <w:top w:val="none" w:sz="0" w:space="0" w:color="auto"/>
                    <w:left w:val="none" w:sz="0" w:space="0" w:color="auto"/>
                    <w:bottom w:val="none" w:sz="0" w:space="0" w:color="auto"/>
                    <w:right w:val="none" w:sz="0" w:space="0" w:color="auto"/>
                  </w:divBdr>
                </w:div>
                <w:div w:id="61761462">
                  <w:marLeft w:val="0"/>
                  <w:marRight w:val="0"/>
                  <w:marTop w:val="0"/>
                  <w:marBottom w:val="0"/>
                  <w:divBdr>
                    <w:top w:val="none" w:sz="0" w:space="0" w:color="auto"/>
                    <w:left w:val="none" w:sz="0" w:space="0" w:color="auto"/>
                    <w:bottom w:val="none" w:sz="0" w:space="0" w:color="auto"/>
                    <w:right w:val="none" w:sz="0" w:space="0" w:color="auto"/>
                  </w:divBdr>
                </w:div>
              </w:divsChild>
            </w:div>
            <w:div w:id="2012223032">
              <w:marLeft w:val="0"/>
              <w:marRight w:val="0"/>
              <w:marTop w:val="0"/>
              <w:marBottom w:val="0"/>
              <w:divBdr>
                <w:top w:val="none" w:sz="0" w:space="0" w:color="auto"/>
                <w:left w:val="none" w:sz="0" w:space="0" w:color="auto"/>
                <w:bottom w:val="none" w:sz="0" w:space="0" w:color="auto"/>
                <w:right w:val="none" w:sz="0" w:space="0" w:color="auto"/>
              </w:divBdr>
              <w:divsChild>
                <w:div w:id="377897166">
                  <w:marLeft w:val="0"/>
                  <w:marRight w:val="0"/>
                  <w:marTop w:val="0"/>
                  <w:marBottom w:val="0"/>
                  <w:divBdr>
                    <w:top w:val="none" w:sz="0" w:space="0" w:color="auto"/>
                    <w:left w:val="none" w:sz="0" w:space="0" w:color="auto"/>
                    <w:bottom w:val="none" w:sz="0" w:space="0" w:color="auto"/>
                    <w:right w:val="none" w:sz="0" w:space="0" w:color="auto"/>
                  </w:divBdr>
                  <w:divsChild>
                    <w:div w:id="20863259">
                      <w:marLeft w:val="0"/>
                      <w:marRight w:val="0"/>
                      <w:marTop w:val="0"/>
                      <w:marBottom w:val="0"/>
                      <w:divBdr>
                        <w:top w:val="none" w:sz="0" w:space="0" w:color="auto"/>
                        <w:left w:val="none" w:sz="0" w:space="0" w:color="auto"/>
                        <w:bottom w:val="none" w:sz="0" w:space="0" w:color="auto"/>
                        <w:right w:val="none" w:sz="0" w:space="0" w:color="auto"/>
                      </w:divBdr>
                    </w:div>
                  </w:divsChild>
                </w:div>
                <w:div w:id="2053534196">
                  <w:marLeft w:val="0"/>
                  <w:marRight w:val="0"/>
                  <w:marTop w:val="0"/>
                  <w:marBottom w:val="0"/>
                  <w:divBdr>
                    <w:top w:val="none" w:sz="0" w:space="0" w:color="auto"/>
                    <w:left w:val="none" w:sz="0" w:space="0" w:color="auto"/>
                    <w:bottom w:val="none" w:sz="0" w:space="0" w:color="auto"/>
                    <w:right w:val="none" w:sz="0" w:space="0" w:color="auto"/>
                  </w:divBdr>
                  <w:divsChild>
                    <w:div w:id="910312202">
                      <w:marLeft w:val="0"/>
                      <w:marRight w:val="0"/>
                      <w:marTop w:val="0"/>
                      <w:marBottom w:val="0"/>
                      <w:divBdr>
                        <w:top w:val="none" w:sz="0" w:space="0" w:color="auto"/>
                        <w:left w:val="none" w:sz="0" w:space="0" w:color="auto"/>
                        <w:bottom w:val="none" w:sz="0" w:space="0" w:color="auto"/>
                        <w:right w:val="none" w:sz="0" w:space="0" w:color="auto"/>
                      </w:divBdr>
                    </w:div>
                  </w:divsChild>
                </w:div>
                <w:div w:id="1557430150">
                  <w:marLeft w:val="0"/>
                  <w:marRight w:val="0"/>
                  <w:marTop w:val="0"/>
                  <w:marBottom w:val="0"/>
                  <w:divBdr>
                    <w:top w:val="none" w:sz="0" w:space="0" w:color="auto"/>
                    <w:left w:val="none" w:sz="0" w:space="0" w:color="auto"/>
                    <w:bottom w:val="none" w:sz="0" w:space="0" w:color="auto"/>
                    <w:right w:val="none" w:sz="0" w:space="0" w:color="auto"/>
                  </w:divBdr>
                  <w:divsChild>
                    <w:div w:id="1497914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352485">
              <w:marLeft w:val="0"/>
              <w:marRight w:val="0"/>
              <w:marTop w:val="0"/>
              <w:marBottom w:val="0"/>
              <w:divBdr>
                <w:top w:val="none" w:sz="0" w:space="0" w:color="auto"/>
                <w:left w:val="none" w:sz="0" w:space="0" w:color="auto"/>
                <w:bottom w:val="none" w:sz="0" w:space="0" w:color="auto"/>
                <w:right w:val="none" w:sz="0" w:space="0" w:color="auto"/>
              </w:divBdr>
              <w:divsChild>
                <w:div w:id="598102534">
                  <w:marLeft w:val="0"/>
                  <w:marRight w:val="0"/>
                  <w:marTop w:val="0"/>
                  <w:marBottom w:val="0"/>
                  <w:divBdr>
                    <w:top w:val="none" w:sz="0" w:space="0" w:color="auto"/>
                    <w:left w:val="none" w:sz="0" w:space="0" w:color="auto"/>
                    <w:bottom w:val="none" w:sz="0" w:space="0" w:color="auto"/>
                    <w:right w:val="none" w:sz="0" w:space="0" w:color="auto"/>
                  </w:divBdr>
                  <w:divsChild>
                    <w:div w:id="1685203325">
                      <w:marLeft w:val="0"/>
                      <w:marRight w:val="0"/>
                      <w:marTop w:val="0"/>
                      <w:marBottom w:val="0"/>
                      <w:divBdr>
                        <w:top w:val="none" w:sz="0" w:space="0" w:color="auto"/>
                        <w:left w:val="none" w:sz="0" w:space="0" w:color="auto"/>
                        <w:bottom w:val="none" w:sz="0" w:space="0" w:color="auto"/>
                        <w:right w:val="none" w:sz="0" w:space="0" w:color="auto"/>
                      </w:divBdr>
                    </w:div>
                  </w:divsChild>
                </w:div>
                <w:div w:id="1478914140">
                  <w:marLeft w:val="0"/>
                  <w:marRight w:val="0"/>
                  <w:marTop w:val="0"/>
                  <w:marBottom w:val="0"/>
                  <w:divBdr>
                    <w:top w:val="none" w:sz="0" w:space="0" w:color="auto"/>
                    <w:left w:val="none" w:sz="0" w:space="0" w:color="auto"/>
                    <w:bottom w:val="none" w:sz="0" w:space="0" w:color="auto"/>
                    <w:right w:val="none" w:sz="0" w:space="0" w:color="auto"/>
                  </w:divBdr>
                  <w:divsChild>
                    <w:div w:id="1330055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774198">
              <w:marLeft w:val="0"/>
              <w:marRight w:val="0"/>
              <w:marTop w:val="0"/>
              <w:marBottom w:val="0"/>
              <w:divBdr>
                <w:top w:val="none" w:sz="0" w:space="0" w:color="auto"/>
                <w:left w:val="none" w:sz="0" w:space="0" w:color="auto"/>
                <w:bottom w:val="none" w:sz="0" w:space="0" w:color="auto"/>
                <w:right w:val="none" w:sz="0" w:space="0" w:color="auto"/>
              </w:divBdr>
              <w:divsChild>
                <w:div w:id="338125637">
                  <w:marLeft w:val="0"/>
                  <w:marRight w:val="0"/>
                  <w:marTop w:val="0"/>
                  <w:marBottom w:val="0"/>
                  <w:divBdr>
                    <w:top w:val="none" w:sz="0" w:space="0" w:color="auto"/>
                    <w:left w:val="none" w:sz="0" w:space="0" w:color="auto"/>
                    <w:bottom w:val="none" w:sz="0" w:space="0" w:color="auto"/>
                    <w:right w:val="none" w:sz="0" w:space="0" w:color="auto"/>
                  </w:divBdr>
                </w:div>
                <w:div w:id="24984523">
                  <w:marLeft w:val="0"/>
                  <w:marRight w:val="0"/>
                  <w:marTop w:val="0"/>
                  <w:marBottom w:val="0"/>
                  <w:divBdr>
                    <w:top w:val="none" w:sz="0" w:space="0" w:color="auto"/>
                    <w:left w:val="none" w:sz="0" w:space="0" w:color="auto"/>
                    <w:bottom w:val="none" w:sz="0" w:space="0" w:color="auto"/>
                    <w:right w:val="none" w:sz="0" w:space="0" w:color="auto"/>
                  </w:divBdr>
                </w:div>
              </w:divsChild>
            </w:div>
            <w:div w:id="1973704749">
              <w:marLeft w:val="0"/>
              <w:marRight w:val="0"/>
              <w:marTop w:val="0"/>
              <w:marBottom w:val="0"/>
              <w:divBdr>
                <w:top w:val="none" w:sz="0" w:space="0" w:color="auto"/>
                <w:left w:val="none" w:sz="0" w:space="0" w:color="auto"/>
                <w:bottom w:val="none" w:sz="0" w:space="0" w:color="auto"/>
                <w:right w:val="none" w:sz="0" w:space="0" w:color="auto"/>
              </w:divBdr>
              <w:divsChild>
                <w:div w:id="1969041494">
                  <w:marLeft w:val="0"/>
                  <w:marRight w:val="0"/>
                  <w:marTop w:val="0"/>
                  <w:marBottom w:val="0"/>
                  <w:divBdr>
                    <w:top w:val="none" w:sz="0" w:space="0" w:color="auto"/>
                    <w:left w:val="none" w:sz="0" w:space="0" w:color="auto"/>
                    <w:bottom w:val="none" w:sz="0" w:space="0" w:color="auto"/>
                    <w:right w:val="none" w:sz="0" w:space="0" w:color="auto"/>
                  </w:divBdr>
                </w:div>
                <w:div w:id="1555700117">
                  <w:marLeft w:val="0"/>
                  <w:marRight w:val="0"/>
                  <w:marTop w:val="0"/>
                  <w:marBottom w:val="0"/>
                  <w:divBdr>
                    <w:top w:val="none" w:sz="0" w:space="0" w:color="auto"/>
                    <w:left w:val="none" w:sz="0" w:space="0" w:color="auto"/>
                    <w:bottom w:val="none" w:sz="0" w:space="0" w:color="auto"/>
                    <w:right w:val="none" w:sz="0" w:space="0" w:color="auto"/>
                  </w:divBdr>
                </w:div>
              </w:divsChild>
            </w:div>
            <w:div w:id="1659840882">
              <w:marLeft w:val="0"/>
              <w:marRight w:val="0"/>
              <w:marTop w:val="0"/>
              <w:marBottom w:val="0"/>
              <w:divBdr>
                <w:top w:val="none" w:sz="0" w:space="0" w:color="auto"/>
                <w:left w:val="none" w:sz="0" w:space="0" w:color="auto"/>
                <w:bottom w:val="none" w:sz="0" w:space="0" w:color="auto"/>
                <w:right w:val="none" w:sz="0" w:space="0" w:color="auto"/>
              </w:divBdr>
              <w:divsChild>
                <w:div w:id="1489904805">
                  <w:marLeft w:val="0"/>
                  <w:marRight w:val="0"/>
                  <w:marTop w:val="0"/>
                  <w:marBottom w:val="0"/>
                  <w:divBdr>
                    <w:top w:val="none" w:sz="0" w:space="0" w:color="auto"/>
                    <w:left w:val="none" w:sz="0" w:space="0" w:color="auto"/>
                    <w:bottom w:val="none" w:sz="0" w:space="0" w:color="auto"/>
                    <w:right w:val="none" w:sz="0" w:space="0" w:color="auto"/>
                  </w:divBdr>
                </w:div>
              </w:divsChild>
            </w:div>
            <w:div w:id="1434401650">
              <w:marLeft w:val="0"/>
              <w:marRight w:val="0"/>
              <w:marTop w:val="0"/>
              <w:marBottom w:val="0"/>
              <w:divBdr>
                <w:top w:val="none" w:sz="0" w:space="0" w:color="auto"/>
                <w:left w:val="none" w:sz="0" w:space="0" w:color="auto"/>
                <w:bottom w:val="none" w:sz="0" w:space="0" w:color="auto"/>
                <w:right w:val="none" w:sz="0" w:space="0" w:color="auto"/>
              </w:divBdr>
              <w:divsChild>
                <w:div w:id="219364939">
                  <w:marLeft w:val="0"/>
                  <w:marRight w:val="0"/>
                  <w:marTop w:val="0"/>
                  <w:marBottom w:val="0"/>
                  <w:divBdr>
                    <w:top w:val="none" w:sz="0" w:space="0" w:color="auto"/>
                    <w:left w:val="none" w:sz="0" w:space="0" w:color="auto"/>
                    <w:bottom w:val="none" w:sz="0" w:space="0" w:color="auto"/>
                    <w:right w:val="none" w:sz="0" w:space="0" w:color="auto"/>
                  </w:divBdr>
                </w:div>
              </w:divsChild>
            </w:div>
            <w:div w:id="1048147630">
              <w:marLeft w:val="0"/>
              <w:marRight w:val="0"/>
              <w:marTop w:val="0"/>
              <w:marBottom w:val="0"/>
              <w:divBdr>
                <w:top w:val="none" w:sz="0" w:space="0" w:color="auto"/>
                <w:left w:val="none" w:sz="0" w:space="0" w:color="auto"/>
                <w:bottom w:val="none" w:sz="0" w:space="0" w:color="auto"/>
                <w:right w:val="none" w:sz="0" w:space="0" w:color="auto"/>
              </w:divBdr>
              <w:divsChild>
                <w:div w:id="556355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8876314">
      <w:bodyDiv w:val="1"/>
      <w:marLeft w:val="0"/>
      <w:marRight w:val="0"/>
      <w:marTop w:val="0"/>
      <w:marBottom w:val="0"/>
      <w:divBdr>
        <w:top w:val="none" w:sz="0" w:space="0" w:color="auto"/>
        <w:left w:val="none" w:sz="0" w:space="0" w:color="auto"/>
        <w:bottom w:val="none" w:sz="0" w:space="0" w:color="auto"/>
        <w:right w:val="none" w:sz="0" w:space="0" w:color="auto"/>
      </w:divBdr>
    </w:div>
    <w:div w:id="1660310267">
      <w:bodyDiv w:val="1"/>
      <w:marLeft w:val="0"/>
      <w:marRight w:val="0"/>
      <w:marTop w:val="0"/>
      <w:marBottom w:val="0"/>
      <w:divBdr>
        <w:top w:val="none" w:sz="0" w:space="0" w:color="auto"/>
        <w:left w:val="none" w:sz="0" w:space="0" w:color="auto"/>
        <w:bottom w:val="none" w:sz="0" w:space="0" w:color="auto"/>
        <w:right w:val="none" w:sz="0" w:space="0" w:color="auto"/>
      </w:divBdr>
    </w:div>
    <w:div w:id="1670599883">
      <w:bodyDiv w:val="1"/>
      <w:marLeft w:val="0"/>
      <w:marRight w:val="0"/>
      <w:marTop w:val="0"/>
      <w:marBottom w:val="0"/>
      <w:divBdr>
        <w:top w:val="none" w:sz="0" w:space="0" w:color="auto"/>
        <w:left w:val="none" w:sz="0" w:space="0" w:color="auto"/>
        <w:bottom w:val="none" w:sz="0" w:space="0" w:color="auto"/>
        <w:right w:val="none" w:sz="0" w:space="0" w:color="auto"/>
      </w:divBdr>
      <w:divsChild>
        <w:div w:id="571964047">
          <w:marLeft w:val="480"/>
          <w:marRight w:val="0"/>
          <w:marTop w:val="0"/>
          <w:marBottom w:val="0"/>
          <w:divBdr>
            <w:top w:val="none" w:sz="0" w:space="0" w:color="auto"/>
            <w:left w:val="none" w:sz="0" w:space="0" w:color="auto"/>
            <w:bottom w:val="none" w:sz="0" w:space="0" w:color="auto"/>
            <w:right w:val="none" w:sz="0" w:space="0" w:color="auto"/>
          </w:divBdr>
          <w:divsChild>
            <w:div w:id="868182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099177">
      <w:bodyDiv w:val="1"/>
      <w:marLeft w:val="0"/>
      <w:marRight w:val="0"/>
      <w:marTop w:val="0"/>
      <w:marBottom w:val="0"/>
      <w:divBdr>
        <w:top w:val="none" w:sz="0" w:space="0" w:color="auto"/>
        <w:left w:val="none" w:sz="0" w:space="0" w:color="auto"/>
        <w:bottom w:val="none" w:sz="0" w:space="0" w:color="auto"/>
        <w:right w:val="none" w:sz="0" w:space="0" w:color="auto"/>
      </w:divBdr>
      <w:divsChild>
        <w:div w:id="1112477289">
          <w:marLeft w:val="480"/>
          <w:marRight w:val="0"/>
          <w:marTop w:val="0"/>
          <w:marBottom w:val="0"/>
          <w:divBdr>
            <w:top w:val="none" w:sz="0" w:space="0" w:color="auto"/>
            <w:left w:val="none" w:sz="0" w:space="0" w:color="auto"/>
            <w:bottom w:val="none" w:sz="0" w:space="0" w:color="auto"/>
            <w:right w:val="none" w:sz="0" w:space="0" w:color="auto"/>
          </w:divBdr>
          <w:divsChild>
            <w:div w:id="277029709">
              <w:marLeft w:val="0"/>
              <w:marRight w:val="0"/>
              <w:marTop w:val="0"/>
              <w:marBottom w:val="0"/>
              <w:divBdr>
                <w:top w:val="none" w:sz="0" w:space="0" w:color="auto"/>
                <w:left w:val="none" w:sz="0" w:space="0" w:color="auto"/>
                <w:bottom w:val="none" w:sz="0" w:space="0" w:color="auto"/>
                <w:right w:val="none" w:sz="0" w:space="0" w:color="auto"/>
              </w:divBdr>
            </w:div>
            <w:div w:id="1223566852">
              <w:marLeft w:val="0"/>
              <w:marRight w:val="0"/>
              <w:marTop w:val="0"/>
              <w:marBottom w:val="0"/>
              <w:divBdr>
                <w:top w:val="none" w:sz="0" w:space="0" w:color="auto"/>
                <w:left w:val="none" w:sz="0" w:space="0" w:color="auto"/>
                <w:bottom w:val="none" w:sz="0" w:space="0" w:color="auto"/>
                <w:right w:val="none" w:sz="0" w:space="0" w:color="auto"/>
              </w:divBdr>
            </w:div>
            <w:div w:id="2099864983">
              <w:marLeft w:val="0"/>
              <w:marRight w:val="0"/>
              <w:marTop w:val="0"/>
              <w:marBottom w:val="0"/>
              <w:divBdr>
                <w:top w:val="none" w:sz="0" w:space="0" w:color="auto"/>
                <w:left w:val="none" w:sz="0" w:space="0" w:color="auto"/>
                <w:bottom w:val="none" w:sz="0" w:space="0" w:color="auto"/>
                <w:right w:val="none" w:sz="0" w:space="0" w:color="auto"/>
              </w:divBdr>
            </w:div>
            <w:div w:id="1776249654">
              <w:marLeft w:val="0"/>
              <w:marRight w:val="0"/>
              <w:marTop w:val="0"/>
              <w:marBottom w:val="0"/>
              <w:divBdr>
                <w:top w:val="none" w:sz="0" w:space="0" w:color="auto"/>
                <w:left w:val="none" w:sz="0" w:space="0" w:color="auto"/>
                <w:bottom w:val="none" w:sz="0" w:space="0" w:color="auto"/>
                <w:right w:val="none" w:sz="0" w:space="0" w:color="auto"/>
              </w:divBdr>
            </w:div>
            <w:div w:id="505635223">
              <w:marLeft w:val="0"/>
              <w:marRight w:val="0"/>
              <w:marTop w:val="0"/>
              <w:marBottom w:val="0"/>
              <w:divBdr>
                <w:top w:val="none" w:sz="0" w:space="0" w:color="auto"/>
                <w:left w:val="none" w:sz="0" w:space="0" w:color="auto"/>
                <w:bottom w:val="none" w:sz="0" w:space="0" w:color="auto"/>
                <w:right w:val="none" w:sz="0" w:space="0" w:color="auto"/>
              </w:divBdr>
            </w:div>
            <w:div w:id="2005468511">
              <w:marLeft w:val="0"/>
              <w:marRight w:val="0"/>
              <w:marTop w:val="0"/>
              <w:marBottom w:val="0"/>
              <w:divBdr>
                <w:top w:val="none" w:sz="0" w:space="0" w:color="auto"/>
                <w:left w:val="none" w:sz="0" w:space="0" w:color="auto"/>
                <w:bottom w:val="none" w:sz="0" w:space="0" w:color="auto"/>
                <w:right w:val="none" w:sz="0" w:space="0" w:color="auto"/>
              </w:divBdr>
            </w:div>
            <w:div w:id="701629932">
              <w:marLeft w:val="0"/>
              <w:marRight w:val="0"/>
              <w:marTop w:val="0"/>
              <w:marBottom w:val="0"/>
              <w:divBdr>
                <w:top w:val="none" w:sz="0" w:space="0" w:color="auto"/>
                <w:left w:val="none" w:sz="0" w:space="0" w:color="auto"/>
                <w:bottom w:val="none" w:sz="0" w:space="0" w:color="auto"/>
                <w:right w:val="none" w:sz="0" w:space="0" w:color="auto"/>
              </w:divBdr>
            </w:div>
            <w:div w:id="743189431">
              <w:marLeft w:val="0"/>
              <w:marRight w:val="0"/>
              <w:marTop w:val="0"/>
              <w:marBottom w:val="0"/>
              <w:divBdr>
                <w:top w:val="none" w:sz="0" w:space="0" w:color="auto"/>
                <w:left w:val="none" w:sz="0" w:space="0" w:color="auto"/>
                <w:bottom w:val="none" w:sz="0" w:space="0" w:color="auto"/>
                <w:right w:val="none" w:sz="0" w:space="0" w:color="auto"/>
              </w:divBdr>
            </w:div>
            <w:div w:id="449858172">
              <w:marLeft w:val="0"/>
              <w:marRight w:val="0"/>
              <w:marTop w:val="0"/>
              <w:marBottom w:val="0"/>
              <w:divBdr>
                <w:top w:val="none" w:sz="0" w:space="0" w:color="auto"/>
                <w:left w:val="none" w:sz="0" w:space="0" w:color="auto"/>
                <w:bottom w:val="none" w:sz="0" w:space="0" w:color="auto"/>
                <w:right w:val="none" w:sz="0" w:space="0" w:color="auto"/>
              </w:divBdr>
            </w:div>
            <w:div w:id="493302319">
              <w:marLeft w:val="0"/>
              <w:marRight w:val="0"/>
              <w:marTop w:val="0"/>
              <w:marBottom w:val="0"/>
              <w:divBdr>
                <w:top w:val="none" w:sz="0" w:space="0" w:color="auto"/>
                <w:left w:val="none" w:sz="0" w:space="0" w:color="auto"/>
                <w:bottom w:val="none" w:sz="0" w:space="0" w:color="auto"/>
                <w:right w:val="none" w:sz="0" w:space="0" w:color="auto"/>
              </w:divBdr>
            </w:div>
            <w:div w:id="990673478">
              <w:marLeft w:val="0"/>
              <w:marRight w:val="0"/>
              <w:marTop w:val="0"/>
              <w:marBottom w:val="0"/>
              <w:divBdr>
                <w:top w:val="none" w:sz="0" w:space="0" w:color="auto"/>
                <w:left w:val="none" w:sz="0" w:space="0" w:color="auto"/>
                <w:bottom w:val="none" w:sz="0" w:space="0" w:color="auto"/>
                <w:right w:val="none" w:sz="0" w:space="0" w:color="auto"/>
              </w:divBdr>
            </w:div>
            <w:div w:id="2088913685">
              <w:marLeft w:val="0"/>
              <w:marRight w:val="0"/>
              <w:marTop w:val="0"/>
              <w:marBottom w:val="0"/>
              <w:divBdr>
                <w:top w:val="none" w:sz="0" w:space="0" w:color="auto"/>
                <w:left w:val="none" w:sz="0" w:space="0" w:color="auto"/>
                <w:bottom w:val="none" w:sz="0" w:space="0" w:color="auto"/>
                <w:right w:val="none" w:sz="0" w:space="0" w:color="auto"/>
              </w:divBdr>
            </w:div>
            <w:div w:id="32511527">
              <w:marLeft w:val="0"/>
              <w:marRight w:val="0"/>
              <w:marTop w:val="0"/>
              <w:marBottom w:val="0"/>
              <w:divBdr>
                <w:top w:val="none" w:sz="0" w:space="0" w:color="auto"/>
                <w:left w:val="none" w:sz="0" w:space="0" w:color="auto"/>
                <w:bottom w:val="none" w:sz="0" w:space="0" w:color="auto"/>
                <w:right w:val="none" w:sz="0" w:space="0" w:color="auto"/>
              </w:divBdr>
            </w:div>
            <w:div w:id="1890920941">
              <w:marLeft w:val="0"/>
              <w:marRight w:val="0"/>
              <w:marTop w:val="0"/>
              <w:marBottom w:val="0"/>
              <w:divBdr>
                <w:top w:val="none" w:sz="0" w:space="0" w:color="auto"/>
                <w:left w:val="none" w:sz="0" w:space="0" w:color="auto"/>
                <w:bottom w:val="none" w:sz="0" w:space="0" w:color="auto"/>
                <w:right w:val="none" w:sz="0" w:space="0" w:color="auto"/>
              </w:divBdr>
            </w:div>
            <w:div w:id="1874876208">
              <w:marLeft w:val="0"/>
              <w:marRight w:val="0"/>
              <w:marTop w:val="0"/>
              <w:marBottom w:val="0"/>
              <w:divBdr>
                <w:top w:val="none" w:sz="0" w:space="0" w:color="auto"/>
                <w:left w:val="none" w:sz="0" w:space="0" w:color="auto"/>
                <w:bottom w:val="none" w:sz="0" w:space="0" w:color="auto"/>
                <w:right w:val="none" w:sz="0" w:space="0" w:color="auto"/>
              </w:divBdr>
            </w:div>
            <w:div w:id="2005425366">
              <w:marLeft w:val="0"/>
              <w:marRight w:val="0"/>
              <w:marTop w:val="0"/>
              <w:marBottom w:val="0"/>
              <w:divBdr>
                <w:top w:val="none" w:sz="0" w:space="0" w:color="auto"/>
                <w:left w:val="none" w:sz="0" w:space="0" w:color="auto"/>
                <w:bottom w:val="none" w:sz="0" w:space="0" w:color="auto"/>
                <w:right w:val="none" w:sz="0" w:space="0" w:color="auto"/>
              </w:divBdr>
            </w:div>
            <w:div w:id="588659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061396">
      <w:bodyDiv w:val="1"/>
      <w:marLeft w:val="0"/>
      <w:marRight w:val="0"/>
      <w:marTop w:val="0"/>
      <w:marBottom w:val="0"/>
      <w:divBdr>
        <w:top w:val="none" w:sz="0" w:space="0" w:color="auto"/>
        <w:left w:val="none" w:sz="0" w:space="0" w:color="auto"/>
        <w:bottom w:val="none" w:sz="0" w:space="0" w:color="auto"/>
        <w:right w:val="none" w:sz="0" w:space="0" w:color="auto"/>
      </w:divBdr>
    </w:div>
    <w:div w:id="1697926282">
      <w:bodyDiv w:val="1"/>
      <w:marLeft w:val="0"/>
      <w:marRight w:val="0"/>
      <w:marTop w:val="0"/>
      <w:marBottom w:val="0"/>
      <w:divBdr>
        <w:top w:val="none" w:sz="0" w:space="0" w:color="auto"/>
        <w:left w:val="none" w:sz="0" w:space="0" w:color="auto"/>
        <w:bottom w:val="none" w:sz="0" w:space="0" w:color="auto"/>
        <w:right w:val="none" w:sz="0" w:space="0" w:color="auto"/>
      </w:divBdr>
    </w:div>
    <w:div w:id="1723820651">
      <w:bodyDiv w:val="1"/>
      <w:marLeft w:val="0"/>
      <w:marRight w:val="0"/>
      <w:marTop w:val="0"/>
      <w:marBottom w:val="0"/>
      <w:divBdr>
        <w:top w:val="none" w:sz="0" w:space="0" w:color="auto"/>
        <w:left w:val="none" w:sz="0" w:space="0" w:color="auto"/>
        <w:bottom w:val="none" w:sz="0" w:space="0" w:color="auto"/>
        <w:right w:val="none" w:sz="0" w:space="0" w:color="auto"/>
      </w:divBdr>
      <w:divsChild>
        <w:div w:id="346710315">
          <w:marLeft w:val="0"/>
          <w:marRight w:val="0"/>
          <w:marTop w:val="0"/>
          <w:marBottom w:val="0"/>
          <w:divBdr>
            <w:top w:val="none" w:sz="0" w:space="0" w:color="auto"/>
            <w:left w:val="none" w:sz="0" w:space="0" w:color="auto"/>
            <w:bottom w:val="none" w:sz="0" w:space="0" w:color="auto"/>
            <w:right w:val="none" w:sz="0" w:space="0" w:color="auto"/>
          </w:divBdr>
          <w:divsChild>
            <w:div w:id="1491865732">
              <w:marLeft w:val="0"/>
              <w:marRight w:val="0"/>
              <w:marTop w:val="0"/>
              <w:marBottom w:val="0"/>
              <w:divBdr>
                <w:top w:val="none" w:sz="0" w:space="0" w:color="auto"/>
                <w:left w:val="none" w:sz="0" w:space="0" w:color="auto"/>
                <w:bottom w:val="none" w:sz="0" w:space="0" w:color="auto"/>
                <w:right w:val="none" w:sz="0" w:space="0" w:color="auto"/>
              </w:divBdr>
              <w:divsChild>
                <w:div w:id="1170485947">
                  <w:marLeft w:val="0"/>
                  <w:marRight w:val="0"/>
                  <w:marTop w:val="0"/>
                  <w:marBottom w:val="0"/>
                  <w:divBdr>
                    <w:top w:val="none" w:sz="0" w:space="0" w:color="auto"/>
                    <w:left w:val="none" w:sz="0" w:space="0" w:color="auto"/>
                    <w:bottom w:val="none" w:sz="0" w:space="0" w:color="auto"/>
                    <w:right w:val="none" w:sz="0" w:space="0" w:color="auto"/>
                  </w:divBdr>
                  <w:divsChild>
                    <w:div w:id="655957716">
                      <w:marLeft w:val="0"/>
                      <w:marRight w:val="0"/>
                      <w:marTop w:val="0"/>
                      <w:marBottom w:val="0"/>
                      <w:divBdr>
                        <w:top w:val="none" w:sz="0" w:space="0" w:color="auto"/>
                        <w:left w:val="none" w:sz="0" w:space="0" w:color="auto"/>
                        <w:bottom w:val="none" w:sz="0" w:space="0" w:color="auto"/>
                        <w:right w:val="none" w:sz="0" w:space="0" w:color="auto"/>
                      </w:divBdr>
                      <w:divsChild>
                        <w:div w:id="1532762258">
                          <w:marLeft w:val="0"/>
                          <w:marRight w:val="0"/>
                          <w:marTop w:val="0"/>
                          <w:marBottom w:val="0"/>
                          <w:divBdr>
                            <w:top w:val="none" w:sz="0" w:space="0" w:color="auto"/>
                            <w:left w:val="none" w:sz="0" w:space="0" w:color="auto"/>
                            <w:bottom w:val="none" w:sz="0" w:space="0" w:color="auto"/>
                            <w:right w:val="none" w:sz="0" w:space="0" w:color="auto"/>
                          </w:divBdr>
                          <w:divsChild>
                            <w:div w:id="53168382">
                              <w:marLeft w:val="-240"/>
                              <w:marRight w:val="-120"/>
                              <w:marTop w:val="0"/>
                              <w:marBottom w:val="0"/>
                              <w:divBdr>
                                <w:top w:val="none" w:sz="0" w:space="0" w:color="auto"/>
                                <w:left w:val="none" w:sz="0" w:space="0" w:color="auto"/>
                                <w:bottom w:val="none" w:sz="0" w:space="0" w:color="auto"/>
                                <w:right w:val="none" w:sz="0" w:space="0" w:color="auto"/>
                              </w:divBdr>
                              <w:divsChild>
                                <w:div w:id="2028213760">
                                  <w:marLeft w:val="0"/>
                                  <w:marRight w:val="0"/>
                                  <w:marTop w:val="0"/>
                                  <w:marBottom w:val="60"/>
                                  <w:divBdr>
                                    <w:top w:val="none" w:sz="0" w:space="0" w:color="auto"/>
                                    <w:left w:val="none" w:sz="0" w:space="0" w:color="auto"/>
                                    <w:bottom w:val="none" w:sz="0" w:space="0" w:color="auto"/>
                                    <w:right w:val="none" w:sz="0" w:space="0" w:color="auto"/>
                                  </w:divBdr>
                                  <w:divsChild>
                                    <w:div w:id="140192467">
                                      <w:marLeft w:val="0"/>
                                      <w:marRight w:val="0"/>
                                      <w:marTop w:val="0"/>
                                      <w:marBottom w:val="0"/>
                                      <w:divBdr>
                                        <w:top w:val="none" w:sz="0" w:space="0" w:color="auto"/>
                                        <w:left w:val="none" w:sz="0" w:space="0" w:color="auto"/>
                                        <w:bottom w:val="none" w:sz="0" w:space="0" w:color="auto"/>
                                        <w:right w:val="none" w:sz="0" w:space="0" w:color="auto"/>
                                      </w:divBdr>
                                      <w:divsChild>
                                        <w:div w:id="1618439683">
                                          <w:marLeft w:val="0"/>
                                          <w:marRight w:val="0"/>
                                          <w:marTop w:val="0"/>
                                          <w:marBottom w:val="0"/>
                                          <w:divBdr>
                                            <w:top w:val="none" w:sz="0" w:space="0" w:color="auto"/>
                                            <w:left w:val="none" w:sz="0" w:space="0" w:color="auto"/>
                                            <w:bottom w:val="none" w:sz="0" w:space="0" w:color="auto"/>
                                            <w:right w:val="none" w:sz="0" w:space="0" w:color="auto"/>
                                          </w:divBdr>
                                          <w:divsChild>
                                            <w:div w:id="275060650">
                                              <w:marLeft w:val="0"/>
                                              <w:marRight w:val="0"/>
                                              <w:marTop w:val="0"/>
                                              <w:marBottom w:val="0"/>
                                              <w:divBdr>
                                                <w:top w:val="none" w:sz="0" w:space="0" w:color="auto"/>
                                                <w:left w:val="none" w:sz="0" w:space="0" w:color="auto"/>
                                                <w:bottom w:val="none" w:sz="0" w:space="0" w:color="auto"/>
                                                <w:right w:val="none" w:sz="0" w:space="0" w:color="auto"/>
                                              </w:divBdr>
                                              <w:divsChild>
                                                <w:div w:id="367796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767186774">
          <w:marLeft w:val="0"/>
          <w:marRight w:val="0"/>
          <w:marTop w:val="0"/>
          <w:marBottom w:val="0"/>
          <w:divBdr>
            <w:top w:val="none" w:sz="0" w:space="0" w:color="auto"/>
            <w:left w:val="none" w:sz="0" w:space="0" w:color="auto"/>
            <w:bottom w:val="none" w:sz="0" w:space="0" w:color="auto"/>
            <w:right w:val="none" w:sz="0" w:space="0" w:color="auto"/>
          </w:divBdr>
          <w:divsChild>
            <w:div w:id="2057850248">
              <w:marLeft w:val="0"/>
              <w:marRight w:val="0"/>
              <w:marTop w:val="0"/>
              <w:marBottom w:val="0"/>
              <w:divBdr>
                <w:top w:val="none" w:sz="0" w:space="0" w:color="auto"/>
                <w:left w:val="none" w:sz="0" w:space="0" w:color="auto"/>
                <w:bottom w:val="none" w:sz="0" w:space="0" w:color="auto"/>
                <w:right w:val="none" w:sz="0" w:space="0" w:color="auto"/>
              </w:divBdr>
              <w:divsChild>
                <w:div w:id="1284459812">
                  <w:marLeft w:val="0"/>
                  <w:marRight w:val="0"/>
                  <w:marTop w:val="0"/>
                  <w:marBottom w:val="0"/>
                  <w:divBdr>
                    <w:top w:val="none" w:sz="0" w:space="0" w:color="auto"/>
                    <w:left w:val="none" w:sz="0" w:space="0" w:color="auto"/>
                    <w:bottom w:val="none" w:sz="0" w:space="0" w:color="auto"/>
                    <w:right w:val="none" w:sz="0" w:space="0" w:color="auto"/>
                  </w:divBdr>
                  <w:divsChild>
                    <w:div w:id="1957105063">
                      <w:marLeft w:val="0"/>
                      <w:marRight w:val="0"/>
                      <w:marTop w:val="0"/>
                      <w:marBottom w:val="0"/>
                      <w:divBdr>
                        <w:top w:val="none" w:sz="0" w:space="0" w:color="auto"/>
                        <w:left w:val="none" w:sz="0" w:space="0" w:color="auto"/>
                        <w:bottom w:val="none" w:sz="0" w:space="0" w:color="auto"/>
                        <w:right w:val="none" w:sz="0" w:space="0" w:color="auto"/>
                      </w:divBdr>
                      <w:divsChild>
                        <w:div w:id="233928178">
                          <w:marLeft w:val="0"/>
                          <w:marRight w:val="0"/>
                          <w:marTop w:val="0"/>
                          <w:marBottom w:val="0"/>
                          <w:divBdr>
                            <w:top w:val="none" w:sz="0" w:space="0" w:color="auto"/>
                            <w:left w:val="none" w:sz="0" w:space="0" w:color="auto"/>
                            <w:bottom w:val="none" w:sz="0" w:space="0" w:color="auto"/>
                            <w:right w:val="none" w:sz="0" w:space="0" w:color="auto"/>
                          </w:divBdr>
                          <w:divsChild>
                            <w:div w:id="229197612">
                              <w:marLeft w:val="-240"/>
                              <w:marRight w:val="-120"/>
                              <w:marTop w:val="0"/>
                              <w:marBottom w:val="0"/>
                              <w:divBdr>
                                <w:top w:val="none" w:sz="0" w:space="0" w:color="auto"/>
                                <w:left w:val="none" w:sz="0" w:space="0" w:color="auto"/>
                                <w:bottom w:val="none" w:sz="0" w:space="0" w:color="auto"/>
                                <w:right w:val="none" w:sz="0" w:space="0" w:color="auto"/>
                              </w:divBdr>
                            </w:div>
                            <w:div w:id="1343701407">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30575442">
      <w:bodyDiv w:val="1"/>
      <w:marLeft w:val="0"/>
      <w:marRight w:val="0"/>
      <w:marTop w:val="0"/>
      <w:marBottom w:val="0"/>
      <w:divBdr>
        <w:top w:val="none" w:sz="0" w:space="0" w:color="auto"/>
        <w:left w:val="none" w:sz="0" w:space="0" w:color="auto"/>
        <w:bottom w:val="none" w:sz="0" w:space="0" w:color="auto"/>
        <w:right w:val="none" w:sz="0" w:space="0" w:color="auto"/>
      </w:divBdr>
    </w:div>
    <w:div w:id="1799907553">
      <w:bodyDiv w:val="1"/>
      <w:marLeft w:val="0"/>
      <w:marRight w:val="0"/>
      <w:marTop w:val="0"/>
      <w:marBottom w:val="0"/>
      <w:divBdr>
        <w:top w:val="none" w:sz="0" w:space="0" w:color="auto"/>
        <w:left w:val="none" w:sz="0" w:space="0" w:color="auto"/>
        <w:bottom w:val="none" w:sz="0" w:space="0" w:color="auto"/>
        <w:right w:val="none" w:sz="0" w:space="0" w:color="auto"/>
      </w:divBdr>
    </w:div>
    <w:div w:id="1866097927">
      <w:bodyDiv w:val="1"/>
      <w:marLeft w:val="0"/>
      <w:marRight w:val="0"/>
      <w:marTop w:val="0"/>
      <w:marBottom w:val="0"/>
      <w:divBdr>
        <w:top w:val="none" w:sz="0" w:space="0" w:color="auto"/>
        <w:left w:val="none" w:sz="0" w:space="0" w:color="auto"/>
        <w:bottom w:val="none" w:sz="0" w:space="0" w:color="auto"/>
        <w:right w:val="none" w:sz="0" w:space="0" w:color="auto"/>
      </w:divBdr>
    </w:div>
    <w:div w:id="1876500650">
      <w:bodyDiv w:val="1"/>
      <w:marLeft w:val="0"/>
      <w:marRight w:val="0"/>
      <w:marTop w:val="0"/>
      <w:marBottom w:val="0"/>
      <w:divBdr>
        <w:top w:val="none" w:sz="0" w:space="0" w:color="auto"/>
        <w:left w:val="none" w:sz="0" w:space="0" w:color="auto"/>
        <w:bottom w:val="none" w:sz="0" w:space="0" w:color="auto"/>
        <w:right w:val="none" w:sz="0" w:space="0" w:color="auto"/>
      </w:divBdr>
    </w:div>
    <w:div w:id="1907836903">
      <w:bodyDiv w:val="1"/>
      <w:marLeft w:val="0"/>
      <w:marRight w:val="0"/>
      <w:marTop w:val="0"/>
      <w:marBottom w:val="0"/>
      <w:divBdr>
        <w:top w:val="none" w:sz="0" w:space="0" w:color="auto"/>
        <w:left w:val="none" w:sz="0" w:space="0" w:color="auto"/>
        <w:bottom w:val="none" w:sz="0" w:space="0" w:color="auto"/>
        <w:right w:val="none" w:sz="0" w:space="0" w:color="auto"/>
      </w:divBdr>
      <w:divsChild>
        <w:div w:id="163668097">
          <w:marLeft w:val="0"/>
          <w:marRight w:val="0"/>
          <w:marTop w:val="0"/>
          <w:marBottom w:val="0"/>
          <w:divBdr>
            <w:top w:val="none" w:sz="0" w:space="0" w:color="auto"/>
            <w:left w:val="none" w:sz="0" w:space="0" w:color="auto"/>
            <w:bottom w:val="none" w:sz="0" w:space="0" w:color="auto"/>
            <w:right w:val="none" w:sz="0" w:space="0" w:color="auto"/>
          </w:divBdr>
        </w:div>
        <w:div w:id="709572693">
          <w:marLeft w:val="0"/>
          <w:marRight w:val="0"/>
          <w:marTop w:val="0"/>
          <w:marBottom w:val="0"/>
          <w:divBdr>
            <w:top w:val="none" w:sz="0" w:space="0" w:color="auto"/>
            <w:left w:val="none" w:sz="0" w:space="0" w:color="auto"/>
            <w:bottom w:val="none" w:sz="0" w:space="0" w:color="auto"/>
            <w:right w:val="none" w:sz="0" w:space="0" w:color="auto"/>
          </w:divBdr>
        </w:div>
        <w:div w:id="839732394">
          <w:marLeft w:val="0"/>
          <w:marRight w:val="0"/>
          <w:marTop w:val="0"/>
          <w:marBottom w:val="0"/>
          <w:divBdr>
            <w:top w:val="none" w:sz="0" w:space="0" w:color="auto"/>
            <w:left w:val="none" w:sz="0" w:space="0" w:color="auto"/>
            <w:bottom w:val="none" w:sz="0" w:space="0" w:color="auto"/>
            <w:right w:val="none" w:sz="0" w:space="0" w:color="auto"/>
          </w:divBdr>
        </w:div>
        <w:div w:id="1027219150">
          <w:marLeft w:val="0"/>
          <w:marRight w:val="0"/>
          <w:marTop w:val="0"/>
          <w:marBottom w:val="0"/>
          <w:divBdr>
            <w:top w:val="none" w:sz="0" w:space="0" w:color="auto"/>
            <w:left w:val="none" w:sz="0" w:space="0" w:color="auto"/>
            <w:bottom w:val="none" w:sz="0" w:space="0" w:color="auto"/>
            <w:right w:val="none" w:sz="0" w:space="0" w:color="auto"/>
          </w:divBdr>
        </w:div>
        <w:div w:id="1347902525">
          <w:marLeft w:val="0"/>
          <w:marRight w:val="0"/>
          <w:marTop w:val="0"/>
          <w:marBottom w:val="0"/>
          <w:divBdr>
            <w:top w:val="none" w:sz="0" w:space="0" w:color="auto"/>
            <w:left w:val="none" w:sz="0" w:space="0" w:color="auto"/>
            <w:bottom w:val="none" w:sz="0" w:space="0" w:color="auto"/>
            <w:right w:val="none" w:sz="0" w:space="0" w:color="auto"/>
          </w:divBdr>
        </w:div>
        <w:div w:id="1442145843">
          <w:marLeft w:val="0"/>
          <w:marRight w:val="0"/>
          <w:marTop w:val="0"/>
          <w:marBottom w:val="0"/>
          <w:divBdr>
            <w:top w:val="none" w:sz="0" w:space="0" w:color="auto"/>
            <w:left w:val="none" w:sz="0" w:space="0" w:color="auto"/>
            <w:bottom w:val="none" w:sz="0" w:space="0" w:color="auto"/>
            <w:right w:val="none" w:sz="0" w:space="0" w:color="auto"/>
          </w:divBdr>
        </w:div>
      </w:divsChild>
    </w:div>
    <w:div w:id="1909151062">
      <w:bodyDiv w:val="1"/>
      <w:marLeft w:val="0"/>
      <w:marRight w:val="0"/>
      <w:marTop w:val="0"/>
      <w:marBottom w:val="0"/>
      <w:divBdr>
        <w:top w:val="none" w:sz="0" w:space="0" w:color="auto"/>
        <w:left w:val="none" w:sz="0" w:space="0" w:color="auto"/>
        <w:bottom w:val="none" w:sz="0" w:space="0" w:color="auto"/>
        <w:right w:val="none" w:sz="0" w:space="0" w:color="auto"/>
      </w:divBdr>
    </w:div>
    <w:div w:id="1929998818">
      <w:bodyDiv w:val="1"/>
      <w:marLeft w:val="0"/>
      <w:marRight w:val="0"/>
      <w:marTop w:val="0"/>
      <w:marBottom w:val="0"/>
      <w:divBdr>
        <w:top w:val="none" w:sz="0" w:space="0" w:color="auto"/>
        <w:left w:val="none" w:sz="0" w:space="0" w:color="auto"/>
        <w:bottom w:val="none" w:sz="0" w:space="0" w:color="auto"/>
        <w:right w:val="none" w:sz="0" w:space="0" w:color="auto"/>
      </w:divBdr>
    </w:div>
    <w:div w:id="1974171637">
      <w:bodyDiv w:val="1"/>
      <w:marLeft w:val="0"/>
      <w:marRight w:val="0"/>
      <w:marTop w:val="0"/>
      <w:marBottom w:val="0"/>
      <w:divBdr>
        <w:top w:val="none" w:sz="0" w:space="0" w:color="auto"/>
        <w:left w:val="none" w:sz="0" w:space="0" w:color="auto"/>
        <w:bottom w:val="none" w:sz="0" w:space="0" w:color="auto"/>
        <w:right w:val="none" w:sz="0" w:space="0" w:color="auto"/>
      </w:divBdr>
    </w:div>
    <w:div w:id="2003964897">
      <w:bodyDiv w:val="1"/>
      <w:marLeft w:val="0"/>
      <w:marRight w:val="0"/>
      <w:marTop w:val="0"/>
      <w:marBottom w:val="0"/>
      <w:divBdr>
        <w:top w:val="none" w:sz="0" w:space="0" w:color="auto"/>
        <w:left w:val="none" w:sz="0" w:space="0" w:color="auto"/>
        <w:bottom w:val="none" w:sz="0" w:space="0" w:color="auto"/>
        <w:right w:val="none" w:sz="0" w:space="0" w:color="auto"/>
      </w:divBdr>
    </w:div>
    <w:div w:id="2027445146">
      <w:bodyDiv w:val="1"/>
      <w:marLeft w:val="0"/>
      <w:marRight w:val="0"/>
      <w:marTop w:val="0"/>
      <w:marBottom w:val="0"/>
      <w:divBdr>
        <w:top w:val="none" w:sz="0" w:space="0" w:color="auto"/>
        <w:left w:val="none" w:sz="0" w:space="0" w:color="auto"/>
        <w:bottom w:val="none" w:sz="0" w:space="0" w:color="auto"/>
        <w:right w:val="none" w:sz="0" w:space="0" w:color="auto"/>
      </w:divBdr>
    </w:div>
    <w:div w:id="2042894188">
      <w:bodyDiv w:val="1"/>
      <w:marLeft w:val="0"/>
      <w:marRight w:val="0"/>
      <w:marTop w:val="0"/>
      <w:marBottom w:val="0"/>
      <w:divBdr>
        <w:top w:val="none" w:sz="0" w:space="0" w:color="auto"/>
        <w:left w:val="none" w:sz="0" w:space="0" w:color="auto"/>
        <w:bottom w:val="none" w:sz="0" w:space="0" w:color="auto"/>
        <w:right w:val="none" w:sz="0" w:space="0" w:color="auto"/>
      </w:divBdr>
      <w:divsChild>
        <w:div w:id="1200506451">
          <w:marLeft w:val="480"/>
          <w:marRight w:val="0"/>
          <w:marTop w:val="0"/>
          <w:marBottom w:val="0"/>
          <w:divBdr>
            <w:top w:val="none" w:sz="0" w:space="0" w:color="auto"/>
            <w:left w:val="none" w:sz="0" w:space="0" w:color="auto"/>
            <w:bottom w:val="none" w:sz="0" w:space="0" w:color="auto"/>
            <w:right w:val="none" w:sz="0" w:space="0" w:color="auto"/>
          </w:divBdr>
          <w:divsChild>
            <w:div w:id="1474518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917635">
      <w:bodyDiv w:val="1"/>
      <w:marLeft w:val="0"/>
      <w:marRight w:val="0"/>
      <w:marTop w:val="0"/>
      <w:marBottom w:val="0"/>
      <w:divBdr>
        <w:top w:val="none" w:sz="0" w:space="0" w:color="auto"/>
        <w:left w:val="none" w:sz="0" w:space="0" w:color="auto"/>
        <w:bottom w:val="none" w:sz="0" w:space="0" w:color="auto"/>
        <w:right w:val="none" w:sz="0" w:space="0" w:color="auto"/>
      </w:divBdr>
      <w:divsChild>
        <w:div w:id="1164468674">
          <w:marLeft w:val="480"/>
          <w:marRight w:val="0"/>
          <w:marTop w:val="0"/>
          <w:marBottom w:val="0"/>
          <w:divBdr>
            <w:top w:val="none" w:sz="0" w:space="0" w:color="auto"/>
            <w:left w:val="none" w:sz="0" w:space="0" w:color="auto"/>
            <w:bottom w:val="none" w:sz="0" w:space="0" w:color="auto"/>
            <w:right w:val="none" w:sz="0" w:space="0" w:color="auto"/>
          </w:divBdr>
          <w:divsChild>
            <w:div w:id="384254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295603">
      <w:bodyDiv w:val="1"/>
      <w:marLeft w:val="0"/>
      <w:marRight w:val="0"/>
      <w:marTop w:val="0"/>
      <w:marBottom w:val="0"/>
      <w:divBdr>
        <w:top w:val="none" w:sz="0" w:space="0" w:color="auto"/>
        <w:left w:val="none" w:sz="0" w:space="0" w:color="auto"/>
        <w:bottom w:val="none" w:sz="0" w:space="0" w:color="auto"/>
        <w:right w:val="none" w:sz="0" w:space="0" w:color="auto"/>
      </w:divBdr>
      <w:divsChild>
        <w:div w:id="247278992">
          <w:marLeft w:val="480"/>
          <w:marRight w:val="0"/>
          <w:marTop w:val="0"/>
          <w:marBottom w:val="0"/>
          <w:divBdr>
            <w:top w:val="none" w:sz="0" w:space="0" w:color="auto"/>
            <w:left w:val="none" w:sz="0" w:space="0" w:color="auto"/>
            <w:bottom w:val="none" w:sz="0" w:space="0" w:color="auto"/>
            <w:right w:val="none" w:sz="0" w:space="0" w:color="auto"/>
          </w:divBdr>
          <w:divsChild>
            <w:div w:id="1631864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446981">
      <w:bodyDiv w:val="1"/>
      <w:marLeft w:val="0"/>
      <w:marRight w:val="0"/>
      <w:marTop w:val="0"/>
      <w:marBottom w:val="0"/>
      <w:divBdr>
        <w:top w:val="none" w:sz="0" w:space="0" w:color="auto"/>
        <w:left w:val="none" w:sz="0" w:space="0" w:color="auto"/>
        <w:bottom w:val="none" w:sz="0" w:space="0" w:color="auto"/>
        <w:right w:val="none" w:sz="0" w:space="0" w:color="auto"/>
      </w:divBdr>
    </w:div>
    <w:div w:id="21138212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s://doi.org/10.6084/m9.figshare.c.3304845.v1" TargetMode="External"/><Relationship Id="rId18" Type="http://schemas.openxmlformats.org/officeDocument/2006/relationships/hyperlink" Target="https://doi.org/10.5281/zenodo.4710750" TargetMode="External"/><Relationship Id="rId26" Type="http://schemas.openxmlformats.org/officeDocument/2006/relationships/image" Target="media/image4.emf"/><Relationship Id="rId3" Type="http://schemas.openxmlformats.org/officeDocument/2006/relationships/numbering" Target="numbering.xml"/><Relationship Id="rId21" Type="http://schemas.openxmlformats.org/officeDocument/2006/relationships/hyperlink" Target="https://doi.org/10.6084/m9.figshare.95843.v4" TargetMode="External"/><Relationship Id="rId7" Type="http://schemas.openxmlformats.org/officeDocument/2006/relationships/footnotes" Target="footnotes.xml"/><Relationship Id="rId12" Type="http://schemas.openxmlformats.org/officeDocument/2006/relationships/hyperlink" Target="mailto:renata.diaz@weecology.org" TargetMode="External"/><Relationship Id="rId17" Type="http://schemas.openxmlformats.org/officeDocument/2006/relationships/hyperlink" Target="http://www.github.com/diazrenata/feasiblesads" TargetMode="External"/><Relationship Id="rId25" Type="http://schemas.openxmlformats.org/officeDocument/2006/relationships/image" Target="media/image3.emf"/><Relationship Id="rId2" Type="http://schemas.openxmlformats.org/officeDocument/2006/relationships/customXml" Target="../customXml/item1.xml"/><Relationship Id="rId16" Type="http://schemas.openxmlformats.org/officeDocument/2006/relationships/hyperlink" Target="https://doi.org/10.5281/zenodo.4711104" TargetMode="External"/><Relationship Id="rId20" Type="http://schemas.openxmlformats.org/officeDocument/2006/relationships/hyperlink" Target="http://www.github.com/diazrenata/feasiblesads" TargetMode="External"/><Relationship Id="rId29" Type="http://schemas.openxmlformats.org/officeDocument/2006/relationships/header" Target="header1.xml"/><Relationship Id="rId1" Type="http://schemas.microsoft.com/office/2006/relationships/keyMapCustomizations" Target="customizations.xml"/><Relationship Id="rId6" Type="http://schemas.openxmlformats.org/officeDocument/2006/relationships/webSettings" Target="webSettings.xml"/><Relationship Id="rId11" Type="http://schemas.openxmlformats.org/officeDocument/2006/relationships/hyperlink" Target="mailto:skmorgane@ufl.edu" TargetMode="External"/><Relationship Id="rId24" Type="http://schemas.openxmlformats.org/officeDocument/2006/relationships/image" Target="media/image2.emf"/><Relationship Id="rId32"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hyperlink" Target="http://www.github.com/diazrenata/scadsanalysis" TargetMode="External"/><Relationship Id="rId23" Type="http://schemas.openxmlformats.org/officeDocument/2006/relationships/image" Target="media/image1.emf"/><Relationship Id="rId28" Type="http://schemas.openxmlformats.org/officeDocument/2006/relationships/image" Target="media/image6.emf"/><Relationship Id="rId10" Type="http://schemas.openxmlformats.org/officeDocument/2006/relationships/hyperlink" Target="mailto:haoye@ufl.edu" TargetMode="External"/><Relationship Id="rId19" Type="http://schemas.openxmlformats.org/officeDocument/2006/relationships/hyperlink" Target="http://www.github.com/diazrenata/scadsanalysis" TargetMode="External"/><Relationship Id="rId31"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hyperlink" Target="mailto:renata.diaz@weecology.org" TargetMode="External"/><Relationship Id="rId14" Type="http://schemas.openxmlformats.org/officeDocument/2006/relationships/hyperlink" Target="http://dx.doi.org/10.6084/m9.figshare.95843" TargetMode="External"/><Relationship Id="rId22" Type="http://schemas.openxmlformats.org/officeDocument/2006/relationships/hyperlink" Target="https://doi.org/10.6084/m9.figshare.c.3304845.v1" TargetMode="External"/><Relationship Id="rId27" Type="http://schemas.openxmlformats.org/officeDocument/2006/relationships/image" Target="media/image5.emf"/><Relationship Id="rId30" Type="http://schemas.openxmlformats.org/officeDocument/2006/relationships/header" Target="head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17189FB-CCA3-4EAA-9CE8-CAECA71956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TotalTime>
  <Pages>40</Pages>
  <Words>10075</Words>
  <Characters>57429</Characters>
  <Application>Microsoft Office Word</Application>
  <DocSecurity>0</DocSecurity>
  <Lines>478</Lines>
  <Paragraphs>134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67370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Diaz,Renata M</dc:creator>
  <cp:keywords/>
  <dc:description/>
  <cp:lastModifiedBy>Renata M. Diaz</cp:lastModifiedBy>
  <cp:revision>6</cp:revision>
  <cp:lastPrinted>2021-04-22T19:13:00Z</cp:lastPrinted>
  <dcterms:created xsi:type="dcterms:W3CDTF">2021-04-27T18:01:00Z</dcterms:created>
  <dcterms:modified xsi:type="dcterms:W3CDTF">2021-04-27T18:10:00Z</dcterms:modified>
</cp:coreProperties>
</file>