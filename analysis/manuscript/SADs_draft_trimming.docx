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F7FB6F" w14:textId="3531AFC6" w:rsidR="6AE27648" w:rsidRPr="00BD41C6" w:rsidRDefault="6AE27648"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Introduction</w:t>
      </w:r>
    </w:p>
    <w:p w14:paraId="2C078E63" w14:textId="2E84C15F" w:rsidR="006A49A5" w:rsidRPr="00BD41C6" w:rsidRDefault="4D404375"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The species abundance distribution </w:t>
      </w:r>
      <w:r w:rsidR="5E487539" w:rsidRPr="00BD41C6">
        <w:rPr>
          <w:rFonts w:ascii="Times New Roman" w:eastAsia="Times New Roman" w:hAnsi="Times New Roman" w:cs="Times New Roman"/>
          <w:sz w:val="24"/>
          <w:szCs w:val="24"/>
        </w:rPr>
        <w:t xml:space="preserve">(SAD) </w:t>
      </w:r>
      <w:del w:id="0" w:author="skmorgane" w:date="2020-03-30T09:23:00Z">
        <w:r w:rsidRPr="00BD41C6" w:rsidDel="00CC57F8">
          <w:rPr>
            <w:rFonts w:ascii="Times New Roman" w:eastAsia="Times New Roman" w:hAnsi="Times New Roman" w:cs="Times New Roman"/>
            <w:sz w:val="24"/>
            <w:szCs w:val="24"/>
          </w:rPr>
          <w:delText xml:space="preserve">has been a major focus </w:delText>
        </w:r>
        <w:r w:rsidR="3128691F" w:rsidRPr="00BD41C6" w:rsidDel="00CC57F8">
          <w:rPr>
            <w:rFonts w:ascii="Times New Roman" w:eastAsia="Times New Roman" w:hAnsi="Times New Roman" w:cs="Times New Roman"/>
            <w:sz w:val="24"/>
            <w:szCs w:val="24"/>
          </w:rPr>
          <w:delText xml:space="preserve">of </w:delText>
        </w:r>
        <w:r w:rsidRPr="00BD41C6" w:rsidDel="00CC57F8">
          <w:rPr>
            <w:rFonts w:ascii="Times New Roman" w:eastAsia="Times New Roman" w:hAnsi="Times New Roman" w:cs="Times New Roman"/>
            <w:sz w:val="24"/>
            <w:szCs w:val="24"/>
          </w:rPr>
          <w:delText xml:space="preserve">both theoretical and empirical traditions in community ecology, largely because it </w:delText>
        </w:r>
      </w:del>
      <w:r w:rsidRPr="00BD41C6">
        <w:rPr>
          <w:rFonts w:ascii="Times New Roman" w:eastAsia="Times New Roman" w:hAnsi="Times New Roman" w:cs="Times New Roman"/>
          <w:sz w:val="24"/>
          <w:szCs w:val="24"/>
        </w:rPr>
        <w:t xml:space="preserve">is one of the very few </w:t>
      </w:r>
      <w:r w:rsidR="35C36567" w:rsidRPr="00BD41C6">
        <w:rPr>
          <w:rFonts w:ascii="Times New Roman" w:eastAsia="Times New Roman" w:hAnsi="Times New Roman" w:cs="Times New Roman"/>
          <w:sz w:val="24"/>
          <w:szCs w:val="24"/>
        </w:rPr>
        <w:t xml:space="preserve">ecological </w:t>
      </w:r>
      <w:del w:id="1" w:author="skmorgane" w:date="2020-03-30T09:26:00Z">
        <w:r w:rsidR="007F7B46" w:rsidRPr="00BD41C6" w:rsidDel="00CC57F8">
          <w:rPr>
            <w:rFonts w:ascii="Times New Roman" w:eastAsia="Times New Roman" w:hAnsi="Times New Roman" w:cs="Times New Roman"/>
            <w:sz w:val="24"/>
            <w:szCs w:val="24"/>
          </w:rPr>
          <w:delText>distributions</w:delText>
        </w:r>
        <w:r w:rsidR="35C36567" w:rsidRPr="00BD41C6" w:rsidDel="00CC57F8">
          <w:rPr>
            <w:rFonts w:ascii="Times New Roman" w:eastAsia="Times New Roman" w:hAnsi="Times New Roman" w:cs="Times New Roman"/>
            <w:sz w:val="24"/>
            <w:szCs w:val="24"/>
          </w:rPr>
          <w:delText xml:space="preserve"> </w:delText>
        </w:r>
      </w:del>
      <w:ins w:id="2" w:author="skmorgane" w:date="2020-03-30T09:26:00Z">
        <w:r w:rsidR="00CC57F8">
          <w:rPr>
            <w:rFonts w:ascii="Times New Roman" w:eastAsia="Times New Roman" w:hAnsi="Times New Roman" w:cs="Times New Roman"/>
            <w:sz w:val="24"/>
            <w:szCs w:val="24"/>
          </w:rPr>
          <w:t>patterns</w:t>
        </w:r>
        <w:r w:rsidR="00CC57F8" w:rsidRPr="00BD41C6">
          <w:rPr>
            <w:rFonts w:ascii="Times New Roman" w:eastAsia="Times New Roman" w:hAnsi="Times New Roman" w:cs="Times New Roman"/>
            <w:sz w:val="24"/>
            <w:szCs w:val="24"/>
          </w:rPr>
          <w:t xml:space="preserve"> </w:t>
        </w:r>
      </w:ins>
      <w:ins w:id="3" w:author="skmorgane" w:date="2020-03-30T09:23:00Z">
        <w:r w:rsidR="00CC57F8">
          <w:rPr>
            <w:rFonts w:ascii="Times New Roman" w:eastAsia="Times New Roman" w:hAnsi="Times New Roman" w:cs="Times New Roman"/>
            <w:sz w:val="24"/>
            <w:szCs w:val="24"/>
          </w:rPr>
          <w:t>whose consistency in shape</w:t>
        </w:r>
      </w:ins>
      <w:del w:id="4" w:author="skmorgane" w:date="2020-03-30T09:23:00Z">
        <w:r w:rsidR="007F7B46" w:rsidRPr="00BD41C6" w:rsidDel="00CC57F8">
          <w:rPr>
            <w:rFonts w:ascii="Times New Roman" w:eastAsia="Times New Roman" w:hAnsi="Times New Roman" w:cs="Times New Roman"/>
            <w:sz w:val="24"/>
            <w:szCs w:val="24"/>
          </w:rPr>
          <w:delText xml:space="preserve">that </w:delText>
        </w:r>
        <w:r w:rsidR="35C36567" w:rsidRPr="00BD41C6" w:rsidDel="00CC57F8">
          <w:rPr>
            <w:rFonts w:ascii="Times New Roman" w:eastAsia="Times New Roman" w:hAnsi="Times New Roman" w:cs="Times New Roman"/>
            <w:sz w:val="24"/>
            <w:szCs w:val="24"/>
          </w:rPr>
          <w:delText xml:space="preserve"> conform to a consistent pattern</w:delText>
        </w:r>
      </w:del>
      <w:r w:rsidR="35C36567" w:rsidRPr="00BD41C6">
        <w:rPr>
          <w:rFonts w:ascii="Times New Roman" w:eastAsia="Times New Roman" w:hAnsi="Times New Roman" w:cs="Times New Roman"/>
          <w:sz w:val="24"/>
          <w:szCs w:val="24"/>
        </w:rPr>
        <w:t xml:space="preserve"> </w:t>
      </w:r>
      <w:del w:id="5" w:author="skmorgane" w:date="2020-03-30T09:23:00Z">
        <w:r w:rsidR="35C36567" w:rsidRPr="00BD41C6" w:rsidDel="00CC57F8">
          <w:rPr>
            <w:rFonts w:ascii="Times New Roman" w:eastAsia="Times New Roman" w:hAnsi="Times New Roman" w:cs="Times New Roman"/>
            <w:sz w:val="24"/>
            <w:szCs w:val="24"/>
          </w:rPr>
          <w:delText xml:space="preserve">approaching </w:delText>
        </w:r>
      </w:del>
      <w:ins w:id="6" w:author="skmorgane" w:date="2020-03-30T09:26:00Z">
        <w:r w:rsidR="00CC57F8">
          <w:rPr>
            <w:rFonts w:ascii="Times New Roman" w:eastAsia="Times New Roman" w:hAnsi="Times New Roman" w:cs="Times New Roman"/>
            <w:sz w:val="24"/>
            <w:szCs w:val="24"/>
          </w:rPr>
          <w:t>makes it akin to an</w:t>
        </w:r>
      </w:ins>
      <w:del w:id="7" w:author="skmorgane" w:date="2020-03-30T09:26:00Z">
        <w:r w:rsidR="35C36567" w:rsidRPr="00BD41C6" w:rsidDel="00CC57F8">
          <w:rPr>
            <w:rFonts w:ascii="Times New Roman" w:eastAsia="Times New Roman" w:hAnsi="Times New Roman" w:cs="Times New Roman"/>
            <w:sz w:val="24"/>
            <w:szCs w:val="24"/>
          </w:rPr>
          <w:delText>a</w:delText>
        </w:r>
      </w:del>
      <w:ins w:id="8" w:author="skmorgane" w:date="2020-03-30T09:23:00Z">
        <w:r w:rsidR="00CC57F8">
          <w:rPr>
            <w:rFonts w:ascii="Times New Roman" w:eastAsia="Times New Roman" w:hAnsi="Times New Roman" w:cs="Times New Roman"/>
            <w:sz w:val="24"/>
            <w:szCs w:val="24"/>
          </w:rPr>
          <w:t xml:space="preserve"> ecological</w:t>
        </w:r>
      </w:ins>
      <w:r w:rsidR="35C36567" w:rsidRPr="00BD41C6">
        <w:rPr>
          <w:rFonts w:ascii="Times New Roman" w:eastAsia="Times New Roman" w:hAnsi="Times New Roman" w:cs="Times New Roman"/>
          <w:sz w:val="24"/>
          <w:szCs w:val="24"/>
        </w:rPr>
        <w:t xml:space="preserve"> law (</w:t>
      </w:r>
      <w:del w:id="9" w:author="Diaz,Renata M" w:date="2020-04-20T15:46:00Z">
        <w:r w:rsidR="35C36567" w:rsidRPr="00BD41C6" w:rsidDel="00B745C4">
          <w:rPr>
            <w:rFonts w:ascii="Times New Roman" w:eastAsia="Times New Roman" w:hAnsi="Times New Roman" w:cs="Times New Roman"/>
            <w:sz w:val="24"/>
            <w:szCs w:val="24"/>
          </w:rPr>
          <w:delText>Lawton, McGill, …</w:delText>
        </w:r>
      </w:del>
      <w:ins w:id="10" w:author="Diaz,Renata M" w:date="2020-04-20T15:46:00Z">
        <w:r w:rsidR="00B745C4">
          <w:rPr>
            <w:rFonts w:ascii="Times New Roman" w:eastAsia="Times New Roman" w:hAnsi="Times New Roman" w:cs="Times New Roman"/>
            <w:sz w:val="24"/>
            <w:szCs w:val="24"/>
          </w:rPr>
          <w:t>Lawton 1999, McGill et al 2007</w:t>
        </w:r>
      </w:ins>
      <w:r w:rsidR="35C36567" w:rsidRPr="00BD41C6">
        <w:rPr>
          <w:rFonts w:ascii="Times New Roman" w:eastAsia="Times New Roman" w:hAnsi="Times New Roman" w:cs="Times New Roman"/>
          <w:sz w:val="24"/>
          <w:szCs w:val="24"/>
        </w:rPr>
        <w:t xml:space="preserve">). </w:t>
      </w:r>
      <w:del w:id="11" w:author="skmorgane" w:date="2020-03-30T09:24:00Z">
        <w:r w:rsidR="34FC6E20" w:rsidRPr="00BD41C6" w:rsidDel="00CC57F8">
          <w:rPr>
            <w:rFonts w:ascii="Times New Roman" w:eastAsia="Times New Roman" w:hAnsi="Times New Roman" w:cs="Times New Roman"/>
            <w:sz w:val="24"/>
            <w:szCs w:val="24"/>
          </w:rPr>
          <w:delText xml:space="preserve">Regardless of the </w:delText>
        </w:r>
        <w:r w:rsidR="7647D16E" w:rsidRPr="00BD41C6" w:rsidDel="00CC57F8">
          <w:rPr>
            <w:rFonts w:ascii="Times New Roman" w:eastAsia="Times New Roman" w:hAnsi="Times New Roman" w:cs="Times New Roman"/>
            <w:sz w:val="24"/>
            <w:szCs w:val="24"/>
          </w:rPr>
          <w:delText>biological</w:delText>
        </w:r>
        <w:r w:rsidR="34FC6E20" w:rsidRPr="00BD41C6" w:rsidDel="00CC57F8">
          <w:rPr>
            <w:rFonts w:ascii="Times New Roman" w:eastAsia="Times New Roman" w:hAnsi="Times New Roman" w:cs="Times New Roman"/>
            <w:sz w:val="24"/>
            <w:szCs w:val="24"/>
          </w:rPr>
          <w:delText xml:space="preserve"> </w:delText>
        </w:r>
        <w:r w:rsidR="7647D16E" w:rsidRPr="00BD41C6" w:rsidDel="00CC57F8">
          <w:rPr>
            <w:rFonts w:ascii="Times New Roman" w:eastAsia="Times New Roman" w:hAnsi="Times New Roman" w:cs="Times New Roman"/>
            <w:sz w:val="24"/>
            <w:szCs w:val="24"/>
          </w:rPr>
          <w:delText xml:space="preserve">specifics </w:delText>
        </w:r>
        <w:r w:rsidR="34FC6E20" w:rsidRPr="00BD41C6" w:rsidDel="00CC57F8">
          <w:rPr>
            <w:rFonts w:ascii="Times New Roman" w:eastAsia="Times New Roman" w:hAnsi="Times New Roman" w:cs="Times New Roman"/>
            <w:sz w:val="24"/>
            <w:szCs w:val="24"/>
          </w:rPr>
          <w:delText>of a</w:delText>
        </w:r>
        <w:r w:rsidR="37A1D868" w:rsidRPr="00BD41C6" w:rsidDel="00CC57F8">
          <w:rPr>
            <w:rFonts w:ascii="Times New Roman" w:eastAsia="Times New Roman" w:hAnsi="Times New Roman" w:cs="Times New Roman"/>
            <w:sz w:val="24"/>
            <w:szCs w:val="24"/>
          </w:rPr>
          <w:delText>n assemblage</w:delText>
        </w:r>
        <w:r w:rsidR="34FC6E20" w:rsidRPr="00BD41C6" w:rsidDel="00CC57F8">
          <w:rPr>
            <w:rFonts w:ascii="Times New Roman" w:eastAsia="Times New Roman" w:hAnsi="Times New Roman" w:cs="Times New Roman"/>
            <w:sz w:val="24"/>
            <w:szCs w:val="24"/>
          </w:rPr>
          <w:delText xml:space="preserve">, </w:delText>
        </w:r>
      </w:del>
      <w:ins w:id="12" w:author="skmorgane" w:date="2020-03-30T09:24:00Z">
        <w:r w:rsidR="00CC57F8">
          <w:rPr>
            <w:rFonts w:ascii="Times New Roman" w:eastAsia="Times New Roman" w:hAnsi="Times New Roman" w:cs="Times New Roman"/>
            <w:sz w:val="24"/>
            <w:szCs w:val="24"/>
          </w:rPr>
          <w:t xml:space="preserve">Across </w:t>
        </w:r>
      </w:ins>
      <w:ins w:id="13" w:author="skmorgane" w:date="2020-03-30T09:27:00Z">
        <w:r w:rsidR="00CC57F8">
          <w:rPr>
            <w:rFonts w:ascii="Times New Roman" w:eastAsia="Times New Roman" w:hAnsi="Times New Roman" w:cs="Times New Roman"/>
            <w:sz w:val="24"/>
            <w:szCs w:val="24"/>
          </w:rPr>
          <w:t>varied</w:t>
        </w:r>
      </w:ins>
      <w:ins w:id="14" w:author="skmorgane" w:date="2020-03-30T09:24:00Z">
        <w:r w:rsidR="00CC57F8">
          <w:rPr>
            <w:rFonts w:ascii="Times New Roman" w:eastAsia="Times New Roman" w:hAnsi="Times New Roman" w:cs="Times New Roman"/>
            <w:sz w:val="24"/>
            <w:szCs w:val="24"/>
          </w:rPr>
          <w:t xml:space="preserve"> ecosystems and taxa, the species abundance </w:t>
        </w:r>
      </w:ins>
      <w:ins w:id="15" w:author="skmorgane" w:date="2020-03-30T09:25:00Z">
        <w:r w:rsidR="00CC57F8">
          <w:rPr>
            <w:rFonts w:ascii="Times New Roman" w:eastAsia="Times New Roman" w:hAnsi="Times New Roman" w:cs="Times New Roman"/>
            <w:sz w:val="24"/>
            <w:szCs w:val="24"/>
          </w:rPr>
          <w:t xml:space="preserve">distribution </w:t>
        </w:r>
      </w:ins>
      <w:del w:id="16" w:author="skmorgane" w:date="2020-03-30T09:25:00Z">
        <w:r w:rsidR="34FC6E20" w:rsidRPr="00BD41C6" w:rsidDel="00CC57F8">
          <w:rPr>
            <w:rFonts w:ascii="Times New Roman" w:eastAsia="Times New Roman" w:hAnsi="Times New Roman" w:cs="Times New Roman"/>
            <w:sz w:val="24"/>
            <w:szCs w:val="24"/>
          </w:rPr>
          <w:delText>it</w:delText>
        </w:r>
        <w:r w:rsidR="58F76EF4" w:rsidRPr="00BD41C6" w:rsidDel="00CC57F8">
          <w:rPr>
            <w:rFonts w:ascii="Times New Roman" w:eastAsia="Times New Roman" w:hAnsi="Times New Roman" w:cs="Times New Roman"/>
            <w:sz w:val="24"/>
            <w:szCs w:val="24"/>
          </w:rPr>
          <w:delText xml:space="preserve"> will </w:delText>
        </w:r>
      </w:del>
      <w:ins w:id="17" w:author="skmorgane" w:date="2020-03-30T09:25:00Z">
        <w:r w:rsidR="00CC57F8">
          <w:rPr>
            <w:rFonts w:ascii="Times New Roman" w:eastAsia="Times New Roman" w:hAnsi="Times New Roman" w:cs="Times New Roman"/>
            <w:sz w:val="24"/>
            <w:szCs w:val="24"/>
          </w:rPr>
          <w:t xml:space="preserve">is nearly always </w:t>
        </w:r>
      </w:ins>
      <w:del w:id="18" w:author="skmorgane" w:date="2020-03-30T09:25:00Z">
        <w:r w:rsidR="58F76EF4" w:rsidRPr="00BD41C6" w:rsidDel="00CC57F8">
          <w:rPr>
            <w:rFonts w:ascii="Times New Roman" w:eastAsia="Times New Roman" w:hAnsi="Times New Roman" w:cs="Times New Roman"/>
            <w:sz w:val="24"/>
            <w:szCs w:val="24"/>
          </w:rPr>
          <w:delText xml:space="preserve">almost certainly be </w:delText>
        </w:r>
      </w:del>
      <w:r w:rsidR="58F76EF4" w:rsidRPr="00BD41C6">
        <w:rPr>
          <w:rFonts w:ascii="Times New Roman" w:eastAsia="Times New Roman" w:hAnsi="Times New Roman" w:cs="Times New Roman"/>
          <w:sz w:val="24"/>
          <w:szCs w:val="24"/>
        </w:rPr>
        <w:t>dominated by a few very abundant species</w:t>
      </w:r>
      <w:ins w:id="19" w:author="skmorgane" w:date="2020-03-30T09:25:00Z">
        <w:r w:rsidR="00CC57F8">
          <w:rPr>
            <w:rFonts w:ascii="Times New Roman" w:eastAsia="Times New Roman" w:hAnsi="Times New Roman" w:cs="Times New Roman"/>
            <w:sz w:val="24"/>
            <w:szCs w:val="24"/>
          </w:rPr>
          <w:t xml:space="preserve"> and a larger number of increasingly </w:t>
        </w:r>
      </w:ins>
      <w:del w:id="20" w:author="skmorgane" w:date="2020-03-30T09:25:00Z">
        <w:r w:rsidR="58F76EF4" w:rsidRPr="00BD41C6" w:rsidDel="00CC57F8">
          <w:rPr>
            <w:rFonts w:ascii="Times New Roman" w:eastAsia="Times New Roman" w:hAnsi="Times New Roman" w:cs="Times New Roman"/>
            <w:sz w:val="24"/>
            <w:szCs w:val="24"/>
          </w:rPr>
          <w:delText xml:space="preserve">, with relatively many </w:delText>
        </w:r>
      </w:del>
      <w:r w:rsidR="58F76EF4" w:rsidRPr="00BD41C6">
        <w:rPr>
          <w:rFonts w:ascii="Times New Roman" w:eastAsia="Times New Roman" w:hAnsi="Times New Roman" w:cs="Times New Roman"/>
          <w:sz w:val="24"/>
          <w:szCs w:val="24"/>
        </w:rPr>
        <w:t>rare species</w:t>
      </w:r>
      <w:ins w:id="21" w:author="skmorgane" w:date="2020-03-31T08:59:00Z">
        <w:r w:rsidR="00B262ED">
          <w:rPr>
            <w:rFonts w:ascii="Times New Roman" w:eastAsia="Times New Roman" w:hAnsi="Times New Roman" w:cs="Times New Roman"/>
            <w:sz w:val="24"/>
            <w:szCs w:val="24"/>
          </w:rPr>
          <w:t>, generating a distinctive hollow- or J-shaped curve</w:t>
        </w:r>
      </w:ins>
      <w:r w:rsidR="58F76EF4" w:rsidRPr="00BD41C6">
        <w:rPr>
          <w:rFonts w:ascii="Times New Roman" w:eastAsia="Times New Roman" w:hAnsi="Times New Roman" w:cs="Times New Roman"/>
          <w:sz w:val="24"/>
          <w:szCs w:val="24"/>
        </w:rPr>
        <w:t xml:space="preserve"> </w:t>
      </w:r>
      <w:commentRangeStart w:id="22"/>
      <w:del w:id="23" w:author="skmorgane" w:date="2020-03-30T09:25:00Z">
        <w:r w:rsidR="58F76EF4" w:rsidRPr="00BD41C6" w:rsidDel="00CC57F8">
          <w:rPr>
            <w:rFonts w:ascii="Times New Roman" w:eastAsia="Times New Roman" w:hAnsi="Times New Roman" w:cs="Times New Roman"/>
            <w:sz w:val="24"/>
            <w:szCs w:val="24"/>
          </w:rPr>
          <w:delText>rounding out the abundance distribution</w:delText>
        </w:r>
      </w:del>
      <w:commentRangeEnd w:id="22"/>
      <w:r w:rsidR="00F10365">
        <w:rPr>
          <w:rStyle w:val="CommentReference"/>
        </w:rPr>
        <w:commentReference w:id="22"/>
      </w:r>
      <w:del w:id="24" w:author="skmorgane" w:date="2020-03-30T09:25:00Z">
        <w:r w:rsidR="1A145711" w:rsidRPr="00BD41C6" w:rsidDel="00CC57F8">
          <w:rPr>
            <w:rFonts w:ascii="Times New Roman" w:eastAsia="Times New Roman" w:hAnsi="Times New Roman" w:cs="Times New Roman"/>
            <w:sz w:val="24"/>
            <w:szCs w:val="24"/>
          </w:rPr>
          <w:delText xml:space="preserve"> </w:delText>
        </w:r>
      </w:del>
      <w:r w:rsidR="1A145711" w:rsidRPr="00BD41C6">
        <w:rPr>
          <w:rFonts w:ascii="Times New Roman" w:eastAsia="Times New Roman" w:hAnsi="Times New Roman" w:cs="Times New Roman"/>
          <w:sz w:val="24"/>
          <w:szCs w:val="24"/>
        </w:rPr>
        <w:t>(</w:t>
      </w:r>
      <w:ins w:id="25" w:author="Diaz,Renata M" w:date="2020-04-21T11:18:00Z">
        <w:r w:rsidR="000B2F4C">
          <w:rPr>
            <w:rFonts w:ascii="Times New Roman" w:eastAsia="Times New Roman" w:hAnsi="Times New Roman" w:cs="Times New Roman"/>
            <w:sz w:val="24"/>
            <w:szCs w:val="24"/>
          </w:rPr>
          <w:t>Fisher 1943</w:t>
        </w:r>
      </w:ins>
      <w:r w:rsidR="1A145711" w:rsidRPr="00BD41C6">
        <w:rPr>
          <w:rFonts w:ascii="Times New Roman" w:eastAsia="Times New Roman" w:hAnsi="Times New Roman" w:cs="Times New Roman"/>
          <w:sz w:val="24"/>
          <w:szCs w:val="24"/>
        </w:rPr>
        <w:t>)</w:t>
      </w:r>
      <w:r w:rsidR="58F76EF4" w:rsidRPr="00BD41C6">
        <w:rPr>
          <w:rFonts w:ascii="Times New Roman" w:eastAsia="Times New Roman" w:hAnsi="Times New Roman" w:cs="Times New Roman"/>
          <w:sz w:val="24"/>
          <w:szCs w:val="24"/>
        </w:rPr>
        <w:t xml:space="preserve">. </w:t>
      </w:r>
      <w:r w:rsidR="4A0DF858" w:rsidRPr="00BD41C6">
        <w:rPr>
          <w:rFonts w:ascii="Times New Roman" w:eastAsia="Times New Roman" w:hAnsi="Times New Roman" w:cs="Times New Roman"/>
          <w:sz w:val="24"/>
          <w:szCs w:val="24"/>
        </w:rPr>
        <w:t>T</w:t>
      </w:r>
      <w:r w:rsidR="5B7F4EC5" w:rsidRPr="00BD41C6">
        <w:rPr>
          <w:rFonts w:ascii="Times New Roman" w:eastAsia="Times New Roman" w:hAnsi="Times New Roman" w:cs="Times New Roman"/>
          <w:sz w:val="24"/>
          <w:szCs w:val="24"/>
        </w:rPr>
        <w:t>empted by this remarkably</w:t>
      </w:r>
      <w:r w:rsidR="4A0DF858" w:rsidRPr="00BD41C6">
        <w:rPr>
          <w:rFonts w:ascii="Times New Roman" w:eastAsia="Times New Roman" w:hAnsi="Times New Roman" w:cs="Times New Roman"/>
          <w:sz w:val="24"/>
          <w:szCs w:val="24"/>
        </w:rPr>
        <w:t xml:space="preserve"> gener</w:t>
      </w:r>
      <w:r w:rsidR="091EA95C" w:rsidRPr="00BD41C6">
        <w:rPr>
          <w:rFonts w:ascii="Times New Roman" w:eastAsia="Times New Roman" w:hAnsi="Times New Roman" w:cs="Times New Roman"/>
          <w:sz w:val="24"/>
          <w:szCs w:val="24"/>
        </w:rPr>
        <w:t xml:space="preserve">al pattern, </w:t>
      </w:r>
      <w:r w:rsidR="000A2F86" w:rsidRPr="00BD41C6">
        <w:rPr>
          <w:rFonts w:ascii="Times New Roman" w:eastAsia="Times New Roman" w:hAnsi="Times New Roman" w:cs="Times New Roman"/>
          <w:sz w:val="24"/>
          <w:szCs w:val="24"/>
        </w:rPr>
        <w:t xml:space="preserve">community ecologists </w:t>
      </w:r>
      <w:r w:rsidR="5C53AA9A" w:rsidRPr="00BD41C6">
        <w:rPr>
          <w:rFonts w:ascii="Times New Roman" w:eastAsia="Times New Roman" w:hAnsi="Times New Roman" w:cs="Times New Roman"/>
          <w:sz w:val="24"/>
          <w:szCs w:val="24"/>
        </w:rPr>
        <w:t>have</w:t>
      </w:r>
      <w:r w:rsidR="091EA95C" w:rsidRPr="00BD41C6">
        <w:rPr>
          <w:rFonts w:ascii="Times New Roman" w:eastAsia="Times New Roman" w:hAnsi="Times New Roman" w:cs="Times New Roman"/>
          <w:sz w:val="24"/>
          <w:szCs w:val="24"/>
        </w:rPr>
        <w:t xml:space="preserve"> </w:t>
      </w:r>
      <w:ins w:id="26" w:author="skmorgane" w:date="2020-03-31T08:53:00Z">
        <w:r w:rsidR="00B262ED">
          <w:rPr>
            <w:rFonts w:ascii="Times New Roman" w:eastAsia="Times New Roman" w:hAnsi="Times New Roman" w:cs="Times New Roman"/>
            <w:sz w:val="24"/>
            <w:szCs w:val="24"/>
          </w:rPr>
          <w:t xml:space="preserve">used the species abundance distribution </w:t>
        </w:r>
      </w:ins>
      <w:ins w:id="27" w:author="skmorgane" w:date="2020-03-31T08:54:00Z">
        <w:r w:rsidR="00B262ED">
          <w:rPr>
            <w:rFonts w:ascii="Times New Roman" w:eastAsia="Times New Roman" w:hAnsi="Times New Roman" w:cs="Times New Roman"/>
            <w:sz w:val="24"/>
            <w:szCs w:val="24"/>
          </w:rPr>
          <w:t>to test</w:t>
        </w:r>
      </w:ins>
      <w:ins w:id="28" w:author="skmorgane" w:date="2020-03-31T08:53:00Z">
        <w:r w:rsidR="00B262ED">
          <w:rPr>
            <w:rFonts w:ascii="Times New Roman" w:eastAsia="Times New Roman" w:hAnsi="Times New Roman" w:cs="Times New Roman"/>
            <w:sz w:val="24"/>
            <w:szCs w:val="24"/>
          </w:rPr>
          <w:t xml:space="preserve"> numerous theories </w:t>
        </w:r>
      </w:ins>
      <w:ins w:id="29" w:author="skmorgane" w:date="2020-03-31T08:54:00Z">
        <w:r w:rsidR="00B262ED">
          <w:rPr>
            <w:rFonts w:ascii="Times New Roman" w:eastAsia="Times New Roman" w:hAnsi="Times New Roman" w:cs="Times New Roman"/>
            <w:sz w:val="24"/>
            <w:szCs w:val="24"/>
          </w:rPr>
          <w:t xml:space="preserve">designed to determine which biological processes are most important for </w:t>
        </w:r>
      </w:ins>
      <w:del w:id="30" w:author="skmorgane" w:date="2020-03-31T08:53:00Z">
        <w:r w:rsidR="091EA95C" w:rsidRPr="00BD41C6" w:rsidDel="00B262ED">
          <w:rPr>
            <w:rFonts w:ascii="Times New Roman" w:eastAsia="Times New Roman" w:hAnsi="Times New Roman" w:cs="Times New Roman"/>
            <w:sz w:val="24"/>
            <w:szCs w:val="24"/>
          </w:rPr>
          <w:delText>developed</w:delText>
        </w:r>
        <w:r w:rsidR="5DB5FEDF" w:rsidRPr="00BD41C6" w:rsidDel="00B262ED">
          <w:rPr>
            <w:rFonts w:ascii="Times New Roman" w:eastAsia="Times New Roman" w:hAnsi="Times New Roman" w:cs="Times New Roman"/>
            <w:sz w:val="24"/>
            <w:szCs w:val="24"/>
          </w:rPr>
          <w:delText xml:space="preserve"> </w:delText>
        </w:r>
        <w:r w:rsidR="4A0DF858" w:rsidRPr="00BD41C6" w:rsidDel="00B262ED">
          <w:rPr>
            <w:rFonts w:ascii="Times New Roman" w:eastAsia="Times New Roman" w:hAnsi="Times New Roman" w:cs="Times New Roman"/>
            <w:sz w:val="24"/>
            <w:szCs w:val="24"/>
          </w:rPr>
          <w:delText>a</w:delText>
        </w:r>
        <w:r w:rsidR="2E940DB4" w:rsidRPr="00BD41C6" w:rsidDel="00B262ED">
          <w:rPr>
            <w:rFonts w:ascii="Times New Roman" w:eastAsia="Times New Roman" w:hAnsi="Times New Roman" w:cs="Times New Roman"/>
            <w:sz w:val="24"/>
            <w:szCs w:val="24"/>
          </w:rPr>
          <w:delText xml:space="preserve">n </w:delText>
        </w:r>
        <w:r w:rsidR="4A0DF858" w:rsidRPr="00BD41C6" w:rsidDel="00B262ED">
          <w:rPr>
            <w:rFonts w:ascii="Times New Roman" w:eastAsia="Times New Roman" w:hAnsi="Times New Roman" w:cs="Times New Roman"/>
            <w:sz w:val="24"/>
            <w:szCs w:val="24"/>
          </w:rPr>
          <w:delText>array of theories</w:delText>
        </w:r>
      </w:del>
      <w:del w:id="31" w:author="skmorgane" w:date="2020-03-30T09:37:00Z">
        <w:r w:rsidR="4A0DF858" w:rsidRPr="00BD41C6" w:rsidDel="00DA7422">
          <w:rPr>
            <w:rFonts w:ascii="Times New Roman" w:eastAsia="Times New Roman" w:hAnsi="Times New Roman" w:cs="Times New Roman"/>
            <w:sz w:val="24"/>
            <w:szCs w:val="24"/>
          </w:rPr>
          <w:delText xml:space="preserve"> to </w:delText>
        </w:r>
        <w:r w:rsidR="768B135E" w:rsidRPr="00BD41C6" w:rsidDel="00DA7422">
          <w:rPr>
            <w:rFonts w:ascii="Times New Roman" w:eastAsia="Times New Roman" w:hAnsi="Times New Roman" w:cs="Times New Roman"/>
            <w:sz w:val="24"/>
            <w:szCs w:val="24"/>
          </w:rPr>
          <w:delText xml:space="preserve">explain </w:delText>
        </w:r>
        <w:r w:rsidR="4A0DF858" w:rsidRPr="00BD41C6" w:rsidDel="00DA7422">
          <w:rPr>
            <w:rFonts w:ascii="Times New Roman" w:eastAsia="Times New Roman" w:hAnsi="Times New Roman" w:cs="Times New Roman"/>
            <w:sz w:val="24"/>
            <w:szCs w:val="24"/>
          </w:rPr>
          <w:delText xml:space="preserve">the </w:delText>
        </w:r>
        <w:r w:rsidR="215605EC" w:rsidRPr="00BD41C6" w:rsidDel="00DA7422">
          <w:rPr>
            <w:rFonts w:ascii="Times New Roman" w:eastAsia="Times New Roman" w:hAnsi="Times New Roman" w:cs="Times New Roman"/>
            <w:sz w:val="24"/>
            <w:szCs w:val="24"/>
          </w:rPr>
          <w:delText xml:space="preserve">underlying </w:delText>
        </w:r>
        <w:r w:rsidR="4A0DF858" w:rsidRPr="00BD41C6" w:rsidDel="00DA7422">
          <w:rPr>
            <w:rFonts w:ascii="Times New Roman" w:eastAsia="Times New Roman" w:hAnsi="Times New Roman" w:cs="Times New Roman"/>
            <w:sz w:val="24"/>
            <w:szCs w:val="24"/>
          </w:rPr>
          <w:delText>biological processes</w:delText>
        </w:r>
        <w:r w:rsidR="5941702A" w:rsidRPr="00BD41C6" w:rsidDel="00DA7422">
          <w:rPr>
            <w:rFonts w:ascii="Times New Roman" w:eastAsia="Times New Roman" w:hAnsi="Times New Roman" w:cs="Times New Roman"/>
            <w:sz w:val="24"/>
            <w:szCs w:val="24"/>
          </w:rPr>
          <w:delText>, a</w:delText>
        </w:r>
        <w:r w:rsidR="004072B7" w:rsidRPr="00BD41C6" w:rsidDel="00DA7422">
          <w:rPr>
            <w:rFonts w:ascii="Times New Roman" w:eastAsia="Times New Roman" w:hAnsi="Times New Roman" w:cs="Times New Roman"/>
            <w:sz w:val="24"/>
            <w:szCs w:val="24"/>
          </w:rPr>
          <w:delText>s well as</w:delText>
        </w:r>
        <w:r w:rsidR="5941702A" w:rsidRPr="00BD41C6" w:rsidDel="00DA7422">
          <w:rPr>
            <w:rFonts w:ascii="Times New Roman" w:eastAsia="Times New Roman" w:hAnsi="Times New Roman" w:cs="Times New Roman"/>
            <w:sz w:val="24"/>
            <w:szCs w:val="24"/>
          </w:rPr>
          <w:delText xml:space="preserve"> methods to divine the internal state of a system based on subtle variations in the SAD</w:delText>
        </w:r>
      </w:del>
      <w:ins w:id="32" w:author="skmorgane" w:date="2020-03-30T09:37:00Z">
        <w:r w:rsidR="00DA7422">
          <w:rPr>
            <w:rFonts w:ascii="Times New Roman" w:eastAsia="Times New Roman" w:hAnsi="Times New Roman" w:cs="Times New Roman"/>
            <w:sz w:val="24"/>
            <w:szCs w:val="24"/>
          </w:rPr>
          <w:t>structuring assemblages of species</w:t>
        </w:r>
      </w:ins>
      <w:r w:rsidR="3C18F2E1" w:rsidRPr="00BD41C6">
        <w:rPr>
          <w:rFonts w:ascii="Times New Roman" w:eastAsia="Times New Roman" w:hAnsi="Times New Roman" w:cs="Times New Roman"/>
          <w:sz w:val="24"/>
          <w:szCs w:val="24"/>
        </w:rPr>
        <w:t xml:space="preserve"> (</w:t>
      </w:r>
      <w:ins w:id="33" w:author="Diaz,Renata M" w:date="2020-04-20T15:45:00Z">
        <w:r w:rsidR="007B0B0B">
          <w:rPr>
            <w:rFonts w:ascii="Times New Roman" w:eastAsia="Times New Roman" w:hAnsi="Times New Roman" w:cs="Times New Roman"/>
            <w:sz w:val="24"/>
            <w:szCs w:val="24"/>
          </w:rPr>
          <w:t>McGill et</w:t>
        </w:r>
        <w:r w:rsidR="00DB4F8D">
          <w:rPr>
            <w:rFonts w:ascii="Times New Roman" w:eastAsia="Times New Roman" w:hAnsi="Times New Roman" w:cs="Times New Roman"/>
            <w:sz w:val="24"/>
            <w:szCs w:val="24"/>
          </w:rPr>
          <w:t xml:space="preserve"> </w:t>
        </w:r>
        <w:r w:rsidR="007B0B0B">
          <w:rPr>
            <w:rFonts w:ascii="Times New Roman" w:eastAsia="Times New Roman" w:hAnsi="Times New Roman" w:cs="Times New Roman"/>
            <w:sz w:val="24"/>
            <w:szCs w:val="24"/>
          </w:rPr>
          <w:t>al 2007</w:t>
        </w:r>
      </w:ins>
      <w:r w:rsidR="3C18F2E1" w:rsidRPr="00BD41C6">
        <w:rPr>
          <w:rFonts w:ascii="Times New Roman" w:eastAsia="Times New Roman" w:hAnsi="Times New Roman" w:cs="Times New Roman"/>
          <w:sz w:val="24"/>
          <w:szCs w:val="24"/>
        </w:rPr>
        <w:t>)</w:t>
      </w:r>
      <w:r w:rsidR="5941702A" w:rsidRPr="00BD41C6">
        <w:rPr>
          <w:rFonts w:ascii="Times New Roman" w:eastAsia="Times New Roman" w:hAnsi="Times New Roman" w:cs="Times New Roman"/>
          <w:sz w:val="24"/>
          <w:szCs w:val="24"/>
        </w:rPr>
        <w:t xml:space="preserve">. </w:t>
      </w:r>
      <w:ins w:id="34" w:author="skmorgane" w:date="2020-03-31T08:55:00Z">
        <w:r w:rsidR="00B262ED">
          <w:rPr>
            <w:rFonts w:ascii="Times New Roman" w:eastAsia="Times New Roman" w:hAnsi="Times New Roman" w:cs="Times New Roman"/>
            <w:sz w:val="24"/>
            <w:szCs w:val="24"/>
          </w:rPr>
          <w:t xml:space="preserve">However, using the species abundance distribution to infer </w:t>
        </w:r>
      </w:ins>
      <w:ins w:id="35" w:author="skmorgane" w:date="2020-03-31T08:56:00Z">
        <w:r w:rsidR="00B262ED">
          <w:rPr>
            <w:rFonts w:ascii="Times New Roman" w:eastAsia="Times New Roman" w:hAnsi="Times New Roman" w:cs="Times New Roman"/>
            <w:sz w:val="24"/>
            <w:szCs w:val="24"/>
          </w:rPr>
          <w:t xml:space="preserve">underlying </w:t>
        </w:r>
      </w:ins>
      <w:ins w:id="36" w:author="skmorgane" w:date="2020-03-31T08:55:00Z">
        <w:r w:rsidR="00B262ED">
          <w:rPr>
            <w:rFonts w:ascii="Times New Roman" w:eastAsia="Times New Roman" w:hAnsi="Times New Roman" w:cs="Times New Roman"/>
            <w:sz w:val="24"/>
            <w:szCs w:val="24"/>
          </w:rPr>
          <w:t>process</w:t>
        </w:r>
      </w:ins>
      <w:ins w:id="37" w:author="skmorgane" w:date="2020-03-31T08:56:00Z">
        <w:r w:rsidR="00B262ED">
          <w:rPr>
            <w:rFonts w:ascii="Times New Roman" w:eastAsia="Times New Roman" w:hAnsi="Times New Roman" w:cs="Times New Roman"/>
            <w:sz w:val="24"/>
            <w:szCs w:val="24"/>
          </w:rPr>
          <w:t>es</w:t>
        </w:r>
      </w:ins>
      <w:ins w:id="38" w:author="skmorgane" w:date="2020-03-31T08:55:00Z">
        <w:r w:rsidR="00B262ED">
          <w:rPr>
            <w:rFonts w:ascii="Times New Roman" w:eastAsia="Times New Roman" w:hAnsi="Times New Roman" w:cs="Times New Roman"/>
            <w:sz w:val="24"/>
            <w:szCs w:val="24"/>
          </w:rPr>
          <w:t xml:space="preserve"> has proven frustrating </w:t>
        </w:r>
      </w:ins>
      <w:ins w:id="39" w:author="skmorgane" w:date="2020-03-31T08:56:00Z">
        <w:r w:rsidR="00B262ED">
          <w:rPr>
            <w:rFonts w:ascii="Times New Roman" w:eastAsia="Times New Roman" w:hAnsi="Times New Roman" w:cs="Times New Roman"/>
            <w:sz w:val="24"/>
            <w:szCs w:val="24"/>
          </w:rPr>
          <w:t>b</w:t>
        </w:r>
      </w:ins>
      <w:ins w:id="40" w:author="skmorgane" w:date="2020-03-31T08:54:00Z">
        <w:r w:rsidR="00B262ED">
          <w:rPr>
            <w:rFonts w:ascii="Times New Roman" w:eastAsia="Times New Roman" w:hAnsi="Times New Roman" w:cs="Times New Roman"/>
            <w:sz w:val="24"/>
            <w:szCs w:val="24"/>
          </w:rPr>
          <w:t>ecause there is so little variation in the shape</w:t>
        </w:r>
      </w:ins>
      <w:ins w:id="41" w:author="skmorgane" w:date="2020-03-31T08:55:00Z">
        <w:r w:rsidR="00B262ED">
          <w:rPr>
            <w:rFonts w:ascii="Times New Roman" w:eastAsia="Times New Roman" w:hAnsi="Times New Roman" w:cs="Times New Roman"/>
            <w:sz w:val="24"/>
            <w:szCs w:val="24"/>
          </w:rPr>
          <w:t xml:space="preserve"> of this distribution, even in response to experimental manipulations</w:t>
        </w:r>
      </w:ins>
      <w:ins w:id="42" w:author="skmorgane" w:date="2020-03-31T08:56:00Z">
        <w:r w:rsidR="00B262ED">
          <w:rPr>
            <w:rFonts w:ascii="Times New Roman" w:eastAsia="Times New Roman" w:hAnsi="Times New Roman" w:cs="Times New Roman"/>
            <w:sz w:val="24"/>
            <w:szCs w:val="24"/>
          </w:rPr>
          <w:t xml:space="preserve"> (</w:t>
        </w:r>
        <w:del w:id="43" w:author="Diaz,Renata M" w:date="2020-04-20T15:47:00Z">
          <w:r w:rsidR="00B262ED" w:rsidDel="00A870B0">
            <w:rPr>
              <w:rFonts w:ascii="Times New Roman" w:eastAsia="Times New Roman" w:hAnsi="Times New Roman" w:cs="Times New Roman"/>
              <w:sz w:val="24"/>
              <w:szCs w:val="24"/>
            </w:rPr>
            <w:delText>supp</w:delText>
          </w:r>
        </w:del>
      </w:ins>
      <w:ins w:id="44" w:author="Diaz,Renata M" w:date="2020-04-20T15:47:00Z">
        <w:r w:rsidR="00A870B0">
          <w:rPr>
            <w:rFonts w:ascii="Times New Roman" w:eastAsia="Times New Roman" w:hAnsi="Times New Roman" w:cs="Times New Roman"/>
            <w:sz w:val="24"/>
            <w:szCs w:val="24"/>
          </w:rPr>
          <w:t>Supp and Ernest 2014</w:t>
        </w:r>
      </w:ins>
      <w:ins w:id="45" w:author="skmorgane" w:date="2020-03-31T08:56:00Z">
        <w:r w:rsidR="00B262ED">
          <w:rPr>
            <w:rFonts w:ascii="Times New Roman" w:eastAsia="Times New Roman" w:hAnsi="Times New Roman" w:cs="Times New Roman"/>
            <w:sz w:val="24"/>
            <w:szCs w:val="24"/>
          </w:rPr>
          <w:t>)</w:t>
        </w:r>
      </w:ins>
      <w:ins w:id="46" w:author="Diaz,Renata M" w:date="2020-04-13T10:38:00Z">
        <w:r w:rsidR="00721DCD">
          <w:rPr>
            <w:rFonts w:ascii="Times New Roman" w:eastAsia="Times New Roman" w:hAnsi="Times New Roman" w:cs="Times New Roman"/>
            <w:sz w:val="24"/>
            <w:szCs w:val="24"/>
          </w:rPr>
          <w:t>,</w:t>
        </w:r>
      </w:ins>
      <w:ins w:id="47" w:author="skmorgane" w:date="2020-03-31T08:56:00Z">
        <w:r w:rsidR="00B262ED">
          <w:rPr>
            <w:rFonts w:ascii="Times New Roman" w:eastAsia="Times New Roman" w:hAnsi="Times New Roman" w:cs="Times New Roman"/>
            <w:sz w:val="24"/>
            <w:szCs w:val="24"/>
          </w:rPr>
          <w:t xml:space="preserve"> and many theories produce </w:t>
        </w:r>
      </w:ins>
      <w:del w:id="48" w:author="skmorgane" w:date="2020-03-31T08:56:00Z">
        <w:r w:rsidR="2AB54415" w:rsidRPr="00BD41C6" w:rsidDel="00B262ED">
          <w:rPr>
            <w:rFonts w:ascii="Times New Roman" w:eastAsia="Times New Roman" w:hAnsi="Times New Roman" w:cs="Times New Roman"/>
            <w:sz w:val="24"/>
            <w:szCs w:val="24"/>
          </w:rPr>
          <w:delText xml:space="preserve">Ironically, this same generality of form has confounded our efforts to extract biological information from the SAD. </w:delText>
        </w:r>
        <w:r w:rsidR="77285DF3" w:rsidRPr="00BD41C6" w:rsidDel="00B262ED">
          <w:rPr>
            <w:rFonts w:ascii="Times New Roman" w:eastAsia="Times New Roman" w:hAnsi="Times New Roman" w:cs="Times New Roman"/>
            <w:sz w:val="24"/>
            <w:szCs w:val="24"/>
          </w:rPr>
          <w:delText xml:space="preserve">There is </w:delText>
        </w:r>
        <w:r w:rsidR="003738F0" w:rsidRPr="00BD41C6" w:rsidDel="00B262ED">
          <w:rPr>
            <w:rFonts w:ascii="Times New Roman" w:eastAsia="Times New Roman" w:hAnsi="Times New Roman" w:cs="Times New Roman"/>
            <w:sz w:val="24"/>
            <w:szCs w:val="24"/>
          </w:rPr>
          <w:delText xml:space="preserve">strikingly </w:delText>
        </w:r>
        <w:r w:rsidR="77285DF3" w:rsidRPr="00BD41C6" w:rsidDel="00B262ED">
          <w:rPr>
            <w:rFonts w:ascii="Times New Roman" w:eastAsia="Times New Roman" w:hAnsi="Times New Roman" w:cs="Times New Roman"/>
            <w:sz w:val="24"/>
            <w:szCs w:val="24"/>
          </w:rPr>
          <w:delText>little variation in form among empirical SADs, even in systems subject to experimental manipulations (Supp</w:delText>
        </w:r>
        <w:r w:rsidR="53025DFB" w:rsidRPr="00BD41C6" w:rsidDel="00B262ED">
          <w:rPr>
            <w:rFonts w:ascii="Times New Roman" w:eastAsia="Times New Roman" w:hAnsi="Times New Roman" w:cs="Times New Roman"/>
            <w:sz w:val="24"/>
            <w:szCs w:val="24"/>
          </w:rPr>
          <w:delText>, ...</w:delText>
        </w:r>
        <w:r w:rsidR="77285DF3" w:rsidRPr="00BD41C6" w:rsidDel="00B262ED">
          <w:rPr>
            <w:rFonts w:ascii="Times New Roman" w:eastAsia="Times New Roman" w:hAnsi="Times New Roman" w:cs="Times New Roman"/>
            <w:sz w:val="24"/>
            <w:szCs w:val="24"/>
          </w:rPr>
          <w:delText>). Most theor</w:delText>
        </w:r>
        <w:r w:rsidR="15319EDC" w:rsidRPr="00BD41C6" w:rsidDel="00B262ED">
          <w:rPr>
            <w:rFonts w:ascii="Times New Roman" w:eastAsia="Times New Roman" w:hAnsi="Times New Roman" w:cs="Times New Roman"/>
            <w:sz w:val="24"/>
            <w:szCs w:val="24"/>
          </w:rPr>
          <w:delText xml:space="preserve">ies </w:delText>
        </w:r>
        <w:r w:rsidR="18F52A33" w:rsidRPr="00BD41C6" w:rsidDel="00B262ED">
          <w:rPr>
            <w:rFonts w:ascii="Times New Roman" w:eastAsia="Times New Roman" w:hAnsi="Times New Roman" w:cs="Times New Roman"/>
            <w:sz w:val="24"/>
            <w:szCs w:val="24"/>
          </w:rPr>
          <w:delText>produc</w:delText>
        </w:r>
        <w:r w:rsidR="15319EDC" w:rsidRPr="00BD41C6" w:rsidDel="00B262ED">
          <w:rPr>
            <w:rFonts w:ascii="Times New Roman" w:eastAsia="Times New Roman" w:hAnsi="Times New Roman" w:cs="Times New Roman"/>
            <w:sz w:val="24"/>
            <w:szCs w:val="24"/>
          </w:rPr>
          <w:delText xml:space="preserve">e </w:delText>
        </w:r>
      </w:del>
      <w:r w:rsidR="15319EDC" w:rsidRPr="00BD41C6">
        <w:rPr>
          <w:rFonts w:ascii="Times New Roman" w:eastAsia="Times New Roman" w:hAnsi="Times New Roman" w:cs="Times New Roman"/>
          <w:sz w:val="24"/>
          <w:szCs w:val="24"/>
        </w:rPr>
        <w:t>similar predictions</w:t>
      </w:r>
      <w:r w:rsidR="2C2E3D43" w:rsidRPr="00BD41C6">
        <w:rPr>
          <w:rFonts w:ascii="Times New Roman" w:eastAsia="Times New Roman" w:hAnsi="Times New Roman" w:cs="Times New Roman"/>
          <w:sz w:val="24"/>
          <w:szCs w:val="24"/>
        </w:rPr>
        <w:t xml:space="preserve"> </w:t>
      </w:r>
      <w:del w:id="49" w:author="skmorgane" w:date="2020-03-31T08:56:00Z">
        <w:r w:rsidR="2C2E3D43" w:rsidRPr="00BD41C6" w:rsidDel="00B262ED">
          <w:rPr>
            <w:rFonts w:ascii="Times New Roman" w:eastAsia="Times New Roman" w:hAnsi="Times New Roman" w:cs="Times New Roman"/>
            <w:sz w:val="24"/>
            <w:szCs w:val="24"/>
          </w:rPr>
          <w:delText xml:space="preserve">and </w:delText>
        </w:r>
      </w:del>
      <w:ins w:id="50" w:author="skmorgane" w:date="2020-03-31T08:56:00Z">
        <w:r w:rsidR="00B262ED">
          <w:rPr>
            <w:rFonts w:ascii="Times New Roman" w:eastAsia="Times New Roman" w:hAnsi="Times New Roman" w:cs="Times New Roman"/>
            <w:sz w:val="24"/>
            <w:szCs w:val="24"/>
          </w:rPr>
          <w:t>that</w:t>
        </w:r>
        <w:r w:rsidR="00B262ED" w:rsidRPr="00BD41C6">
          <w:rPr>
            <w:rFonts w:ascii="Times New Roman" w:eastAsia="Times New Roman" w:hAnsi="Times New Roman" w:cs="Times New Roman"/>
            <w:sz w:val="24"/>
            <w:szCs w:val="24"/>
          </w:rPr>
          <w:t xml:space="preserve"> </w:t>
        </w:r>
      </w:ins>
      <w:r w:rsidR="15319EDC" w:rsidRPr="00BD41C6">
        <w:rPr>
          <w:rFonts w:ascii="Times New Roman" w:eastAsia="Times New Roman" w:hAnsi="Times New Roman" w:cs="Times New Roman"/>
          <w:sz w:val="24"/>
          <w:szCs w:val="24"/>
        </w:rPr>
        <w:t xml:space="preserve">perform comparably </w:t>
      </w:r>
      <w:r w:rsidR="6557FE42" w:rsidRPr="00BD41C6">
        <w:rPr>
          <w:rFonts w:ascii="Times New Roman" w:eastAsia="Times New Roman" w:hAnsi="Times New Roman" w:cs="Times New Roman"/>
          <w:sz w:val="24"/>
          <w:szCs w:val="24"/>
        </w:rPr>
        <w:t xml:space="preserve">well </w:t>
      </w:r>
      <w:r w:rsidR="15319EDC" w:rsidRPr="00BD41C6">
        <w:rPr>
          <w:rFonts w:ascii="Times New Roman" w:eastAsia="Times New Roman" w:hAnsi="Times New Roman" w:cs="Times New Roman"/>
          <w:sz w:val="24"/>
          <w:szCs w:val="24"/>
        </w:rPr>
        <w:t>when compared to observed distributions</w:t>
      </w:r>
      <w:ins w:id="51" w:author="skmorgane" w:date="2020-03-31T08:56:00Z">
        <w:r w:rsidR="00B262ED">
          <w:rPr>
            <w:rFonts w:ascii="Times New Roman" w:eastAsia="Times New Roman" w:hAnsi="Times New Roman" w:cs="Times New Roman"/>
            <w:sz w:val="24"/>
            <w:szCs w:val="24"/>
          </w:rPr>
          <w:t xml:space="preserve"> </w:t>
        </w:r>
      </w:ins>
      <w:del w:id="52" w:author="skmorgane" w:date="2020-03-31T08:56:00Z">
        <w:r w:rsidR="5EA4A937" w:rsidRPr="00BD41C6" w:rsidDel="00B262ED">
          <w:rPr>
            <w:rFonts w:ascii="Times New Roman" w:eastAsia="Times New Roman" w:hAnsi="Times New Roman" w:cs="Times New Roman"/>
            <w:sz w:val="24"/>
            <w:szCs w:val="24"/>
          </w:rPr>
          <w:delText>,</w:delText>
        </w:r>
        <w:r w:rsidR="5FDE308A" w:rsidRPr="00BD41C6" w:rsidDel="00B262ED">
          <w:rPr>
            <w:rFonts w:ascii="Times New Roman" w:eastAsia="Times New Roman" w:hAnsi="Times New Roman" w:cs="Times New Roman"/>
            <w:sz w:val="24"/>
            <w:szCs w:val="24"/>
          </w:rPr>
          <w:delText xml:space="preserve"> making it difficult to use the SAD to evaluate competing theories </w:delText>
        </w:r>
      </w:del>
      <w:r w:rsidR="5FDE308A" w:rsidRPr="00BD41C6">
        <w:rPr>
          <w:rFonts w:ascii="Times New Roman" w:eastAsia="Times New Roman" w:hAnsi="Times New Roman" w:cs="Times New Roman"/>
          <w:sz w:val="24"/>
          <w:szCs w:val="24"/>
        </w:rPr>
        <w:t>(McGill</w:t>
      </w:r>
      <w:ins w:id="53" w:author="Diaz,Renata M" w:date="2020-04-20T15:45:00Z">
        <w:r w:rsidR="0012555A">
          <w:rPr>
            <w:rFonts w:ascii="Times New Roman" w:eastAsia="Times New Roman" w:hAnsi="Times New Roman" w:cs="Times New Roman"/>
            <w:sz w:val="24"/>
            <w:szCs w:val="24"/>
          </w:rPr>
          <w:t xml:space="preserve"> et al 2007</w:t>
        </w:r>
      </w:ins>
      <w:r w:rsidR="5FDE308A" w:rsidRPr="00BD41C6">
        <w:rPr>
          <w:rFonts w:ascii="Times New Roman" w:eastAsia="Times New Roman" w:hAnsi="Times New Roman" w:cs="Times New Roman"/>
          <w:sz w:val="24"/>
          <w:szCs w:val="24"/>
        </w:rPr>
        <w:t xml:space="preserve">). </w:t>
      </w:r>
    </w:p>
    <w:p w14:paraId="60556270" w14:textId="72518905" w:rsidR="00C0473A" w:rsidRDefault="00CA317C" w:rsidP="0264BE4F">
      <w:pPr>
        <w:rPr>
          <w:ins w:id="54" w:author="Diaz,Renata M" w:date="2020-04-13T10:43:00Z"/>
          <w:rFonts w:ascii="Times New Roman" w:eastAsia="Times New Roman" w:hAnsi="Times New Roman" w:cs="Times New Roman"/>
          <w:sz w:val="24"/>
          <w:szCs w:val="24"/>
        </w:rPr>
      </w:pPr>
      <w:ins w:id="55" w:author="Diaz,Renata M" w:date="2020-04-13T10:40:00Z">
        <w:r>
          <w:rPr>
            <w:rFonts w:ascii="Times New Roman" w:eastAsia="Times New Roman" w:hAnsi="Times New Roman" w:cs="Times New Roman"/>
            <w:sz w:val="24"/>
            <w:szCs w:val="24"/>
          </w:rPr>
          <w:t xml:space="preserve">Ecologists have generally focused on explaining the species abundance distribution as emerging from ecological processes, but accumulating evidence suggests that statistical constraints may be involved in generating the most striking feature of the species abundance distribution – the hollow curve. </w:t>
        </w:r>
      </w:ins>
      <w:ins w:id="56" w:author="Diaz,Renata M" w:date="2020-04-13T10:41:00Z">
        <w:r>
          <w:rPr>
            <w:rFonts w:ascii="Times New Roman" w:eastAsia="Times New Roman" w:hAnsi="Times New Roman" w:cs="Times New Roman"/>
            <w:sz w:val="24"/>
            <w:szCs w:val="24"/>
          </w:rPr>
          <w:t>Mathematically speaking, we can think of an</w:t>
        </w:r>
        <w:r w:rsidRPr="00721DCD">
          <w:rPr>
            <w:rFonts w:ascii="Times New Roman" w:eastAsia="Times New Roman" w:hAnsi="Times New Roman" w:cs="Times New Roman"/>
            <w:sz w:val="24"/>
            <w:szCs w:val="24"/>
          </w:rPr>
          <w:t xml:space="preserve"> SAD </w:t>
        </w:r>
        <w:r>
          <w:rPr>
            <w:rFonts w:ascii="Times New Roman" w:eastAsia="Times New Roman" w:hAnsi="Times New Roman" w:cs="Times New Roman"/>
            <w:sz w:val="24"/>
            <w:szCs w:val="24"/>
          </w:rPr>
          <w:t>a</w:t>
        </w:r>
        <w:r w:rsidRPr="00721DCD">
          <w:rPr>
            <w:rFonts w:ascii="Times New Roman" w:eastAsia="Times New Roman" w:hAnsi="Times New Roman" w:cs="Times New Roman"/>
            <w:sz w:val="24"/>
            <w:szCs w:val="24"/>
          </w:rPr>
          <w:t>s an unordered vector of S values that sum to N, where S and N are the total number of species and individuals in a community.</w:t>
        </w:r>
      </w:ins>
      <w:ins w:id="57" w:author="Diaz,Renata M" w:date="2020-04-13T10:40:00Z">
        <w:r w:rsidRPr="00721DCD">
          <w:rPr>
            <w:rFonts w:ascii="Times New Roman" w:eastAsia="Times New Roman" w:hAnsi="Times New Roman" w:cs="Times New Roman"/>
            <w:sz w:val="24"/>
            <w:szCs w:val="24"/>
          </w:rPr>
          <w:t xml:space="preserve"> </w:t>
        </w:r>
      </w:ins>
      <w:ins w:id="58" w:author="Diaz,Renata M" w:date="2020-04-13T10:39:00Z">
        <w:r w:rsidR="00721DCD" w:rsidRPr="00721DCD">
          <w:rPr>
            <w:rFonts w:ascii="Times New Roman" w:eastAsia="Times New Roman" w:hAnsi="Times New Roman" w:cs="Times New Roman"/>
            <w:sz w:val="24"/>
            <w:szCs w:val="24"/>
          </w:rPr>
          <w:t xml:space="preserve">If our </w:t>
        </w:r>
      </w:ins>
      <w:ins w:id="59" w:author="Diaz,Renata M" w:date="2020-04-20T15:47:00Z">
        <w:r w:rsidR="00922B04">
          <w:rPr>
            <w:rFonts w:ascii="Times New Roman" w:eastAsia="Times New Roman" w:hAnsi="Times New Roman" w:cs="Times New Roman"/>
            <w:sz w:val="24"/>
            <w:szCs w:val="24"/>
          </w:rPr>
          <w:t>implicit</w:t>
        </w:r>
      </w:ins>
      <w:ins w:id="60" w:author="Diaz,Renata M" w:date="2020-04-13T10:39:00Z">
        <w:r w:rsidR="00721DCD" w:rsidRPr="00721DCD">
          <w:rPr>
            <w:rFonts w:ascii="Times New Roman" w:eastAsia="Times New Roman" w:hAnsi="Times New Roman" w:cs="Times New Roman"/>
            <w:sz w:val="24"/>
            <w:szCs w:val="24"/>
          </w:rPr>
          <w:t xml:space="preserve"> null expectation for such a distribution is that it be uniformly </w:t>
        </w:r>
      </w:ins>
      <w:ins w:id="61" w:author="Diaz,Renata M" w:date="2020-04-21T13:08:00Z">
        <w:r w:rsidR="00157B9B">
          <w:rPr>
            <w:rFonts w:ascii="Times New Roman" w:eastAsia="Times New Roman" w:hAnsi="Times New Roman" w:cs="Times New Roman"/>
            <w:sz w:val="24"/>
            <w:szCs w:val="24"/>
          </w:rPr>
          <w:t>distribute, t</w:t>
        </w:r>
      </w:ins>
      <w:ins w:id="62" w:author="Diaz,Renata M" w:date="2020-04-13T10:39:00Z">
        <w:r w:rsidR="00721DCD" w:rsidRPr="00721DCD">
          <w:rPr>
            <w:rFonts w:ascii="Times New Roman" w:eastAsia="Times New Roman" w:hAnsi="Times New Roman" w:cs="Times New Roman"/>
            <w:sz w:val="24"/>
            <w:szCs w:val="24"/>
          </w:rPr>
          <w:t xml:space="preserve">he hollow curve we see in nature is indeed surprising and begs for explanation. However, </w:t>
        </w:r>
      </w:ins>
      <w:ins w:id="63" w:author="Diaz,Renata M" w:date="2020-04-13T10:43:00Z">
        <w:r w:rsidR="00365231">
          <w:rPr>
            <w:rFonts w:ascii="Times New Roman" w:eastAsia="Times New Roman" w:hAnsi="Times New Roman" w:cs="Times New Roman"/>
            <w:sz w:val="24"/>
            <w:szCs w:val="24"/>
          </w:rPr>
          <w:t>multiple efforts to characterize the</w:t>
        </w:r>
      </w:ins>
      <w:ins w:id="64" w:author="Diaz,Renata M" w:date="2020-04-13T10:39:00Z">
        <w:r w:rsidR="00721DCD" w:rsidRPr="00721DCD">
          <w:rPr>
            <w:rFonts w:ascii="Times New Roman" w:eastAsia="Times New Roman" w:hAnsi="Times New Roman" w:cs="Times New Roman"/>
            <w:sz w:val="24"/>
            <w:szCs w:val="24"/>
          </w:rPr>
          <w:t xml:space="preserve"> </w:t>
        </w:r>
      </w:ins>
      <w:ins w:id="65" w:author="Diaz,Renata M" w:date="2020-04-13T10:51:00Z">
        <w:r w:rsidR="007532C6">
          <w:rPr>
            <w:rFonts w:ascii="Times New Roman" w:eastAsia="Times New Roman" w:hAnsi="Times New Roman" w:cs="Times New Roman"/>
            <w:sz w:val="24"/>
            <w:szCs w:val="24"/>
          </w:rPr>
          <w:t>most-likely random expectation</w:t>
        </w:r>
      </w:ins>
      <w:ins w:id="66" w:author="Diaz,Renata M" w:date="2020-04-13T10:39:00Z">
        <w:r w:rsidR="00721DCD" w:rsidRPr="00721DCD">
          <w:rPr>
            <w:rFonts w:ascii="Times New Roman" w:eastAsia="Times New Roman" w:hAnsi="Times New Roman" w:cs="Times New Roman"/>
            <w:sz w:val="24"/>
            <w:szCs w:val="24"/>
          </w:rPr>
          <w:t xml:space="preserve"> for the SAD have converged to find that in general, </w:t>
        </w:r>
      </w:ins>
      <w:ins w:id="67" w:author="Diaz,Renata M" w:date="2020-04-20T14:40:00Z">
        <w:r w:rsidR="00C954FE">
          <w:rPr>
            <w:rFonts w:ascii="Times New Roman" w:eastAsia="Times New Roman" w:hAnsi="Times New Roman" w:cs="Times New Roman"/>
            <w:sz w:val="24"/>
            <w:szCs w:val="24"/>
          </w:rPr>
          <w:t>an</w:t>
        </w:r>
      </w:ins>
      <w:ins w:id="68" w:author="Diaz,Renata M" w:date="2020-04-13T10:39:00Z">
        <w:r w:rsidR="00721DCD" w:rsidRPr="00721DCD">
          <w:rPr>
            <w:rFonts w:ascii="Times New Roman" w:eastAsia="Times New Roman" w:hAnsi="Times New Roman" w:cs="Times New Roman"/>
            <w:sz w:val="24"/>
            <w:szCs w:val="24"/>
          </w:rPr>
          <w:t xml:space="preserve"> appropriate </w:t>
        </w:r>
      </w:ins>
      <w:ins w:id="69" w:author="Diaz,Renata M" w:date="2020-04-13T10:51:00Z">
        <w:r w:rsidR="005023C7">
          <w:rPr>
            <w:rFonts w:ascii="Times New Roman" w:eastAsia="Times New Roman" w:hAnsi="Times New Roman" w:cs="Times New Roman"/>
            <w:sz w:val="24"/>
            <w:szCs w:val="24"/>
          </w:rPr>
          <w:t>statistical baseline</w:t>
        </w:r>
      </w:ins>
      <w:ins w:id="70" w:author="Diaz,Renata M" w:date="2020-04-13T10:39:00Z">
        <w:r w:rsidR="00721DCD" w:rsidRPr="00721DCD">
          <w:rPr>
            <w:rFonts w:ascii="Times New Roman" w:eastAsia="Times New Roman" w:hAnsi="Times New Roman" w:cs="Times New Roman"/>
            <w:sz w:val="24"/>
            <w:szCs w:val="24"/>
          </w:rPr>
          <w:t xml:space="preserve"> for </w:t>
        </w:r>
      </w:ins>
      <w:ins w:id="71" w:author="Diaz,Renata M" w:date="2020-04-20T14:40:00Z">
        <w:r w:rsidR="00DA14E8">
          <w:rPr>
            <w:rFonts w:ascii="Times New Roman" w:eastAsia="Times New Roman" w:hAnsi="Times New Roman" w:cs="Times New Roman"/>
            <w:sz w:val="24"/>
            <w:szCs w:val="24"/>
          </w:rPr>
          <w:t>the</w:t>
        </w:r>
      </w:ins>
      <w:ins w:id="72" w:author="Diaz,Renata M" w:date="2020-04-13T10:39:00Z">
        <w:r w:rsidR="00721DCD" w:rsidRPr="00721DCD">
          <w:rPr>
            <w:rFonts w:ascii="Times New Roman" w:eastAsia="Times New Roman" w:hAnsi="Times New Roman" w:cs="Times New Roman"/>
            <w:sz w:val="24"/>
            <w:szCs w:val="24"/>
          </w:rPr>
          <w:t xml:space="preserve"> SAD is in fact </w:t>
        </w:r>
        <w:r w:rsidR="00721DCD" w:rsidRPr="00365231">
          <w:rPr>
            <w:rFonts w:ascii="Times New Roman" w:eastAsia="Times New Roman" w:hAnsi="Times New Roman" w:cs="Times New Roman"/>
            <w:i/>
            <w:iCs/>
            <w:sz w:val="24"/>
            <w:szCs w:val="24"/>
            <w:rPrChange w:id="73" w:author="Diaz,Renata M" w:date="2020-04-13T10:43:00Z">
              <w:rPr>
                <w:rFonts w:ascii="Times New Roman" w:eastAsia="Times New Roman" w:hAnsi="Times New Roman" w:cs="Times New Roman"/>
                <w:sz w:val="24"/>
                <w:szCs w:val="24"/>
              </w:rPr>
            </w:rPrChange>
          </w:rPr>
          <w:t>a hollow curve</w:t>
        </w:r>
      </w:ins>
      <w:ins w:id="74" w:author="Diaz,Renata M" w:date="2020-04-21T11:10:00Z">
        <w:r w:rsidR="00BA2BCD">
          <w:rPr>
            <w:rFonts w:ascii="Times New Roman" w:eastAsia="Times New Roman" w:hAnsi="Times New Roman" w:cs="Times New Roman"/>
            <w:sz w:val="24"/>
            <w:szCs w:val="24"/>
          </w:rPr>
          <w:t xml:space="preserve">. </w:t>
        </w:r>
      </w:ins>
      <w:ins w:id="75" w:author="Diaz,Renata M" w:date="2020-04-21T11:12:00Z">
        <w:r w:rsidR="00BA2BCD">
          <w:rPr>
            <w:rFonts w:ascii="Times New Roman" w:eastAsia="Times New Roman" w:hAnsi="Times New Roman" w:cs="Times New Roman"/>
            <w:sz w:val="24"/>
            <w:szCs w:val="24"/>
          </w:rPr>
          <w:t xml:space="preserve">Analogous to the way a Gaussian distribution emerges in the limit of many samples </w:t>
        </w:r>
      </w:ins>
      <w:ins w:id="76" w:author="Diaz,Renata M" w:date="2020-04-21T11:13:00Z">
        <w:r w:rsidR="00BA2BCD">
          <w:rPr>
            <w:rFonts w:ascii="Times New Roman" w:eastAsia="Times New Roman" w:hAnsi="Times New Roman" w:cs="Times New Roman"/>
            <w:sz w:val="24"/>
            <w:szCs w:val="24"/>
          </w:rPr>
          <w:t xml:space="preserve">around a </w:t>
        </w:r>
      </w:ins>
      <w:ins w:id="77" w:author="Diaz,Renata M" w:date="2020-04-21T11:15:00Z">
        <w:r w:rsidR="00F82E80">
          <w:rPr>
            <w:rFonts w:ascii="Times New Roman" w:eastAsia="Times New Roman" w:hAnsi="Times New Roman" w:cs="Times New Roman"/>
            <w:sz w:val="24"/>
            <w:szCs w:val="24"/>
          </w:rPr>
          <w:t xml:space="preserve">population </w:t>
        </w:r>
      </w:ins>
      <w:ins w:id="78" w:author="Diaz,Renata M" w:date="2020-04-21T11:13:00Z">
        <w:r w:rsidR="00BA2BCD">
          <w:rPr>
            <w:rFonts w:ascii="Times New Roman" w:eastAsia="Times New Roman" w:hAnsi="Times New Roman" w:cs="Times New Roman"/>
            <w:sz w:val="24"/>
            <w:szCs w:val="24"/>
          </w:rPr>
          <w:t xml:space="preserve">mean, power-law or logseries distributions emerge as </w:t>
        </w:r>
      </w:ins>
      <w:ins w:id="79" w:author="Diaz,Renata M" w:date="2020-04-21T11:14:00Z">
        <w:r w:rsidR="00BA2BCD">
          <w:rPr>
            <w:rFonts w:ascii="Times New Roman" w:eastAsia="Times New Roman" w:hAnsi="Times New Roman" w:cs="Times New Roman"/>
            <w:sz w:val="24"/>
            <w:szCs w:val="24"/>
          </w:rPr>
          <w:t>statistical attractors for abundance distributions (Frank 20</w:t>
        </w:r>
      </w:ins>
      <w:ins w:id="80" w:author="Diaz,Renata M" w:date="2020-04-21T11:15:00Z">
        <w:r w:rsidR="00BA2BCD">
          <w:rPr>
            <w:rFonts w:ascii="Times New Roman" w:eastAsia="Times New Roman" w:hAnsi="Times New Roman" w:cs="Times New Roman"/>
            <w:sz w:val="24"/>
            <w:szCs w:val="24"/>
          </w:rPr>
          <w:t>09, 2019)</w:t>
        </w:r>
      </w:ins>
      <w:ins w:id="81" w:author="Diaz,Renata M" w:date="2020-04-13T10:46:00Z">
        <w:r w:rsidR="00F22256" w:rsidRPr="00BD41C6">
          <w:rPr>
            <w:rFonts w:ascii="Times New Roman" w:eastAsia="Times New Roman" w:hAnsi="Times New Roman" w:cs="Times New Roman"/>
            <w:sz w:val="24"/>
            <w:szCs w:val="24"/>
          </w:rPr>
          <w:t xml:space="preserve">. </w:t>
        </w:r>
      </w:ins>
      <w:ins w:id="82" w:author="Diaz,Renata M" w:date="2020-04-20T16:01:00Z">
        <w:r w:rsidR="006A0177">
          <w:rPr>
            <w:rFonts w:ascii="Times New Roman" w:eastAsia="Times New Roman" w:hAnsi="Times New Roman" w:cs="Times New Roman"/>
            <w:sz w:val="24"/>
            <w:szCs w:val="24"/>
          </w:rPr>
          <w:t>The Maximum Entropy Theory of Ecology</w:t>
        </w:r>
      </w:ins>
      <w:ins w:id="83" w:author="Diaz,Renata M" w:date="2020-04-22T09:49:00Z">
        <w:r w:rsidR="006B41C7">
          <w:rPr>
            <w:rFonts w:ascii="Times New Roman" w:eastAsia="Times New Roman" w:hAnsi="Times New Roman" w:cs="Times New Roman"/>
            <w:sz w:val="24"/>
            <w:szCs w:val="24"/>
          </w:rPr>
          <w:t xml:space="preserve"> </w:t>
        </w:r>
      </w:ins>
      <w:ins w:id="84" w:author="Diaz,Renata M" w:date="2020-04-22T09:50:00Z">
        <w:r w:rsidR="006B41C7">
          <w:rPr>
            <w:rFonts w:ascii="Times New Roman" w:eastAsia="Times New Roman" w:hAnsi="Times New Roman" w:cs="Times New Roman"/>
            <w:sz w:val="24"/>
            <w:szCs w:val="24"/>
          </w:rPr>
          <w:t xml:space="preserve">(METE) uses methods derived from statistical mechanics to </w:t>
        </w:r>
      </w:ins>
      <w:ins w:id="85" w:author="Diaz,Renata M" w:date="2020-04-20T16:01:00Z">
        <w:r w:rsidR="006A0177">
          <w:rPr>
            <w:rFonts w:ascii="Times New Roman" w:eastAsia="Times New Roman" w:hAnsi="Times New Roman" w:cs="Times New Roman"/>
            <w:sz w:val="24"/>
            <w:szCs w:val="24"/>
          </w:rPr>
          <w:t>find</w:t>
        </w:r>
      </w:ins>
      <w:ins w:id="86" w:author="Diaz,Renata M" w:date="2020-04-13T10:46:00Z">
        <w:r w:rsidR="00F22256" w:rsidRPr="00BD41C6">
          <w:rPr>
            <w:rFonts w:ascii="Times New Roman" w:eastAsia="Times New Roman" w:hAnsi="Times New Roman" w:cs="Times New Roman"/>
            <w:sz w:val="24"/>
            <w:szCs w:val="24"/>
          </w:rPr>
          <w:t xml:space="preserve"> the most-likely form for numerous ecological distributions, given sparse information about broad community properties and minimal assumptions regarding ecological mechanism</w:t>
        </w:r>
      </w:ins>
      <w:ins w:id="87" w:author="Diaz,Renata M" w:date="2020-04-22T09:50:00Z">
        <w:r w:rsidR="006046E5">
          <w:rPr>
            <w:rFonts w:ascii="Times New Roman" w:eastAsia="Times New Roman" w:hAnsi="Times New Roman" w:cs="Times New Roman"/>
            <w:sz w:val="24"/>
            <w:szCs w:val="24"/>
          </w:rPr>
          <w:t xml:space="preserve"> (Harte et al 2008, Harte 2011)</w:t>
        </w:r>
        <w:r w:rsidR="006B41C7">
          <w:rPr>
            <w:rFonts w:ascii="Times New Roman" w:eastAsia="Times New Roman" w:hAnsi="Times New Roman" w:cs="Times New Roman"/>
            <w:sz w:val="24"/>
            <w:szCs w:val="24"/>
          </w:rPr>
          <w:t>.</w:t>
        </w:r>
      </w:ins>
      <w:ins w:id="88" w:author="Diaz,Renata M" w:date="2020-04-22T09:51:00Z">
        <w:r w:rsidR="006046E5">
          <w:rPr>
            <w:rFonts w:ascii="Times New Roman" w:eastAsia="Times New Roman" w:hAnsi="Times New Roman" w:cs="Times New Roman"/>
            <w:sz w:val="24"/>
            <w:szCs w:val="24"/>
          </w:rPr>
          <w:t xml:space="preserve"> </w:t>
        </w:r>
        <w:r w:rsidR="00D2449D">
          <w:rPr>
            <w:rFonts w:ascii="Times New Roman" w:eastAsia="Times New Roman" w:hAnsi="Times New Roman" w:cs="Times New Roman"/>
            <w:sz w:val="24"/>
            <w:szCs w:val="24"/>
          </w:rPr>
          <w:t xml:space="preserve">Even </w:t>
        </w:r>
      </w:ins>
      <w:ins w:id="89" w:author="Diaz,Renata M" w:date="2020-04-22T09:53:00Z">
        <w:r w:rsidR="00B159C3">
          <w:rPr>
            <w:rFonts w:ascii="Times New Roman" w:eastAsia="Times New Roman" w:hAnsi="Times New Roman" w:cs="Times New Roman"/>
            <w:sz w:val="24"/>
            <w:szCs w:val="24"/>
          </w:rPr>
          <w:t>parameterized</w:t>
        </w:r>
      </w:ins>
      <w:ins w:id="90" w:author="Diaz,Renata M" w:date="2020-04-22T09:51:00Z">
        <w:r w:rsidR="006046E5">
          <w:rPr>
            <w:rFonts w:ascii="Times New Roman" w:eastAsia="Times New Roman" w:hAnsi="Times New Roman" w:cs="Times New Roman"/>
            <w:sz w:val="24"/>
            <w:szCs w:val="24"/>
          </w:rPr>
          <w:t xml:space="preserve"> only</w:t>
        </w:r>
      </w:ins>
      <w:ins w:id="91" w:author="Diaz,Renata M" w:date="2020-04-22T09:53:00Z">
        <w:r w:rsidR="00164F5B">
          <w:rPr>
            <w:rFonts w:ascii="Times New Roman" w:eastAsia="Times New Roman" w:hAnsi="Times New Roman" w:cs="Times New Roman"/>
            <w:sz w:val="24"/>
            <w:szCs w:val="24"/>
          </w:rPr>
          <w:t xml:space="preserve"> with</w:t>
        </w:r>
      </w:ins>
      <w:ins w:id="92" w:author="Diaz,Renata M" w:date="2020-04-22T09:51:00Z">
        <w:r w:rsidR="006046E5">
          <w:rPr>
            <w:rFonts w:ascii="Times New Roman" w:eastAsia="Times New Roman" w:hAnsi="Times New Roman" w:cs="Times New Roman"/>
            <w:sz w:val="24"/>
            <w:szCs w:val="24"/>
          </w:rPr>
          <w:t xml:space="preserve"> S and N, METE</w:t>
        </w:r>
      </w:ins>
      <w:ins w:id="93" w:author="Diaz,Renata M" w:date="2020-04-20T16:01:00Z">
        <w:r w:rsidR="00F83342">
          <w:rPr>
            <w:rFonts w:ascii="Times New Roman" w:eastAsia="Times New Roman" w:hAnsi="Times New Roman" w:cs="Times New Roman"/>
            <w:sz w:val="24"/>
            <w:szCs w:val="24"/>
          </w:rPr>
          <w:t xml:space="preserve"> predicts a log-series</w:t>
        </w:r>
      </w:ins>
      <w:ins w:id="94" w:author="Diaz,Renata M" w:date="2020-04-13T10:46:00Z">
        <w:r w:rsidR="00F22256" w:rsidRPr="00BD41C6">
          <w:rPr>
            <w:rFonts w:ascii="Times New Roman" w:eastAsia="Times New Roman" w:hAnsi="Times New Roman" w:cs="Times New Roman"/>
            <w:sz w:val="24"/>
            <w:szCs w:val="24"/>
          </w:rPr>
          <w:t xml:space="preserve"> SAD</w:t>
        </w:r>
      </w:ins>
      <w:ins w:id="95" w:author="Diaz,Renata M" w:date="2020-04-22T09:51:00Z">
        <w:r w:rsidR="006046E5">
          <w:rPr>
            <w:rFonts w:ascii="Times New Roman" w:eastAsia="Times New Roman" w:hAnsi="Times New Roman" w:cs="Times New Roman"/>
            <w:sz w:val="24"/>
            <w:szCs w:val="24"/>
          </w:rPr>
          <w:t xml:space="preserve"> that is an excellent fit to empirical </w:t>
        </w:r>
      </w:ins>
      <w:ins w:id="96" w:author="Diaz,Renata M" w:date="2020-04-22T09:52:00Z">
        <w:r w:rsidR="001338E4">
          <w:rPr>
            <w:rFonts w:ascii="Times New Roman" w:eastAsia="Times New Roman" w:hAnsi="Times New Roman" w:cs="Times New Roman"/>
            <w:sz w:val="24"/>
            <w:szCs w:val="24"/>
          </w:rPr>
          <w:t>SADs</w:t>
        </w:r>
      </w:ins>
      <w:ins w:id="97" w:author="Diaz,Renata M" w:date="2020-04-13T10:46:00Z">
        <w:r w:rsidR="00F22256" w:rsidRPr="00BD41C6">
          <w:rPr>
            <w:rFonts w:ascii="Times New Roman" w:eastAsia="Times New Roman" w:hAnsi="Times New Roman" w:cs="Times New Roman"/>
            <w:sz w:val="24"/>
            <w:szCs w:val="24"/>
          </w:rPr>
          <w:t xml:space="preserve"> </w:t>
        </w:r>
      </w:ins>
      <w:ins w:id="98" w:author="Diaz,Renata M" w:date="2020-04-13T10:48:00Z">
        <w:r w:rsidR="00F22256">
          <w:rPr>
            <w:rFonts w:ascii="Times New Roman" w:eastAsia="Times New Roman" w:hAnsi="Times New Roman" w:cs="Times New Roman"/>
            <w:sz w:val="24"/>
            <w:szCs w:val="24"/>
          </w:rPr>
          <w:t>(</w:t>
        </w:r>
      </w:ins>
      <w:ins w:id="99" w:author="Diaz,Renata M" w:date="2020-04-20T14:42:00Z">
        <w:r w:rsidR="00F45019">
          <w:rPr>
            <w:rFonts w:ascii="Times New Roman" w:eastAsia="Times New Roman" w:hAnsi="Times New Roman" w:cs="Times New Roman"/>
            <w:sz w:val="24"/>
            <w:szCs w:val="24"/>
          </w:rPr>
          <w:t>Harte et al 2011</w:t>
        </w:r>
      </w:ins>
      <w:ins w:id="100" w:author="Diaz,Renata M" w:date="2020-04-22T09:51:00Z">
        <w:r w:rsidR="006046E5">
          <w:rPr>
            <w:rFonts w:ascii="Times New Roman" w:eastAsia="Times New Roman" w:hAnsi="Times New Roman" w:cs="Times New Roman"/>
            <w:sz w:val="24"/>
            <w:szCs w:val="24"/>
          </w:rPr>
          <w:t>, White et al 2012</w:t>
        </w:r>
      </w:ins>
      <w:ins w:id="101" w:author="Diaz,Renata M" w:date="2020-04-20T16:01:00Z">
        <w:r w:rsidR="003B563B">
          <w:rPr>
            <w:rFonts w:ascii="Times New Roman" w:eastAsia="Times New Roman" w:hAnsi="Times New Roman" w:cs="Times New Roman"/>
            <w:sz w:val="24"/>
            <w:szCs w:val="24"/>
          </w:rPr>
          <w:t xml:space="preserve">). </w:t>
        </w:r>
      </w:ins>
      <w:ins w:id="102" w:author="Diaz,Renata M" w:date="2020-04-22T09:53:00Z">
        <w:r w:rsidR="00420E8D">
          <w:rPr>
            <w:rFonts w:ascii="Times New Roman" w:eastAsia="Times New Roman" w:hAnsi="Times New Roman" w:cs="Times New Roman"/>
            <w:sz w:val="24"/>
            <w:szCs w:val="24"/>
          </w:rPr>
          <w:t>Finally, we can</w:t>
        </w:r>
      </w:ins>
      <w:ins w:id="103" w:author="Diaz,Renata M" w:date="2020-04-22T09:54:00Z">
        <w:r w:rsidR="00420E8D">
          <w:rPr>
            <w:rFonts w:ascii="Times New Roman" w:eastAsia="Times New Roman" w:hAnsi="Times New Roman" w:cs="Times New Roman"/>
            <w:sz w:val="24"/>
            <w:szCs w:val="24"/>
          </w:rPr>
          <w:t xml:space="preserve"> use combinatorics to</w:t>
        </w:r>
      </w:ins>
      <w:ins w:id="104" w:author="Diaz,Renata M" w:date="2020-04-22T09:53:00Z">
        <w:r w:rsidR="00420E8D">
          <w:rPr>
            <w:rFonts w:ascii="Times New Roman" w:eastAsia="Times New Roman" w:hAnsi="Times New Roman" w:cs="Times New Roman"/>
            <w:sz w:val="24"/>
            <w:szCs w:val="24"/>
          </w:rPr>
          <w:t xml:space="preserve"> explore the</w:t>
        </w:r>
      </w:ins>
      <w:ins w:id="105" w:author="Diaz,Renata M" w:date="2020-04-22T09:54:00Z">
        <w:r w:rsidR="00420E8D">
          <w:rPr>
            <w:rFonts w:ascii="Times New Roman" w:eastAsia="Times New Roman" w:hAnsi="Times New Roman" w:cs="Times New Roman"/>
            <w:sz w:val="24"/>
            <w:szCs w:val="24"/>
          </w:rPr>
          <w:t xml:space="preserve"> set of </w:t>
        </w:r>
        <w:r w:rsidR="00420E8D">
          <w:rPr>
            <w:rFonts w:ascii="Times New Roman" w:eastAsia="Times New Roman" w:hAnsi="Times New Roman" w:cs="Times New Roman"/>
            <w:i/>
            <w:iCs/>
            <w:sz w:val="24"/>
            <w:szCs w:val="24"/>
          </w:rPr>
          <w:t xml:space="preserve">possible </w:t>
        </w:r>
        <w:r w:rsidR="00420E8D">
          <w:rPr>
            <w:rFonts w:ascii="Times New Roman" w:eastAsia="Times New Roman" w:hAnsi="Times New Roman" w:cs="Times New Roman"/>
            <w:sz w:val="24"/>
            <w:szCs w:val="24"/>
          </w:rPr>
          <w:t>forms, or feasible set, for an SAD with a particular S and N.</w:t>
        </w:r>
      </w:ins>
      <w:ins w:id="106" w:author="Diaz,Renata M" w:date="2020-04-22T09:57:00Z">
        <w:r w:rsidR="0016146E">
          <w:rPr>
            <w:rFonts w:ascii="Times New Roman" w:eastAsia="Times New Roman" w:hAnsi="Times New Roman" w:cs="Times New Roman"/>
            <w:sz w:val="24"/>
            <w:szCs w:val="24"/>
          </w:rPr>
          <w:t xml:space="preserve"> Hollow curve</w:t>
        </w:r>
      </w:ins>
      <w:ins w:id="107" w:author="Diaz,Renata M" w:date="2020-04-22T09:59:00Z">
        <w:r w:rsidR="00725321">
          <w:rPr>
            <w:rFonts w:ascii="Times New Roman" w:eastAsia="Times New Roman" w:hAnsi="Times New Roman" w:cs="Times New Roman"/>
            <w:sz w:val="24"/>
            <w:szCs w:val="24"/>
          </w:rPr>
          <w:t>s</w:t>
        </w:r>
        <w:r w:rsidR="00104E99">
          <w:rPr>
            <w:rFonts w:ascii="Times New Roman" w:eastAsia="Times New Roman" w:hAnsi="Times New Roman" w:cs="Times New Roman"/>
            <w:sz w:val="24"/>
            <w:szCs w:val="24"/>
          </w:rPr>
          <w:t>, similar</w:t>
        </w:r>
        <w:r w:rsidR="00177AB6">
          <w:rPr>
            <w:rFonts w:ascii="Times New Roman" w:eastAsia="Times New Roman" w:hAnsi="Times New Roman" w:cs="Times New Roman"/>
            <w:sz w:val="24"/>
            <w:szCs w:val="24"/>
          </w:rPr>
          <w:t xml:space="preserve"> to empirical SADs</w:t>
        </w:r>
        <w:r w:rsidR="00104E99">
          <w:rPr>
            <w:rFonts w:ascii="Times New Roman" w:eastAsia="Times New Roman" w:hAnsi="Times New Roman" w:cs="Times New Roman"/>
            <w:sz w:val="24"/>
            <w:szCs w:val="24"/>
          </w:rPr>
          <w:t>,</w:t>
        </w:r>
      </w:ins>
      <w:ins w:id="108" w:author="Diaz,Renata M" w:date="2020-04-22T09:57:00Z">
        <w:r w:rsidR="0016146E">
          <w:rPr>
            <w:rFonts w:ascii="Times New Roman" w:eastAsia="Times New Roman" w:hAnsi="Times New Roman" w:cs="Times New Roman"/>
            <w:sz w:val="24"/>
            <w:szCs w:val="24"/>
          </w:rPr>
          <w:t xml:space="preserve"> dominate most feasible sets for biologically-relevant combinations of S and </w:t>
        </w:r>
      </w:ins>
      <w:ins w:id="109" w:author="Diaz,Renata M" w:date="2020-04-22T09:58:00Z">
        <w:r w:rsidR="0016146E">
          <w:rPr>
            <w:rFonts w:ascii="Times New Roman" w:eastAsia="Times New Roman" w:hAnsi="Times New Roman" w:cs="Times New Roman"/>
            <w:sz w:val="24"/>
            <w:szCs w:val="24"/>
          </w:rPr>
          <w:t xml:space="preserve">N (Locey and White 2013). </w:t>
        </w:r>
      </w:ins>
      <w:ins w:id="110" w:author="Diaz,Renata M" w:date="2020-04-22T09:52:00Z">
        <w:r w:rsidR="003838AB">
          <w:rPr>
            <w:rFonts w:ascii="Times New Roman" w:eastAsia="Times New Roman" w:hAnsi="Times New Roman" w:cs="Times New Roman"/>
            <w:sz w:val="24"/>
            <w:szCs w:val="24"/>
          </w:rPr>
          <w:t>Given</w:t>
        </w:r>
      </w:ins>
      <w:ins w:id="111" w:author="Diaz,Renata M" w:date="2020-04-13T10:47:00Z">
        <w:r w:rsidR="00F22256">
          <w:rPr>
            <w:rFonts w:ascii="Times New Roman" w:eastAsia="Times New Roman" w:hAnsi="Times New Roman" w:cs="Times New Roman"/>
            <w:sz w:val="24"/>
            <w:szCs w:val="24"/>
          </w:rPr>
          <w:t xml:space="preserve"> minimal assumptions</w:t>
        </w:r>
      </w:ins>
      <w:ins w:id="112" w:author="Diaz,Renata M" w:date="2020-04-13T10:39:00Z">
        <w:r w:rsidR="00721DCD" w:rsidRPr="00721DCD">
          <w:rPr>
            <w:rFonts w:ascii="Times New Roman" w:eastAsia="Times New Roman" w:hAnsi="Times New Roman" w:cs="Times New Roman"/>
            <w:sz w:val="24"/>
            <w:szCs w:val="24"/>
          </w:rPr>
          <w:t xml:space="preserve"> about biological process, </w:t>
        </w:r>
      </w:ins>
      <w:ins w:id="113" w:author="Diaz,Renata M" w:date="2020-04-13T10:45:00Z">
        <w:r w:rsidR="00F22256">
          <w:rPr>
            <w:rFonts w:ascii="Times New Roman" w:eastAsia="Times New Roman" w:hAnsi="Times New Roman" w:cs="Times New Roman"/>
            <w:sz w:val="24"/>
            <w:szCs w:val="24"/>
          </w:rPr>
          <w:t xml:space="preserve">and instead </w:t>
        </w:r>
      </w:ins>
      <w:ins w:id="114" w:author="Diaz,Renata M" w:date="2020-04-13T10:39:00Z">
        <w:r w:rsidR="00721DCD" w:rsidRPr="00721DCD">
          <w:rPr>
            <w:rFonts w:ascii="Times New Roman" w:eastAsia="Times New Roman" w:hAnsi="Times New Roman" w:cs="Times New Roman"/>
            <w:sz w:val="24"/>
            <w:szCs w:val="24"/>
          </w:rPr>
          <w:t>using S, N, and our understanding of the most-likely form of a vector with S elements that sum to N</w:t>
        </w:r>
      </w:ins>
      <w:ins w:id="115" w:author="Diaz,Renata M" w:date="2020-04-13T10:45:00Z">
        <w:r w:rsidR="00F22256">
          <w:rPr>
            <w:rFonts w:ascii="Times New Roman" w:eastAsia="Times New Roman" w:hAnsi="Times New Roman" w:cs="Times New Roman"/>
            <w:sz w:val="24"/>
            <w:szCs w:val="24"/>
          </w:rPr>
          <w:t>, we</w:t>
        </w:r>
      </w:ins>
      <w:ins w:id="116" w:author="Diaz,Renata M" w:date="2020-04-13T10:47:00Z">
        <w:r w:rsidR="00F22256">
          <w:rPr>
            <w:rFonts w:ascii="Times New Roman" w:eastAsia="Times New Roman" w:hAnsi="Times New Roman" w:cs="Times New Roman"/>
            <w:sz w:val="24"/>
            <w:szCs w:val="24"/>
          </w:rPr>
          <w:t xml:space="preserve"> therefore</w:t>
        </w:r>
      </w:ins>
      <w:ins w:id="117" w:author="Diaz,Renata M" w:date="2020-04-13T10:45:00Z">
        <w:r w:rsidR="00F22256">
          <w:rPr>
            <w:rFonts w:ascii="Times New Roman" w:eastAsia="Times New Roman" w:hAnsi="Times New Roman" w:cs="Times New Roman"/>
            <w:sz w:val="24"/>
            <w:szCs w:val="24"/>
          </w:rPr>
          <w:t xml:space="preserve"> have good reason to expect most SADs to be hollow curves</w:t>
        </w:r>
      </w:ins>
      <w:ins w:id="118" w:author="Diaz,Renata M" w:date="2020-04-13T10:39:00Z">
        <w:r w:rsidR="00721DCD" w:rsidRPr="00721DCD">
          <w:rPr>
            <w:rFonts w:ascii="Times New Roman" w:eastAsia="Times New Roman" w:hAnsi="Times New Roman" w:cs="Times New Roman"/>
            <w:sz w:val="24"/>
            <w:szCs w:val="24"/>
          </w:rPr>
          <w:t xml:space="preserve">. </w:t>
        </w:r>
      </w:ins>
    </w:p>
    <w:p w14:paraId="1C6EA549" w14:textId="7EB1CE6C" w:rsidR="3AF5A55C" w:rsidRPr="00BD41C6" w:rsidDel="00F22256" w:rsidRDefault="00B262ED" w:rsidP="0264BE4F">
      <w:pPr>
        <w:rPr>
          <w:del w:id="119" w:author="Diaz,Renata M" w:date="2020-04-13T10:45:00Z"/>
          <w:rFonts w:ascii="Times New Roman" w:eastAsia="Times New Roman" w:hAnsi="Times New Roman" w:cs="Times New Roman"/>
          <w:sz w:val="24"/>
          <w:szCs w:val="24"/>
        </w:rPr>
      </w:pPr>
      <w:ins w:id="120" w:author="skmorgane" w:date="2020-03-31T08:57:00Z">
        <w:del w:id="121" w:author="Diaz,Renata M" w:date="2020-04-13T10:40:00Z">
          <w:r w:rsidDel="00CA317C">
            <w:rPr>
              <w:rFonts w:ascii="Times New Roman" w:eastAsia="Times New Roman" w:hAnsi="Times New Roman" w:cs="Times New Roman"/>
              <w:sz w:val="24"/>
              <w:szCs w:val="24"/>
            </w:rPr>
            <w:delText>While ecologist have generally focused on explaining the species abundance distribution as emerging from ecological processes, accu</w:delText>
          </w:r>
        </w:del>
      </w:ins>
      <w:ins w:id="122" w:author="skmorgane" w:date="2020-03-31T08:58:00Z">
        <w:del w:id="123" w:author="Diaz,Renata M" w:date="2020-04-13T10:40:00Z">
          <w:r w:rsidDel="00CA317C">
            <w:rPr>
              <w:rFonts w:ascii="Times New Roman" w:eastAsia="Times New Roman" w:hAnsi="Times New Roman" w:cs="Times New Roman"/>
              <w:sz w:val="24"/>
              <w:szCs w:val="24"/>
            </w:rPr>
            <w:delText>mulating evidence suggests that statistical constraint</w:delText>
          </w:r>
        </w:del>
      </w:ins>
      <w:ins w:id="124" w:author="skmorgane" w:date="2020-03-31T09:01:00Z">
        <w:del w:id="125" w:author="Diaz,Renata M" w:date="2020-04-13T10:40:00Z">
          <w:r w:rsidDel="00CA317C">
            <w:rPr>
              <w:rFonts w:ascii="Times New Roman" w:eastAsia="Times New Roman" w:hAnsi="Times New Roman" w:cs="Times New Roman"/>
              <w:sz w:val="24"/>
              <w:szCs w:val="24"/>
            </w:rPr>
            <w:delText xml:space="preserve">s may be involved in </w:delText>
          </w:r>
        </w:del>
      </w:ins>
      <w:ins w:id="126" w:author="skmorgane" w:date="2020-03-31T09:12:00Z">
        <w:del w:id="127" w:author="Diaz,Renata M" w:date="2020-04-13T10:40:00Z">
          <w:r w:rsidR="00485B77" w:rsidDel="00CA317C">
            <w:rPr>
              <w:rFonts w:ascii="Times New Roman" w:eastAsia="Times New Roman" w:hAnsi="Times New Roman" w:cs="Times New Roman"/>
              <w:sz w:val="24"/>
              <w:szCs w:val="24"/>
            </w:rPr>
            <w:delText xml:space="preserve">generating </w:delText>
          </w:r>
        </w:del>
      </w:ins>
      <w:del w:id="128" w:author="Diaz,Renata M" w:date="2020-04-13T10:40:00Z">
        <w:r w:rsidR="00E51E72" w:rsidRPr="00BD41C6" w:rsidDel="00CA317C">
          <w:rPr>
            <w:rFonts w:ascii="Times New Roman" w:eastAsia="Times New Roman" w:hAnsi="Times New Roman" w:cs="Times New Roman"/>
            <w:sz w:val="24"/>
            <w:szCs w:val="24"/>
          </w:rPr>
          <w:delText>Multiple</w:delText>
        </w:r>
        <w:r w:rsidR="3AF5A55C" w:rsidRPr="00BD41C6" w:rsidDel="00CA317C">
          <w:rPr>
            <w:rFonts w:ascii="Times New Roman" w:eastAsia="Times New Roman" w:hAnsi="Times New Roman" w:cs="Times New Roman"/>
            <w:sz w:val="24"/>
            <w:szCs w:val="24"/>
          </w:rPr>
          <w:delText xml:space="preserve"> lines of re</w:delText>
        </w:r>
        <w:r w:rsidR="00E51E72" w:rsidRPr="00BD41C6" w:rsidDel="00CA317C">
          <w:rPr>
            <w:rFonts w:ascii="Times New Roman" w:eastAsia="Times New Roman" w:hAnsi="Times New Roman" w:cs="Times New Roman"/>
            <w:sz w:val="24"/>
            <w:szCs w:val="24"/>
          </w:rPr>
          <w:delText>cent reasoning</w:delText>
        </w:r>
        <w:r w:rsidR="3AF5A55C" w:rsidRPr="00BD41C6" w:rsidDel="00CA317C">
          <w:rPr>
            <w:rFonts w:ascii="Times New Roman" w:eastAsia="Times New Roman" w:hAnsi="Times New Roman" w:cs="Times New Roman"/>
            <w:sz w:val="24"/>
            <w:szCs w:val="24"/>
          </w:rPr>
          <w:delText xml:space="preserve"> suggest an explanation and </w:delText>
        </w:r>
        <w:r w:rsidR="003738F0" w:rsidRPr="00BD41C6" w:rsidDel="00CA317C">
          <w:rPr>
            <w:rFonts w:ascii="Times New Roman" w:eastAsia="Times New Roman" w:hAnsi="Times New Roman" w:cs="Times New Roman"/>
            <w:sz w:val="24"/>
            <w:szCs w:val="24"/>
          </w:rPr>
          <w:delText>perhaps a solution</w:delText>
        </w:r>
        <w:r w:rsidR="3AF5A55C" w:rsidRPr="00BD41C6" w:rsidDel="00CA317C">
          <w:rPr>
            <w:rFonts w:ascii="Times New Roman" w:eastAsia="Times New Roman" w:hAnsi="Times New Roman" w:cs="Times New Roman"/>
            <w:sz w:val="24"/>
            <w:szCs w:val="24"/>
          </w:rPr>
          <w:delText xml:space="preserve"> for this puzzle. The SAD </w:delText>
        </w:r>
        <w:r w:rsidR="00E51E72" w:rsidRPr="00BD41C6" w:rsidDel="00CA317C">
          <w:rPr>
            <w:rFonts w:ascii="Times New Roman" w:eastAsia="Times New Roman" w:hAnsi="Times New Roman" w:cs="Times New Roman"/>
            <w:sz w:val="24"/>
            <w:szCs w:val="24"/>
          </w:rPr>
          <w:delText>seems</w:delText>
        </w:r>
        <w:r w:rsidR="3AF5A55C" w:rsidRPr="00BD41C6" w:rsidDel="00CA317C">
          <w:rPr>
            <w:rFonts w:ascii="Times New Roman" w:eastAsia="Times New Roman" w:hAnsi="Times New Roman" w:cs="Times New Roman"/>
            <w:sz w:val="24"/>
            <w:szCs w:val="24"/>
          </w:rPr>
          <w:delText xml:space="preserve"> subject to a statistical constraint that encourages </w:delText>
        </w:r>
        <w:r w:rsidR="3F00E457" w:rsidRPr="00BD41C6" w:rsidDel="00CA317C">
          <w:rPr>
            <w:rFonts w:ascii="Times New Roman" w:eastAsia="Times New Roman" w:hAnsi="Times New Roman" w:cs="Times New Roman"/>
            <w:sz w:val="24"/>
            <w:szCs w:val="24"/>
          </w:rPr>
          <w:delText xml:space="preserve">it to </w:delText>
        </w:r>
        <w:r w:rsidR="00E51E72" w:rsidRPr="00BD41C6" w:rsidDel="00CA317C">
          <w:rPr>
            <w:rFonts w:ascii="Times New Roman" w:eastAsia="Times New Roman" w:hAnsi="Times New Roman" w:cs="Times New Roman"/>
            <w:sz w:val="24"/>
            <w:szCs w:val="24"/>
          </w:rPr>
          <w:delText>be</w:delText>
        </w:r>
        <w:r w:rsidR="3F00E457" w:rsidRPr="00BD41C6" w:rsidDel="00CA317C">
          <w:rPr>
            <w:rFonts w:ascii="Times New Roman" w:eastAsia="Times New Roman" w:hAnsi="Times New Roman" w:cs="Times New Roman"/>
            <w:sz w:val="24"/>
            <w:szCs w:val="24"/>
          </w:rPr>
          <w:delText xml:space="preserve"> a hollow curve, even in the absence of any biological mechanism</w:delText>
        </w:r>
        <w:r w:rsidR="00E51E72" w:rsidRPr="00BD41C6" w:rsidDel="00CA317C">
          <w:rPr>
            <w:rFonts w:ascii="Times New Roman" w:eastAsia="Times New Roman" w:hAnsi="Times New Roman" w:cs="Times New Roman"/>
            <w:sz w:val="24"/>
            <w:szCs w:val="24"/>
          </w:rPr>
          <w:delText xml:space="preserve">. </w:delText>
        </w:r>
      </w:del>
      <w:ins w:id="129" w:author="skmorgane" w:date="2020-03-31T09:00:00Z">
        <w:del w:id="130" w:author="Diaz,Renata M" w:date="2020-04-13T10:40:00Z">
          <w:r w:rsidDel="00CA317C">
            <w:rPr>
              <w:rFonts w:ascii="Times New Roman" w:eastAsia="Times New Roman" w:hAnsi="Times New Roman" w:cs="Times New Roman"/>
              <w:sz w:val="24"/>
              <w:szCs w:val="24"/>
            </w:rPr>
            <w:delText>the</w:delText>
          </w:r>
        </w:del>
      </w:ins>
      <w:ins w:id="131" w:author="skmorgane" w:date="2020-03-31T09:01:00Z">
        <w:del w:id="132" w:author="Diaz,Renata M" w:date="2020-04-13T10:40:00Z">
          <w:r w:rsidDel="00CA317C">
            <w:rPr>
              <w:rFonts w:ascii="Times New Roman" w:eastAsia="Times New Roman" w:hAnsi="Times New Roman" w:cs="Times New Roman"/>
              <w:sz w:val="24"/>
              <w:szCs w:val="24"/>
            </w:rPr>
            <w:delText xml:space="preserve"> most striking feature of the species abundance distribution</w:delText>
          </w:r>
        </w:del>
      </w:ins>
      <w:ins w:id="133" w:author="skmorgane" w:date="2020-03-31T09:02:00Z">
        <w:del w:id="134" w:author="Diaz,Renata M" w:date="2020-04-13T10:40:00Z">
          <w:r w:rsidDel="00CA317C">
            <w:rPr>
              <w:rFonts w:ascii="Times New Roman" w:eastAsia="Times New Roman" w:hAnsi="Times New Roman" w:cs="Times New Roman"/>
              <w:sz w:val="24"/>
              <w:szCs w:val="24"/>
            </w:rPr>
            <w:delText xml:space="preserve"> – the hollow curve. </w:delText>
          </w:r>
        </w:del>
      </w:ins>
      <w:commentRangeStart w:id="135"/>
      <w:del w:id="136" w:author="Diaz,Renata M" w:date="2020-04-13T10:45:00Z">
        <w:r w:rsidR="00E51E72" w:rsidRPr="00BD41C6" w:rsidDel="00F22256">
          <w:rPr>
            <w:rFonts w:ascii="Times New Roman" w:eastAsia="Times New Roman" w:hAnsi="Times New Roman" w:cs="Times New Roman"/>
            <w:sz w:val="24"/>
            <w:szCs w:val="24"/>
          </w:rPr>
          <w:delText>The hollow curve is intuitively striking, but focusing on what may be a statistical inevitability</w:delText>
        </w:r>
        <w:r w:rsidR="3F00E457" w:rsidRPr="00BD41C6" w:rsidDel="00F22256">
          <w:rPr>
            <w:rFonts w:ascii="Times New Roman" w:eastAsia="Times New Roman" w:hAnsi="Times New Roman" w:cs="Times New Roman"/>
            <w:sz w:val="24"/>
            <w:szCs w:val="24"/>
          </w:rPr>
          <w:delText xml:space="preserve"> warps our perception of</w:delText>
        </w:r>
        <w:r w:rsidR="13E5ECF6" w:rsidRPr="00BD41C6" w:rsidDel="00F22256">
          <w:rPr>
            <w:rFonts w:ascii="Times New Roman" w:eastAsia="Times New Roman" w:hAnsi="Times New Roman" w:cs="Times New Roman"/>
            <w:sz w:val="24"/>
            <w:szCs w:val="24"/>
          </w:rPr>
          <w:delText xml:space="preserve"> the important aspects of the pattern. </w:delText>
        </w:r>
        <w:r w:rsidR="583F7E2F" w:rsidRPr="00BD41C6" w:rsidDel="00F22256">
          <w:rPr>
            <w:rFonts w:ascii="Times New Roman" w:eastAsia="Times New Roman" w:hAnsi="Times New Roman" w:cs="Times New Roman"/>
            <w:sz w:val="24"/>
            <w:szCs w:val="24"/>
          </w:rPr>
          <w:delText xml:space="preserve">Frank () used a statistical mechanics framework to show that </w:delText>
        </w:r>
        <w:r w:rsidR="00E51E72" w:rsidRPr="00BD41C6" w:rsidDel="00F22256">
          <w:rPr>
            <w:rFonts w:ascii="Times New Roman" w:eastAsia="Times New Roman" w:hAnsi="Times New Roman" w:cs="Times New Roman"/>
            <w:sz w:val="24"/>
            <w:szCs w:val="24"/>
          </w:rPr>
          <w:delText xml:space="preserve">hollow curves, including a </w:delText>
        </w:r>
        <w:r w:rsidR="583F7E2F" w:rsidRPr="00BD41C6" w:rsidDel="00F22256">
          <w:rPr>
            <w:rFonts w:ascii="Times New Roman" w:eastAsia="Times New Roman" w:hAnsi="Times New Roman" w:cs="Times New Roman"/>
            <w:sz w:val="24"/>
            <w:szCs w:val="24"/>
          </w:rPr>
          <w:delText>log-</w:delText>
        </w:r>
        <w:commentRangeStart w:id="137"/>
        <w:r w:rsidR="583F7E2F" w:rsidRPr="00BD41C6" w:rsidDel="00F22256">
          <w:rPr>
            <w:rFonts w:ascii="Times New Roman" w:eastAsia="Times New Roman" w:hAnsi="Times New Roman" w:cs="Times New Roman"/>
            <w:sz w:val="24"/>
            <w:szCs w:val="24"/>
          </w:rPr>
          <w:delText>series</w:delText>
        </w:r>
        <w:commentRangeEnd w:id="137"/>
        <w:r w:rsidR="003738F0" w:rsidRPr="00BD41C6" w:rsidDel="00F22256">
          <w:rPr>
            <w:rStyle w:val="CommentReference"/>
            <w:rFonts w:ascii="Times New Roman" w:hAnsi="Times New Roman" w:cs="Times New Roman"/>
          </w:rPr>
          <w:commentReference w:id="137"/>
        </w:r>
        <w:r w:rsidR="583F7E2F" w:rsidRPr="00BD41C6" w:rsidDel="00F22256">
          <w:rPr>
            <w:rFonts w:ascii="Times New Roman" w:eastAsia="Times New Roman" w:hAnsi="Times New Roman" w:cs="Times New Roman"/>
            <w:sz w:val="24"/>
            <w:szCs w:val="24"/>
          </w:rPr>
          <w:delText xml:space="preserve"> – one of the most common mathematical approximations </w:delText>
        </w:r>
        <w:r w:rsidR="32E94C44" w:rsidRPr="00BD41C6" w:rsidDel="00F22256">
          <w:rPr>
            <w:rFonts w:ascii="Times New Roman" w:eastAsia="Times New Roman" w:hAnsi="Times New Roman" w:cs="Times New Roman"/>
            <w:sz w:val="24"/>
            <w:szCs w:val="24"/>
          </w:rPr>
          <w:delText xml:space="preserve">for </w:delText>
        </w:r>
        <w:r w:rsidR="583F7E2F" w:rsidRPr="00BD41C6" w:rsidDel="00F22256">
          <w:rPr>
            <w:rFonts w:ascii="Times New Roman" w:eastAsia="Times New Roman" w:hAnsi="Times New Roman" w:cs="Times New Roman"/>
            <w:sz w:val="24"/>
            <w:szCs w:val="24"/>
          </w:rPr>
          <w:delText xml:space="preserve">empirical SADs – </w:delText>
        </w:r>
        <w:r w:rsidR="00E51E72" w:rsidRPr="00BD41C6" w:rsidDel="00F22256">
          <w:rPr>
            <w:rFonts w:ascii="Times New Roman" w:eastAsia="Times New Roman" w:hAnsi="Times New Roman" w:cs="Times New Roman"/>
            <w:sz w:val="24"/>
            <w:szCs w:val="24"/>
          </w:rPr>
          <w:delText>can easily be obtained</w:delText>
        </w:r>
        <w:r w:rsidR="583F7E2F" w:rsidRPr="00BD41C6" w:rsidDel="00F22256">
          <w:rPr>
            <w:rFonts w:ascii="Times New Roman" w:eastAsia="Times New Roman" w:hAnsi="Times New Roman" w:cs="Times New Roman"/>
            <w:sz w:val="24"/>
            <w:szCs w:val="24"/>
          </w:rPr>
          <w:delText xml:space="preserve"> as statistical by-pr</w:delText>
        </w:r>
        <w:r w:rsidR="2616B7E1" w:rsidRPr="00BD41C6" w:rsidDel="00F22256">
          <w:rPr>
            <w:rFonts w:ascii="Times New Roman" w:eastAsia="Times New Roman" w:hAnsi="Times New Roman" w:cs="Times New Roman"/>
            <w:sz w:val="24"/>
            <w:szCs w:val="24"/>
          </w:rPr>
          <w:delText>oduct</w:delText>
        </w:r>
        <w:r w:rsidR="00E51E72" w:rsidRPr="00BD41C6" w:rsidDel="00F22256">
          <w:rPr>
            <w:rFonts w:ascii="Times New Roman" w:eastAsia="Times New Roman" w:hAnsi="Times New Roman" w:cs="Times New Roman"/>
            <w:sz w:val="24"/>
            <w:szCs w:val="24"/>
          </w:rPr>
          <w:delText>s</w:delText>
        </w:r>
        <w:r w:rsidR="2616B7E1" w:rsidRPr="00BD41C6" w:rsidDel="00F22256">
          <w:rPr>
            <w:rFonts w:ascii="Times New Roman" w:eastAsia="Times New Roman" w:hAnsi="Times New Roman" w:cs="Times New Roman"/>
            <w:sz w:val="24"/>
            <w:szCs w:val="24"/>
          </w:rPr>
          <w:delText xml:space="preserve"> of [RMD forgets the precise process and needs to revisit Frank’s stuff]. Harte and associates () used the principle of entropy maximization to </w:delText>
        </w:r>
        <w:r w:rsidR="2D51BFB9" w:rsidRPr="00BD41C6" w:rsidDel="00F22256">
          <w:rPr>
            <w:rFonts w:ascii="Times New Roman" w:eastAsia="Times New Roman" w:hAnsi="Times New Roman" w:cs="Times New Roman"/>
            <w:sz w:val="24"/>
            <w:szCs w:val="24"/>
          </w:rPr>
          <w:delText xml:space="preserve">find the most-likely form for numerous ecological distributions, given sparse information about broad community properties and </w:delText>
        </w:r>
        <w:r w:rsidR="2D0AE7CD" w:rsidRPr="00BD41C6" w:rsidDel="00F22256">
          <w:rPr>
            <w:rFonts w:ascii="Times New Roman" w:eastAsia="Times New Roman" w:hAnsi="Times New Roman" w:cs="Times New Roman"/>
            <w:sz w:val="24"/>
            <w:szCs w:val="24"/>
          </w:rPr>
          <w:delText xml:space="preserve">minimal assumptions </w:delText>
        </w:r>
        <w:r w:rsidR="02E8DE0B" w:rsidRPr="00BD41C6" w:rsidDel="00F22256">
          <w:rPr>
            <w:rFonts w:ascii="Times New Roman" w:eastAsia="Times New Roman" w:hAnsi="Times New Roman" w:cs="Times New Roman"/>
            <w:sz w:val="24"/>
            <w:szCs w:val="24"/>
          </w:rPr>
          <w:delText xml:space="preserve">regarding </w:delText>
        </w:r>
        <w:r w:rsidR="2D0AE7CD" w:rsidRPr="00BD41C6" w:rsidDel="00F22256">
          <w:rPr>
            <w:rFonts w:ascii="Times New Roman" w:eastAsia="Times New Roman" w:hAnsi="Times New Roman" w:cs="Times New Roman"/>
            <w:sz w:val="24"/>
            <w:szCs w:val="24"/>
          </w:rPr>
          <w:delText xml:space="preserve">ecological </w:delText>
        </w:r>
        <w:r w:rsidR="47610362" w:rsidRPr="00BD41C6" w:rsidDel="00F22256">
          <w:rPr>
            <w:rFonts w:ascii="Times New Roman" w:eastAsia="Times New Roman" w:hAnsi="Times New Roman" w:cs="Times New Roman"/>
            <w:sz w:val="24"/>
            <w:szCs w:val="24"/>
          </w:rPr>
          <w:delText>mechanism</w:delText>
        </w:r>
        <w:r w:rsidR="2D0AE7CD" w:rsidRPr="00BD41C6" w:rsidDel="00F22256">
          <w:rPr>
            <w:rFonts w:ascii="Times New Roman" w:eastAsia="Times New Roman" w:hAnsi="Times New Roman" w:cs="Times New Roman"/>
            <w:sz w:val="24"/>
            <w:szCs w:val="24"/>
          </w:rPr>
          <w:delText>. They also found that a log-series emerges as the most-likely form for the SAD</w:delText>
        </w:r>
        <w:r w:rsidR="3590FFF7" w:rsidRPr="00BD41C6" w:rsidDel="00F22256">
          <w:rPr>
            <w:rFonts w:ascii="Times New Roman" w:eastAsia="Times New Roman" w:hAnsi="Times New Roman" w:cs="Times New Roman"/>
            <w:sz w:val="24"/>
            <w:szCs w:val="24"/>
          </w:rPr>
          <w:delText xml:space="preserve"> ()</w:delText>
        </w:r>
        <w:r w:rsidR="2D0AE7CD" w:rsidRPr="00BD41C6" w:rsidDel="00F22256">
          <w:rPr>
            <w:rFonts w:ascii="Times New Roman" w:eastAsia="Times New Roman" w:hAnsi="Times New Roman" w:cs="Times New Roman"/>
            <w:sz w:val="24"/>
            <w:szCs w:val="24"/>
          </w:rPr>
          <w:delText>.</w:delText>
        </w:r>
        <w:r w:rsidR="14114FBE" w:rsidRPr="00BD41C6" w:rsidDel="00F22256">
          <w:rPr>
            <w:rFonts w:ascii="Times New Roman" w:eastAsia="Times New Roman" w:hAnsi="Times New Roman" w:cs="Times New Roman"/>
            <w:sz w:val="24"/>
            <w:szCs w:val="24"/>
          </w:rPr>
          <w:delText xml:space="preserve"> This log-series is an excellent fit to empirical SADs (White et al 2012).</w:delText>
        </w:r>
        <w:r w:rsidR="2D0AE7CD" w:rsidRPr="00BD41C6" w:rsidDel="00F22256">
          <w:rPr>
            <w:rFonts w:ascii="Times New Roman" w:eastAsia="Times New Roman" w:hAnsi="Times New Roman" w:cs="Times New Roman"/>
            <w:sz w:val="24"/>
            <w:szCs w:val="24"/>
          </w:rPr>
          <w:delText xml:space="preserve"> </w:delText>
        </w:r>
        <w:r w:rsidR="070BBD6A" w:rsidRPr="00BD41C6" w:rsidDel="00F22256">
          <w:rPr>
            <w:rFonts w:ascii="Times New Roman" w:eastAsia="Times New Roman" w:hAnsi="Times New Roman" w:cs="Times New Roman"/>
            <w:sz w:val="24"/>
            <w:szCs w:val="24"/>
          </w:rPr>
          <w:delText xml:space="preserve">Finally, </w:delText>
        </w:r>
        <w:r w:rsidR="60E48555" w:rsidRPr="00BD41C6" w:rsidDel="00F22256">
          <w:rPr>
            <w:rFonts w:ascii="Times New Roman" w:eastAsia="Times New Roman" w:hAnsi="Times New Roman" w:cs="Times New Roman"/>
            <w:sz w:val="24"/>
            <w:szCs w:val="24"/>
          </w:rPr>
          <w:delText xml:space="preserve">Locey and White (2012) put forward an entirely non-biological derivation for the statistical constraint on the SAD. </w:delText>
        </w:r>
        <w:r w:rsidR="28359E48" w:rsidRPr="00BD41C6" w:rsidDel="00F22256">
          <w:rPr>
            <w:rFonts w:ascii="Times New Roman" w:eastAsia="Times New Roman" w:hAnsi="Times New Roman" w:cs="Times New Roman"/>
            <w:sz w:val="24"/>
            <w:szCs w:val="24"/>
          </w:rPr>
          <w:delText xml:space="preserve">They leveraged the fact that there are a finite number of ways to divide </w:delText>
        </w:r>
        <w:r w:rsidR="28359E48" w:rsidRPr="00BD41C6" w:rsidDel="00F22256">
          <w:rPr>
            <w:rFonts w:ascii="Times New Roman" w:eastAsia="Times New Roman" w:hAnsi="Times New Roman" w:cs="Times New Roman"/>
            <w:i/>
            <w:iCs/>
            <w:sz w:val="24"/>
            <w:szCs w:val="24"/>
          </w:rPr>
          <w:delText xml:space="preserve">N </w:delText>
        </w:r>
        <w:r w:rsidR="28359E48" w:rsidRPr="00BD41C6" w:rsidDel="00F22256">
          <w:rPr>
            <w:rFonts w:ascii="Times New Roman" w:eastAsia="Times New Roman" w:hAnsi="Times New Roman" w:cs="Times New Roman"/>
            <w:sz w:val="24"/>
            <w:szCs w:val="24"/>
          </w:rPr>
          <w:delText xml:space="preserve">individuals among </w:delText>
        </w:r>
        <w:r w:rsidR="28359E48" w:rsidRPr="00BD41C6" w:rsidDel="00F22256">
          <w:rPr>
            <w:rFonts w:ascii="Times New Roman" w:eastAsia="Times New Roman" w:hAnsi="Times New Roman" w:cs="Times New Roman"/>
            <w:i/>
            <w:iCs/>
            <w:sz w:val="24"/>
            <w:szCs w:val="24"/>
          </w:rPr>
          <w:delText xml:space="preserve">S </w:delText>
        </w:r>
        <w:r w:rsidR="28359E48" w:rsidRPr="00BD41C6" w:rsidDel="00F22256">
          <w:rPr>
            <w:rFonts w:ascii="Times New Roman" w:eastAsia="Times New Roman" w:hAnsi="Times New Roman" w:cs="Times New Roman"/>
            <w:sz w:val="24"/>
            <w:szCs w:val="24"/>
          </w:rPr>
          <w:delText>species</w:delText>
        </w:r>
        <w:r w:rsidR="171FC8CA" w:rsidRPr="00BD41C6" w:rsidDel="00F22256">
          <w:rPr>
            <w:rFonts w:ascii="Times New Roman" w:eastAsia="Times New Roman" w:hAnsi="Times New Roman" w:cs="Times New Roman"/>
            <w:sz w:val="24"/>
            <w:szCs w:val="24"/>
          </w:rPr>
          <w:delText xml:space="preserve">, and used combinatorics to </w:delText>
        </w:r>
        <w:r w:rsidR="28359E48" w:rsidRPr="00BD41C6" w:rsidDel="00F22256">
          <w:rPr>
            <w:rFonts w:ascii="Times New Roman" w:eastAsia="Times New Roman" w:hAnsi="Times New Roman" w:cs="Times New Roman"/>
            <w:sz w:val="24"/>
            <w:szCs w:val="24"/>
          </w:rPr>
          <w:delText>cha</w:delText>
        </w:r>
        <w:r w:rsidR="53313A76" w:rsidRPr="00BD41C6" w:rsidDel="00F22256">
          <w:rPr>
            <w:rFonts w:ascii="Times New Roman" w:eastAsia="Times New Roman" w:hAnsi="Times New Roman" w:cs="Times New Roman"/>
            <w:sz w:val="24"/>
            <w:szCs w:val="24"/>
          </w:rPr>
          <w:delText xml:space="preserve">racterize the range of </w:delText>
        </w:r>
        <w:r w:rsidR="53313A76" w:rsidRPr="00BD41C6" w:rsidDel="00F22256">
          <w:rPr>
            <w:rFonts w:ascii="Times New Roman" w:eastAsia="Times New Roman" w:hAnsi="Times New Roman" w:cs="Times New Roman"/>
            <w:i/>
            <w:iCs/>
            <w:sz w:val="24"/>
            <w:szCs w:val="24"/>
          </w:rPr>
          <w:delText xml:space="preserve">possible </w:delText>
        </w:r>
        <w:r w:rsidR="53313A76" w:rsidRPr="00BD41C6" w:rsidDel="00F22256">
          <w:rPr>
            <w:rFonts w:ascii="Times New Roman" w:eastAsia="Times New Roman" w:hAnsi="Times New Roman" w:cs="Times New Roman"/>
            <w:sz w:val="24"/>
            <w:szCs w:val="24"/>
          </w:rPr>
          <w:delText>forms for SADs</w:delText>
        </w:r>
        <w:r w:rsidR="1543605B" w:rsidRPr="00BD41C6" w:rsidDel="00F22256">
          <w:rPr>
            <w:rFonts w:ascii="Times New Roman" w:eastAsia="Times New Roman" w:hAnsi="Times New Roman" w:cs="Times New Roman"/>
            <w:sz w:val="24"/>
            <w:szCs w:val="24"/>
          </w:rPr>
          <w:delText>, or feasible set,</w:delText>
        </w:r>
        <w:r w:rsidR="44830F20" w:rsidRPr="00BD41C6" w:rsidDel="00F22256">
          <w:rPr>
            <w:rFonts w:ascii="Times New Roman" w:eastAsia="Times New Roman" w:hAnsi="Times New Roman" w:cs="Times New Roman"/>
            <w:sz w:val="24"/>
            <w:szCs w:val="24"/>
          </w:rPr>
          <w:delText xml:space="preserve"> for realistic</w:delText>
        </w:r>
        <w:r w:rsidR="63F3E360" w:rsidRPr="00BD41C6" w:rsidDel="00F22256">
          <w:rPr>
            <w:rFonts w:ascii="Times New Roman" w:eastAsia="Times New Roman" w:hAnsi="Times New Roman" w:cs="Times New Roman"/>
            <w:sz w:val="24"/>
            <w:szCs w:val="24"/>
          </w:rPr>
          <w:delText xml:space="preserve"> values of</w:delText>
        </w:r>
        <w:r w:rsidR="44830F20" w:rsidRPr="00BD41C6" w:rsidDel="00F22256">
          <w:rPr>
            <w:rFonts w:ascii="Times New Roman" w:eastAsia="Times New Roman" w:hAnsi="Times New Roman" w:cs="Times New Roman"/>
            <w:sz w:val="24"/>
            <w:szCs w:val="24"/>
          </w:rPr>
          <w:delText xml:space="preserve"> S and N</w:delText>
        </w:r>
        <w:r w:rsidR="0F9C0EFB" w:rsidRPr="00BD41C6" w:rsidDel="00F22256">
          <w:rPr>
            <w:rFonts w:ascii="Times New Roman" w:eastAsia="Times New Roman" w:hAnsi="Times New Roman" w:cs="Times New Roman"/>
            <w:sz w:val="24"/>
            <w:szCs w:val="24"/>
          </w:rPr>
          <w:delText xml:space="preserve">. They </w:delText>
        </w:r>
        <w:r w:rsidR="53313A76" w:rsidRPr="00BD41C6" w:rsidDel="00F22256">
          <w:rPr>
            <w:rFonts w:ascii="Times New Roman" w:eastAsia="Times New Roman" w:hAnsi="Times New Roman" w:cs="Times New Roman"/>
            <w:sz w:val="24"/>
            <w:szCs w:val="24"/>
          </w:rPr>
          <w:delText>showed that</w:delText>
        </w:r>
        <w:r w:rsidR="1A9A94AE" w:rsidRPr="00BD41C6" w:rsidDel="00F22256">
          <w:rPr>
            <w:rFonts w:ascii="Times New Roman" w:eastAsia="Times New Roman" w:hAnsi="Times New Roman" w:cs="Times New Roman"/>
            <w:sz w:val="24"/>
            <w:szCs w:val="24"/>
          </w:rPr>
          <w:delText xml:space="preserve"> practically all </w:delText>
        </w:r>
        <w:r w:rsidR="08190725" w:rsidRPr="00BD41C6" w:rsidDel="00F22256">
          <w:rPr>
            <w:rFonts w:ascii="Times New Roman" w:eastAsia="Times New Roman" w:hAnsi="Times New Roman" w:cs="Times New Roman"/>
            <w:sz w:val="24"/>
            <w:szCs w:val="24"/>
          </w:rPr>
          <w:delText>feasible sets ha</w:delText>
        </w:r>
        <w:r w:rsidR="1A9A94AE" w:rsidRPr="00BD41C6" w:rsidDel="00F22256">
          <w:rPr>
            <w:rFonts w:ascii="Times New Roman" w:eastAsia="Times New Roman" w:hAnsi="Times New Roman" w:cs="Times New Roman"/>
            <w:sz w:val="24"/>
            <w:szCs w:val="24"/>
          </w:rPr>
          <w:delText>ve strong central tendenc</w:delText>
        </w:r>
        <w:r w:rsidR="364A221B" w:rsidRPr="00BD41C6" w:rsidDel="00F22256">
          <w:rPr>
            <w:rFonts w:ascii="Times New Roman" w:eastAsia="Times New Roman" w:hAnsi="Times New Roman" w:cs="Times New Roman"/>
            <w:sz w:val="24"/>
            <w:szCs w:val="24"/>
          </w:rPr>
          <w:delText>ies</w:delText>
        </w:r>
        <w:r w:rsidR="1A9A94AE" w:rsidRPr="00BD41C6" w:rsidDel="00F22256">
          <w:rPr>
            <w:rFonts w:ascii="Times New Roman" w:eastAsia="Times New Roman" w:hAnsi="Times New Roman" w:cs="Times New Roman"/>
            <w:sz w:val="24"/>
            <w:szCs w:val="24"/>
          </w:rPr>
          <w:delText xml:space="preserve"> </w:delText>
        </w:r>
        <w:r w:rsidR="0C14424C" w:rsidRPr="00BD41C6" w:rsidDel="00F22256">
          <w:rPr>
            <w:rFonts w:ascii="Times New Roman" w:eastAsia="Times New Roman" w:hAnsi="Times New Roman" w:cs="Times New Roman"/>
            <w:sz w:val="24"/>
            <w:szCs w:val="24"/>
          </w:rPr>
          <w:delText xml:space="preserve">towards </w:delText>
        </w:r>
        <w:r w:rsidR="4E814914" w:rsidRPr="00BD41C6" w:rsidDel="00F22256">
          <w:rPr>
            <w:rFonts w:ascii="Times New Roman" w:eastAsia="Times New Roman" w:hAnsi="Times New Roman" w:cs="Times New Roman"/>
            <w:sz w:val="24"/>
            <w:szCs w:val="24"/>
          </w:rPr>
          <w:delText>hollow curves (</w:delText>
        </w:r>
        <w:r w:rsidR="3D094DEB" w:rsidRPr="00BD41C6" w:rsidDel="00F22256">
          <w:rPr>
            <w:rFonts w:ascii="Times New Roman" w:eastAsia="Times New Roman" w:hAnsi="Times New Roman" w:cs="Times New Roman"/>
            <w:sz w:val="24"/>
            <w:szCs w:val="24"/>
          </w:rPr>
          <w:delText>)</w:delText>
        </w:r>
        <w:r w:rsidR="05B9DB2F" w:rsidRPr="00BD41C6" w:rsidDel="00F22256">
          <w:rPr>
            <w:rFonts w:ascii="Times New Roman" w:eastAsia="Times New Roman" w:hAnsi="Times New Roman" w:cs="Times New Roman"/>
            <w:sz w:val="24"/>
            <w:szCs w:val="24"/>
          </w:rPr>
          <w:delText xml:space="preserve">. </w:delText>
        </w:r>
        <w:commentRangeEnd w:id="135"/>
        <w:r w:rsidR="00485B77" w:rsidDel="00F22256">
          <w:rPr>
            <w:rStyle w:val="CommentReference"/>
          </w:rPr>
          <w:commentReference w:id="135"/>
        </w:r>
      </w:del>
    </w:p>
    <w:p w14:paraId="71AEFBDF" w14:textId="17427F87" w:rsidR="001969D2" w:rsidRDefault="576F822A" w:rsidP="0074444D">
      <w:pPr>
        <w:rPr>
          <w:ins w:id="138" w:author="Diaz,Renata M" w:date="2020-04-13T11:11: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If</w:t>
      </w:r>
      <w:ins w:id="139" w:author="Diaz,Renata M" w:date="2020-04-20T13:42:00Z">
        <w:r w:rsidR="009A4F7D">
          <w:rPr>
            <w:rFonts w:ascii="Times New Roman" w:eastAsia="Times New Roman" w:hAnsi="Times New Roman" w:cs="Times New Roman"/>
            <w:sz w:val="24"/>
            <w:szCs w:val="24"/>
          </w:rPr>
          <w:t xml:space="preserve"> </w:t>
        </w:r>
      </w:ins>
      <w:del w:id="140" w:author="Diaz,Renata M" w:date="2020-04-20T13:42:00Z">
        <w:r w:rsidRPr="00BD41C6" w:rsidDel="009A4F7D">
          <w:rPr>
            <w:rFonts w:ascii="Times New Roman" w:eastAsia="Times New Roman" w:hAnsi="Times New Roman" w:cs="Times New Roman"/>
            <w:sz w:val="24"/>
            <w:szCs w:val="24"/>
          </w:rPr>
          <w:delText xml:space="preserve">, as seems </w:delText>
        </w:r>
        <w:r w:rsidR="00E51E72" w:rsidRPr="00BD41C6" w:rsidDel="009A4F7D">
          <w:rPr>
            <w:rFonts w:ascii="Times New Roman" w:eastAsia="Times New Roman" w:hAnsi="Times New Roman" w:cs="Times New Roman"/>
            <w:sz w:val="24"/>
            <w:szCs w:val="24"/>
          </w:rPr>
          <w:delText>to be the case</w:delText>
        </w:r>
        <w:r w:rsidRPr="00BD41C6" w:rsidDel="009A4F7D">
          <w:rPr>
            <w:rFonts w:ascii="Times New Roman" w:eastAsia="Times New Roman" w:hAnsi="Times New Roman" w:cs="Times New Roman"/>
            <w:sz w:val="24"/>
            <w:szCs w:val="24"/>
          </w:rPr>
          <w:delText xml:space="preserve">, </w:delText>
        </w:r>
      </w:del>
      <w:r w:rsidRPr="00BD41C6">
        <w:rPr>
          <w:rFonts w:ascii="Times New Roman" w:eastAsia="Times New Roman" w:hAnsi="Times New Roman" w:cs="Times New Roman"/>
          <w:sz w:val="24"/>
          <w:szCs w:val="24"/>
        </w:rPr>
        <w:t xml:space="preserve">SADs are statistically </w:t>
      </w:r>
      <w:del w:id="141" w:author="Diaz,Renata M" w:date="2020-04-20T16:02:00Z">
        <w:r w:rsidRPr="00BD41C6" w:rsidDel="004902B3">
          <w:rPr>
            <w:rFonts w:ascii="Times New Roman" w:eastAsia="Times New Roman" w:hAnsi="Times New Roman" w:cs="Times New Roman"/>
            <w:sz w:val="24"/>
            <w:szCs w:val="24"/>
          </w:rPr>
          <w:delText xml:space="preserve">driven </w:delText>
        </w:r>
      </w:del>
      <w:ins w:id="142" w:author="Diaz,Renata M" w:date="2020-04-20T16:02:00Z">
        <w:r w:rsidR="004902B3">
          <w:rPr>
            <w:rFonts w:ascii="Times New Roman" w:eastAsia="Times New Roman" w:hAnsi="Times New Roman" w:cs="Times New Roman"/>
            <w:sz w:val="24"/>
            <w:szCs w:val="24"/>
          </w:rPr>
          <w:t>inclined</w:t>
        </w:r>
        <w:r w:rsidR="004902B3"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to </w:t>
      </w:r>
      <w:r w:rsidR="00E51E72" w:rsidRPr="00BD41C6">
        <w:rPr>
          <w:rFonts w:ascii="Times New Roman" w:eastAsia="Times New Roman" w:hAnsi="Times New Roman" w:cs="Times New Roman"/>
          <w:sz w:val="24"/>
          <w:szCs w:val="24"/>
        </w:rPr>
        <w:t xml:space="preserve">be </w:t>
      </w:r>
      <w:r w:rsidRPr="00BD41C6">
        <w:rPr>
          <w:rFonts w:ascii="Times New Roman" w:eastAsia="Times New Roman" w:hAnsi="Times New Roman" w:cs="Times New Roman"/>
          <w:sz w:val="24"/>
          <w:szCs w:val="24"/>
        </w:rPr>
        <w:t>hollow curves before biology even enters the picture, it is no surprise that we have struggle</w:t>
      </w:r>
      <w:r w:rsidR="1FEE28C4" w:rsidRPr="00BD41C6">
        <w:rPr>
          <w:rFonts w:ascii="Times New Roman" w:eastAsia="Times New Roman" w:hAnsi="Times New Roman" w:cs="Times New Roman"/>
          <w:sz w:val="24"/>
          <w:szCs w:val="24"/>
        </w:rPr>
        <w:t>d to interpret the hollow curve in biological terms.</w:t>
      </w:r>
      <w:del w:id="143" w:author="Diaz,Renata M" w:date="2020-04-20T15:54:00Z">
        <w:r w:rsidR="0D61A898" w:rsidRPr="00BD41C6" w:rsidDel="00E42232">
          <w:rPr>
            <w:rFonts w:ascii="Times New Roman" w:eastAsia="Times New Roman" w:hAnsi="Times New Roman" w:cs="Times New Roman"/>
            <w:sz w:val="24"/>
            <w:szCs w:val="24"/>
          </w:rPr>
          <w:delText xml:space="preserve"> </w:delText>
        </w:r>
      </w:del>
      <w:ins w:id="144" w:author="skmorgane" w:date="2020-03-31T09:07:00Z">
        <w:del w:id="145" w:author="Diaz,Renata M" w:date="2020-04-20T15:54:00Z">
          <w:r w:rsidR="00485B77" w:rsidDel="00E42232">
            <w:rPr>
              <w:rFonts w:ascii="Times New Roman" w:eastAsia="Times New Roman" w:hAnsi="Times New Roman" w:cs="Times New Roman"/>
              <w:sz w:val="24"/>
              <w:szCs w:val="24"/>
            </w:rPr>
            <w:delText>However,</w:delText>
          </w:r>
        </w:del>
        <w:r w:rsidR="00485B77">
          <w:rPr>
            <w:rFonts w:ascii="Times New Roman" w:eastAsia="Times New Roman" w:hAnsi="Times New Roman" w:cs="Times New Roman"/>
            <w:sz w:val="24"/>
            <w:szCs w:val="24"/>
          </w:rPr>
          <w:t xml:space="preserve"> </w:t>
        </w:r>
      </w:ins>
      <w:ins w:id="146" w:author="Diaz,Renata M" w:date="2020-04-20T15:54:00Z">
        <w:r w:rsidR="00E42232">
          <w:rPr>
            <w:rFonts w:ascii="Times New Roman" w:eastAsia="Times New Roman" w:hAnsi="Times New Roman" w:cs="Times New Roman"/>
            <w:sz w:val="24"/>
            <w:szCs w:val="24"/>
          </w:rPr>
          <w:t>It may be m</w:t>
        </w:r>
        <w:r w:rsidR="0048312B">
          <w:rPr>
            <w:rFonts w:ascii="Times New Roman" w:eastAsia="Times New Roman" w:hAnsi="Times New Roman" w:cs="Times New Roman"/>
            <w:sz w:val="24"/>
            <w:szCs w:val="24"/>
          </w:rPr>
          <w:t>o</w:t>
        </w:r>
        <w:r w:rsidR="00D479C2">
          <w:rPr>
            <w:rFonts w:ascii="Times New Roman" w:eastAsia="Times New Roman" w:hAnsi="Times New Roman" w:cs="Times New Roman"/>
            <w:sz w:val="24"/>
            <w:szCs w:val="24"/>
          </w:rPr>
          <w:t>re</w:t>
        </w:r>
        <w:r w:rsidR="00E42232">
          <w:rPr>
            <w:rFonts w:ascii="Times New Roman" w:eastAsia="Times New Roman" w:hAnsi="Times New Roman" w:cs="Times New Roman"/>
            <w:sz w:val="24"/>
            <w:szCs w:val="24"/>
          </w:rPr>
          <w:t xml:space="preserve"> informative to </w:t>
        </w:r>
        <w:r w:rsidR="00E42232" w:rsidRPr="00BD41C6">
          <w:rPr>
            <w:rFonts w:ascii="Times New Roman" w:eastAsia="Times New Roman" w:hAnsi="Times New Roman" w:cs="Times New Roman"/>
            <w:sz w:val="24"/>
            <w:szCs w:val="24"/>
          </w:rPr>
          <w:t xml:space="preserve">evaluate SADs not in terms of their absolute shape, but in terms of their shape </w:t>
        </w:r>
        <w:r w:rsidR="00E42232" w:rsidRPr="00C92E27">
          <w:rPr>
            <w:rFonts w:ascii="Times New Roman" w:eastAsia="Times New Roman" w:hAnsi="Times New Roman" w:cs="Times New Roman"/>
            <w:i/>
            <w:iCs/>
            <w:sz w:val="24"/>
            <w:szCs w:val="24"/>
            <w:rPrChange w:id="147" w:author="Diaz,Renata M" w:date="2020-04-20T15:54:00Z">
              <w:rPr>
                <w:rFonts w:ascii="Times New Roman" w:eastAsia="Times New Roman" w:hAnsi="Times New Roman" w:cs="Times New Roman"/>
                <w:sz w:val="24"/>
                <w:szCs w:val="24"/>
              </w:rPr>
            </w:rPrChange>
          </w:rPr>
          <w:t xml:space="preserve">relative to what we would expect simply due to S, N, and the statistical constraint </w:t>
        </w:r>
        <w:r w:rsidR="00E42232">
          <w:rPr>
            <w:rFonts w:ascii="Times New Roman" w:eastAsia="Times New Roman" w:hAnsi="Times New Roman" w:cs="Times New Roman"/>
            <w:sz w:val="24"/>
            <w:szCs w:val="24"/>
          </w:rPr>
          <w:t>(</w:t>
        </w:r>
      </w:ins>
      <w:ins w:id="148" w:author="Diaz,Renata M" w:date="2020-04-21T10:57:00Z">
        <w:r w:rsidR="005B3721">
          <w:rPr>
            <w:rFonts w:ascii="Times New Roman" w:eastAsia="Times New Roman" w:hAnsi="Times New Roman" w:cs="Times New Roman"/>
            <w:sz w:val="24"/>
            <w:szCs w:val="24"/>
          </w:rPr>
          <w:t xml:space="preserve">Frank 2009, </w:t>
        </w:r>
      </w:ins>
      <w:ins w:id="149" w:author="Diaz,Renata M" w:date="2020-04-20T15:54:00Z">
        <w:r w:rsidR="00E42232">
          <w:rPr>
            <w:rFonts w:ascii="Times New Roman" w:eastAsia="Times New Roman" w:hAnsi="Times New Roman" w:cs="Times New Roman"/>
            <w:sz w:val="24"/>
            <w:szCs w:val="24"/>
          </w:rPr>
          <w:t xml:space="preserve">Locey and White 2013). </w:t>
        </w:r>
      </w:ins>
      <w:ins w:id="150" w:author="skmorgane" w:date="2020-03-31T09:07:00Z">
        <w:del w:id="151" w:author="Diaz,Renata M" w:date="2020-04-20T15:54:00Z">
          <w:r w:rsidR="00485B77" w:rsidDel="00B43D17">
            <w:rPr>
              <w:rFonts w:ascii="Times New Roman" w:eastAsia="Times New Roman" w:hAnsi="Times New Roman" w:cs="Times New Roman"/>
              <w:sz w:val="24"/>
              <w:szCs w:val="24"/>
            </w:rPr>
            <w:delText>w</w:delText>
          </w:r>
        </w:del>
      </w:ins>
      <w:ins w:id="152" w:author="Diaz,Renata M" w:date="2020-04-20T15:54:00Z">
        <w:r w:rsidR="00B43D17">
          <w:rPr>
            <w:rFonts w:ascii="Times New Roman" w:eastAsia="Times New Roman" w:hAnsi="Times New Roman" w:cs="Times New Roman"/>
            <w:sz w:val="24"/>
            <w:szCs w:val="24"/>
          </w:rPr>
          <w:t>W</w:t>
        </w:r>
      </w:ins>
      <w:ins w:id="153" w:author="skmorgane" w:date="2020-03-31T09:07:00Z">
        <w:r w:rsidR="00485B77">
          <w:rPr>
            <w:rFonts w:ascii="Times New Roman" w:eastAsia="Times New Roman" w:hAnsi="Times New Roman" w:cs="Times New Roman"/>
            <w:sz w:val="24"/>
            <w:szCs w:val="24"/>
          </w:rPr>
          <w:t>hile the</w:t>
        </w:r>
      </w:ins>
      <w:ins w:id="154" w:author="Diaz,Renata M" w:date="2020-04-20T16:03:00Z">
        <w:r w:rsidR="00D03595">
          <w:rPr>
            <w:rFonts w:ascii="Times New Roman" w:eastAsia="Times New Roman" w:hAnsi="Times New Roman" w:cs="Times New Roman"/>
            <w:sz w:val="24"/>
            <w:szCs w:val="24"/>
          </w:rPr>
          <w:t xml:space="preserve"> general</w:t>
        </w:r>
      </w:ins>
      <w:ins w:id="155" w:author="skmorgane" w:date="2020-03-31T09:07:00Z">
        <w:r w:rsidR="00485B77">
          <w:rPr>
            <w:rFonts w:ascii="Times New Roman" w:eastAsia="Times New Roman" w:hAnsi="Times New Roman" w:cs="Times New Roman"/>
            <w:sz w:val="24"/>
            <w:szCs w:val="24"/>
          </w:rPr>
          <w:t xml:space="preserve"> </w:t>
        </w:r>
        <w:del w:id="156" w:author="Diaz,Renata M" w:date="2020-04-20T16:03:00Z">
          <w:r w:rsidR="00485B77" w:rsidDel="00D03595">
            <w:rPr>
              <w:rFonts w:ascii="Times New Roman" w:eastAsia="Times New Roman" w:hAnsi="Times New Roman" w:cs="Times New Roman"/>
              <w:sz w:val="24"/>
              <w:szCs w:val="24"/>
            </w:rPr>
            <w:delText>general</w:delText>
          </w:r>
        </w:del>
        <w:del w:id="157" w:author="Diaz,Renata M" w:date="2020-04-13T11:00:00Z">
          <w:r w:rsidR="00485B77" w:rsidDel="00D47C7E">
            <w:rPr>
              <w:rFonts w:ascii="Times New Roman" w:eastAsia="Times New Roman" w:hAnsi="Times New Roman" w:cs="Times New Roman"/>
              <w:sz w:val="24"/>
              <w:szCs w:val="24"/>
            </w:rPr>
            <w:delText xml:space="preserve"> </w:delText>
          </w:r>
        </w:del>
      </w:ins>
      <w:ins w:id="158" w:author="Diaz,Renata M" w:date="2020-04-13T11:00:00Z">
        <w:r w:rsidR="00D47C7E">
          <w:rPr>
            <w:rFonts w:ascii="Times New Roman" w:eastAsia="Times New Roman" w:hAnsi="Times New Roman" w:cs="Times New Roman"/>
            <w:sz w:val="24"/>
            <w:szCs w:val="24"/>
          </w:rPr>
          <w:t>hollow-curve may be a statistical artefact</w:t>
        </w:r>
      </w:ins>
      <w:ins w:id="159" w:author="skmorgane" w:date="2020-03-31T09:07:00Z">
        <w:del w:id="160" w:author="Diaz,Renata M" w:date="2020-04-13T11:00:00Z">
          <w:r w:rsidR="00485B77" w:rsidDel="00D47C7E">
            <w:rPr>
              <w:rFonts w:ascii="Times New Roman" w:eastAsia="Times New Roman" w:hAnsi="Times New Roman" w:cs="Times New Roman"/>
              <w:sz w:val="24"/>
              <w:szCs w:val="24"/>
            </w:rPr>
            <w:delText>shape of the species abundance curve may be statistically constrained</w:delText>
          </w:r>
        </w:del>
        <w:r w:rsidR="00485B77">
          <w:rPr>
            <w:rFonts w:ascii="Times New Roman" w:eastAsia="Times New Roman" w:hAnsi="Times New Roman" w:cs="Times New Roman"/>
            <w:sz w:val="24"/>
            <w:szCs w:val="24"/>
          </w:rPr>
          <w:t xml:space="preserve">, it is </w:t>
        </w:r>
        <w:r w:rsidR="00485B77">
          <w:rPr>
            <w:rFonts w:ascii="Times New Roman" w:eastAsia="Times New Roman" w:hAnsi="Times New Roman" w:cs="Times New Roman"/>
            <w:sz w:val="24"/>
            <w:szCs w:val="24"/>
          </w:rPr>
          <w:lastRenderedPageBreak/>
          <w:t xml:space="preserve">still possible that biological processes </w:t>
        </w:r>
        <w:del w:id="161" w:author="Diaz,Renata M" w:date="2020-04-20T13:43:00Z">
          <w:r w:rsidR="00485B77" w:rsidDel="00B76926">
            <w:rPr>
              <w:rFonts w:ascii="Times New Roman" w:eastAsia="Times New Roman" w:hAnsi="Times New Roman" w:cs="Times New Roman"/>
              <w:sz w:val="24"/>
              <w:szCs w:val="24"/>
            </w:rPr>
            <w:delText xml:space="preserve">influence more subtle </w:delText>
          </w:r>
        </w:del>
        <w:del w:id="162" w:author="Diaz,Renata M" w:date="2020-04-13T11:00:00Z">
          <w:r w:rsidR="00485B77" w:rsidDel="00D47C7E">
            <w:rPr>
              <w:rFonts w:ascii="Times New Roman" w:eastAsia="Times New Roman" w:hAnsi="Times New Roman" w:cs="Times New Roman"/>
              <w:sz w:val="24"/>
              <w:szCs w:val="24"/>
            </w:rPr>
            <w:delText>aspects of its shape</w:delText>
          </w:r>
        </w:del>
        <w:del w:id="163" w:author="Diaz,Renata M" w:date="2020-04-20T13:43:00Z">
          <w:r w:rsidR="00485B77" w:rsidDel="00B76926">
            <w:rPr>
              <w:rFonts w:ascii="Times New Roman" w:eastAsia="Times New Roman" w:hAnsi="Times New Roman" w:cs="Times New Roman"/>
              <w:sz w:val="24"/>
              <w:szCs w:val="24"/>
            </w:rPr>
            <w:delText xml:space="preserve"> </w:delText>
          </w:r>
        </w:del>
      </w:ins>
      <w:ins w:id="164" w:author="skmorgane" w:date="2020-03-31T09:08:00Z">
        <w:del w:id="165" w:author="Diaz,Renata M" w:date="2020-04-20T13:43:00Z">
          <w:r w:rsidR="00485B77" w:rsidDel="00B76926">
            <w:rPr>
              <w:rFonts w:ascii="Times New Roman" w:eastAsia="Times New Roman" w:hAnsi="Times New Roman" w:cs="Times New Roman"/>
              <w:sz w:val="24"/>
              <w:szCs w:val="24"/>
            </w:rPr>
            <w:delText xml:space="preserve">– i.e. </w:delText>
          </w:r>
        </w:del>
        <w:del w:id="166" w:author="Diaz,Renata M" w:date="2020-04-20T15:48:00Z">
          <w:r w:rsidR="00485B77" w:rsidDel="002223C4">
            <w:rPr>
              <w:rFonts w:ascii="Times New Roman" w:eastAsia="Times New Roman" w:hAnsi="Times New Roman" w:cs="Times New Roman"/>
              <w:sz w:val="24"/>
              <w:szCs w:val="24"/>
            </w:rPr>
            <w:delText xml:space="preserve">that biological processes </w:delText>
          </w:r>
          <w:r w:rsidR="00485B77" w:rsidDel="00CB12F7">
            <w:rPr>
              <w:rFonts w:ascii="Times New Roman" w:eastAsia="Times New Roman" w:hAnsi="Times New Roman" w:cs="Times New Roman"/>
              <w:sz w:val="24"/>
              <w:szCs w:val="24"/>
            </w:rPr>
            <w:delText xml:space="preserve">push the species abundance distribution </w:delText>
          </w:r>
        </w:del>
      </w:ins>
      <w:ins w:id="167" w:author="Diaz,Renata M" w:date="2020-04-20T15:48:00Z">
        <w:r w:rsidR="00CB12F7">
          <w:rPr>
            <w:rFonts w:ascii="Times New Roman" w:eastAsia="Times New Roman" w:hAnsi="Times New Roman" w:cs="Times New Roman"/>
            <w:sz w:val="24"/>
            <w:szCs w:val="24"/>
          </w:rPr>
          <w:t xml:space="preserve">push real SADs </w:t>
        </w:r>
      </w:ins>
      <w:ins w:id="168" w:author="skmorgane" w:date="2020-03-31T09:08:00Z">
        <w:r w:rsidR="00485B77">
          <w:rPr>
            <w:rFonts w:ascii="Times New Roman" w:eastAsia="Times New Roman" w:hAnsi="Times New Roman" w:cs="Times New Roman"/>
            <w:sz w:val="24"/>
            <w:szCs w:val="24"/>
          </w:rPr>
          <w:t>away from the</w:t>
        </w:r>
      </w:ins>
      <w:ins w:id="169" w:author="Diaz,Renata M" w:date="2020-04-20T15:48:00Z">
        <w:r w:rsidR="00CB12F7">
          <w:rPr>
            <w:rFonts w:ascii="Times New Roman" w:eastAsia="Times New Roman" w:hAnsi="Times New Roman" w:cs="Times New Roman"/>
            <w:sz w:val="24"/>
            <w:szCs w:val="24"/>
          </w:rPr>
          <w:t>ir</w:t>
        </w:r>
      </w:ins>
      <w:ins w:id="170" w:author="skmorgane" w:date="2020-03-31T09:08:00Z">
        <w:r w:rsidR="00485B77">
          <w:rPr>
            <w:rFonts w:ascii="Times New Roman" w:eastAsia="Times New Roman" w:hAnsi="Times New Roman" w:cs="Times New Roman"/>
            <w:sz w:val="24"/>
            <w:szCs w:val="24"/>
          </w:rPr>
          <w:t xml:space="preserve"> most likely </w:t>
        </w:r>
        <w:del w:id="171" w:author="Diaz,Renata M" w:date="2020-04-20T15:49:00Z">
          <w:r w:rsidR="00485B77" w:rsidDel="00A02DA3">
            <w:rPr>
              <w:rFonts w:ascii="Times New Roman" w:eastAsia="Times New Roman" w:hAnsi="Times New Roman" w:cs="Times New Roman"/>
              <w:sz w:val="24"/>
              <w:szCs w:val="24"/>
            </w:rPr>
            <w:delText xml:space="preserve">random </w:delText>
          </w:r>
        </w:del>
        <w:r w:rsidR="00485B77">
          <w:rPr>
            <w:rFonts w:ascii="Times New Roman" w:eastAsia="Times New Roman" w:hAnsi="Times New Roman" w:cs="Times New Roman"/>
            <w:sz w:val="24"/>
            <w:szCs w:val="24"/>
          </w:rPr>
          <w:t>outcome</w:t>
        </w:r>
      </w:ins>
      <w:ins w:id="172" w:author="Diaz,Renata M" w:date="2020-04-20T15:49:00Z">
        <w:r w:rsidR="00CB12F7">
          <w:rPr>
            <w:rFonts w:ascii="Times New Roman" w:eastAsia="Times New Roman" w:hAnsi="Times New Roman" w:cs="Times New Roman"/>
            <w:sz w:val="24"/>
            <w:szCs w:val="24"/>
          </w:rPr>
          <w:t>s</w:t>
        </w:r>
      </w:ins>
      <w:ins w:id="173" w:author="Diaz,Renata M" w:date="2020-04-20T15:56:00Z">
        <w:r w:rsidR="00691E75">
          <w:rPr>
            <w:rFonts w:ascii="Times New Roman" w:eastAsia="Times New Roman" w:hAnsi="Times New Roman" w:cs="Times New Roman"/>
            <w:sz w:val="24"/>
            <w:szCs w:val="24"/>
          </w:rPr>
          <w:t xml:space="preserve">. </w:t>
        </w:r>
      </w:ins>
      <w:ins w:id="174" w:author="Diaz,Renata M" w:date="2020-04-20T13:43:00Z">
        <w:r w:rsidR="00B76926">
          <w:rPr>
            <w:rFonts w:ascii="Times New Roman" w:eastAsia="Times New Roman" w:hAnsi="Times New Roman" w:cs="Times New Roman"/>
            <w:sz w:val="24"/>
            <w:szCs w:val="24"/>
          </w:rPr>
          <w:t>This could result in relatively subtle, but meaningful, deviations between observed SADs and their sta</w:t>
        </w:r>
      </w:ins>
      <w:ins w:id="175" w:author="Diaz,Renata M" w:date="2020-04-20T13:44:00Z">
        <w:r w:rsidR="00B76926">
          <w:rPr>
            <w:rFonts w:ascii="Times New Roman" w:eastAsia="Times New Roman" w:hAnsi="Times New Roman" w:cs="Times New Roman"/>
            <w:sz w:val="24"/>
            <w:szCs w:val="24"/>
          </w:rPr>
          <w:t>tistical expectations</w:t>
        </w:r>
      </w:ins>
      <w:ins w:id="176" w:author="Diaz,Renata M" w:date="2020-04-20T15:54:00Z">
        <w:r w:rsidR="007300BF">
          <w:rPr>
            <w:rFonts w:ascii="Times New Roman" w:eastAsia="Times New Roman" w:hAnsi="Times New Roman" w:cs="Times New Roman"/>
            <w:sz w:val="24"/>
            <w:szCs w:val="24"/>
          </w:rPr>
          <w:t xml:space="preserve"> </w:t>
        </w:r>
      </w:ins>
      <w:ins w:id="177" w:author="Diaz,Renata M" w:date="2020-04-20T15:57:00Z">
        <w:r w:rsidR="00691E75">
          <w:rPr>
            <w:rFonts w:ascii="Times New Roman" w:eastAsia="Times New Roman" w:hAnsi="Times New Roman" w:cs="Times New Roman"/>
            <w:sz w:val="24"/>
            <w:szCs w:val="24"/>
          </w:rPr>
          <w:t xml:space="preserve">(Locey and White 2013, </w:t>
        </w:r>
      </w:ins>
      <w:ins w:id="178" w:author="Diaz,Renata M" w:date="2020-04-22T10:01:00Z">
        <w:r w:rsidR="0009063B">
          <w:rPr>
            <w:rFonts w:ascii="Times New Roman" w:eastAsia="Times New Roman" w:hAnsi="Times New Roman" w:cs="Times New Roman"/>
            <w:sz w:val="24"/>
            <w:szCs w:val="24"/>
          </w:rPr>
          <w:t>Harte and Newman 2014</w:t>
        </w:r>
      </w:ins>
      <w:ins w:id="179" w:author="Diaz,Renata M" w:date="2020-04-20T15:55:00Z">
        <w:r w:rsidR="007300BF">
          <w:rPr>
            <w:rFonts w:ascii="Times New Roman" w:eastAsia="Times New Roman" w:hAnsi="Times New Roman" w:cs="Times New Roman"/>
            <w:sz w:val="24"/>
            <w:szCs w:val="24"/>
          </w:rPr>
          <w:t xml:space="preserve">). If we detect such deviations, </w:t>
        </w:r>
      </w:ins>
      <w:ins w:id="180" w:author="skmorgane" w:date="2020-03-31T09:08:00Z">
        <w:del w:id="181" w:author="Diaz,Renata M" w:date="2020-04-20T15:55:00Z">
          <w:r w:rsidR="00485B77" w:rsidDel="007300BF">
            <w:rPr>
              <w:rFonts w:ascii="Times New Roman" w:eastAsia="Times New Roman" w:hAnsi="Times New Roman" w:cs="Times New Roman"/>
              <w:sz w:val="24"/>
              <w:szCs w:val="24"/>
            </w:rPr>
            <w:delText>.</w:delText>
          </w:r>
        </w:del>
        <w:del w:id="182" w:author="Diaz,Renata M" w:date="2020-04-20T15:52:00Z">
          <w:r w:rsidR="00485B77" w:rsidDel="00C84F5B">
            <w:rPr>
              <w:rFonts w:ascii="Times New Roman" w:eastAsia="Times New Roman" w:hAnsi="Times New Roman" w:cs="Times New Roman"/>
              <w:sz w:val="24"/>
              <w:szCs w:val="24"/>
            </w:rPr>
            <w:delText xml:space="preserve"> </w:delText>
          </w:r>
        </w:del>
        <w:del w:id="183" w:author="Diaz,Renata M" w:date="2020-04-20T15:51:00Z">
          <w:r w:rsidR="00485B77" w:rsidDel="00DA6605">
            <w:rPr>
              <w:rFonts w:ascii="Times New Roman" w:eastAsia="Times New Roman" w:hAnsi="Times New Roman" w:cs="Times New Roman"/>
              <w:sz w:val="24"/>
              <w:szCs w:val="24"/>
            </w:rPr>
            <w:delText>If w</w:delText>
          </w:r>
          <w:r w:rsidR="00485B77" w:rsidDel="00C274CD">
            <w:rPr>
              <w:rFonts w:ascii="Times New Roman" w:eastAsia="Times New Roman" w:hAnsi="Times New Roman" w:cs="Times New Roman"/>
              <w:sz w:val="24"/>
              <w:szCs w:val="24"/>
            </w:rPr>
            <w:delText xml:space="preserve">e </w:delText>
          </w:r>
          <w:r w:rsidR="00485B77" w:rsidDel="00DA6605">
            <w:rPr>
              <w:rFonts w:ascii="Times New Roman" w:eastAsia="Times New Roman" w:hAnsi="Times New Roman" w:cs="Times New Roman"/>
              <w:sz w:val="24"/>
              <w:szCs w:val="24"/>
            </w:rPr>
            <w:delText>can</w:delText>
          </w:r>
        </w:del>
        <w:del w:id="184" w:author="Diaz,Renata M" w:date="2020-04-20T15:53:00Z">
          <w:r w:rsidR="00485B77" w:rsidDel="00E42232">
            <w:rPr>
              <w:rFonts w:ascii="Times New Roman" w:eastAsia="Times New Roman" w:hAnsi="Times New Roman" w:cs="Times New Roman"/>
              <w:sz w:val="24"/>
              <w:szCs w:val="24"/>
            </w:rPr>
            <w:delText xml:space="preserve"> </w:delText>
          </w:r>
        </w:del>
      </w:ins>
      <w:del w:id="185" w:author="Diaz,Renata M" w:date="2020-04-20T15:53:00Z">
        <w:r w:rsidR="0D61A898" w:rsidRPr="00BD41C6" w:rsidDel="00E42232">
          <w:rPr>
            <w:rFonts w:ascii="Times New Roman" w:eastAsia="Times New Roman" w:hAnsi="Times New Roman" w:cs="Times New Roman"/>
            <w:sz w:val="24"/>
            <w:szCs w:val="24"/>
          </w:rPr>
          <w:delText xml:space="preserve">But there is hope for a way forward: if we recognize and account for the statistical constraint, we may be able to </w:delText>
        </w:r>
        <w:r w:rsidR="007D33E7" w:rsidRPr="00BD41C6" w:rsidDel="00E42232">
          <w:rPr>
            <w:rFonts w:ascii="Times New Roman" w:eastAsia="Times New Roman" w:hAnsi="Times New Roman" w:cs="Times New Roman"/>
            <w:sz w:val="24"/>
            <w:szCs w:val="24"/>
          </w:rPr>
          <w:delText xml:space="preserve">isolate more subtle but more </w:delText>
        </w:r>
        <w:r w:rsidR="4653FFE8" w:rsidRPr="00BD41C6" w:rsidDel="00E42232">
          <w:rPr>
            <w:rFonts w:ascii="Times New Roman" w:eastAsia="Times New Roman" w:hAnsi="Times New Roman" w:cs="Times New Roman"/>
            <w:sz w:val="24"/>
            <w:szCs w:val="24"/>
          </w:rPr>
          <w:delText>meaningful</w:delText>
        </w:r>
        <w:r w:rsidR="0D61A898" w:rsidRPr="00BD41C6" w:rsidDel="00E42232">
          <w:rPr>
            <w:rFonts w:ascii="Times New Roman" w:eastAsia="Times New Roman" w:hAnsi="Times New Roman" w:cs="Times New Roman"/>
            <w:sz w:val="24"/>
            <w:szCs w:val="24"/>
          </w:rPr>
          <w:delText xml:space="preserve"> variation in S</w:delText>
        </w:r>
        <w:r w:rsidR="141B2B40" w:rsidRPr="00BD41C6" w:rsidDel="00E42232">
          <w:rPr>
            <w:rFonts w:ascii="Times New Roman" w:eastAsia="Times New Roman" w:hAnsi="Times New Roman" w:cs="Times New Roman"/>
            <w:sz w:val="24"/>
            <w:szCs w:val="24"/>
          </w:rPr>
          <w:delText>ADs</w:delText>
        </w:r>
        <w:r w:rsidR="56BEBFD0" w:rsidRPr="00BD41C6" w:rsidDel="00E42232">
          <w:rPr>
            <w:rFonts w:ascii="Times New Roman" w:eastAsia="Times New Roman" w:hAnsi="Times New Roman" w:cs="Times New Roman"/>
            <w:sz w:val="24"/>
            <w:szCs w:val="24"/>
          </w:rPr>
          <w:delText xml:space="preserve">. </w:delText>
        </w:r>
        <w:r w:rsidR="0F48CFCD" w:rsidRPr="00BD41C6" w:rsidDel="00E42232">
          <w:rPr>
            <w:rFonts w:ascii="Times New Roman" w:eastAsia="Times New Roman" w:hAnsi="Times New Roman" w:cs="Times New Roman"/>
            <w:sz w:val="24"/>
            <w:szCs w:val="24"/>
          </w:rPr>
          <w:delText xml:space="preserve">Specifically, we can </w:delText>
        </w:r>
        <w:r w:rsidR="00E51E72" w:rsidRPr="00BD41C6" w:rsidDel="00E42232">
          <w:rPr>
            <w:rFonts w:ascii="Times New Roman" w:eastAsia="Times New Roman" w:hAnsi="Times New Roman" w:cs="Times New Roman"/>
            <w:sz w:val="24"/>
            <w:szCs w:val="24"/>
          </w:rPr>
          <w:delText>evaluate</w:delText>
        </w:r>
        <w:r w:rsidR="3DEDC059" w:rsidRPr="00BD41C6" w:rsidDel="00E42232">
          <w:rPr>
            <w:rFonts w:ascii="Times New Roman" w:eastAsia="Times New Roman" w:hAnsi="Times New Roman" w:cs="Times New Roman"/>
            <w:sz w:val="24"/>
            <w:szCs w:val="24"/>
          </w:rPr>
          <w:delText xml:space="preserve"> SADs not in terms of their absolute shape, but in terms of their shape </w:delText>
        </w:r>
        <w:r w:rsidR="3DEDC059" w:rsidRPr="00F07972" w:rsidDel="00E42232">
          <w:rPr>
            <w:rFonts w:ascii="Times New Roman" w:eastAsia="Times New Roman" w:hAnsi="Times New Roman" w:cs="Times New Roman"/>
            <w:sz w:val="24"/>
            <w:szCs w:val="24"/>
            <w:rPrChange w:id="186" w:author="Diaz,Renata M" w:date="2020-04-20T15:50:00Z">
              <w:rPr>
                <w:rFonts w:ascii="Times New Roman" w:eastAsia="Times New Roman" w:hAnsi="Times New Roman" w:cs="Times New Roman"/>
                <w:i/>
                <w:iCs/>
                <w:sz w:val="24"/>
                <w:szCs w:val="24"/>
              </w:rPr>
            </w:rPrChange>
          </w:rPr>
          <w:delText xml:space="preserve">relative to what we </w:delText>
        </w:r>
        <w:commentRangeStart w:id="187"/>
        <w:r w:rsidR="3DEDC059" w:rsidRPr="00F07972" w:rsidDel="00E42232">
          <w:rPr>
            <w:rFonts w:ascii="Times New Roman" w:eastAsia="Times New Roman" w:hAnsi="Times New Roman" w:cs="Times New Roman"/>
            <w:sz w:val="24"/>
            <w:szCs w:val="24"/>
            <w:rPrChange w:id="188" w:author="Diaz,Renata M" w:date="2020-04-20T15:50:00Z">
              <w:rPr>
                <w:rFonts w:ascii="Times New Roman" w:eastAsia="Times New Roman" w:hAnsi="Times New Roman" w:cs="Times New Roman"/>
                <w:i/>
                <w:iCs/>
                <w:sz w:val="24"/>
                <w:szCs w:val="24"/>
              </w:rPr>
            </w:rPrChange>
          </w:rPr>
          <w:delText xml:space="preserve">would expect simply due to </w:delText>
        </w:r>
        <w:r w:rsidR="007D33E7" w:rsidRPr="00F07972" w:rsidDel="00E42232">
          <w:rPr>
            <w:rFonts w:ascii="Times New Roman" w:eastAsia="Times New Roman" w:hAnsi="Times New Roman" w:cs="Times New Roman"/>
            <w:sz w:val="24"/>
            <w:szCs w:val="24"/>
            <w:rPrChange w:id="189" w:author="Diaz,Renata M" w:date="2020-04-20T15:50:00Z">
              <w:rPr>
                <w:rFonts w:ascii="Times New Roman" w:eastAsia="Times New Roman" w:hAnsi="Times New Roman" w:cs="Times New Roman"/>
                <w:i/>
                <w:iCs/>
                <w:sz w:val="24"/>
                <w:szCs w:val="24"/>
              </w:rPr>
            </w:rPrChange>
          </w:rPr>
          <w:delText xml:space="preserve">S, N, and the </w:delText>
        </w:r>
        <w:r w:rsidR="3DEDC059" w:rsidRPr="00F07972" w:rsidDel="00E42232">
          <w:rPr>
            <w:rFonts w:ascii="Times New Roman" w:eastAsia="Times New Roman" w:hAnsi="Times New Roman" w:cs="Times New Roman"/>
            <w:sz w:val="24"/>
            <w:szCs w:val="24"/>
            <w:rPrChange w:id="190" w:author="Diaz,Renata M" w:date="2020-04-20T15:50:00Z">
              <w:rPr>
                <w:rFonts w:ascii="Times New Roman" w:eastAsia="Times New Roman" w:hAnsi="Times New Roman" w:cs="Times New Roman"/>
                <w:i/>
                <w:iCs/>
                <w:sz w:val="24"/>
                <w:szCs w:val="24"/>
              </w:rPr>
            </w:rPrChange>
          </w:rPr>
          <w:delText>statistical constraint</w:delText>
        </w:r>
      </w:del>
      <w:del w:id="191" w:author="Diaz,Renata M" w:date="2020-04-20T15:50:00Z">
        <w:r w:rsidR="6895BD53" w:rsidRPr="00BD41C6" w:rsidDel="00DA6605">
          <w:rPr>
            <w:rFonts w:ascii="Times New Roman" w:eastAsia="Times New Roman" w:hAnsi="Times New Roman" w:cs="Times New Roman"/>
            <w:i/>
            <w:iCs/>
            <w:sz w:val="24"/>
            <w:szCs w:val="24"/>
          </w:rPr>
          <w:delText xml:space="preserve"> </w:delText>
        </w:r>
        <w:r w:rsidR="6895BD53" w:rsidRPr="00BD41C6" w:rsidDel="00DA6605">
          <w:rPr>
            <w:rFonts w:ascii="Times New Roman" w:eastAsia="Times New Roman" w:hAnsi="Times New Roman" w:cs="Times New Roman"/>
            <w:sz w:val="24"/>
            <w:szCs w:val="24"/>
          </w:rPr>
          <w:delText>()</w:delText>
        </w:r>
      </w:del>
      <w:ins w:id="192" w:author="skmorgane" w:date="2020-03-31T09:09:00Z">
        <w:del w:id="193" w:author="Diaz,Renata M" w:date="2020-04-20T15:51:00Z">
          <w:r w:rsidR="00485B77" w:rsidDel="00E8097F">
            <w:rPr>
              <w:rFonts w:ascii="Times New Roman" w:eastAsia="Times New Roman" w:hAnsi="Times New Roman" w:cs="Times New Roman"/>
              <w:sz w:val="24"/>
              <w:szCs w:val="24"/>
            </w:rPr>
            <w:delText xml:space="preserve">, </w:delText>
          </w:r>
        </w:del>
      </w:ins>
      <w:commentRangeEnd w:id="187"/>
      <w:ins w:id="194" w:author="skmorgane" w:date="2020-03-31T09:11:00Z">
        <w:del w:id="195" w:author="Diaz,Renata M" w:date="2020-04-20T15:51:00Z">
          <w:r w:rsidR="00485B77" w:rsidDel="00E8097F">
            <w:rPr>
              <w:rStyle w:val="CommentReference"/>
            </w:rPr>
            <w:commentReference w:id="187"/>
          </w:r>
        </w:del>
      </w:ins>
      <w:ins w:id="196" w:author="skmorgane" w:date="2020-03-31T09:09:00Z">
        <w:del w:id="197" w:author="Diaz,Renata M" w:date="2020-04-20T15:51:00Z">
          <w:r w:rsidR="00485B77" w:rsidDel="00E8097F">
            <w:rPr>
              <w:rFonts w:ascii="Times New Roman" w:eastAsia="Times New Roman" w:hAnsi="Times New Roman" w:cs="Times New Roman"/>
              <w:sz w:val="24"/>
              <w:szCs w:val="24"/>
            </w:rPr>
            <w:delText xml:space="preserve">then </w:delText>
          </w:r>
        </w:del>
      </w:ins>
      <w:del w:id="198" w:author="Diaz,Renata M" w:date="2020-04-20T15:51:00Z">
        <w:r w:rsidR="3DEDC059" w:rsidRPr="00BD41C6" w:rsidDel="00E8097F">
          <w:rPr>
            <w:rFonts w:ascii="Times New Roman" w:eastAsia="Times New Roman" w:hAnsi="Times New Roman" w:cs="Times New Roman"/>
            <w:sz w:val="24"/>
            <w:szCs w:val="24"/>
          </w:rPr>
          <w:delText xml:space="preserve">. If empirical SADs </w:delText>
        </w:r>
        <w:r w:rsidR="48278CC5" w:rsidRPr="00BD41C6" w:rsidDel="00E8097F">
          <w:rPr>
            <w:rFonts w:ascii="Times New Roman" w:eastAsia="Times New Roman" w:hAnsi="Times New Roman" w:cs="Times New Roman"/>
            <w:sz w:val="24"/>
            <w:szCs w:val="24"/>
          </w:rPr>
          <w:delText>consistently deviate from</w:delText>
        </w:r>
        <w:r w:rsidR="00E51E72" w:rsidRPr="00BD41C6" w:rsidDel="00E8097F">
          <w:rPr>
            <w:rFonts w:ascii="Times New Roman" w:eastAsia="Times New Roman" w:hAnsi="Times New Roman" w:cs="Times New Roman"/>
            <w:sz w:val="24"/>
            <w:szCs w:val="24"/>
          </w:rPr>
          <w:delText xml:space="preserve"> their</w:delText>
        </w:r>
        <w:r w:rsidR="73259711" w:rsidRPr="00BD41C6" w:rsidDel="00E8097F">
          <w:rPr>
            <w:rFonts w:ascii="Times New Roman" w:eastAsia="Times New Roman" w:hAnsi="Times New Roman" w:cs="Times New Roman"/>
            <w:sz w:val="24"/>
            <w:szCs w:val="24"/>
          </w:rPr>
          <w:delText xml:space="preserve"> </w:delText>
        </w:r>
        <w:r w:rsidR="00E72AA7" w:rsidRPr="00BD41C6" w:rsidDel="00E8097F">
          <w:rPr>
            <w:rFonts w:ascii="Times New Roman" w:eastAsia="Times New Roman" w:hAnsi="Times New Roman" w:cs="Times New Roman"/>
            <w:sz w:val="24"/>
            <w:szCs w:val="24"/>
          </w:rPr>
          <w:delText>statistically most-</w:delText>
        </w:r>
        <w:r w:rsidR="73259711" w:rsidRPr="00BD41C6" w:rsidDel="00E8097F">
          <w:rPr>
            <w:rFonts w:ascii="Times New Roman" w:eastAsia="Times New Roman" w:hAnsi="Times New Roman" w:cs="Times New Roman"/>
            <w:sz w:val="24"/>
            <w:szCs w:val="24"/>
          </w:rPr>
          <w:delText>likely forms, th</w:delText>
        </w:r>
        <w:r w:rsidR="693B68BF" w:rsidRPr="00BD41C6" w:rsidDel="00E8097F">
          <w:rPr>
            <w:rFonts w:ascii="Times New Roman" w:eastAsia="Times New Roman" w:hAnsi="Times New Roman" w:cs="Times New Roman"/>
            <w:sz w:val="24"/>
            <w:szCs w:val="24"/>
          </w:rPr>
          <w:delText>e</w:delText>
        </w:r>
        <w:r w:rsidR="296FFC1D" w:rsidRPr="00BD41C6" w:rsidDel="00E8097F">
          <w:rPr>
            <w:rFonts w:ascii="Times New Roman" w:eastAsia="Times New Roman" w:hAnsi="Times New Roman" w:cs="Times New Roman"/>
            <w:sz w:val="24"/>
            <w:szCs w:val="24"/>
          </w:rPr>
          <w:delText>se</w:delText>
        </w:r>
        <w:r w:rsidR="73259711" w:rsidRPr="00BD41C6" w:rsidDel="00E8097F">
          <w:rPr>
            <w:rFonts w:ascii="Times New Roman" w:eastAsia="Times New Roman" w:hAnsi="Times New Roman" w:cs="Times New Roman"/>
            <w:sz w:val="24"/>
            <w:szCs w:val="24"/>
          </w:rPr>
          <w:delText xml:space="preserve"> deviation</w:delText>
        </w:r>
        <w:r w:rsidR="33CF41CE" w:rsidRPr="00BD41C6" w:rsidDel="00E8097F">
          <w:rPr>
            <w:rFonts w:ascii="Times New Roman" w:eastAsia="Times New Roman" w:hAnsi="Times New Roman" w:cs="Times New Roman"/>
            <w:sz w:val="24"/>
            <w:szCs w:val="24"/>
          </w:rPr>
          <w:delText>s</w:delText>
        </w:r>
        <w:r w:rsidR="73259711" w:rsidRPr="00BD41C6" w:rsidDel="00E8097F">
          <w:rPr>
            <w:rFonts w:ascii="Times New Roman" w:eastAsia="Times New Roman" w:hAnsi="Times New Roman" w:cs="Times New Roman"/>
            <w:sz w:val="24"/>
            <w:szCs w:val="24"/>
          </w:rPr>
          <w:delText xml:space="preserve"> may signal biological processes operating </w:delText>
        </w:r>
        <w:r w:rsidR="007D33E7" w:rsidRPr="00BD41C6" w:rsidDel="00E8097F">
          <w:rPr>
            <w:rFonts w:ascii="Times New Roman" w:eastAsia="Times New Roman" w:hAnsi="Times New Roman" w:cs="Times New Roman"/>
            <w:sz w:val="24"/>
            <w:szCs w:val="24"/>
          </w:rPr>
          <w:delText>strongly on top of</w:delText>
        </w:r>
        <w:r w:rsidR="73259711" w:rsidRPr="00BD41C6" w:rsidDel="00E8097F">
          <w:rPr>
            <w:rFonts w:ascii="Times New Roman" w:eastAsia="Times New Roman" w:hAnsi="Times New Roman" w:cs="Times New Roman"/>
            <w:sz w:val="24"/>
            <w:szCs w:val="24"/>
          </w:rPr>
          <w:delText xml:space="preserve"> the statistical constraint</w:delText>
        </w:r>
        <w:r w:rsidR="009D1A96" w:rsidRPr="00BD41C6" w:rsidDel="00E8097F">
          <w:rPr>
            <w:rFonts w:ascii="Times New Roman" w:eastAsia="Times New Roman" w:hAnsi="Times New Roman" w:cs="Times New Roman"/>
            <w:sz w:val="24"/>
            <w:szCs w:val="24"/>
          </w:rPr>
          <w:delText xml:space="preserve"> (). We can then</w:delText>
        </w:r>
      </w:del>
      <w:ins w:id="199" w:author="skmorgane" w:date="2020-03-31T09:11:00Z">
        <w:del w:id="200" w:author="Diaz,Renata M" w:date="2020-04-20T15:51:00Z">
          <w:r w:rsidR="00485B77" w:rsidDel="00E8097F">
            <w:rPr>
              <w:rFonts w:ascii="Times New Roman" w:eastAsia="Times New Roman" w:hAnsi="Times New Roman" w:cs="Times New Roman"/>
              <w:sz w:val="24"/>
              <w:szCs w:val="24"/>
            </w:rPr>
            <w:delText>we</w:delText>
          </w:r>
        </w:del>
        <w:del w:id="201" w:author="Diaz,Renata M" w:date="2020-04-20T15:55:00Z">
          <w:r w:rsidR="00485B77" w:rsidDel="007300BF">
            <w:rPr>
              <w:rFonts w:ascii="Times New Roman" w:eastAsia="Times New Roman" w:hAnsi="Times New Roman" w:cs="Times New Roman"/>
              <w:sz w:val="24"/>
              <w:szCs w:val="24"/>
            </w:rPr>
            <w:delText xml:space="preserve"> can</w:delText>
          </w:r>
        </w:del>
      </w:ins>
      <w:del w:id="202" w:author="Diaz,Renata M" w:date="2020-04-20T15:55:00Z">
        <w:r w:rsidR="009D1A96" w:rsidRPr="00BD41C6" w:rsidDel="007300BF">
          <w:rPr>
            <w:rFonts w:ascii="Times New Roman" w:eastAsia="Times New Roman" w:hAnsi="Times New Roman" w:cs="Times New Roman"/>
            <w:sz w:val="24"/>
            <w:szCs w:val="24"/>
          </w:rPr>
          <w:delText xml:space="preserve"> </w:delText>
        </w:r>
      </w:del>
      <w:ins w:id="203" w:author="Diaz,Renata M" w:date="2020-04-20T15:55:00Z">
        <w:r w:rsidR="007300BF">
          <w:rPr>
            <w:rFonts w:ascii="Times New Roman" w:eastAsia="Times New Roman" w:hAnsi="Times New Roman" w:cs="Times New Roman"/>
            <w:sz w:val="24"/>
            <w:szCs w:val="24"/>
          </w:rPr>
          <w:t>we can</w:t>
        </w:r>
      </w:ins>
      <w:ins w:id="204" w:author="Diaz,Renata M" w:date="2020-04-20T15:51:00Z">
        <w:r w:rsidR="00376395">
          <w:rPr>
            <w:rFonts w:ascii="Times New Roman" w:eastAsia="Times New Roman" w:hAnsi="Times New Roman" w:cs="Times New Roman"/>
            <w:sz w:val="24"/>
            <w:szCs w:val="24"/>
          </w:rPr>
          <w:t xml:space="preserve"> </w:t>
        </w:r>
      </w:ins>
      <w:r w:rsidR="009D1A96" w:rsidRPr="00BD41C6">
        <w:rPr>
          <w:rFonts w:ascii="Times New Roman" w:eastAsia="Times New Roman" w:hAnsi="Times New Roman" w:cs="Times New Roman"/>
          <w:sz w:val="24"/>
          <w:szCs w:val="24"/>
        </w:rPr>
        <w:t>e</w:t>
      </w:r>
      <w:r w:rsidR="009A56F0" w:rsidRPr="00BD41C6">
        <w:rPr>
          <w:rFonts w:ascii="Times New Roman" w:eastAsia="Times New Roman" w:hAnsi="Times New Roman" w:cs="Times New Roman"/>
          <w:sz w:val="24"/>
          <w:szCs w:val="24"/>
        </w:rPr>
        <w:t xml:space="preserve">valuate theories in terms of how well they predict the </w:t>
      </w:r>
      <w:r w:rsidR="009A56F0" w:rsidRPr="00BD41C6">
        <w:rPr>
          <w:rFonts w:ascii="Times New Roman" w:eastAsia="Times New Roman" w:hAnsi="Times New Roman" w:cs="Times New Roman"/>
          <w:i/>
          <w:iCs/>
          <w:sz w:val="24"/>
          <w:szCs w:val="24"/>
        </w:rPr>
        <w:t>deviations</w:t>
      </w:r>
      <w:r w:rsidR="009D1A96" w:rsidRPr="00BD41C6">
        <w:rPr>
          <w:rFonts w:ascii="Times New Roman" w:eastAsia="Times New Roman" w:hAnsi="Times New Roman" w:cs="Times New Roman"/>
          <w:i/>
          <w:iCs/>
          <w:sz w:val="24"/>
          <w:szCs w:val="24"/>
        </w:rPr>
        <w:t xml:space="preserve">, </w:t>
      </w:r>
      <w:del w:id="205" w:author="Diaz,Renata M" w:date="2020-04-20T15:55:00Z">
        <w:r w:rsidR="009D1A96" w:rsidRPr="00BD41C6" w:rsidDel="006C122A">
          <w:rPr>
            <w:rFonts w:ascii="Times New Roman" w:eastAsia="Times New Roman" w:hAnsi="Times New Roman" w:cs="Times New Roman"/>
            <w:sz w:val="24"/>
            <w:szCs w:val="24"/>
          </w:rPr>
          <w:delText>or how much</w:delText>
        </w:r>
      </w:del>
      <w:ins w:id="206" w:author="Diaz,Renata M" w:date="2020-04-20T15:55:00Z">
        <w:r w:rsidR="006C122A">
          <w:rPr>
            <w:rFonts w:ascii="Times New Roman" w:eastAsia="Times New Roman" w:hAnsi="Times New Roman" w:cs="Times New Roman"/>
            <w:sz w:val="24"/>
            <w:szCs w:val="24"/>
          </w:rPr>
          <w:t>which is to say, how much</w:t>
        </w:r>
      </w:ins>
      <w:r w:rsidR="009D1A96" w:rsidRPr="00BD41C6">
        <w:rPr>
          <w:rFonts w:ascii="Times New Roman" w:eastAsia="Times New Roman" w:hAnsi="Times New Roman" w:cs="Times New Roman"/>
          <w:sz w:val="24"/>
          <w:szCs w:val="24"/>
        </w:rPr>
        <w:t xml:space="preserve"> additional predictive power they give us </w:t>
      </w:r>
      <w:del w:id="207" w:author="Diaz,Renata M" w:date="2020-04-13T10:53:00Z">
        <w:r w:rsidR="009D1A96" w:rsidRPr="00BD41C6" w:rsidDel="00CD2D23">
          <w:rPr>
            <w:rFonts w:ascii="Times New Roman" w:eastAsia="Times New Roman" w:hAnsi="Times New Roman" w:cs="Times New Roman"/>
            <w:sz w:val="24"/>
            <w:szCs w:val="24"/>
          </w:rPr>
          <w:delText>over and above</w:delText>
        </w:r>
      </w:del>
      <w:ins w:id="208" w:author="Diaz,Renata M" w:date="2020-04-13T10:53:00Z">
        <w:r w:rsidR="00CD2D23">
          <w:rPr>
            <w:rFonts w:ascii="Times New Roman" w:eastAsia="Times New Roman" w:hAnsi="Times New Roman" w:cs="Times New Roman"/>
            <w:sz w:val="24"/>
            <w:szCs w:val="24"/>
          </w:rPr>
          <w:t>beyond</w:t>
        </w:r>
      </w:ins>
      <w:r w:rsidR="009D1A96" w:rsidRPr="00BD41C6">
        <w:rPr>
          <w:rFonts w:ascii="Times New Roman" w:eastAsia="Times New Roman" w:hAnsi="Times New Roman" w:cs="Times New Roman"/>
          <w:sz w:val="24"/>
          <w:szCs w:val="24"/>
        </w:rPr>
        <w:t xml:space="preserve"> what is inherent to S and N</w:t>
      </w:r>
      <w:ins w:id="209" w:author="Diaz,Renata M" w:date="2020-04-20T15:52:00Z">
        <w:r w:rsidR="00EA412E">
          <w:rPr>
            <w:rFonts w:ascii="Times New Roman" w:eastAsia="Times New Roman" w:hAnsi="Times New Roman" w:cs="Times New Roman"/>
            <w:sz w:val="24"/>
            <w:szCs w:val="24"/>
          </w:rPr>
          <w:t xml:space="preserve"> </w:t>
        </w:r>
      </w:ins>
      <w:ins w:id="210" w:author="Diaz,Renata M" w:date="2020-04-20T15:55:00Z">
        <w:r w:rsidR="0072757B">
          <w:rPr>
            <w:rFonts w:ascii="Times New Roman" w:eastAsia="Times New Roman" w:hAnsi="Times New Roman" w:cs="Times New Roman"/>
            <w:sz w:val="24"/>
            <w:szCs w:val="24"/>
          </w:rPr>
          <w:t>(</w:t>
        </w:r>
      </w:ins>
      <w:ins w:id="211" w:author="Diaz,Renata M" w:date="2020-04-22T10:00:00Z">
        <w:r w:rsidR="00D94F7B">
          <w:rPr>
            <w:rFonts w:ascii="Times New Roman" w:eastAsia="Times New Roman" w:hAnsi="Times New Roman" w:cs="Times New Roman"/>
            <w:sz w:val="24"/>
            <w:szCs w:val="24"/>
          </w:rPr>
          <w:t>Harte and Newman 2014, Xiao et al 201</w:t>
        </w:r>
      </w:ins>
      <w:ins w:id="212" w:author="Diaz,Renata M" w:date="2020-04-22T10:01:00Z">
        <w:r w:rsidR="00507267">
          <w:rPr>
            <w:rFonts w:ascii="Times New Roman" w:eastAsia="Times New Roman" w:hAnsi="Times New Roman" w:cs="Times New Roman"/>
            <w:sz w:val="24"/>
            <w:szCs w:val="24"/>
          </w:rPr>
          <w:t>6</w:t>
        </w:r>
      </w:ins>
      <w:ins w:id="213" w:author="Diaz,Renata M" w:date="2020-04-22T10:00:00Z">
        <w:r w:rsidR="00D94F7B">
          <w:rPr>
            <w:rFonts w:ascii="Times New Roman" w:eastAsia="Times New Roman" w:hAnsi="Times New Roman" w:cs="Times New Roman"/>
            <w:sz w:val="24"/>
            <w:szCs w:val="24"/>
          </w:rPr>
          <w:t>). If w</w:t>
        </w:r>
      </w:ins>
      <w:del w:id="214" w:author="Diaz,Renata M" w:date="2020-04-13T11:04:00Z">
        <w:r w:rsidR="009A56F0" w:rsidRPr="00BD41C6" w:rsidDel="001D52F8">
          <w:rPr>
            <w:rFonts w:ascii="Times New Roman" w:eastAsia="Times New Roman" w:hAnsi="Times New Roman" w:cs="Times New Roman"/>
            <w:i/>
            <w:iCs/>
            <w:sz w:val="24"/>
            <w:szCs w:val="24"/>
          </w:rPr>
          <w:delText xml:space="preserve"> </w:delText>
        </w:r>
        <w:r w:rsidR="009A56F0" w:rsidRPr="00BD41C6" w:rsidDel="001D52F8">
          <w:rPr>
            <w:rFonts w:ascii="Times New Roman" w:eastAsia="Times New Roman" w:hAnsi="Times New Roman" w:cs="Times New Roman"/>
            <w:sz w:val="24"/>
            <w:szCs w:val="24"/>
          </w:rPr>
          <w:delText xml:space="preserve">(). </w:delText>
        </w:r>
        <w:r w:rsidR="00E72AA7" w:rsidRPr="00BD41C6" w:rsidDel="001D52F8">
          <w:rPr>
            <w:rFonts w:ascii="Times New Roman" w:eastAsia="Times New Roman" w:hAnsi="Times New Roman" w:cs="Times New Roman"/>
            <w:sz w:val="24"/>
            <w:szCs w:val="24"/>
          </w:rPr>
          <w:delText>If</w:delText>
        </w:r>
      </w:del>
      <w:del w:id="215" w:author="Diaz,Renata M" w:date="2020-04-13T10:53:00Z">
        <w:r w:rsidR="00E72AA7" w:rsidRPr="00BD41C6" w:rsidDel="00E25BD8">
          <w:rPr>
            <w:rFonts w:ascii="Times New Roman" w:eastAsia="Times New Roman" w:hAnsi="Times New Roman" w:cs="Times New Roman"/>
            <w:sz w:val="24"/>
            <w:szCs w:val="24"/>
          </w:rPr>
          <w:delText xml:space="preserve"> </w:delText>
        </w:r>
      </w:del>
      <w:ins w:id="216" w:author="skmorgane" w:date="2020-03-31T09:38:00Z">
        <w:del w:id="217" w:author="Diaz,Renata M" w:date="2020-04-13T10:53:00Z">
          <w:r w:rsidR="001969D2" w:rsidDel="00E25BD8">
            <w:rPr>
              <w:rFonts w:ascii="Times New Roman" w:eastAsia="Times New Roman" w:hAnsi="Times New Roman" w:cs="Times New Roman"/>
              <w:sz w:val="24"/>
              <w:szCs w:val="24"/>
            </w:rPr>
            <w:delText>Conversely</w:delText>
          </w:r>
        </w:del>
        <w:del w:id="218" w:author="Diaz,Renata M" w:date="2020-04-13T10:54:00Z">
          <w:r w:rsidR="001969D2" w:rsidDel="00E25BD8">
            <w:rPr>
              <w:rFonts w:ascii="Times New Roman" w:eastAsia="Times New Roman" w:hAnsi="Times New Roman" w:cs="Times New Roman"/>
              <w:sz w:val="24"/>
              <w:szCs w:val="24"/>
            </w:rPr>
            <w:delText>, i</w:delText>
          </w:r>
        </w:del>
        <w:del w:id="219" w:author="Diaz,Renata M" w:date="2020-04-13T11:04:00Z">
          <w:r w:rsidR="001969D2" w:rsidDel="001D52F8">
            <w:rPr>
              <w:rFonts w:ascii="Times New Roman" w:eastAsia="Times New Roman" w:hAnsi="Times New Roman" w:cs="Times New Roman"/>
              <w:sz w:val="24"/>
              <w:szCs w:val="24"/>
            </w:rPr>
            <w:delText>f</w:delText>
          </w:r>
          <w:r w:rsidR="001969D2" w:rsidRPr="00BD41C6" w:rsidDel="001D52F8">
            <w:rPr>
              <w:rFonts w:ascii="Times New Roman" w:eastAsia="Times New Roman" w:hAnsi="Times New Roman" w:cs="Times New Roman"/>
              <w:sz w:val="24"/>
              <w:szCs w:val="24"/>
            </w:rPr>
            <w:delText xml:space="preserve"> </w:delText>
          </w:r>
        </w:del>
      </w:ins>
      <w:del w:id="220" w:author="Diaz,Renata M" w:date="2020-04-22T10:00:00Z">
        <w:r w:rsidR="00E51E72" w:rsidRPr="00BD41C6" w:rsidDel="00D94F7B">
          <w:rPr>
            <w:rFonts w:ascii="Times New Roman" w:eastAsia="Times New Roman" w:hAnsi="Times New Roman" w:cs="Times New Roman"/>
            <w:sz w:val="24"/>
            <w:szCs w:val="24"/>
          </w:rPr>
          <w:delText>w</w:delText>
        </w:r>
      </w:del>
      <w:r w:rsidR="00E51E72" w:rsidRPr="00BD41C6">
        <w:rPr>
          <w:rFonts w:ascii="Times New Roman" w:eastAsia="Times New Roman" w:hAnsi="Times New Roman" w:cs="Times New Roman"/>
          <w:sz w:val="24"/>
          <w:szCs w:val="24"/>
        </w:rPr>
        <w:t xml:space="preserve">e cannot distinguish between </w:t>
      </w:r>
      <w:del w:id="221" w:author="skmorgane" w:date="2020-03-31T09:38:00Z">
        <w:r w:rsidR="00E51E72" w:rsidRPr="00BD41C6" w:rsidDel="001969D2">
          <w:rPr>
            <w:rFonts w:ascii="Times New Roman" w:eastAsia="Times New Roman" w:hAnsi="Times New Roman" w:cs="Times New Roman"/>
            <w:sz w:val="24"/>
            <w:szCs w:val="24"/>
          </w:rPr>
          <w:delText xml:space="preserve">observations </w:delText>
        </w:r>
      </w:del>
      <w:ins w:id="222" w:author="skmorgane" w:date="2020-03-31T09:38:00Z">
        <w:r w:rsidR="001969D2">
          <w:rPr>
            <w:rFonts w:ascii="Times New Roman" w:eastAsia="Times New Roman" w:hAnsi="Times New Roman" w:cs="Times New Roman"/>
            <w:sz w:val="24"/>
            <w:szCs w:val="24"/>
          </w:rPr>
          <w:t>observed species abundance distributions and</w:t>
        </w:r>
        <w:r w:rsidR="001969D2" w:rsidRPr="00BD41C6">
          <w:rPr>
            <w:rFonts w:ascii="Times New Roman" w:eastAsia="Times New Roman" w:hAnsi="Times New Roman" w:cs="Times New Roman"/>
            <w:sz w:val="24"/>
            <w:szCs w:val="24"/>
          </w:rPr>
          <w:t xml:space="preserve"> </w:t>
        </w:r>
      </w:ins>
      <w:r w:rsidR="00E72AA7" w:rsidRPr="00BD41C6">
        <w:rPr>
          <w:rFonts w:ascii="Times New Roman" w:eastAsia="Times New Roman" w:hAnsi="Times New Roman" w:cs="Times New Roman"/>
          <w:sz w:val="24"/>
          <w:szCs w:val="24"/>
        </w:rPr>
        <w:t xml:space="preserve">their statistically-most-likely forms, there may be little information </w:t>
      </w:r>
      <w:r w:rsidR="009D1A96" w:rsidRPr="00BD41C6">
        <w:rPr>
          <w:rFonts w:ascii="Times New Roman" w:eastAsia="Times New Roman" w:hAnsi="Times New Roman" w:cs="Times New Roman"/>
          <w:sz w:val="24"/>
          <w:szCs w:val="24"/>
        </w:rPr>
        <w:t>we can</w:t>
      </w:r>
      <w:r w:rsidR="00E72AA7" w:rsidRPr="00BD41C6">
        <w:rPr>
          <w:rFonts w:ascii="Times New Roman" w:eastAsia="Times New Roman" w:hAnsi="Times New Roman" w:cs="Times New Roman"/>
          <w:sz w:val="24"/>
          <w:szCs w:val="24"/>
        </w:rPr>
        <w:t xml:space="preserve"> extract from the SAD alone</w:t>
      </w:r>
      <w:ins w:id="223" w:author="skmorgane" w:date="2020-03-31T09:39:00Z">
        <w:del w:id="224" w:author="Diaz,Renata M" w:date="2020-04-13T11:04:00Z">
          <w:r w:rsidR="001969D2" w:rsidDel="001D52F8">
            <w:rPr>
              <w:rFonts w:ascii="Times New Roman" w:eastAsia="Times New Roman" w:hAnsi="Times New Roman" w:cs="Times New Roman"/>
              <w:sz w:val="24"/>
              <w:szCs w:val="24"/>
            </w:rPr>
            <w:delText>.</w:delText>
          </w:r>
        </w:del>
      </w:ins>
      <w:del w:id="225" w:author="Diaz,Renata M" w:date="2020-04-13T11:04:00Z">
        <w:r w:rsidR="00E72AA7" w:rsidRPr="00BD41C6" w:rsidDel="001D52F8">
          <w:rPr>
            <w:rFonts w:ascii="Times New Roman" w:eastAsia="Times New Roman" w:hAnsi="Times New Roman" w:cs="Times New Roman"/>
            <w:sz w:val="24"/>
            <w:szCs w:val="24"/>
          </w:rPr>
          <w:delText xml:space="preserve"> </w:delText>
        </w:r>
      </w:del>
      <w:ins w:id="226" w:author="Diaz,Renata M" w:date="2020-04-13T11:04:00Z">
        <w:r w:rsidR="001D52F8">
          <w:rPr>
            <w:rFonts w:ascii="Times New Roman" w:eastAsia="Times New Roman" w:hAnsi="Times New Roman" w:cs="Times New Roman"/>
            <w:sz w:val="24"/>
            <w:szCs w:val="24"/>
          </w:rPr>
          <w:t xml:space="preserve"> – either because </w:t>
        </w:r>
      </w:ins>
      <w:ins w:id="227" w:author="Diaz,Renata M" w:date="2020-04-13T11:07:00Z">
        <w:r w:rsidR="00423870">
          <w:rPr>
            <w:rFonts w:ascii="Times New Roman" w:eastAsia="Times New Roman" w:hAnsi="Times New Roman" w:cs="Times New Roman"/>
            <w:sz w:val="24"/>
            <w:szCs w:val="24"/>
          </w:rPr>
          <w:t>it does not contain a</w:t>
        </w:r>
      </w:ins>
      <w:ins w:id="228" w:author="Diaz,Renata M" w:date="2020-04-13T11:04:00Z">
        <w:r w:rsidR="001D52F8">
          <w:rPr>
            <w:rFonts w:ascii="Times New Roman" w:eastAsia="Times New Roman" w:hAnsi="Times New Roman" w:cs="Times New Roman"/>
            <w:sz w:val="24"/>
            <w:szCs w:val="24"/>
          </w:rPr>
          <w:t xml:space="preserve">ppreciable signal of biological </w:t>
        </w:r>
      </w:ins>
      <w:ins w:id="229" w:author="Diaz,Renata M" w:date="2020-04-13T11:08:00Z">
        <w:r w:rsidR="00423870">
          <w:rPr>
            <w:rFonts w:ascii="Times New Roman" w:eastAsia="Times New Roman" w:hAnsi="Times New Roman" w:cs="Times New Roman"/>
            <w:sz w:val="24"/>
            <w:szCs w:val="24"/>
          </w:rPr>
          <w:t>process</w:t>
        </w:r>
      </w:ins>
      <w:ins w:id="230" w:author="Diaz,Renata M" w:date="2020-04-13T11:04:00Z">
        <w:r w:rsidR="001D52F8">
          <w:rPr>
            <w:rFonts w:ascii="Times New Roman" w:eastAsia="Times New Roman" w:hAnsi="Times New Roman" w:cs="Times New Roman"/>
            <w:sz w:val="24"/>
            <w:szCs w:val="24"/>
          </w:rPr>
          <w:t xml:space="preserve">, or because the </w:t>
        </w:r>
      </w:ins>
      <w:ins w:id="231" w:author="Diaz,Renata M" w:date="2020-04-13T11:05:00Z">
        <w:r w:rsidR="001D52F8">
          <w:rPr>
            <w:rFonts w:ascii="Times New Roman" w:eastAsia="Times New Roman" w:hAnsi="Times New Roman" w:cs="Times New Roman"/>
            <w:sz w:val="24"/>
            <w:szCs w:val="24"/>
          </w:rPr>
          <w:t xml:space="preserve">range of highly-likely forms for the distribution </w:t>
        </w:r>
      </w:ins>
      <w:ins w:id="232" w:author="Diaz,Renata M" w:date="2020-04-20T15:56:00Z">
        <w:r w:rsidR="009C2BF9">
          <w:rPr>
            <w:rFonts w:ascii="Times New Roman" w:eastAsia="Times New Roman" w:hAnsi="Times New Roman" w:cs="Times New Roman"/>
            <w:sz w:val="24"/>
            <w:szCs w:val="24"/>
          </w:rPr>
          <w:t>obscure</w:t>
        </w:r>
        <w:r w:rsidR="00081024">
          <w:rPr>
            <w:rFonts w:ascii="Times New Roman" w:eastAsia="Times New Roman" w:hAnsi="Times New Roman" w:cs="Times New Roman"/>
            <w:sz w:val="24"/>
            <w:szCs w:val="24"/>
          </w:rPr>
          <w:t>s</w:t>
        </w:r>
      </w:ins>
      <w:ins w:id="233" w:author="Diaz,Renata M" w:date="2020-04-13T11:05:00Z">
        <w:r w:rsidR="001D52F8">
          <w:rPr>
            <w:rFonts w:ascii="Times New Roman" w:eastAsia="Times New Roman" w:hAnsi="Times New Roman" w:cs="Times New Roman"/>
            <w:sz w:val="24"/>
            <w:szCs w:val="24"/>
          </w:rPr>
          <w:t xml:space="preserve"> that signal.</w:t>
        </w:r>
      </w:ins>
    </w:p>
    <w:p w14:paraId="493EF94D" w14:textId="15C0061B" w:rsidR="00A52A86" w:rsidDel="00D03647" w:rsidRDefault="00282594" w:rsidP="0074444D">
      <w:pPr>
        <w:rPr>
          <w:del w:id="234" w:author="Diaz,Renata M" w:date="2020-04-13T14:40:00Z"/>
          <w:rFonts w:ascii="Times New Roman" w:eastAsia="Times New Roman" w:hAnsi="Times New Roman" w:cs="Times New Roman"/>
          <w:sz w:val="24"/>
          <w:szCs w:val="24"/>
        </w:rPr>
      </w:pPr>
      <w:ins w:id="235" w:author="Diaz,Renata M" w:date="2020-04-13T11:11:00Z">
        <w:r>
          <w:rPr>
            <w:rFonts w:ascii="Times New Roman" w:eastAsia="Times New Roman" w:hAnsi="Times New Roman" w:cs="Times New Roman"/>
            <w:sz w:val="24"/>
            <w:szCs w:val="24"/>
          </w:rPr>
          <w:t>Our capacity to detect deviations between observations and random</w:t>
        </w:r>
      </w:ins>
      <w:ins w:id="236" w:author="Diaz,Renata M" w:date="2020-04-13T11:12:00Z">
        <w:r>
          <w:rPr>
            <w:rFonts w:ascii="Times New Roman" w:eastAsia="Times New Roman" w:hAnsi="Times New Roman" w:cs="Times New Roman"/>
            <w:sz w:val="24"/>
            <w:szCs w:val="24"/>
          </w:rPr>
          <w:t xml:space="preserve">ness </w:t>
        </w:r>
      </w:ins>
      <w:ins w:id="237" w:author="Diaz,Renata M" w:date="2020-04-20T16:05:00Z">
        <w:r w:rsidR="006A7DC2">
          <w:rPr>
            <w:rFonts w:ascii="Times New Roman" w:eastAsia="Times New Roman" w:hAnsi="Times New Roman" w:cs="Times New Roman"/>
            <w:sz w:val="24"/>
            <w:szCs w:val="24"/>
          </w:rPr>
          <w:t xml:space="preserve">could </w:t>
        </w:r>
      </w:ins>
      <w:ins w:id="238" w:author="Diaz,Renata M" w:date="2020-04-13T11:12:00Z">
        <w:r>
          <w:rPr>
            <w:rFonts w:ascii="Times New Roman" w:eastAsia="Times New Roman" w:hAnsi="Times New Roman" w:cs="Times New Roman"/>
            <w:sz w:val="24"/>
            <w:szCs w:val="24"/>
          </w:rPr>
          <w:t xml:space="preserve">depend strongly on the </w:t>
        </w:r>
      </w:ins>
      <w:ins w:id="239" w:author="Diaz,Renata M" w:date="2020-04-20T16:05:00Z">
        <w:r w:rsidR="00956D9B">
          <w:rPr>
            <w:rFonts w:ascii="Times New Roman" w:eastAsia="Times New Roman" w:hAnsi="Times New Roman" w:cs="Times New Roman"/>
            <w:sz w:val="24"/>
            <w:szCs w:val="24"/>
          </w:rPr>
          <w:t>distribution of</w:t>
        </w:r>
      </w:ins>
      <w:ins w:id="240" w:author="Diaz,Renata M" w:date="2020-04-13T11:12:00Z">
        <w:r>
          <w:rPr>
            <w:rFonts w:ascii="Times New Roman" w:eastAsia="Times New Roman" w:hAnsi="Times New Roman" w:cs="Times New Roman"/>
            <w:sz w:val="24"/>
            <w:szCs w:val="24"/>
          </w:rPr>
          <w:t xml:space="preserve"> statistically-likely outcomes</w:t>
        </w:r>
      </w:ins>
      <w:ins w:id="241" w:author="Diaz,Renata M" w:date="2020-04-13T11:13:00Z">
        <w:r>
          <w:rPr>
            <w:rFonts w:ascii="Times New Roman" w:eastAsia="Times New Roman" w:hAnsi="Times New Roman" w:cs="Times New Roman"/>
            <w:sz w:val="24"/>
            <w:szCs w:val="24"/>
          </w:rPr>
          <w:t xml:space="preserve">, which in turn depends </w:t>
        </w:r>
      </w:ins>
      <w:ins w:id="242" w:author="Diaz,Renata M" w:date="2020-04-13T11:39:00Z">
        <w:r w:rsidR="00C65291">
          <w:rPr>
            <w:rFonts w:ascii="Times New Roman" w:eastAsia="Times New Roman" w:hAnsi="Times New Roman" w:cs="Times New Roman"/>
            <w:sz w:val="24"/>
            <w:szCs w:val="24"/>
          </w:rPr>
          <w:t>on the size of the system in terms of S and N</w:t>
        </w:r>
      </w:ins>
      <w:ins w:id="243" w:author="Diaz,Renata M" w:date="2020-04-13T11:13:00Z">
        <w:r>
          <w:rPr>
            <w:rFonts w:ascii="Times New Roman" w:eastAsia="Times New Roman" w:hAnsi="Times New Roman" w:cs="Times New Roman"/>
            <w:sz w:val="24"/>
            <w:szCs w:val="24"/>
          </w:rPr>
          <w:t>.</w:t>
        </w:r>
      </w:ins>
      <w:ins w:id="244" w:author="Diaz,Renata M" w:date="2020-04-13T11:27:00Z">
        <w:r w:rsidR="001E4012">
          <w:rPr>
            <w:rFonts w:ascii="Times New Roman" w:eastAsia="Times New Roman" w:hAnsi="Times New Roman" w:cs="Times New Roman"/>
            <w:sz w:val="24"/>
            <w:szCs w:val="24"/>
          </w:rPr>
          <w:t xml:space="preserve"> </w:t>
        </w:r>
      </w:ins>
      <w:ins w:id="245" w:author="Diaz,Renata M" w:date="2020-04-13T11:37:00Z">
        <w:r w:rsidR="00F6322B">
          <w:rPr>
            <w:rFonts w:ascii="Times New Roman" w:eastAsia="Times New Roman" w:hAnsi="Times New Roman" w:cs="Times New Roman"/>
            <w:sz w:val="24"/>
            <w:szCs w:val="24"/>
          </w:rPr>
          <w:t>Generally, in the study</w:t>
        </w:r>
      </w:ins>
      <w:ins w:id="246" w:author="Diaz,Renata M" w:date="2020-04-13T14:33:00Z">
        <w:r w:rsidR="00E20437">
          <w:rPr>
            <w:rFonts w:ascii="Times New Roman" w:eastAsia="Times New Roman" w:hAnsi="Times New Roman" w:cs="Times New Roman"/>
            <w:sz w:val="24"/>
            <w:szCs w:val="24"/>
          </w:rPr>
          <w:t xml:space="preserve"> of</w:t>
        </w:r>
      </w:ins>
      <w:ins w:id="247" w:author="Diaz,Renata M" w:date="2020-04-13T11:37:00Z">
        <w:r w:rsidR="00F6322B">
          <w:rPr>
            <w:rFonts w:ascii="Times New Roman" w:eastAsia="Times New Roman" w:hAnsi="Times New Roman" w:cs="Times New Roman"/>
            <w:sz w:val="24"/>
            <w:szCs w:val="24"/>
          </w:rPr>
          <w:t xml:space="preserve"> </w:t>
        </w:r>
      </w:ins>
      <w:ins w:id="248" w:author="Diaz,Renata M" w:date="2020-04-13T11:29:00Z">
        <w:r w:rsidR="001E4012">
          <w:rPr>
            <w:rFonts w:ascii="Times New Roman" w:eastAsia="Times New Roman" w:hAnsi="Times New Roman" w:cs="Times New Roman"/>
            <w:sz w:val="24"/>
            <w:szCs w:val="24"/>
          </w:rPr>
          <w:t>complex system</w:t>
        </w:r>
      </w:ins>
      <w:ins w:id="249" w:author="Diaz,Renata M" w:date="2020-04-13T11:33:00Z">
        <w:r w:rsidR="001E4012">
          <w:rPr>
            <w:rFonts w:ascii="Times New Roman" w:eastAsia="Times New Roman" w:hAnsi="Times New Roman" w:cs="Times New Roman"/>
            <w:sz w:val="24"/>
            <w:szCs w:val="24"/>
          </w:rPr>
          <w:t>s</w:t>
        </w:r>
      </w:ins>
      <w:ins w:id="250" w:author="Diaz,Renata M" w:date="2020-04-13T11:37:00Z">
        <w:r w:rsidR="00F6322B">
          <w:rPr>
            <w:rFonts w:ascii="Times New Roman" w:eastAsia="Times New Roman" w:hAnsi="Times New Roman" w:cs="Times New Roman"/>
            <w:sz w:val="24"/>
            <w:szCs w:val="24"/>
          </w:rPr>
          <w:t>,</w:t>
        </w:r>
      </w:ins>
      <w:ins w:id="251" w:author="Diaz,Renata M" w:date="2020-04-13T11:29:00Z">
        <w:r w:rsidR="001E4012">
          <w:rPr>
            <w:rFonts w:ascii="Times New Roman" w:eastAsia="Times New Roman" w:hAnsi="Times New Roman" w:cs="Times New Roman"/>
            <w:sz w:val="24"/>
            <w:szCs w:val="24"/>
          </w:rPr>
          <w:t xml:space="preserve"> predictions for the most-likely state of a </w:t>
        </w:r>
      </w:ins>
      <w:ins w:id="252" w:author="Diaz,Renata M" w:date="2020-04-13T11:30:00Z">
        <w:r w:rsidR="001E4012">
          <w:rPr>
            <w:rFonts w:ascii="Times New Roman" w:eastAsia="Times New Roman" w:hAnsi="Times New Roman" w:cs="Times New Roman"/>
            <w:sz w:val="24"/>
            <w:szCs w:val="24"/>
          </w:rPr>
          <w:t xml:space="preserve">system are most easily </w:t>
        </w:r>
      </w:ins>
      <w:ins w:id="253" w:author="Diaz,Renata M" w:date="2020-04-20T13:44:00Z">
        <w:r w:rsidR="003B5DB6">
          <w:rPr>
            <w:rFonts w:ascii="Times New Roman" w:eastAsia="Times New Roman" w:hAnsi="Times New Roman" w:cs="Times New Roman"/>
            <w:sz w:val="24"/>
            <w:szCs w:val="24"/>
          </w:rPr>
          <w:t xml:space="preserve">and confidently </w:t>
        </w:r>
      </w:ins>
      <w:ins w:id="254" w:author="Diaz,Renata M" w:date="2020-04-21T11:16:00Z">
        <w:r w:rsidR="00051004">
          <w:rPr>
            <w:rFonts w:ascii="Times New Roman" w:eastAsia="Times New Roman" w:hAnsi="Times New Roman" w:cs="Times New Roman"/>
            <w:sz w:val="24"/>
            <w:szCs w:val="24"/>
          </w:rPr>
          <w:t>derived</w:t>
        </w:r>
      </w:ins>
      <w:ins w:id="255" w:author="Diaz,Renata M" w:date="2020-04-20T16:05:00Z">
        <w:r w:rsidR="007C5091">
          <w:rPr>
            <w:rFonts w:ascii="Times New Roman" w:eastAsia="Times New Roman" w:hAnsi="Times New Roman" w:cs="Times New Roman"/>
            <w:sz w:val="24"/>
            <w:szCs w:val="24"/>
          </w:rPr>
          <w:t xml:space="preserve"> </w:t>
        </w:r>
      </w:ins>
      <w:ins w:id="256" w:author="Diaz,Renata M" w:date="2020-04-21T10:57:00Z">
        <w:r w:rsidR="002F7A9E">
          <w:rPr>
            <w:rFonts w:ascii="Times New Roman" w:eastAsia="Times New Roman" w:hAnsi="Times New Roman" w:cs="Times New Roman"/>
            <w:sz w:val="24"/>
            <w:szCs w:val="24"/>
          </w:rPr>
          <w:t>“in the limit” of</w:t>
        </w:r>
      </w:ins>
      <w:ins w:id="257" w:author="Diaz,Renata M" w:date="2020-04-21T11:01:00Z">
        <w:r w:rsidR="007708B8">
          <w:rPr>
            <w:rFonts w:ascii="Times New Roman" w:eastAsia="Times New Roman" w:hAnsi="Times New Roman" w:cs="Times New Roman"/>
            <w:sz w:val="24"/>
            <w:szCs w:val="24"/>
          </w:rPr>
          <w:t xml:space="preserve"> aggregating over</w:t>
        </w:r>
      </w:ins>
      <w:ins w:id="258" w:author="Diaz,Renata M" w:date="2020-04-21T10:57:00Z">
        <w:r w:rsidR="002F7A9E">
          <w:rPr>
            <w:rFonts w:ascii="Times New Roman" w:eastAsia="Times New Roman" w:hAnsi="Times New Roman" w:cs="Times New Roman"/>
            <w:sz w:val="24"/>
            <w:szCs w:val="24"/>
          </w:rPr>
          <w:t xml:space="preserve"> </w:t>
        </w:r>
      </w:ins>
      <w:ins w:id="259" w:author="Diaz,Renata M" w:date="2020-04-20T16:05:00Z">
        <w:r w:rsidR="007C5091">
          <w:rPr>
            <w:rFonts w:ascii="Times New Roman" w:eastAsia="Times New Roman" w:hAnsi="Times New Roman" w:cs="Times New Roman"/>
            <w:sz w:val="24"/>
            <w:szCs w:val="24"/>
          </w:rPr>
          <w:t xml:space="preserve">large numbers of </w:t>
        </w:r>
      </w:ins>
      <w:ins w:id="260" w:author="Diaz,Renata M" w:date="2020-04-20T16:06:00Z">
        <w:r w:rsidR="007C5091">
          <w:rPr>
            <w:rFonts w:ascii="Times New Roman" w:eastAsia="Times New Roman" w:hAnsi="Times New Roman" w:cs="Times New Roman"/>
            <w:sz w:val="24"/>
            <w:szCs w:val="24"/>
          </w:rPr>
          <w:t>components</w:t>
        </w:r>
      </w:ins>
      <w:ins w:id="261" w:author="Diaz,Renata M" w:date="2020-04-13T11:37:00Z">
        <w:r w:rsidR="00F6322B">
          <w:rPr>
            <w:rFonts w:ascii="Times New Roman" w:eastAsia="Times New Roman" w:hAnsi="Times New Roman" w:cs="Times New Roman"/>
            <w:sz w:val="24"/>
            <w:szCs w:val="24"/>
          </w:rPr>
          <w:t xml:space="preserve"> – for example,</w:t>
        </w:r>
      </w:ins>
      <w:ins w:id="262" w:author="Diaz,Renata M" w:date="2020-04-13T11:33:00Z">
        <w:r w:rsidR="001E4012">
          <w:rPr>
            <w:rFonts w:ascii="Times New Roman" w:eastAsia="Times New Roman" w:hAnsi="Times New Roman" w:cs="Times New Roman"/>
            <w:sz w:val="24"/>
            <w:szCs w:val="24"/>
          </w:rPr>
          <w:t xml:space="preserve"> atoms of gas in a </w:t>
        </w:r>
      </w:ins>
      <w:ins w:id="263" w:author="Diaz,Renata M" w:date="2020-04-22T10:02:00Z">
        <w:r w:rsidR="00591A0D">
          <w:rPr>
            <w:rFonts w:ascii="Times New Roman" w:eastAsia="Times New Roman" w:hAnsi="Times New Roman" w:cs="Times New Roman"/>
            <w:sz w:val="24"/>
            <w:szCs w:val="24"/>
          </w:rPr>
          <w:t>vessel</w:t>
        </w:r>
      </w:ins>
      <w:ins w:id="264" w:author="Diaz,Renata M" w:date="2020-04-21T10:57:00Z">
        <w:r w:rsidR="00A320EB">
          <w:rPr>
            <w:rFonts w:ascii="Times New Roman" w:eastAsia="Times New Roman" w:hAnsi="Times New Roman" w:cs="Times New Roman"/>
            <w:sz w:val="24"/>
            <w:szCs w:val="24"/>
          </w:rPr>
          <w:t xml:space="preserve"> (Frank 2009, </w:t>
        </w:r>
      </w:ins>
      <w:ins w:id="265" w:author="Diaz,Renata M" w:date="2020-04-21T10:58:00Z">
        <w:r w:rsidR="00A320EB">
          <w:rPr>
            <w:rFonts w:ascii="Times New Roman" w:eastAsia="Times New Roman" w:hAnsi="Times New Roman" w:cs="Times New Roman"/>
            <w:sz w:val="24"/>
            <w:szCs w:val="24"/>
          </w:rPr>
          <w:t>Harte et al 2011)</w:t>
        </w:r>
      </w:ins>
      <w:ins w:id="266" w:author="Diaz,Renata M" w:date="2020-04-13T11:31:00Z">
        <w:r w:rsidR="001E4012">
          <w:rPr>
            <w:rFonts w:ascii="Times New Roman" w:eastAsia="Times New Roman" w:hAnsi="Times New Roman" w:cs="Times New Roman"/>
            <w:sz w:val="24"/>
            <w:szCs w:val="24"/>
          </w:rPr>
          <w:t xml:space="preserve">. As the number of particles in the system </w:t>
        </w:r>
      </w:ins>
      <w:ins w:id="267" w:author="Diaz,Renata M" w:date="2020-04-13T11:36:00Z">
        <w:r w:rsidR="00DE4149">
          <w:rPr>
            <w:rFonts w:ascii="Times New Roman" w:eastAsia="Times New Roman" w:hAnsi="Times New Roman" w:cs="Times New Roman"/>
            <w:sz w:val="24"/>
            <w:szCs w:val="24"/>
          </w:rPr>
          <w:t>becomes very large</w:t>
        </w:r>
      </w:ins>
      <w:ins w:id="268" w:author="Diaz,Renata M" w:date="2020-04-13T11:31:00Z">
        <w:r w:rsidR="001E4012">
          <w:rPr>
            <w:rFonts w:ascii="Times New Roman" w:eastAsia="Times New Roman" w:hAnsi="Times New Roman" w:cs="Times New Roman"/>
            <w:sz w:val="24"/>
            <w:szCs w:val="24"/>
          </w:rPr>
          <w:t xml:space="preserve">, the set of </w:t>
        </w:r>
      </w:ins>
      <w:ins w:id="269" w:author="Diaz,Renata M" w:date="2020-04-13T11:32:00Z">
        <w:r w:rsidR="001E4012">
          <w:rPr>
            <w:rFonts w:ascii="Times New Roman" w:eastAsia="Times New Roman" w:hAnsi="Times New Roman" w:cs="Times New Roman"/>
            <w:i/>
            <w:iCs/>
            <w:sz w:val="24"/>
            <w:szCs w:val="24"/>
          </w:rPr>
          <w:t>possible</w:t>
        </w:r>
      </w:ins>
      <w:ins w:id="270" w:author="Diaz,Renata M" w:date="2020-04-13T11:31:00Z">
        <w:r w:rsidR="001E4012">
          <w:rPr>
            <w:rFonts w:ascii="Times New Roman" w:eastAsia="Times New Roman" w:hAnsi="Times New Roman" w:cs="Times New Roman"/>
            <w:sz w:val="24"/>
            <w:szCs w:val="24"/>
          </w:rPr>
          <w:t xml:space="preserve"> states of the system </w:t>
        </w:r>
      </w:ins>
      <w:ins w:id="271" w:author="Diaz,Renata M" w:date="2020-04-13T11:32:00Z">
        <w:r w:rsidR="001E4012">
          <w:rPr>
            <w:rFonts w:ascii="Times New Roman" w:eastAsia="Times New Roman" w:hAnsi="Times New Roman" w:cs="Times New Roman"/>
            <w:sz w:val="24"/>
            <w:szCs w:val="24"/>
          </w:rPr>
          <w:t xml:space="preserve">clusters tightly around a single highly-likely </w:t>
        </w:r>
      </w:ins>
      <w:ins w:id="272" w:author="Diaz,Renata M" w:date="2020-04-13T11:37:00Z">
        <w:r w:rsidR="00F6322B">
          <w:rPr>
            <w:rFonts w:ascii="Times New Roman" w:eastAsia="Times New Roman" w:hAnsi="Times New Roman" w:cs="Times New Roman"/>
            <w:sz w:val="24"/>
            <w:szCs w:val="24"/>
          </w:rPr>
          <w:t xml:space="preserve">state, </w:t>
        </w:r>
        <w:r w:rsidR="00534B25">
          <w:rPr>
            <w:rFonts w:ascii="Times New Roman" w:eastAsia="Times New Roman" w:hAnsi="Times New Roman" w:cs="Times New Roman"/>
            <w:sz w:val="24"/>
            <w:szCs w:val="24"/>
          </w:rPr>
          <w:t>meaning</w:t>
        </w:r>
      </w:ins>
      <w:ins w:id="273" w:author="Diaz,Renata M" w:date="2020-04-13T11:32:00Z">
        <w:r w:rsidR="001E4012">
          <w:rPr>
            <w:rFonts w:ascii="Times New Roman" w:eastAsia="Times New Roman" w:hAnsi="Times New Roman" w:cs="Times New Roman"/>
            <w:sz w:val="24"/>
            <w:szCs w:val="24"/>
          </w:rPr>
          <w:t xml:space="preserve"> any other outcome would be a true statistical </w:t>
        </w:r>
      </w:ins>
      <w:ins w:id="274" w:author="Diaz,Renata M" w:date="2020-04-20T16:06:00Z">
        <w:r w:rsidR="007A6FA7">
          <w:rPr>
            <w:rFonts w:ascii="Times New Roman" w:eastAsia="Times New Roman" w:hAnsi="Times New Roman" w:cs="Times New Roman"/>
            <w:sz w:val="24"/>
            <w:szCs w:val="24"/>
          </w:rPr>
          <w:t>surprise</w:t>
        </w:r>
      </w:ins>
      <w:ins w:id="275" w:author="Diaz,Renata M" w:date="2020-04-20T13:44:00Z">
        <w:r w:rsidR="009A249B">
          <w:rPr>
            <w:rFonts w:ascii="Times New Roman" w:eastAsia="Times New Roman" w:hAnsi="Times New Roman" w:cs="Times New Roman"/>
            <w:sz w:val="24"/>
            <w:szCs w:val="24"/>
          </w:rPr>
          <w:t xml:space="preserve"> (Jaynes</w:t>
        </w:r>
      </w:ins>
      <w:ins w:id="276" w:author="Diaz,Renata M" w:date="2020-04-20T16:06:00Z">
        <w:r w:rsidR="00CE47A1">
          <w:rPr>
            <w:rFonts w:ascii="Times New Roman" w:eastAsia="Times New Roman" w:hAnsi="Times New Roman" w:cs="Times New Roman"/>
            <w:sz w:val="24"/>
            <w:szCs w:val="24"/>
          </w:rPr>
          <w:t xml:space="preserve"> </w:t>
        </w:r>
        <w:commentRangeStart w:id="277"/>
        <w:r w:rsidR="00CE47A1">
          <w:rPr>
            <w:rFonts w:ascii="Times New Roman" w:eastAsia="Times New Roman" w:hAnsi="Times New Roman" w:cs="Times New Roman"/>
            <w:sz w:val="24"/>
            <w:szCs w:val="24"/>
          </w:rPr>
          <w:t>1957</w:t>
        </w:r>
        <w:commentRangeEnd w:id="277"/>
        <w:r w:rsidR="00CE47A1">
          <w:rPr>
            <w:rStyle w:val="CommentReference"/>
          </w:rPr>
          <w:commentReference w:id="277"/>
        </w:r>
      </w:ins>
      <w:ins w:id="278" w:author="Diaz,Renata M" w:date="2020-04-20T13:44:00Z">
        <w:r w:rsidR="009A249B">
          <w:rPr>
            <w:rFonts w:ascii="Times New Roman" w:eastAsia="Times New Roman" w:hAnsi="Times New Roman" w:cs="Times New Roman"/>
            <w:sz w:val="24"/>
            <w:szCs w:val="24"/>
          </w:rPr>
          <w:t>)</w:t>
        </w:r>
      </w:ins>
      <w:ins w:id="279" w:author="Diaz,Renata M" w:date="2020-04-13T14:01:00Z">
        <w:r w:rsidR="00036391">
          <w:rPr>
            <w:rFonts w:ascii="Times New Roman" w:eastAsia="Times New Roman" w:hAnsi="Times New Roman" w:cs="Times New Roman"/>
            <w:sz w:val="24"/>
            <w:szCs w:val="24"/>
          </w:rPr>
          <w:t>. Unlike</w:t>
        </w:r>
      </w:ins>
      <w:ins w:id="280" w:author="Diaz,Renata M" w:date="2020-04-13T11:34:00Z">
        <w:r w:rsidR="001E4012">
          <w:rPr>
            <w:rFonts w:ascii="Times New Roman" w:eastAsia="Times New Roman" w:hAnsi="Times New Roman" w:cs="Times New Roman"/>
            <w:sz w:val="24"/>
            <w:szCs w:val="24"/>
          </w:rPr>
          <w:t xml:space="preserve"> </w:t>
        </w:r>
      </w:ins>
      <w:ins w:id="281" w:author="Diaz,Renata M" w:date="2020-04-22T10:02:00Z">
        <w:r w:rsidR="002E3E31">
          <w:rPr>
            <w:rFonts w:ascii="Times New Roman" w:eastAsia="Times New Roman" w:hAnsi="Times New Roman" w:cs="Times New Roman"/>
            <w:sz w:val="24"/>
            <w:szCs w:val="24"/>
          </w:rPr>
          <w:t>vessels</w:t>
        </w:r>
      </w:ins>
      <w:ins w:id="282" w:author="Diaz,Renata M" w:date="2020-04-13T11:34:00Z">
        <w:r w:rsidR="001E4012">
          <w:rPr>
            <w:rFonts w:ascii="Times New Roman" w:eastAsia="Times New Roman" w:hAnsi="Times New Roman" w:cs="Times New Roman"/>
            <w:sz w:val="24"/>
            <w:szCs w:val="24"/>
          </w:rPr>
          <w:t xml:space="preserve"> of gas, </w:t>
        </w:r>
      </w:ins>
      <w:ins w:id="283" w:author="Diaz,Renata M" w:date="2020-04-13T14:33:00Z">
        <w:r w:rsidR="00580F50">
          <w:rPr>
            <w:rFonts w:ascii="Times New Roman" w:eastAsia="Times New Roman" w:hAnsi="Times New Roman" w:cs="Times New Roman"/>
            <w:sz w:val="24"/>
            <w:szCs w:val="24"/>
          </w:rPr>
          <w:t>ecological communities</w:t>
        </w:r>
      </w:ins>
      <w:ins w:id="284" w:author="Diaz,Renata M" w:date="2020-04-13T11:34:00Z">
        <w:r w:rsidR="001E4012">
          <w:rPr>
            <w:rFonts w:ascii="Times New Roman" w:eastAsia="Times New Roman" w:hAnsi="Times New Roman" w:cs="Times New Roman"/>
            <w:sz w:val="24"/>
            <w:szCs w:val="24"/>
          </w:rPr>
          <w:t xml:space="preserve"> do </w:t>
        </w:r>
        <w:r w:rsidR="001E4012" w:rsidRPr="006C4C38">
          <w:rPr>
            <w:rFonts w:ascii="Times New Roman" w:eastAsia="Times New Roman" w:hAnsi="Times New Roman" w:cs="Times New Roman"/>
            <w:sz w:val="24"/>
            <w:szCs w:val="24"/>
            <w:rPrChange w:id="285" w:author="Diaz,Renata M" w:date="2020-04-13T11:37:00Z">
              <w:rPr>
                <w:rFonts w:ascii="Times New Roman" w:eastAsia="Times New Roman" w:hAnsi="Times New Roman" w:cs="Times New Roman"/>
                <w:i/>
                <w:iCs/>
                <w:sz w:val="24"/>
                <w:szCs w:val="24"/>
              </w:rPr>
            </w:rPrChange>
          </w:rPr>
          <w:t>not</w:t>
        </w:r>
        <w:r w:rsidR="001E4012">
          <w:rPr>
            <w:rFonts w:ascii="Times New Roman" w:eastAsia="Times New Roman" w:hAnsi="Times New Roman" w:cs="Times New Roman"/>
            <w:i/>
            <w:iCs/>
            <w:sz w:val="24"/>
            <w:szCs w:val="24"/>
          </w:rPr>
          <w:t xml:space="preserve"> </w:t>
        </w:r>
        <w:r w:rsidR="001E4012">
          <w:rPr>
            <w:rFonts w:ascii="Times New Roman" w:eastAsia="Times New Roman" w:hAnsi="Times New Roman" w:cs="Times New Roman"/>
            <w:sz w:val="24"/>
            <w:szCs w:val="24"/>
          </w:rPr>
          <w:t xml:space="preserve">always have effectively infinite </w:t>
        </w:r>
      </w:ins>
      <w:ins w:id="286" w:author="Diaz,Renata M" w:date="2020-04-13T11:38:00Z">
        <w:r w:rsidR="00727A98">
          <w:rPr>
            <w:rFonts w:ascii="Times New Roman" w:eastAsia="Times New Roman" w:hAnsi="Times New Roman" w:cs="Times New Roman"/>
            <w:sz w:val="24"/>
            <w:szCs w:val="24"/>
          </w:rPr>
          <w:t>subcomponents</w:t>
        </w:r>
      </w:ins>
      <w:ins w:id="287" w:author="Diaz,Renata M" w:date="2020-04-20T16:08:00Z">
        <w:r w:rsidR="004E5322">
          <w:rPr>
            <w:rFonts w:ascii="Times New Roman" w:eastAsia="Times New Roman" w:hAnsi="Times New Roman" w:cs="Times New Roman"/>
            <w:sz w:val="24"/>
            <w:szCs w:val="24"/>
          </w:rPr>
          <w:t xml:space="preserve">, and may have not have such </w:t>
        </w:r>
      </w:ins>
      <w:ins w:id="288" w:author="Diaz,Renata M" w:date="2020-04-20T16:09:00Z">
        <w:r w:rsidR="0039173B">
          <w:rPr>
            <w:rFonts w:ascii="Times New Roman" w:eastAsia="Times New Roman" w:hAnsi="Times New Roman" w:cs="Times New Roman"/>
            <w:sz w:val="24"/>
            <w:szCs w:val="24"/>
          </w:rPr>
          <w:t>narrowly</w:t>
        </w:r>
      </w:ins>
      <w:ins w:id="289" w:author="Diaz,Renata M" w:date="2020-04-20T16:08:00Z">
        <w:r w:rsidR="004E5322">
          <w:rPr>
            <w:rFonts w:ascii="Times New Roman" w:eastAsia="Times New Roman" w:hAnsi="Times New Roman" w:cs="Times New Roman"/>
            <w:sz w:val="24"/>
            <w:szCs w:val="24"/>
          </w:rPr>
          <w:t>-defined random expectations. T</w:t>
        </w:r>
      </w:ins>
      <w:ins w:id="290" w:author="Diaz,Renata M" w:date="2020-04-20T16:07:00Z">
        <w:r w:rsidR="0092140A">
          <w:rPr>
            <w:rFonts w:ascii="Times New Roman" w:eastAsia="Times New Roman" w:hAnsi="Times New Roman" w:cs="Times New Roman"/>
            <w:sz w:val="24"/>
            <w:szCs w:val="24"/>
          </w:rPr>
          <w:t xml:space="preserve">his </w:t>
        </w:r>
      </w:ins>
      <w:ins w:id="291" w:author="Diaz,Renata M" w:date="2020-04-21T11:17:00Z">
        <w:r w:rsidR="00F448CC">
          <w:rPr>
            <w:rFonts w:ascii="Times New Roman" w:eastAsia="Times New Roman" w:hAnsi="Times New Roman" w:cs="Times New Roman"/>
            <w:sz w:val="24"/>
            <w:szCs w:val="24"/>
          </w:rPr>
          <w:t>can</w:t>
        </w:r>
      </w:ins>
      <w:ins w:id="292" w:author="Diaz,Renata M" w:date="2020-04-20T16:07:00Z">
        <w:r w:rsidR="0092140A">
          <w:rPr>
            <w:rFonts w:ascii="Times New Roman" w:eastAsia="Times New Roman" w:hAnsi="Times New Roman" w:cs="Times New Roman"/>
            <w:sz w:val="24"/>
            <w:szCs w:val="24"/>
          </w:rPr>
          <w:t xml:space="preserve"> </w:t>
        </w:r>
      </w:ins>
      <w:ins w:id="293" w:author="Diaz,Renata M" w:date="2020-04-22T10:02:00Z">
        <w:r w:rsidR="00BD4809">
          <w:rPr>
            <w:rFonts w:ascii="Times New Roman" w:eastAsia="Times New Roman" w:hAnsi="Times New Roman" w:cs="Times New Roman"/>
            <w:sz w:val="24"/>
            <w:szCs w:val="24"/>
          </w:rPr>
          <w:t>interfere with</w:t>
        </w:r>
      </w:ins>
      <w:ins w:id="294" w:author="Diaz,Renata M" w:date="2020-04-13T11:36:00Z">
        <w:r w:rsidR="00F6322B">
          <w:rPr>
            <w:rFonts w:ascii="Times New Roman" w:eastAsia="Times New Roman" w:hAnsi="Times New Roman" w:cs="Times New Roman"/>
            <w:sz w:val="24"/>
            <w:szCs w:val="24"/>
          </w:rPr>
          <w:t xml:space="preserve"> our ability to</w:t>
        </w:r>
      </w:ins>
      <w:ins w:id="295" w:author="Diaz,Renata M" w:date="2020-04-20T16:09:00Z">
        <w:r w:rsidR="00181D01">
          <w:rPr>
            <w:rFonts w:ascii="Times New Roman" w:eastAsia="Times New Roman" w:hAnsi="Times New Roman" w:cs="Times New Roman"/>
            <w:sz w:val="24"/>
            <w:szCs w:val="24"/>
          </w:rPr>
          <w:t xml:space="preserve"> detect deviations from randomness</w:t>
        </w:r>
      </w:ins>
      <w:ins w:id="296" w:author="Diaz,Renata M" w:date="2020-04-13T11:35:00Z">
        <w:r w:rsidR="00DE4149">
          <w:rPr>
            <w:rFonts w:ascii="Times New Roman" w:eastAsia="Times New Roman" w:hAnsi="Times New Roman" w:cs="Times New Roman"/>
            <w:sz w:val="24"/>
            <w:szCs w:val="24"/>
          </w:rPr>
          <w:t xml:space="preserve">. </w:t>
        </w:r>
      </w:ins>
      <w:ins w:id="297" w:author="Diaz,Renata M" w:date="2020-04-13T13:55:00Z">
        <w:r w:rsidR="00391544">
          <w:rPr>
            <w:rFonts w:ascii="Times New Roman" w:eastAsia="Times New Roman" w:hAnsi="Times New Roman" w:cs="Times New Roman"/>
            <w:sz w:val="24"/>
            <w:szCs w:val="24"/>
          </w:rPr>
          <w:t xml:space="preserve">If </w:t>
        </w:r>
      </w:ins>
      <w:ins w:id="298" w:author="Diaz,Renata M" w:date="2020-04-13T11:35:00Z">
        <w:r w:rsidR="00DE4149">
          <w:rPr>
            <w:rFonts w:ascii="Times New Roman" w:eastAsia="Times New Roman" w:hAnsi="Times New Roman" w:cs="Times New Roman"/>
            <w:sz w:val="24"/>
            <w:szCs w:val="24"/>
          </w:rPr>
          <w:t xml:space="preserve">there is a narrowly-defined, overwhelmingly most-likely form for a particular SAD, even a relatively small departure from this outcome </w:t>
        </w:r>
      </w:ins>
      <w:ins w:id="299" w:author="Diaz,Renata M" w:date="2020-04-20T16:10:00Z">
        <w:r w:rsidR="00AE5A21">
          <w:rPr>
            <w:rFonts w:ascii="Times New Roman" w:eastAsia="Times New Roman" w:hAnsi="Times New Roman" w:cs="Times New Roman"/>
            <w:sz w:val="24"/>
            <w:szCs w:val="24"/>
          </w:rPr>
          <w:t>is</w:t>
        </w:r>
        <w:r w:rsidR="004871F7">
          <w:rPr>
            <w:rFonts w:ascii="Times New Roman" w:eastAsia="Times New Roman" w:hAnsi="Times New Roman" w:cs="Times New Roman"/>
            <w:sz w:val="24"/>
            <w:szCs w:val="24"/>
          </w:rPr>
          <w:t xml:space="preserve"> highly unlikely to </w:t>
        </w:r>
      </w:ins>
      <w:ins w:id="300" w:author="Diaz,Renata M" w:date="2020-04-22T10:02:00Z">
        <w:r w:rsidR="005263CB">
          <w:rPr>
            <w:rFonts w:ascii="Times New Roman" w:eastAsia="Times New Roman" w:hAnsi="Times New Roman" w:cs="Times New Roman"/>
            <w:sz w:val="24"/>
            <w:szCs w:val="24"/>
          </w:rPr>
          <w:t>occur</w:t>
        </w:r>
      </w:ins>
      <w:ins w:id="301" w:author="Diaz,Renata M" w:date="2020-04-20T16:11:00Z">
        <w:r w:rsidR="008320B9">
          <w:rPr>
            <w:rFonts w:ascii="Times New Roman" w:eastAsia="Times New Roman" w:hAnsi="Times New Roman" w:cs="Times New Roman"/>
            <w:sz w:val="24"/>
            <w:szCs w:val="24"/>
          </w:rPr>
          <w:t xml:space="preserve"> at</w:t>
        </w:r>
      </w:ins>
      <w:ins w:id="302" w:author="Diaz,Renata M" w:date="2020-04-20T16:10:00Z">
        <w:r w:rsidR="004871F7">
          <w:rPr>
            <w:rFonts w:ascii="Times New Roman" w:eastAsia="Times New Roman" w:hAnsi="Times New Roman" w:cs="Times New Roman"/>
            <w:sz w:val="24"/>
            <w:szCs w:val="24"/>
          </w:rPr>
          <w:t xml:space="preserve"> random</w:t>
        </w:r>
      </w:ins>
      <w:ins w:id="303" w:author="Diaz,Renata M" w:date="2020-04-13T11:35:00Z">
        <w:r w:rsidR="00DE4149">
          <w:rPr>
            <w:rFonts w:ascii="Times New Roman" w:eastAsia="Times New Roman" w:hAnsi="Times New Roman" w:cs="Times New Roman"/>
            <w:sz w:val="24"/>
            <w:szCs w:val="24"/>
          </w:rPr>
          <w:t xml:space="preserve">. However, if the </w:t>
        </w:r>
      </w:ins>
      <w:ins w:id="304" w:author="Diaz,Renata M" w:date="2020-04-20T13:45:00Z">
        <w:r w:rsidR="00ED64F9">
          <w:rPr>
            <w:rFonts w:ascii="Times New Roman" w:eastAsia="Times New Roman" w:hAnsi="Times New Roman" w:cs="Times New Roman"/>
            <w:sz w:val="24"/>
            <w:szCs w:val="24"/>
          </w:rPr>
          <w:t xml:space="preserve">probability </w:t>
        </w:r>
      </w:ins>
      <w:ins w:id="305" w:author="Diaz,Renata M" w:date="2020-04-20T16:11:00Z">
        <w:r w:rsidR="00697CB5">
          <w:rPr>
            <w:rFonts w:ascii="Times New Roman" w:eastAsia="Times New Roman" w:hAnsi="Times New Roman" w:cs="Times New Roman"/>
            <w:sz w:val="24"/>
            <w:szCs w:val="24"/>
          </w:rPr>
          <w:t>distribution</w:t>
        </w:r>
      </w:ins>
      <w:ins w:id="306" w:author="Diaz,Renata M" w:date="2020-04-13T14:34:00Z">
        <w:r w:rsidR="00995BBB">
          <w:rPr>
            <w:rFonts w:ascii="Times New Roman" w:eastAsia="Times New Roman" w:hAnsi="Times New Roman" w:cs="Times New Roman"/>
            <w:sz w:val="24"/>
            <w:szCs w:val="24"/>
          </w:rPr>
          <w:t xml:space="preserve"> o</w:t>
        </w:r>
      </w:ins>
      <w:ins w:id="307" w:author="Diaz,Renata M" w:date="2020-04-13T11:35:00Z">
        <w:r w:rsidR="00DE4149">
          <w:rPr>
            <w:rFonts w:ascii="Times New Roman" w:eastAsia="Times New Roman" w:hAnsi="Times New Roman" w:cs="Times New Roman"/>
            <w:sz w:val="24"/>
            <w:szCs w:val="24"/>
          </w:rPr>
          <w:t>f possible forms for an SAD</w:t>
        </w:r>
      </w:ins>
      <w:ins w:id="308" w:author="Diaz,Renata M" w:date="2020-04-13T14:34:00Z">
        <w:r w:rsidR="00995BBB">
          <w:rPr>
            <w:rFonts w:ascii="Times New Roman" w:eastAsia="Times New Roman" w:hAnsi="Times New Roman" w:cs="Times New Roman"/>
            <w:sz w:val="24"/>
            <w:szCs w:val="24"/>
          </w:rPr>
          <w:t xml:space="preserve"> </w:t>
        </w:r>
      </w:ins>
      <w:ins w:id="309" w:author="Diaz,Renata M" w:date="2020-04-20T14:21:00Z">
        <w:r w:rsidR="001A6CC4">
          <w:rPr>
            <w:rFonts w:ascii="Times New Roman" w:eastAsia="Times New Roman" w:hAnsi="Times New Roman" w:cs="Times New Roman"/>
            <w:sz w:val="24"/>
            <w:szCs w:val="24"/>
          </w:rPr>
          <w:t>is relatively broad</w:t>
        </w:r>
      </w:ins>
      <w:ins w:id="310" w:author="Diaz,Renata M" w:date="2020-04-13T14:31:00Z">
        <w:r w:rsidR="00343D1D">
          <w:rPr>
            <w:rFonts w:ascii="Times New Roman" w:eastAsia="Times New Roman" w:hAnsi="Times New Roman" w:cs="Times New Roman"/>
            <w:sz w:val="24"/>
            <w:szCs w:val="24"/>
          </w:rPr>
          <w:t>, even</w:t>
        </w:r>
      </w:ins>
      <w:ins w:id="311" w:author="Diaz,Renata M" w:date="2020-04-13T11:35:00Z">
        <w:r w:rsidR="00DE4149">
          <w:rPr>
            <w:rFonts w:ascii="Times New Roman" w:eastAsia="Times New Roman" w:hAnsi="Times New Roman" w:cs="Times New Roman"/>
            <w:sz w:val="24"/>
            <w:szCs w:val="24"/>
          </w:rPr>
          <w:t xml:space="preserve"> observations that </w:t>
        </w:r>
      </w:ins>
      <w:ins w:id="312" w:author="Diaz,Renata M" w:date="2020-04-20T13:46:00Z">
        <w:r w:rsidR="00622277">
          <w:rPr>
            <w:rFonts w:ascii="Times New Roman" w:eastAsia="Times New Roman" w:hAnsi="Times New Roman" w:cs="Times New Roman"/>
            <w:sz w:val="24"/>
            <w:szCs w:val="24"/>
          </w:rPr>
          <w:t>are quite different from the</w:t>
        </w:r>
        <w:r w:rsidR="00622277">
          <w:rPr>
            <w:rFonts w:ascii="Times New Roman" w:eastAsia="Times New Roman" w:hAnsi="Times New Roman" w:cs="Times New Roman"/>
            <w:i/>
            <w:iCs/>
            <w:sz w:val="24"/>
            <w:szCs w:val="24"/>
          </w:rPr>
          <w:t xml:space="preserve"> most </w:t>
        </w:r>
        <w:r w:rsidR="00622277">
          <w:rPr>
            <w:rFonts w:ascii="Times New Roman" w:eastAsia="Times New Roman" w:hAnsi="Times New Roman" w:cs="Times New Roman"/>
            <w:sz w:val="24"/>
            <w:szCs w:val="24"/>
          </w:rPr>
          <w:t>likely</w:t>
        </w:r>
      </w:ins>
      <w:ins w:id="313" w:author="Diaz,Renata M" w:date="2020-04-13T14:31:00Z">
        <w:r w:rsidR="00343D1D">
          <w:rPr>
            <w:rFonts w:ascii="Times New Roman" w:eastAsia="Times New Roman" w:hAnsi="Times New Roman" w:cs="Times New Roman"/>
            <w:sz w:val="24"/>
            <w:szCs w:val="24"/>
          </w:rPr>
          <w:t xml:space="preserve"> outcome </w:t>
        </w:r>
      </w:ins>
      <w:ins w:id="314" w:author="Diaz,Renata M" w:date="2020-04-20T16:11:00Z">
        <w:r w:rsidR="00FE0325">
          <w:rPr>
            <w:rFonts w:ascii="Times New Roman" w:eastAsia="Times New Roman" w:hAnsi="Times New Roman" w:cs="Times New Roman"/>
            <w:sz w:val="24"/>
            <w:szCs w:val="24"/>
          </w:rPr>
          <w:t>are</w:t>
        </w:r>
      </w:ins>
      <w:ins w:id="315" w:author="Diaz,Renata M" w:date="2020-04-13T14:31:00Z">
        <w:r w:rsidR="00343D1D">
          <w:rPr>
            <w:rFonts w:ascii="Times New Roman" w:eastAsia="Times New Roman" w:hAnsi="Times New Roman" w:cs="Times New Roman"/>
            <w:sz w:val="24"/>
            <w:szCs w:val="24"/>
          </w:rPr>
          <w:t xml:space="preserve"> </w:t>
        </w:r>
      </w:ins>
      <w:ins w:id="316" w:author="Diaz,Renata M" w:date="2020-04-20T13:47:00Z">
        <w:r w:rsidR="00050494">
          <w:rPr>
            <w:rFonts w:ascii="Times New Roman" w:eastAsia="Times New Roman" w:hAnsi="Times New Roman" w:cs="Times New Roman"/>
            <w:sz w:val="24"/>
            <w:szCs w:val="24"/>
          </w:rPr>
          <w:t xml:space="preserve">not </w:t>
        </w:r>
      </w:ins>
      <w:ins w:id="317" w:author="Diaz,Renata M" w:date="2020-04-20T16:11:00Z">
        <w:r w:rsidR="00FE0325">
          <w:rPr>
            <w:rFonts w:ascii="Times New Roman" w:eastAsia="Times New Roman" w:hAnsi="Times New Roman" w:cs="Times New Roman"/>
            <w:sz w:val="24"/>
            <w:szCs w:val="24"/>
          </w:rPr>
          <w:t>necessarily</w:t>
        </w:r>
      </w:ins>
      <w:ins w:id="318" w:author="Diaz,Renata M" w:date="2020-04-20T14:22:00Z">
        <w:r w:rsidR="001A6CC4">
          <w:rPr>
            <w:rFonts w:ascii="Times New Roman" w:eastAsia="Times New Roman" w:hAnsi="Times New Roman" w:cs="Times New Roman"/>
            <w:sz w:val="24"/>
            <w:szCs w:val="24"/>
          </w:rPr>
          <w:t xml:space="preserve"> highly</w:t>
        </w:r>
      </w:ins>
      <w:ins w:id="319" w:author="Diaz,Renata M" w:date="2020-04-20T13:47:00Z">
        <w:r w:rsidR="00050494">
          <w:rPr>
            <w:rFonts w:ascii="Times New Roman" w:eastAsia="Times New Roman" w:hAnsi="Times New Roman" w:cs="Times New Roman"/>
            <w:sz w:val="24"/>
            <w:szCs w:val="24"/>
          </w:rPr>
          <w:t xml:space="preserve"> unlikely.</w:t>
        </w:r>
      </w:ins>
      <w:ins w:id="320" w:author="Diaz,Renata M" w:date="2020-04-20T14:22:00Z">
        <w:r w:rsidR="00D9394A">
          <w:rPr>
            <w:rFonts w:ascii="Times New Roman" w:eastAsia="Times New Roman" w:hAnsi="Times New Roman" w:cs="Times New Roman"/>
            <w:sz w:val="24"/>
            <w:szCs w:val="24"/>
          </w:rPr>
          <w:t xml:space="preserve"> When this occurs, w</w:t>
        </w:r>
      </w:ins>
      <w:ins w:id="321" w:author="Diaz,Renata M" w:date="2020-04-20T14:23:00Z">
        <w:r w:rsidR="00D9394A">
          <w:rPr>
            <w:rFonts w:ascii="Times New Roman" w:eastAsia="Times New Roman" w:hAnsi="Times New Roman" w:cs="Times New Roman"/>
            <w:sz w:val="24"/>
            <w:szCs w:val="24"/>
          </w:rPr>
          <w:t xml:space="preserve">e cannot be sure </w:t>
        </w:r>
      </w:ins>
      <w:ins w:id="322" w:author="Diaz,Renata M" w:date="2020-04-20T14:25:00Z">
        <w:r w:rsidR="00D9394A">
          <w:rPr>
            <w:rFonts w:ascii="Times New Roman" w:eastAsia="Times New Roman" w:hAnsi="Times New Roman" w:cs="Times New Roman"/>
            <w:sz w:val="24"/>
            <w:szCs w:val="24"/>
          </w:rPr>
          <w:t>if</w:t>
        </w:r>
      </w:ins>
      <w:ins w:id="323" w:author="Diaz,Renata M" w:date="2020-04-20T14:23:00Z">
        <w:r w:rsidR="00D9394A">
          <w:rPr>
            <w:rFonts w:ascii="Times New Roman" w:eastAsia="Times New Roman" w:hAnsi="Times New Roman" w:cs="Times New Roman"/>
            <w:sz w:val="24"/>
            <w:szCs w:val="24"/>
          </w:rPr>
          <w:t xml:space="preserve"> an observation that </w:t>
        </w:r>
      </w:ins>
      <w:ins w:id="324" w:author="Diaz,Renata M" w:date="2020-04-20T14:24:00Z">
        <w:r w:rsidR="00D9394A">
          <w:rPr>
            <w:rFonts w:ascii="Times New Roman" w:eastAsia="Times New Roman" w:hAnsi="Times New Roman" w:cs="Times New Roman"/>
            <w:sz w:val="24"/>
            <w:szCs w:val="24"/>
          </w:rPr>
          <w:t>d</w:t>
        </w:r>
      </w:ins>
      <w:ins w:id="325" w:author="Diaz,Renata M" w:date="2020-04-21T11:17:00Z">
        <w:r w:rsidR="003C4C20">
          <w:rPr>
            <w:rFonts w:ascii="Times New Roman" w:eastAsia="Times New Roman" w:hAnsi="Times New Roman" w:cs="Times New Roman"/>
            <w:sz w:val="24"/>
            <w:szCs w:val="24"/>
          </w:rPr>
          <w:t xml:space="preserve">iffers from </w:t>
        </w:r>
      </w:ins>
      <w:ins w:id="326" w:author="Diaz,Renata M" w:date="2020-04-20T14:24:00Z">
        <w:r w:rsidR="00D9394A">
          <w:rPr>
            <w:rFonts w:ascii="Times New Roman" w:eastAsia="Times New Roman" w:hAnsi="Times New Roman" w:cs="Times New Roman"/>
            <w:sz w:val="24"/>
            <w:szCs w:val="24"/>
          </w:rPr>
          <w:t xml:space="preserve">the most-likely outcome, but falls within the realm of statistical possibility, </w:t>
        </w:r>
      </w:ins>
      <w:ins w:id="327" w:author="Diaz,Renata M" w:date="2020-04-20T14:25:00Z">
        <w:r w:rsidR="00D9394A">
          <w:rPr>
            <w:rFonts w:ascii="Times New Roman" w:eastAsia="Times New Roman" w:hAnsi="Times New Roman" w:cs="Times New Roman"/>
            <w:sz w:val="24"/>
            <w:szCs w:val="24"/>
          </w:rPr>
          <w:t xml:space="preserve">is a result of random sampling or a reflection of nonrandom process. </w:t>
        </w:r>
      </w:ins>
      <w:ins w:id="328" w:author="Diaz,Renata M" w:date="2020-04-13T11:39:00Z">
        <w:r w:rsidR="00061317">
          <w:rPr>
            <w:rFonts w:ascii="Times New Roman" w:eastAsia="Times New Roman" w:hAnsi="Times New Roman" w:cs="Times New Roman"/>
            <w:sz w:val="24"/>
            <w:szCs w:val="24"/>
          </w:rPr>
          <w:t xml:space="preserve">We </w:t>
        </w:r>
      </w:ins>
      <w:ins w:id="329" w:author="Diaz,Renata M" w:date="2020-04-13T11:40:00Z">
        <w:r w:rsidR="00061317">
          <w:rPr>
            <w:rFonts w:ascii="Times New Roman" w:eastAsia="Times New Roman" w:hAnsi="Times New Roman" w:cs="Times New Roman"/>
            <w:sz w:val="24"/>
            <w:szCs w:val="24"/>
          </w:rPr>
          <w:t xml:space="preserve">expect </w:t>
        </w:r>
      </w:ins>
      <w:ins w:id="330" w:author="Diaz,Renata M" w:date="2020-04-13T13:57:00Z">
        <w:r w:rsidR="00391544">
          <w:rPr>
            <w:rFonts w:ascii="Times New Roman" w:eastAsia="Times New Roman" w:hAnsi="Times New Roman" w:cs="Times New Roman"/>
            <w:sz w:val="24"/>
            <w:szCs w:val="24"/>
          </w:rPr>
          <w:t xml:space="preserve">this situation to be more common in smaller communities, but </w:t>
        </w:r>
      </w:ins>
      <w:ins w:id="331" w:author="Diaz,Renata M" w:date="2020-04-16T14:15:00Z">
        <w:r w:rsidR="002A424B">
          <w:rPr>
            <w:rFonts w:ascii="Times New Roman" w:eastAsia="Times New Roman" w:hAnsi="Times New Roman" w:cs="Times New Roman"/>
            <w:i/>
            <w:iCs/>
            <w:sz w:val="24"/>
            <w:szCs w:val="24"/>
          </w:rPr>
          <w:t xml:space="preserve">a priori </w:t>
        </w:r>
      </w:ins>
      <w:ins w:id="332" w:author="Diaz,Renata M" w:date="2020-04-13T13:57:00Z">
        <w:r w:rsidR="00391544">
          <w:rPr>
            <w:rFonts w:ascii="Times New Roman" w:eastAsia="Times New Roman" w:hAnsi="Times New Roman" w:cs="Times New Roman"/>
            <w:sz w:val="24"/>
            <w:szCs w:val="24"/>
          </w:rPr>
          <w:t>we</w:t>
        </w:r>
      </w:ins>
      <w:ins w:id="333" w:author="Diaz,Renata M" w:date="2020-04-13T14:27:00Z">
        <w:r w:rsidR="006B5150">
          <w:rPr>
            <w:rFonts w:ascii="Times New Roman" w:eastAsia="Times New Roman" w:hAnsi="Times New Roman" w:cs="Times New Roman"/>
            <w:sz w:val="24"/>
            <w:szCs w:val="24"/>
          </w:rPr>
          <w:t xml:space="preserve"> do not</w:t>
        </w:r>
      </w:ins>
      <w:ins w:id="334" w:author="Diaz,Renata M" w:date="2020-04-13T13:57:00Z">
        <w:r w:rsidR="00391544">
          <w:rPr>
            <w:rFonts w:ascii="Times New Roman" w:eastAsia="Times New Roman" w:hAnsi="Times New Roman" w:cs="Times New Roman"/>
            <w:sz w:val="24"/>
            <w:szCs w:val="24"/>
          </w:rPr>
          <w:t xml:space="preserve"> </w:t>
        </w:r>
      </w:ins>
      <w:ins w:id="335" w:author="Diaz,Renata M" w:date="2020-04-13T14:32:00Z">
        <w:r w:rsidR="00E20437">
          <w:rPr>
            <w:rFonts w:ascii="Times New Roman" w:eastAsia="Times New Roman" w:hAnsi="Times New Roman" w:cs="Times New Roman"/>
            <w:sz w:val="24"/>
            <w:szCs w:val="24"/>
          </w:rPr>
          <w:t xml:space="preserve">know the specific </w:t>
        </w:r>
      </w:ins>
      <w:ins w:id="336" w:author="Diaz,Renata M" w:date="2020-04-16T15:08:00Z">
        <w:r w:rsidR="00256E5E">
          <w:rPr>
            <w:rFonts w:ascii="Times New Roman" w:eastAsia="Times New Roman" w:hAnsi="Times New Roman" w:cs="Times New Roman"/>
            <w:sz w:val="24"/>
            <w:szCs w:val="24"/>
          </w:rPr>
          <w:t>ranges</w:t>
        </w:r>
      </w:ins>
      <w:ins w:id="337" w:author="Diaz,Renata M" w:date="2020-04-13T13:57:00Z">
        <w:r w:rsidR="00391544">
          <w:rPr>
            <w:rFonts w:ascii="Times New Roman" w:eastAsia="Times New Roman" w:hAnsi="Times New Roman" w:cs="Times New Roman"/>
            <w:sz w:val="24"/>
            <w:szCs w:val="24"/>
          </w:rPr>
          <w:t xml:space="preserve"> of S and N</w:t>
        </w:r>
      </w:ins>
      <w:ins w:id="338" w:author="Diaz,Renata M" w:date="2020-04-13T13:58:00Z">
        <w:r w:rsidR="00391544">
          <w:rPr>
            <w:rFonts w:ascii="Times New Roman" w:eastAsia="Times New Roman" w:hAnsi="Times New Roman" w:cs="Times New Roman"/>
            <w:sz w:val="24"/>
            <w:szCs w:val="24"/>
          </w:rPr>
          <w:t xml:space="preserve"> </w:t>
        </w:r>
      </w:ins>
      <w:ins w:id="339" w:author="Diaz,Renata M" w:date="2020-04-13T14:35:00Z">
        <w:r w:rsidR="00A52A86">
          <w:rPr>
            <w:rFonts w:ascii="Times New Roman" w:eastAsia="Times New Roman" w:hAnsi="Times New Roman" w:cs="Times New Roman"/>
            <w:sz w:val="24"/>
            <w:szCs w:val="24"/>
          </w:rPr>
          <w:t>for which it will be relevant</w:t>
        </w:r>
      </w:ins>
      <w:ins w:id="340" w:author="Diaz,Renata M" w:date="2020-04-13T13:58:00Z">
        <w:r w:rsidR="00391544">
          <w:rPr>
            <w:rFonts w:ascii="Times New Roman" w:eastAsia="Times New Roman" w:hAnsi="Times New Roman" w:cs="Times New Roman"/>
            <w:sz w:val="24"/>
            <w:szCs w:val="24"/>
          </w:rPr>
          <w:t>.</w:t>
        </w:r>
      </w:ins>
    </w:p>
    <w:p w14:paraId="61E2C815" w14:textId="771BF696" w:rsidR="00D03647" w:rsidRDefault="00D03647" w:rsidP="0264BE4F">
      <w:pPr>
        <w:rPr>
          <w:ins w:id="341" w:author="Diaz,Renata M" w:date="2020-04-13T14:41:00Z"/>
          <w:rFonts w:ascii="Times New Roman" w:eastAsia="Times New Roman" w:hAnsi="Times New Roman" w:cs="Times New Roman"/>
          <w:sz w:val="24"/>
          <w:szCs w:val="24"/>
        </w:rPr>
      </w:pPr>
    </w:p>
    <w:p w14:paraId="53A48721" w14:textId="663737DE" w:rsidR="00D03647" w:rsidRDefault="00E804A7" w:rsidP="0074444D">
      <w:pPr>
        <w:rPr>
          <w:ins w:id="342" w:author="Diaz,Renata M" w:date="2020-04-13T15:02:00Z"/>
          <w:rFonts w:ascii="Times New Roman" w:eastAsia="Times New Roman" w:hAnsi="Times New Roman" w:cs="Times New Roman"/>
          <w:sz w:val="24"/>
          <w:szCs w:val="24"/>
        </w:rPr>
      </w:pPr>
      <w:ins w:id="343" w:author="Diaz,Renata M" w:date="2020-04-13T15:37:00Z">
        <w:r>
          <w:rPr>
            <w:rFonts w:ascii="Times New Roman" w:eastAsia="Times New Roman" w:hAnsi="Times New Roman" w:cs="Times New Roman"/>
            <w:sz w:val="24"/>
            <w:szCs w:val="24"/>
          </w:rPr>
          <w:t>W</w:t>
        </w:r>
      </w:ins>
      <w:ins w:id="344" w:author="Diaz,Renata M" w:date="2020-04-13T14:45:00Z">
        <w:r w:rsidR="00D03647">
          <w:rPr>
            <w:rFonts w:ascii="Times New Roman" w:eastAsia="Times New Roman" w:hAnsi="Times New Roman" w:cs="Times New Roman"/>
            <w:sz w:val="24"/>
            <w:szCs w:val="24"/>
          </w:rPr>
          <w:t xml:space="preserve">e set out to establish </w:t>
        </w:r>
      </w:ins>
      <w:ins w:id="345" w:author="Diaz,Renata M" w:date="2020-04-13T14:41:00Z">
        <w:r w:rsidR="00D03647">
          <w:rPr>
            <w:rFonts w:ascii="Times New Roman" w:eastAsia="Times New Roman" w:hAnsi="Times New Roman" w:cs="Times New Roman"/>
            <w:sz w:val="24"/>
            <w:szCs w:val="24"/>
          </w:rPr>
          <w:t xml:space="preserve">if, </w:t>
        </w:r>
      </w:ins>
      <w:ins w:id="346" w:author="Diaz,Renata M" w:date="2020-04-13T14:45:00Z">
        <w:r w:rsidR="0064097A">
          <w:rPr>
            <w:rFonts w:ascii="Times New Roman" w:eastAsia="Times New Roman" w:hAnsi="Times New Roman" w:cs="Times New Roman"/>
            <w:sz w:val="24"/>
            <w:szCs w:val="24"/>
          </w:rPr>
          <w:t>and in what ways</w:t>
        </w:r>
      </w:ins>
      <w:ins w:id="347" w:author="Diaz,Renata M" w:date="2020-04-13T14:41:00Z">
        <w:r w:rsidR="00D03647">
          <w:rPr>
            <w:rFonts w:ascii="Times New Roman" w:eastAsia="Times New Roman" w:hAnsi="Times New Roman" w:cs="Times New Roman"/>
            <w:sz w:val="24"/>
            <w:szCs w:val="24"/>
          </w:rPr>
          <w:t xml:space="preserve">, </w:t>
        </w:r>
      </w:ins>
      <w:ins w:id="348" w:author="Diaz,Renata M" w:date="2020-04-13T14:49:00Z">
        <w:r w:rsidR="00541B9F">
          <w:rPr>
            <w:rFonts w:ascii="Times New Roman" w:eastAsia="Times New Roman" w:hAnsi="Times New Roman" w:cs="Times New Roman"/>
            <w:sz w:val="24"/>
            <w:szCs w:val="24"/>
          </w:rPr>
          <w:t>we can detect</w:t>
        </w:r>
      </w:ins>
      <w:ins w:id="349" w:author="Diaz,Renata M" w:date="2020-04-13T15:03:00Z">
        <w:r w:rsidR="008D0389">
          <w:rPr>
            <w:rFonts w:ascii="Times New Roman" w:eastAsia="Times New Roman" w:hAnsi="Times New Roman" w:cs="Times New Roman"/>
            <w:sz w:val="24"/>
            <w:szCs w:val="24"/>
          </w:rPr>
          <w:t xml:space="preserve"> consistent</w:t>
        </w:r>
      </w:ins>
      <w:ins w:id="350" w:author="Diaz,Renata M" w:date="2020-04-13T14:49:00Z">
        <w:r w:rsidR="00541B9F">
          <w:rPr>
            <w:rFonts w:ascii="Times New Roman" w:eastAsia="Times New Roman" w:hAnsi="Times New Roman" w:cs="Times New Roman"/>
            <w:sz w:val="24"/>
            <w:szCs w:val="24"/>
          </w:rPr>
          <w:t xml:space="preserve"> deviations between empirical SADs and their statistical constraints</w:t>
        </w:r>
      </w:ins>
      <w:ins w:id="351" w:author="Diaz,Renata M" w:date="2020-04-13T14:42:00Z">
        <w:r w:rsidR="00D03647">
          <w:rPr>
            <w:rFonts w:ascii="Times New Roman" w:eastAsia="Times New Roman" w:hAnsi="Times New Roman" w:cs="Times New Roman"/>
            <w:sz w:val="24"/>
            <w:szCs w:val="24"/>
          </w:rPr>
          <w:t>.</w:t>
        </w:r>
      </w:ins>
      <w:ins w:id="352" w:author="Diaz,Renata M" w:date="2020-04-13T14:43:00Z">
        <w:r w:rsidR="00D03647">
          <w:rPr>
            <w:rFonts w:ascii="Times New Roman" w:eastAsia="Times New Roman" w:hAnsi="Times New Roman" w:cs="Times New Roman"/>
            <w:sz w:val="24"/>
            <w:szCs w:val="24"/>
          </w:rPr>
          <w:t xml:space="preserve"> </w:t>
        </w:r>
      </w:ins>
      <w:ins w:id="353" w:author="Diaz,Renata M" w:date="2020-04-13T14:49:00Z">
        <w:r w:rsidR="00CC6AB1">
          <w:rPr>
            <w:rFonts w:ascii="Times New Roman" w:eastAsia="Times New Roman" w:hAnsi="Times New Roman" w:cs="Times New Roman"/>
            <w:sz w:val="24"/>
            <w:szCs w:val="24"/>
          </w:rPr>
          <w:t xml:space="preserve">If present, consistently </w:t>
        </w:r>
        <w:r w:rsidR="00CC6AB1" w:rsidRPr="001F3FE3">
          <w:rPr>
            <w:rFonts w:ascii="Times New Roman" w:eastAsia="Times New Roman" w:hAnsi="Times New Roman" w:cs="Times New Roman"/>
            <w:i/>
            <w:iCs/>
            <w:sz w:val="24"/>
            <w:szCs w:val="24"/>
          </w:rPr>
          <w:t>detectable</w:t>
        </w:r>
        <w:r w:rsidR="00CC6AB1">
          <w:rPr>
            <w:rFonts w:ascii="Times New Roman" w:eastAsia="Times New Roman" w:hAnsi="Times New Roman" w:cs="Times New Roman"/>
            <w:sz w:val="24"/>
            <w:szCs w:val="24"/>
          </w:rPr>
          <w:t xml:space="preserve"> deviations would provide new leverage for interpreting SADs in biological terms. Such deviations likely betray non-random processes at work, and we may be able to use the deviations to evaluate theoretical predictions and make comparisons between empirical systems. </w:t>
        </w:r>
      </w:ins>
      <w:ins w:id="354" w:author="Diaz,Renata M" w:date="2020-04-13T14:54:00Z">
        <w:r w:rsidR="0036086C">
          <w:rPr>
            <w:rFonts w:ascii="Times New Roman" w:eastAsia="Times New Roman" w:hAnsi="Times New Roman" w:cs="Times New Roman"/>
            <w:sz w:val="24"/>
            <w:szCs w:val="24"/>
          </w:rPr>
          <w:t>T</w:t>
        </w:r>
      </w:ins>
      <w:ins w:id="355" w:author="Diaz,Renata M" w:date="2020-04-13T14:43:00Z">
        <w:r w:rsidR="00D03647">
          <w:rPr>
            <w:rFonts w:ascii="Times New Roman" w:eastAsia="Times New Roman" w:hAnsi="Times New Roman" w:cs="Times New Roman"/>
            <w:sz w:val="24"/>
            <w:szCs w:val="24"/>
          </w:rPr>
          <w:t xml:space="preserve">he </w:t>
        </w:r>
        <w:r w:rsidR="00D03647">
          <w:rPr>
            <w:rFonts w:ascii="Times New Roman" w:eastAsia="Times New Roman" w:hAnsi="Times New Roman" w:cs="Times New Roman"/>
            <w:i/>
            <w:iCs/>
            <w:sz w:val="24"/>
            <w:szCs w:val="24"/>
          </w:rPr>
          <w:t xml:space="preserve">absence </w:t>
        </w:r>
        <w:r w:rsidR="00D03647">
          <w:rPr>
            <w:rFonts w:ascii="Times New Roman" w:eastAsia="Times New Roman" w:hAnsi="Times New Roman" w:cs="Times New Roman"/>
            <w:sz w:val="24"/>
            <w:szCs w:val="24"/>
          </w:rPr>
          <w:t>of</w:t>
        </w:r>
      </w:ins>
      <w:ins w:id="356" w:author="Diaz,Renata M" w:date="2020-04-13T14:49:00Z">
        <w:r w:rsidR="00541B9F">
          <w:rPr>
            <w:rFonts w:ascii="Times New Roman" w:eastAsia="Times New Roman" w:hAnsi="Times New Roman" w:cs="Times New Roman"/>
            <w:sz w:val="24"/>
            <w:szCs w:val="24"/>
          </w:rPr>
          <w:t xml:space="preserve"> detectable</w:t>
        </w:r>
      </w:ins>
      <w:ins w:id="357" w:author="Diaz,Renata M" w:date="2020-04-13T14:43:00Z">
        <w:r w:rsidR="00D03647">
          <w:rPr>
            <w:rFonts w:ascii="Times New Roman" w:eastAsia="Times New Roman" w:hAnsi="Times New Roman" w:cs="Times New Roman"/>
            <w:sz w:val="24"/>
            <w:szCs w:val="24"/>
          </w:rPr>
          <w:t xml:space="preserve"> deviation</w:t>
        </w:r>
      </w:ins>
      <w:ins w:id="358" w:author="Diaz,Renata M" w:date="2020-04-13T14:50:00Z">
        <w:r w:rsidR="0036086C">
          <w:rPr>
            <w:rFonts w:ascii="Times New Roman" w:eastAsia="Times New Roman" w:hAnsi="Times New Roman" w:cs="Times New Roman"/>
            <w:sz w:val="24"/>
            <w:szCs w:val="24"/>
          </w:rPr>
          <w:t>s</w:t>
        </w:r>
      </w:ins>
      <w:ins w:id="359" w:author="Diaz,Renata M" w:date="2020-04-13T14:43:00Z">
        <w:r w:rsidR="00D03647">
          <w:rPr>
            <w:rFonts w:ascii="Times New Roman" w:eastAsia="Times New Roman" w:hAnsi="Times New Roman" w:cs="Times New Roman"/>
            <w:sz w:val="24"/>
            <w:szCs w:val="24"/>
          </w:rPr>
          <w:t xml:space="preserve"> </w:t>
        </w:r>
      </w:ins>
      <w:ins w:id="360" w:author="Diaz,Renata M" w:date="2020-04-13T14:56:00Z">
        <w:r w:rsidR="0036086C">
          <w:rPr>
            <w:rFonts w:ascii="Times New Roman" w:eastAsia="Times New Roman" w:hAnsi="Times New Roman" w:cs="Times New Roman"/>
            <w:sz w:val="24"/>
            <w:szCs w:val="24"/>
          </w:rPr>
          <w:t>would not</w:t>
        </w:r>
      </w:ins>
      <w:ins w:id="361" w:author="Diaz,Renata M" w:date="2020-04-13T14:54:00Z">
        <w:r w:rsidR="0036086C">
          <w:rPr>
            <w:rFonts w:ascii="Times New Roman" w:eastAsia="Times New Roman" w:hAnsi="Times New Roman" w:cs="Times New Roman"/>
            <w:sz w:val="24"/>
            <w:szCs w:val="24"/>
          </w:rPr>
          <w:t xml:space="preserve"> necessarily</w:t>
        </w:r>
      </w:ins>
      <w:ins w:id="362" w:author="Diaz,Renata M" w:date="2020-04-13T14:56:00Z">
        <w:r w:rsidR="0036086C">
          <w:rPr>
            <w:rFonts w:ascii="Times New Roman" w:eastAsia="Times New Roman" w:hAnsi="Times New Roman" w:cs="Times New Roman"/>
            <w:sz w:val="24"/>
            <w:szCs w:val="24"/>
          </w:rPr>
          <w:t xml:space="preserve"> be</w:t>
        </w:r>
      </w:ins>
      <w:ins w:id="363" w:author="Diaz,Renata M" w:date="2020-04-13T14:54:00Z">
        <w:r w:rsidR="0036086C">
          <w:rPr>
            <w:rFonts w:ascii="Times New Roman" w:eastAsia="Times New Roman" w:hAnsi="Times New Roman" w:cs="Times New Roman"/>
            <w:sz w:val="24"/>
            <w:szCs w:val="24"/>
          </w:rPr>
          <w:t xml:space="preserve"> </w:t>
        </w:r>
      </w:ins>
      <w:ins w:id="364" w:author="Diaz,Renata M" w:date="2020-04-13T14:43:00Z">
        <w:r w:rsidR="00D03647">
          <w:rPr>
            <w:rFonts w:ascii="Times New Roman" w:eastAsia="Times New Roman" w:hAnsi="Times New Roman" w:cs="Times New Roman"/>
            <w:sz w:val="24"/>
            <w:szCs w:val="24"/>
          </w:rPr>
          <w:t xml:space="preserve">evidence </w:t>
        </w:r>
      </w:ins>
      <w:ins w:id="365" w:author="Diaz,Renata M" w:date="2020-04-13T14:54:00Z">
        <w:r w:rsidR="0036086C">
          <w:rPr>
            <w:rFonts w:ascii="Times New Roman" w:eastAsia="Times New Roman" w:hAnsi="Times New Roman" w:cs="Times New Roman"/>
            <w:sz w:val="24"/>
            <w:szCs w:val="24"/>
          </w:rPr>
          <w:t>of</w:t>
        </w:r>
      </w:ins>
      <w:ins w:id="366" w:author="Diaz,Renata M" w:date="2020-04-13T14:43:00Z">
        <w:r w:rsidR="00D03647">
          <w:rPr>
            <w:rFonts w:ascii="Times New Roman" w:eastAsia="Times New Roman" w:hAnsi="Times New Roman" w:cs="Times New Roman"/>
            <w:sz w:val="24"/>
            <w:szCs w:val="24"/>
          </w:rPr>
          <w:t xml:space="preserve"> an overall lack of </w:t>
        </w:r>
      </w:ins>
      <w:ins w:id="367" w:author="Diaz,Renata M" w:date="2020-04-13T14:50:00Z">
        <w:r w:rsidR="0036086C">
          <w:rPr>
            <w:rFonts w:ascii="Times New Roman" w:eastAsia="Times New Roman" w:hAnsi="Times New Roman" w:cs="Times New Roman"/>
            <w:sz w:val="24"/>
            <w:szCs w:val="24"/>
          </w:rPr>
          <w:t>structural processes</w:t>
        </w:r>
      </w:ins>
      <w:ins w:id="368" w:author="Diaz,Renata M" w:date="2020-04-13T14:56:00Z">
        <w:r w:rsidR="00F37C61">
          <w:rPr>
            <w:rFonts w:ascii="Times New Roman" w:eastAsia="Times New Roman" w:hAnsi="Times New Roman" w:cs="Times New Roman"/>
            <w:sz w:val="24"/>
            <w:szCs w:val="24"/>
          </w:rPr>
          <w:t>, but</w:t>
        </w:r>
      </w:ins>
      <w:ins w:id="369" w:author="Diaz,Renata M" w:date="2020-04-13T14:54:00Z">
        <w:r w:rsidR="0036086C">
          <w:rPr>
            <w:rFonts w:ascii="Times New Roman" w:eastAsia="Times New Roman" w:hAnsi="Times New Roman" w:cs="Times New Roman"/>
            <w:sz w:val="24"/>
            <w:szCs w:val="24"/>
          </w:rPr>
          <w:t xml:space="preserve"> would</w:t>
        </w:r>
      </w:ins>
      <w:ins w:id="370" w:author="Diaz,Renata M" w:date="2020-04-13T14:53:00Z">
        <w:r w:rsidR="0036086C">
          <w:rPr>
            <w:rFonts w:ascii="Times New Roman" w:eastAsia="Times New Roman" w:hAnsi="Times New Roman" w:cs="Times New Roman"/>
            <w:sz w:val="24"/>
            <w:szCs w:val="24"/>
          </w:rPr>
          <w:t xml:space="preserve"> mean that it is likely to be quite difficult to </w:t>
        </w:r>
      </w:ins>
      <w:ins w:id="371" w:author="Diaz,Renata M" w:date="2020-04-13T14:54:00Z">
        <w:r w:rsidR="0036086C">
          <w:rPr>
            <w:rFonts w:ascii="Times New Roman" w:eastAsia="Times New Roman" w:hAnsi="Times New Roman" w:cs="Times New Roman"/>
            <w:sz w:val="24"/>
            <w:szCs w:val="24"/>
          </w:rPr>
          <w:t>extract biological information from the SAD.</w:t>
        </w:r>
      </w:ins>
      <w:ins w:id="372" w:author="Diaz,Renata M" w:date="2020-04-13T14:55:00Z">
        <w:r w:rsidR="0036086C">
          <w:rPr>
            <w:rFonts w:ascii="Times New Roman" w:eastAsia="Times New Roman" w:hAnsi="Times New Roman" w:cs="Times New Roman"/>
            <w:sz w:val="24"/>
            <w:szCs w:val="24"/>
          </w:rPr>
          <w:t xml:space="preserve"> </w:t>
        </w:r>
      </w:ins>
      <w:ins w:id="373" w:author="Diaz,Renata M" w:date="2020-04-13T14:59:00Z">
        <w:r w:rsidR="007E6AF5">
          <w:rPr>
            <w:rFonts w:ascii="Times New Roman" w:eastAsia="Times New Roman" w:hAnsi="Times New Roman" w:cs="Times New Roman"/>
            <w:sz w:val="24"/>
            <w:szCs w:val="24"/>
          </w:rPr>
          <w:t>Especially</w:t>
        </w:r>
      </w:ins>
      <w:ins w:id="374" w:author="Diaz,Renata M" w:date="2020-04-13T14:56:00Z">
        <w:r w:rsidR="00F37C61">
          <w:rPr>
            <w:rFonts w:ascii="Times New Roman" w:eastAsia="Times New Roman" w:hAnsi="Times New Roman" w:cs="Times New Roman"/>
            <w:sz w:val="24"/>
            <w:szCs w:val="24"/>
          </w:rPr>
          <w:t xml:space="preserve"> if </w:t>
        </w:r>
      </w:ins>
      <w:ins w:id="375" w:author="Diaz,Renata M" w:date="2020-04-13T14:57:00Z">
        <w:r w:rsidR="00F37C61">
          <w:rPr>
            <w:rFonts w:ascii="Times New Roman" w:eastAsia="Times New Roman" w:hAnsi="Times New Roman" w:cs="Times New Roman"/>
            <w:sz w:val="24"/>
            <w:szCs w:val="24"/>
          </w:rPr>
          <w:t xml:space="preserve">such </w:t>
        </w:r>
      </w:ins>
      <w:ins w:id="376" w:author="Diaz,Renata M" w:date="2020-04-13T14:56:00Z">
        <w:r w:rsidR="00F37C61">
          <w:rPr>
            <w:rFonts w:ascii="Times New Roman" w:eastAsia="Times New Roman" w:hAnsi="Times New Roman" w:cs="Times New Roman"/>
            <w:sz w:val="24"/>
            <w:szCs w:val="24"/>
          </w:rPr>
          <w:t xml:space="preserve">a lack of </w:t>
        </w:r>
      </w:ins>
      <w:ins w:id="377" w:author="Diaz,Renata M" w:date="2020-04-13T14:57:00Z">
        <w:r w:rsidR="00F37C61">
          <w:rPr>
            <w:rFonts w:ascii="Times New Roman" w:eastAsia="Times New Roman" w:hAnsi="Times New Roman" w:cs="Times New Roman"/>
            <w:sz w:val="24"/>
            <w:szCs w:val="24"/>
          </w:rPr>
          <w:t xml:space="preserve">detectable </w:t>
        </w:r>
      </w:ins>
      <w:ins w:id="378" w:author="Diaz,Renata M" w:date="2020-04-13T14:56:00Z">
        <w:r w:rsidR="00F37C61">
          <w:rPr>
            <w:rFonts w:ascii="Times New Roman" w:eastAsia="Times New Roman" w:hAnsi="Times New Roman" w:cs="Times New Roman"/>
            <w:sz w:val="24"/>
            <w:szCs w:val="24"/>
          </w:rPr>
          <w:t>deviations corresponds wit</w:t>
        </w:r>
      </w:ins>
      <w:ins w:id="379" w:author="Diaz,Renata M" w:date="2020-04-13T14:57:00Z">
        <w:r w:rsidR="00F37C61">
          <w:rPr>
            <w:rFonts w:ascii="Times New Roman" w:eastAsia="Times New Roman" w:hAnsi="Times New Roman" w:cs="Times New Roman"/>
            <w:sz w:val="24"/>
            <w:szCs w:val="24"/>
          </w:rPr>
          <w:t xml:space="preserve">h small communities </w:t>
        </w:r>
      </w:ins>
      <w:ins w:id="380" w:author="Diaz,Renata M" w:date="2020-04-20T14:26:00Z">
        <w:r w:rsidR="00201FD7">
          <w:rPr>
            <w:rFonts w:ascii="Times New Roman" w:eastAsia="Times New Roman" w:hAnsi="Times New Roman" w:cs="Times New Roman"/>
            <w:sz w:val="24"/>
            <w:szCs w:val="24"/>
          </w:rPr>
          <w:t>that have</w:t>
        </w:r>
      </w:ins>
      <w:ins w:id="381" w:author="Diaz,Renata M" w:date="2020-04-13T14:57:00Z">
        <w:r w:rsidR="00F37C61">
          <w:rPr>
            <w:rFonts w:ascii="Times New Roman" w:eastAsia="Times New Roman" w:hAnsi="Times New Roman" w:cs="Times New Roman"/>
            <w:sz w:val="24"/>
            <w:szCs w:val="24"/>
          </w:rPr>
          <w:t xml:space="preserve"> relatively vaguely-constrained SADs, </w:t>
        </w:r>
      </w:ins>
      <w:ins w:id="382" w:author="Diaz,Renata M" w:date="2020-04-13T14:58:00Z">
        <w:r w:rsidR="007E6AF5">
          <w:rPr>
            <w:rFonts w:ascii="Times New Roman" w:eastAsia="Times New Roman" w:hAnsi="Times New Roman" w:cs="Times New Roman"/>
            <w:sz w:val="24"/>
            <w:szCs w:val="24"/>
          </w:rPr>
          <w:t xml:space="preserve">we suspect </w:t>
        </w:r>
      </w:ins>
      <w:ins w:id="383" w:author="Diaz,Renata M" w:date="2020-04-13T14:59:00Z">
        <w:r w:rsidR="007E6AF5">
          <w:rPr>
            <w:rFonts w:ascii="Times New Roman" w:eastAsia="Times New Roman" w:hAnsi="Times New Roman" w:cs="Times New Roman"/>
            <w:sz w:val="24"/>
            <w:szCs w:val="24"/>
          </w:rPr>
          <w:t>it reflects the limits of</w:t>
        </w:r>
      </w:ins>
      <w:ins w:id="384" w:author="Diaz,Renata M" w:date="2020-04-13T14:58:00Z">
        <w:r w:rsidR="00F37C61">
          <w:rPr>
            <w:rFonts w:ascii="Times New Roman" w:eastAsia="Times New Roman" w:hAnsi="Times New Roman" w:cs="Times New Roman"/>
            <w:sz w:val="24"/>
            <w:szCs w:val="24"/>
          </w:rPr>
          <w:t xml:space="preserve"> our ability to make confident statistical distinctions </w:t>
        </w:r>
      </w:ins>
      <w:ins w:id="385" w:author="Diaz,Renata M" w:date="2020-04-13T14:59:00Z">
        <w:r w:rsidR="007E6AF5">
          <w:rPr>
            <w:rFonts w:ascii="Times New Roman" w:eastAsia="Times New Roman" w:hAnsi="Times New Roman" w:cs="Times New Roman"/>
            <w:sz w:val="24"/>
            <w:szCs w:val="24"/>
          </w:rPr>
          <w:t>in those contexts.</w:t>
        </w:r>
      </w:ins>
      <w:ins w:id="386" w:author="Diaz,Renata M" w:date="2020-04-13T15:01:00Z">
        <w:r w:rsidR="008D0389">
          <w:rPr>
            <w:rFonts w:ascii="Times New Roman" w:eastAsia="Times New Roman" w:hAnsi="Times New Roman" w:cs="Times New Roman"/>
            <w:sz w:val="24"/>
            <w:szCs w:val="24"/>
          </w:rPr>
          <w:t xml:space="preserve"> </w:t>
        </w:r>
      </w:ins>
    </w:p>
    <w:p w14:paraId="30415019" w14:textId="15EA75AE" w:rsidR="008D0389" w:rsidRPr="00CC10A3" w:rsidRDefault="00227C28" w:rsidP="0074444D">
      <w:pPr>
        <w:rPr>
          <w:ins w:id="387" w:author="Diaz,Renata M" w:date="2020-04-13T14:41:00Z"/>
          <w:rFonts w:ascii="Times New Roman" w:eastAsia="Times New Roman" w:hAnsi="Times New Roman" w:cs="Times New Roman"/>
          <w:sz w:val="24"/>
          <w:szCs w:val="24"/>
        </w:rPr>
      </w:pPr>
      <w:ins w:id="388" w:author="Diaz,Renata M" w:date="2020-04-13T15:14:00Z">
        <w:r>
          <w:rPr>
            <w:rFonts w:ascii="Times New Roman" w:eastAsia="Times New Roman" w:hAnsi="Times New Roman" w:cs="Times New Roman"/>
            <w:sz w:val="24"/>
            <w:szCs w:val="24"/>
          </w:rPr>
          <w:t>For</w:t>
        </w:r>
      </w:ins>
      <w:ins w:id="389" w:author="Diaz,Renata M" w:date="2020-04-13T15:18:00Z">
        <w:r w:rsidR="00D43669">
          <w:rPr>
            <w:rFonts w:ascii="Times New Roman" w:eastAsia="Times New Roman" w:hAnsi="Times New Roman" w:cs="Times New Roman"/>
            <w:sz w:val="24"/>
            <w:szCs w:val="24"/>
          </w:rPr>
          <w:t xml:space="preserve"> </w:t>
        </w:r>
      </w:ins>
      <w:ins w:id="390" w:author="Diaz,Renata M" w:date="2020-04-20T16:13:00Z">
        <w:r w:rsidR="00AD10E7">
          <w:rPr>
            <w:rFonts w:ascii="Times New Roman" w:eastAsia="Times New Roman" w:hAnsi="Times New Roman" w:cs="Times New Roman"/>
            <w:sz w:val="24"/>
            <w:szCs w:val="24"/>
          </w:rPr>
          <w:t>[</w:t>
        </w:r>
        <w:r w:rsidR="00154C8D">
          <w:rPr>
            <w:rFonts w:ascii="Times New Roman" w:eastAsia="Times New Roman" w:hAnsi="Times New Roman" w:cs="Times New Roman"/>
            <w:sz w:val="24"/>
            <w:szCs w:val="24"/>
          </w:rPr>
          <w:t># communities</w:t>
        </w:r>
        <w:r w:rsidR="00AD10E7">
          <w:rPr>
            <w:rFonts w:ascii="Times New Roman" w:eastAsia="Times New Roman" w:hAnsi="Times New Roman" w:cs="Times New Roman"/>
            <w:sz w:val="24"/>
            <w:szCs w:val="24"/>
          </w:rPr>
          <w:t>]</w:t>
        </w:r>
      </w:ins>
      <w:ins w:id="391" w:author="Diaz,Renata M" w:date="2020-04-13T15:14:00Z">
        <w:r>
          <w:rPr>
            <w:rFonts w:ascii="Times New Roman" w:eastAsia="Times New Roman" w:hAnsi="Times New Roman" w:cs="Times New Roman"/>
            <w:sz w:val="24"/>
            <w:szCs w:val="24"/>
          </w:rPr>
          <w:t xml:space="preserve"> </w:t>
        </w:r>
        <w:commentRangeStart w:id="392"/>
        <w:r>
          <w:rPr>
            <w:rFonts w:ascii="Times New Roman" w:eastAsia="Times New Roman" w:hAnsi="Times New Roman" w:cs="Times New Roman"/>
            <w:sz w:val="24"/>
            <w:szCs w:val="24"/>
          </w:rPr>
          <w:t>communities</w:t>
        </w:r>
      </w:ins>
      <w:commentRangeEnd w:id="392"/>
      <w:ins w:id="393" w:author="Diaz,Renata M" w:date="2020-04-20T16:13:00Z">
        <w:r w:rsidR="00A227C4">
          <w:rPr>
            <w:rStyle w:val="CommentReference"/>
          </w:rPr>
          <w:commentReference w:id="392"/>
        </w:r>
      </w:ins>
      <w:ins w:id="394" w:author="Diaz,Renata M" w:date="2020-04-13T15:14:00Z">
        <w:r>
          <w:rPr>
            <w:rFonts w:ascii="Times New Roman" w:eastAsia="Times New Roman" w:hAnsi="Times New Roman" w:cs="Times New Roman"/>
            <w:sz w:val="24"/>
            <w:szCs w:val="24"/>
          </w:rPr>
          <w:t xml:space="preserve"> spanning X Y and Z taxa, </w:t>
        </w:r>
      </w:ins>
      <w:ins w:id="395" w:author="Diaz,Renata M" w:date="2020-04-13T15:18:00Z">
        <w:r w:rsidR="00D43669">
          <w:rPr>
            <w:rFonts w:ascii="Times New Roman" w:eastAsia="Times New Roman" w:hAnsi="Times New Roman" w:cs="Times New Roman"/>
            <w:sz w:val="24"/>
            <w:szCs w:val="24"/>
          </w:rPr>
          <w:t>we characteriz</w:t>
        </w:r>
      </w:ins>
      <w:ins w:id="396" w:author="Diaz,Renata M" w:date="2020-04-20T16:12:00Z">
        <w:r w:rsidR="0040444C">
          <w:rPr>
            <w:rFonts w:ascii="Times New Roman" w:eastAsia="Times New Roman" w:hAnsi="Times New Roman" w:cs="Times New Roman"/>
            <w:sz w:val="24"/>
            <w:szCs w:val="24"/>
          </w:rPr>
          <w:t>e</w:t>
        </w:r>
      </w:ins>
      <w:ins w:id="397" w:author="Diaz,Renata M" w:date="2020-04-13T15:18:00Z">
        <w:r w:rsidR="00D43669">
          <w:rPr>
            <w:rFonts w:ascii="Times New Roman" w:eastAsia="Times New Roman" w:hAnsi="Times New Roman" w:cs="Times New Roman"/>
            <w:sz w:val="24"/>
            <w:szCs w:val="24"/>
          </w:rPr>
          <w:t xml:space="preserve"> the </w:t>
        </w:r>
      </w:ins>
      <w:ins w:id="398" w:author="Diaz,Renata M" w:date="2020-04-20T16:13:00Z">
        <w:r w:rsidR="00A655B9">
          <w:rPr>
            <w:rFonts w:ascii="Times New Roman" w:eastAsia="Times New Roman" w:hAnsi="Times New Roman" w:cs="Times New Roman"/>
            <w:sz w:val="24"/>
            <w:szCs w:val="24"/>
          </w:rPr>
          <w:t xml:space="preserve">distribution of </w:t>
        </w:r>
      </w:ins>
      <w:ins w:id="399" w:author="Diaz,Renata M" w:date="2020-04-13T15:18:00Z">
        <w:r w:rsidR="00D43669">
          <w:rPr>
            <w:rFonts w:ascii="Times New Roman" w:eastAsia="Times New Roman" w:hAnsi="Times New Roman" w:cs="Times New Roman"/>
            <w:sz w:val="24"/>
            <w:szCs w:val="24"/>
          </w:rPr>
          <w:t>statistically</w:t>
        </w:r>
      </w:ins>
      <w:ins w:id="400" w:author="Diaz,Renata M" w:date="2020-04-20T16:14:00Z">
        <w:r w:rsidR="00CB2D6E">
          <w:rPr>
            <w:rFonts w:ascii="Times New Roman" w:eastAsia="Times New Roman" w:hAnsi="Times New Roman" w:cs="Times New Roman"/>
            <w:sz w:val="24"/>
            <w:szCs w:val="24"/>
          </w:rPr>
          <w:t>-</w:t>
        </w:r>
      </w:ins>
      <w:ins w:id="401" w:author="Diaz,Renata M" w:date="2020-04-13T15:18:00Z">
        <w:r w:rsidR="00D43669">
          <w:rPr>
            <w:rFonts w:ascii="Times New Roman" w:eastAsia="Times New Roman" w:hAnsi="Times New Roman" w:cs="Times New Roman"/>
            <w:sz w:val="24"/>
            <w:szCs w:val="24"/>
          </w:rPr>
          <w:t xml:space="preserve">likely </w:t>
        </w:r>
      </w:ins>
      <w:ins w:id="402" w:author="Diaz,Renata M" w:date="2020-04-13T15:19:00Z">
        <w:r w:rsidR="00D43669">
          <w:rPr>
            <w:rFonts w:ascii="Times New Roman" w:eastAsia="Times New Roman" w:hAnsi="Times New Roman" w:cs="Times New Roman"/>
            <w:sz w:val="24"/>
            <w:szCs w:val="24"/>
          </w:rPr>
          <w:t>forms for the SAD based on the number of species and number of individuals</w:t>
        </w:r>
      </w:ins>
      <w:ins w:id="403" w:author="Diaz,Renata M" w:date="2020-04-13T15:20:00Z">
        <w:r w:rsidR="00D43669">
          <w:rPr>
            <w:rFonts w:ascii="Times New Roman" w:eastAsia="Times New Roman" w:hAnsi="Times New Roman" w:cs="Times New Roman"/>
            <w:sz w:val="24"/>
            <w:szCs w:val="24"/>
          </w:rPr>
          <w:t xml:space="preserve">. We then compare </w:t>
        </w:r>
        <w:r w:rsidR="00D43669">
          <w:rPr>
            <w:rFonts w:ascii="Times New Roman" w:eastAsia="Times New Roman" w:hAnsi="Times New Roman" w:cs="Times New Roman"/>
            <w:i/>
            <w:iCs/>
            <w:sz w:val="24"/>
            <w:szCs w:val="24"/>
          </w:rPr>
          <w:t xml:space="preserve">observed </w:t>
        </w:r>
        <w:r w:rsidR="00D43669">
          <w:rPr>
            <w:rFonts w:ascii="Times New Roman" w:eastAsia="Times New Roman" w:hAnsi="Times New Roman" w:cs="Times New Roman"/>
            <w:sz w:val="24"/>
            <w:szCs w:val="24"/>
          </w:rPr>
          <w:t>SADs to their corresponding statistical baselines</w:t>
        </w:r>
      </w:ins>
      <w:ins w:id="404" w:author="Diaz,Renata M" w:date="2020-04-13T15:23:00Z">
        <w:r w:rsidR="00D43669">
          <w:rPr>
            <w:rFonts w:ascii="Times New Roman" w:eastAsia="Times New Roman" w:hAnsi="Times New Roman" w:cs="Times New Roman"/>
            <w:sz w:val="24"/>
            <w:szCs w:val="24"/>
          </w:rPr>
          <w:t xml:space="preserve"> and test </w:t>
        </w:r>
      </w:ins>
      <w:ins w:id="405" w:author="Diaz,Renata M" w:date="2020-04-13T15:24:00Z">
        <w:r w:rsidR="00F374AC">
          <w:rPr>
            <w:rFonts w:ascii="Times New Roman" w:eastAsia="Times New Roman" w:hAnsi="Times New Roman" w:cs="Times New Roman"/>
            <w:sz w:val="24"/>
            <w:szCs w:val="24"/>
          </w:rPr>
          <w:t xml:space="preserve">1) </w:t>
        </w:r>
      </w:ins>
      <w:ins w:id="406" w:author="Diaz,Renata M" w:date="2020-04-13T15:23:00Z">
        <w:r w:rsidR="00D43669">
          <w:rPr>
            <w:rFonts w:ascii="Times New Roman" w:eastAsia="Times New Roman" w:hAnsi="Times New Roman" w:cs="Times New Roman"/>
            <w:sz w:val="24"/>
            <w:szCs w:val="24"/>
          </w:rPr>
          <w:t xml:space="preserve">whether </w:t>
        </w:r>
        <w:r w:rsidR="00F374AC">
          <w:rPr>
            <w:rFonts w:ascii="Times New Roman" w:eastAsia="Times New Roman" w:hAnsi="Times New Roman" w:cs="Times New Roman"/>
            <w:sz w:val="24"/>
            <w:szCs w:val="24"/>
          </w:rPr>
          <w:lastRenderedPageBreak/>
          <w:t>observed SADs are consistently unusual given their statistical expectations</w:t>
        </w:r>
      </w:ins>
      <w:ins w:id="407" w:author="Diaz,Renata M" w:date="2020-04-13T15:33:00Z">
        <w:r w:rsidR="006748D4">
          <w:rPr>
            <w:rFonts w:ascii="Times New Roman" w:eastAsia="Times New Roman" w:hAnsi="Times New Roman" w:cs="Times New Roman"/>
            <w:sz w:val="24"/>
            <w:szCs w:val="24"/>
          </w:rPr>
          <w:t xml:space="preserve">, and 2) </w:t>
        </w:r>
      </w:ins>
      <w:ins w:id="408" w:author="Diaz,Renata M" w:date="2020-04-13T15:35:00Z">
        <w:r w:rsidR="00AD67E1">
          <w:rPr>
            <w:rFonts w:ascii="Times New Roman" w:eastAsia="Times New Roman" w:hAnsi="Times New Roman" w:cs="Times New Roman"/>
            <w:sz w:val="24"/>
            <w:szCs w:val="24"/>
          </w:rPr>
          <w:t>whether our</w:t>
        </w:r>
      </w:ins>
      <w:ins w:id="409" w:author="Diaz,Renata M" w:date="2020-04-20T16:14:00Z">
        <w:r w:rsidR="00577D32">
          <w:rPr>
            <w:rFonts w:ascii="Times New Roman" w:eastAsia="Times New Roman" w:hAnsi="Times New Roman" w:cs="Times New Roman"/>
            <w:sz w:val="24"/>
            <w:szCs w:val="24"/>
          </w:rPr>
          <w:t xml:space="preserve"> capacity</w:t>
        </w:r>
      </w:ins>
      <w:ins w:id="410" w:author="Diaz,Renata M" w:date="2020-04-13T15:35:00Z">
        <w:r w:rsidR="00AD67E1">
          <w:rPr>
            <w:rFonts w:ascii="Times New Roman" w:eastAsia="Times New Roman" w:hAnsi="Times New Roman" w:cs="Times New Roman"/>
            <w:sz w:val="24"/>
            <w:szCs w:val="24"/>
          </w:rPr>
          <w:t xml:space="preserve"> to detect deviations seems to</w:t>
        </w:r>
      </w:ins>
      <w:ins w:id="411" w:author="Diaz,Renata M" w:date="2020-04-13T15:36:00Z">
        <w:r w:rsidR="00C07C40">
          <w:rPr>
            <w:rFonts w:ascii="Times New Roman" w:eastAsia="Times New Roman" w:hAnsi="Times New Roman" w:cs="Times New Roman"/>
            <w:sz w:val="24"/>
            <w:szCs w:val="24"/>
          </w:rPr>
          <w:t xml:space="preserve"> vary systematically over </w:t>
        </w:r>
        <w:r w:rsidR="00C07C40" w:rsidRPr="00841BCE">
          <w:rPr>
            <w:rFonts w:ascii="Times New Roman" w:eastAsia="Times New Roman" w:hAnsi="Times New Roman" w:cs="Times New Roman"/>
            <w:i/>
            <w:iCs/>
            <w:sz w:val="24"/>
            <w:szCs w:val="24"/>
          </w:rPr>
          <w:t>S</w:t>
        </w:r>
      </w:ins>
      <w:ins w:id="412" w:author="Diaz,Renata M" w:date="2020-04-20T16:14:00Z">
        <w:r w:rsidR="00841BCE">
          <w:rPr>
            <w:rFonts w:ascii="Times New Roman" w:eastAsia="Times New Roman" w:hAnsi="Times New Roman" w:cs="Times New Roman"/>
            <w:i/>
            <w:iCs/>
            <w:sz w:val="24"/>
            <w:szCs w:val="24"/>
          </w:rPr>
          <w:t xml:space="preserve">, </w:t>
        </w:r>
      </w:ins>
      <w:ins w:id="413" w:author="Diaz,Renata M" w:date="2020-04-13T15:36:00Z">
        <w:r w:rsidR="00C07C40" w:rsidRPr="00841BCE">
          <w:rPr>
            <w:rFonts w:ascii="Times New Roman" w:eastAsia="Times New Roman" w:hAnsi="Times New Roman" w:cs="Times New Roman"/>
            <w:i/>
            <w:iCs/>
            <w:sz w:val="24"/>
            <w:szCs w:val="24"/>
          </w:rPr>
          <w:t>N</w:t>
        </w:r>
      </w:ins>
      <w:ins w:id="414" w:author="Diaz,Renata M" w:date="2020-04-20T16:14:00Z">
        <w:r w:rsidR="00841BCE">
          <w:rPr>
            <w:rFonts w:ascii="Times New Roman" w:eastAsia="Times New Roman" w:hAnsi="Times New Roman" w:cs="Times New Roman"/>
            <w:i/>
            <w:iCs/>
            <w:sz w:val="24"/>
            <w:szCs w:val="24"/>
          </w:rPr>
          <w:t>,</w:t>
        </w:r>
      </w:ins>
      <w:ins w:id="415" w:author="Diaz,Renata M" w:date="2020-04-13T15:36:00Z">
        <w:r w:rsidR="00C07C40">
          <w:rPr>
            <w:rFonts w:ascii="Times New Roman" w:eastAsia="Times New Roman" w:hAnsi="Times New Roman" w:cs="Times New Roman"/>
            <w:i/>
            <w:iCs/>
            <w:sz w:val="24"/>
            <w:szCs w:val="24"/>
          </w:rPr>
          <w:t xml:space="preserve"> </w:t>
        </w:r>
        <w:r w:rsidR="00C07C40">
          <w:rPr>
            <w:rFonts w:ascii="Times New Roman" w:eastAsia="Times New Roman" w:hAnsi="Times New Roman" w:cs="Times New Roman"/>
            <w:sz w:val="24"/>
            <w:szCs w:val="24"/>
          </w:rPr>
          <w:t>and corresponding variation in the narrowness of the statistical constraint</w:t>
        </w:r>
      </w:ins>
      <w:ins w:id="416" w:author="Diaz,Renata M" w:date="2020-04-13T15:34:00Z">
        <w:r w:rsidR="00AD67E1">
          <w:rPr>
            <w:rFonts w:ascii="Times New Roman" w:eastAsia="Times New Roman" w:hAnsi="Times New Roman" w:cs="Times New Roman"/>
            <w:sz w:val="24"/>
            <w:szCs w:val="24"/>
          </w:rPr>
          <w:t xml:space="preserve">. </w:t>
        </w:r>
      </w:ins>
    </w:p>
    <w:p w14:paraId="6327DFB6" w14:textId="31D33980" w:rsidR="0074444D" w:rsidRPr="00A52A86" w:rsidDel="003D4B3C" w:rsidRDefault="00CB58E3" w:rsidP="0074444D">
      <w:pPr>
        <w:rPr>
          <w:del w:id="417" w:author="Diaz,Renata M" w:date="2020-04-13T11:01:00Z"/>
          <w:rFonts w:ascii="Times New Roman" w:eastAsia="Times New Roman" w:hAnsi="Times New Roman" w:cs="Times New Roman"/>
          <w:i/>
          <w:iCs/>
          <w:sz w:val="24"/>
          <w:szCs w:val="24"/>
          <w:rPrChange w:id="418" w:author="Diaz,Renata M" w:date="2020-04-13T14:36:00Z">
            <w:rPr>
              <w:del w:id="419" w:author="Diaz,Renata M" w:date="2020-04-13T11:01:00Z"/>
              <w:rFonts w:ascii="Times New Roman" w:eastAsia="Times New Roman" w:hAnsi="Times New Roman" w:cs="Times New Roman"/>
              <w:sz w:val="24"/>
              <w:szCs w:val="24"/>
            </w:rPr>
          </w:rPrChange>
        </w:rPr>
      </w:pPr>
      <w:ins w:id="420" w:author="skmorgane" w:date="2020-03-31T09:46:00Z">
        <w:del w:id="421" w:author="Diaz,Renata M" w:date="2020-04-13T11:01:00Z">
          <w:r w:rsidRPr="00A52A86" w:rsidDel="003D4B3C">
            <w:rPr>
              <w:rFonts w:ascii="Times New Roman" w:eastAsia="Times New Roman" w:hAnsi="Times New Roman" w:cs="Times New Roman"/>
              <w:i/>
              <w:iCs/>
              <w:sz w:val="24"/>
              <w:szCs w:val="24"/>
              <w:rPrChange w:id="422" w:author="Diaz,Renata M" w:date="2020-04-13T14:36:00Z">
                <w:rPr>
                  <w:rFonts w:ascii="Times New Roman" w:eastAsia="Times New Roman" w:hAnsi="Times New Roman" w:cs="Times New Roman"/>
                  <w:sz w:val="24"/>
                  <w:szCs w:val="24"/>
                </w:rPr>
              </w:rPrChange>
            </w:rPr>
            <w:delText xml:space="preserve">Whether or not observed species abundance distributions </w:delText>
          </w:r>
        </w:del>
      </w:ins>
      <w:ins w:id="423" w:author="skmorgane" w:date="2020-03-31T09:47:00Z">
        <w:del w:id="424" w:author="Diaz,Renata M" w:date="2020-04-13T11:01:00Z">
          <w:r w:rsidRPr="00A52A86" w:rsidDel="003D4B3C">
            <w:rPr>
              <w:rFonts w:ascii="Times New Roman" w:eastAsia="Times New Roman" w:hAnsi="Times New Roman" w:cs="Times New Roman"/>
              <w:i/>
              <w:iCs/>
              <w:sz w:val="24"/>
              <w:szCs w:val="24"/>
              <w:rPrChange w:id="425" w:author="Diaz,Renata M" w:date="2020-04-13T14:36:00Z">
                <w:rPr>
                  <w:rFonts w:ascii="Times New Roman" w:eastAsia="Times New Roman" w:hAnsi="Times New Roman" w:cs="Times New Roman"/>
                  <w:sz w:val="24"/>
                  <w:szCs w:val="24"/>
                </w:rPr>
              </w:rPrChange>
            </w:rPr>
            <w:delText xml:space="preserve">differ from their </w:delText>
          </w:r>
        </w:del>
      </w:ins>
      <w:ins w:id="426" w:author="skmorgane" w:date="2020-03-31T09:48:00Z">
        <w:del w:id="427" w:author="Diaz,Renata M" w:date="2020-04-13T11:01:00Z">
          <w:r w:rsidRPr="00A52A86" w:rsidDel="003D4B3C">
            <w:rPr>
              <w:rFonts w:ascii="Times New Roman" w:eastAsia="Times New Roman" w:hAnsi="Times New Roman" w:cs="Times New Roman"/>
              <w:i/>
              <w:iCs/>
              <w:sz w:val="24"/>
              <w:szCs w:val="24"/>
              <w:rPrChange w:id="428" w:author="Diaz,Renata M" w:date="2020-04-13T14:36:00Z">
                <w:rPr>
                  <w:rFonts w:ascii="Times New Roman" w:eastAsia="Times New Roman" w:hAnsi="Times New Roman" w:cs="Times New Roman"/>
                  <w:sz w:val="24"/>
                  <w:szCs w:val="24"/>
                </w:rPr>
              </w:rPrChange>
            </w:rPr>
            <w:delText>most likely statistical form depends on the shape of the statistically generated distribution.</w:delText>
          </w:r>
        </w:del>
      </w:ins>
      <w:ins w:id="429" w:author="skmorgane" w:date="2020-03-31T09:52:00Z">
        <w:del w:id="430" w:author="Diaz,Renata M" w:date="2020-04-13T11:01:00Z">
          <w:r w:rsidRPr="00A52A86" w:rsidDel="003D4B3C">
            <w:rPr>
              <w:rFonts w:ascii="Times New Roman" w:eastAsia="Times New Roman" w:hAnsi="Times New Roman" w:cs="Times New Roman"/>
              <w:i/>
              <w:iCs/>
              <w:sz w:val="24"/>
              <w:szCs w:val="24"/>
              <w:rPrChange w:id="431" w:author="Diaz,Renata M" w:date="2020-04-13T14:36:00Z">
                <w:rPr>
                  <w:rFonts w:ascii="Times New Roman" w:eastAsia="Times New Roman" w:hAnsi="Times New Roman" w:cs="Times New Roman"/>
                  <w:sz w:val="24"/>
                  <w:szCs w:val="24"/>
                </w:rPr>
              </w:rPrChange>
            </w:rPr>
            <w:delText xml:space="preserve"> By </w:delText>
          </w:r>
        </w:del>
      </w:ins>
      <w:del w:id="432" w:author="Diaz,Renata M" w:date="2020-04-13T11:01:00Z">
        <w:r w:rsidR="00E72AA7" w:rsidRPr="00A52A86" w:rsidDel="003D4B3C">
          <w:rPr>
            <w:rFonts w:ascii="Times New Roman" w:eastAsia="Times New Roman" w:hAnsi="Times New Roman" w:cs="Times New Roman"/>
            <w:i/>
            <w:iCs/>
            <w:sz w:val="24"/>
            <w:szCs w:val="24"/>
            <w:rPrChange w:id="433" w:author="Diaz,Renata M" w:date="2020-04-13T14:36:00Z">
              <w:rPr>
                <w:rFonts w:ascii="Times New Roman" w:eastAsia="Times New Roman" w:hAnsi="Times New Roman" w:cs="Times New Roman"/>
                <w:sz w:val="24"/>
                <w:szCs w:val="24"/>
              </w:rPr>
            </w:rPrChange>
          </w:rPr>
          <w:delText>–</w:delText>
        </w:r>
        <w:r w:rsidR="00E51E72" w:rsidRPr="00A52A86" w:rsidDel="003D4B3C">
          <w:rPr>
            <w:rFonts w:ascii="Times New Roman" w:eastAsia="Times New Roman" w:hAnsi="Times New Roman" w:cs="Times New Roman"/>
            <w:i/>
            <w:iCs/>
            <w:sz w:val="24"/>
            <w:szCs w:val="24"/>
            <w:rPrChange w:id="434" w:author="Diaz,Renata M" w:date="2020-04-13T14:36:00Z">
              <w:rPr>
                <w:rFonts w:ascii="Times New Roman" w:eastAsia="Times New Roman" w:hAnsi="Times New Roman" w:cs="Times New Roman"/>
                <w:sz w:val="24"/>
                <w:szCs w:val="24"/>
              </w:rPr>
            </w:rPrChange>
          </w:rPr>
          <w:delText xml:space="preserve"> </w:delText>
        </w:r>
        <w:r w:rsidR="00E72AA7" w:rsidRPr="00A52A86" w:rsidDel="003D4B3C">
          <w:rPr>
            <w:rFonts w:ascii="Times New Roman" w:eastAsia="Times New Roman" w:hAnsi="Times New Roman" w:cs="Times New Roman"/>
            <w:i/>
            <w:iCs/>
            <w:sz w:val="24"/>
            <w:szCs w:val="24"/>
            <w:rPrChange w:id="435" w:author="Diaz,Renata M" w:date="2020-04-13T14:36:00Z">
              <w:rPr>
                <w:rFonts w:ascii="Times New Roman" w:eastAsia="Times New Roman" w:hAnsi="Times New Roman" w:cs="Times New Roman"/>
                <w:sz w:val="24"/>
                <w:szCs w:val="24"/>
              </w:rPr>
            </w:rPrChange>
          </w:rPr>
          <w:delText xml:space="preserve">because no processes consistently regulate the SAD, because so many processes operate in various directions that the </w:delText>
        </w:r>
        <w:r w:rsidR="00133697" w:rsidRPr="00A52A86" w:rsidDel="003D4B3C">
          <w:rPr>
            <w:rFonts w:ascii="Times New Roman" w:eastAsia="Times New Roman" w:hAnsi="Times New Roman" w:cs="Times New Roman"/>
            <w:i/>
            <w:iCs/>
            <w:sz w:val="24"/>
            <w:szCs w:val="24"/>
            <w:rPrChange w:id="436" w:author="Diaz,Renata M" w:date="2020-04-13T14:36:00Z">
              <w:rPr>
                <w:rFonts w:ascii="Times New Roman" w:eastAsia="Times New Roman" w:hAnsi="Times New Roman" w:cs="Times New Roman"/>
                <w:sz w:val="24"/>
                <w:szCs w:val="24"/>
              </w:rPr>
            </w:rPrChange>
          </w:rPr>
          <w:delText>net outcome is</w:delText>
        </w:r>
        <w:r w:rsidR="00E51E72" w:rsidRPr="00A52A86" w:rsidDel="003D4B3C">
          <w:rPr>
            <w:rFonts w:ascii="Times New Roman" w:eastAsia="Times New Roman" w:hAnsi="Times New Roman" w:cs="Times New Roman"/>
            <w:i/>
            <w:iCs/>
            <w:sz w:val="24"/>
            <w:szCs w:val="24"/>
            <w:rPrChange w:id="437" w:author="Diaz,Renata M" w:date="2020-04-13T14:36:00Z">
              <w:rPr>
                <w:rFonts w:ascii="Times New Roman" w:eastAsia="Times New Roman" w:hAnsi="Times New Roman" w:cs="Times New Roman"/>
                <w:sz w:val="24"/>
                <w:szCs w:val="24"/>
              </w:rPr>
            </w:rPrChange>
          </w:rPr>
          <w:delText xml:space="preserve"> effectively random, or because the statistical peculiarities of the system make it difficult to disentangle signal from no</w:delText>
        </w:r>
        <w:r w:rsidR="009D1A96" w:rsidRPr="00A52A86" w:rsidDel="003D4B3C">
          <w:rPr>
            <w:rFonts w:ascii="Times New Roman" w:eastAsia="Times New Roman" w:hAnsi="Times New Roman" w:cs="Times New Roman"/>
            <w:i/>
            <w:iCs/>
            <w:sz w:val="24"/>
            <w:szCs w:val="24"/>
            <w:rPrChange w:id="438" w:author="Diaz,Renata M" w:date="2020-04-13T14:36:00Z">
              <w:rPr>
                <w:rFonts w:ascii="Times New Roman" w:eastAsia="Times New Roman" w:hAnsi="Times New Roman" w:cs="Times New Roman"/>
                <w:sz w:val="24"/>
                <w:szCs w:val="24"/>
              </w:rPr>
            </w:rPrChange>
          </w:rPr>
          <w:delText>is</w:delText>
        </w:r>
        <w:r w:rsidR="00E51E72" w:rsidRPr="00A52A86" w:rsidDel="003D4B3C">
          <w:rPr>
            <w:rFonts w:ascii="Times New Roman" w:eastAsia="Times New Roman" w:hAnsi="Times New Roman" w:cs="Times New Roman"/>
            <w:i/>
            <w:iCs/>
            <w:sz w:val="24"/>
            <w:szCs w:val="24"/>
            <w:rPrChange w:id="439" w:author="Diaz,Renata M" w:date="2020-04-13T14:36:00Z">
              <w:rPr>
                <w:rFonts w:ascii="Times New Roman" w:eastAsia="Times New Roman" w:hAnsi="Times New Roman" w:cs="Times New Roman"/>
                <w:sz w:val="24"/>
                <w:szCs w:val="24"/>
              </w:rPr>
            </w:rPrChange>
          </w:rPr>
          <w:delText>e</w:delText>
        </w:r>
        <w:r w:rsidR="00E72AA7" w:rsidRPr="00A52A86" w:rsidDel="003D4B3C">
          <w:rPr>
            <w:rFonts w:ascii="Times New Roman" w:eastAsia="Times New Roman" w:hAnsi="Times New Roman" w:cs="Times New Roman"/>
            <w:i/>
            <w:iCs/>
            <w:sz w:val="24"/>
            <w:szCs w:val="24"/>
            <w:rPrChange w:id="440" w:author="Diaz,Renata M" w:date="2020-04-13T14:36:00Z">
              <w:rPr>
                <w:rFonts w:ascii="Times New Roman" w:eastAsia="Times New Roman" w:hAnsi="Times New Roman" w:cs="Times New Roman"/>
                <w:sz w:val="24"/>
                <w:szCs w:val="24"/>
              </w:rPr>
            </w:rPrChange>
          </w:rPr>
          <w:delText xml:space="preserve"> ().</w:delText>
        </w:r>
      </w:del>
    </w:p>
    <w:p w14:paraId="5A8E439C" w14:textId="4AC9E31A" w:rsidR="001827AA" w:rsidRPr="00BD41C6" w:rsidDel="00D03647" w:rsidRDefault="6BFBB66E" w:rsidP="0074444D">
      <w:pPr>
        <w:rPr>
          <w:del w:id="441" w:author="Diaz,Renata M" w:date="2020-04-13T14:40:00Z"/>
          <w:rFonts w:ascii="Times New Roman" w:eastAsia="Times New Roman" w:hAnsi="Times New Roman" w:cs="Times New Roman"/>
          <w:sz w:val="24"/>
          <w:szCs w:val="24"/>
        </w:rPr>
      </w:pPr>
      <w:del w:id="442" w:author="Diaz,Renata M" w:date="2020-04-13T14:40:00Z">
        <w:r w:rsidRPr="00A52A86" w:rsidDel="00D03647">
          <w:rPr>
            <w:rFonts w:ascii="Times New Roman" w:eastAsia="Times New Roman" w:hAnsi="Times New Roman" w:cs="Times New Roman"/>
            <w:i/>
            <w:iCs/>
            <w:sz w:val="24"/>
            <w:szCs w:val="24"/>
            <w:rPrChange w:id="443" w:author="Diaz,Renata M" w:date="2020-04-13T14:36:00Z">
              <w:rPr>
                <w:rFonts w:ascii="Times New Roman" w:eastAsia="Times New Roman" w:hAnsi="Times New Roman" w:cs="Times New Roman"/>
                <w:sz w:val="24"/>
                <w:szCs w:val="24"/>
              </w:rPr>
            </w:rPrChange>
          </w:rPr>
          <w:delText>Locey</w:delText>
        </w:r>
        <w:r w:rsidRPr="00BD41C6" w:rsidDel="00D03647">
          <w:rPr>
            <w:rFonts w:ascii="Times New Roman" w:eastAsia="Times New Roman" w:hAnsi="Times New Roman" w:cs="Times New Roman"/>
            <w:sz w:val="24"/>
            <w:szCs w:val="24"/>
          </w:rPr>
          <w:delText xml:space="preserve"> and White ()</w:delText>
        </w:r>
        <w:r w:rsidR="00325EF2"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laid</w:delText>
        </w:r>
        <w:r w:rsidR="00325EF2" w:rsidRPr="00BD41C6" w:rsidDel="00D03647">
          <w:rPr>
            <w:rFonts w:ascii="Times New Roman" w:eastAsia="Times New Roman" w:hAnsi="Times New Roman" w:cs="Times New Roman"/>
            <w:sz w:val="24"/>
            <w:szCs w:val="24"/>
          </w:rPr>
          <w:delText xml:space="preserve"> a blueprint for evaluating SADs in the context of their statistical constraints. </w:delText>
        </w:r>
        <w:r w:rsidR="005B5CCC" w:rsidRPr="00BD41C6" w:rsidDel="00D03647">
          <w:rPr>
            <w:rFonts w:ascii="Times New Roman" w:eastAsia="Times New Roman" w:hAnsi="Times New Roman" w:cs="Times New Roman"/>
            <w:sz w:val="24"/>
            <w:szCs w:val="24"/>
          </w:rPr>
          <w:delText>They drew samples</w:delText>
        </w:r>
        <w:r w:rsidR="00370177" w:rsidDel="00D03647">
          <w:rPr>
            <w:rFonts w:ascii="Times New Roman" w:eastAsia="Times New Roman" w:hAnsi="Times New Roman" w:cs="Times New Roman"/>
            <w:sz w:val="24"/>
            <w:szCs w:val="24"/>
          </w:rPr>
          <w:delText xml:space="preserve"> from</w:delText>
        </w:r>
        <w:r w:rsidR="005B5CCC" w:rsidRPr="00BD41C6" w:rsidDel="00D03647">
          <w:rPr>
            <w:rFonts w:ascii="Times New Roman" w:eastAsia="Times New Roman" w:hAnsi="Times New Roman" w:cs="Times New Roman"/>
            <w:sz w:val="24"/>
            <w:szCs w:val="24"/>
          </w:rPr>
          <w:delText xml:space="preserve"> the </w:delText>
        </w:r>
        <w:r w:rsidR="005B5CCC" w:rsidRPr="00BD41C6" w:rsidDel="00D03647">
          <w:rPr>
            <w:rFonts w:ascii="Times New Roman" w:eastAsia="Times New Roman" w:hAnsi="Times New Roman" w:cs="Times New Roman"/>
            <w:i/>
            <w:iCs/>
            <w:sz w:val="24"/>
            <w:szCs w:val="24"/>
          </w:rPr>
          <w:delText>feasible set</w:delText>
        </w:r>
        <w:r w:rsidR="005B5CCC"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 xml:space="preserve">– the set of </w:delText>
        </w:r>
        <w:r w:rsidR="00133697" w:rsidRPr="00BD41C6" w:rsidDel="00D03647">
          <w:rPr>
            <w:rFonts w:ascii="Times New Roman" w:eastAsia="Times New Roman" w:hAnsi="Times New Roman" w:cs="Times New Roman"/>
            <w:i/>
            <w:iCs/>
            <w:sz w:val="24"/>
            <w:szCs w:val="24"/>
          </w:rPr>
          <w:delText xml:space="preserve">possible </w:delText>
        </w:r>
        <w:r w:rsidR="00133697" w:rsidRPr="00BD41C6" w:rsidDel="00D03647">
          <w:rPr>
            <w:rFonts w:ascii="Times New Roman" w:eastAsia="Times New Roman" w:hAnsi="Times New Roman" w:cs="Times New Roman"/>
            <w:sz w:val="24"/>
            <w:szCs w:val="24"/>
          </w:rPr>
          <w:delText xml:space="preserve">divisions of N individuals into S species – </w:delText>
        </w:r>
        <w:r w:rsidR="005B5CCC" w:rsidRPr="00BD41C6" w:rsidDel="00D03647">
          <w:rPr>
            <w:rFonts w:ascii="Times New Roman" w:eastAsia="Times New Roman" w:hAnsi="Times New Roman" w:cs="Times New Roman"/>
            <w:sz w:val="24"/>
            <w:szCs w:val="24"/>
          </w:rPr>
          <w:delText xml:space="preserve">and compared observed SADs to the central tendencies of their feasible sets. </w:delText>
        </w:r>
        <w:r w:rsidR="001827AA" w:rsidRPr="00BD41C6" w:rsidDel="00D03647">
          <w:rPr>
            <w:rFonts w:ascii="Times New Roman" w:eastAsia="Times New Roman" w:hAnsi="Times New Roman" w:cs="Times New Roman"/>
            <w:sz w:val="24"/>
            <w:szCs w:val="24"/>
          </w:rPr>
          <w:delText>Locey and White’s initial efforts showed that</w:delText>
        </w:r>
        <w:r w:rsidR="00133697" w:rsidRPr="00BD41C6" w:rsidDel="00D03647">
          <w:rPr>
            <w:rFonts w:ascii="Times New Roman" w:eastAsia="Times New Roman" w:hAnsi="Times New Roman" w:cs="Times New Roman"/>
            <w:sz w:val="24"/>
            <w:szCs w:val="24"/>
          </w:rPr>
          <w:delText xml:space="preserve"> feasible sets often have strong central tendencies, and that</w:delText>
        </w:r>
        <w:r w:rsidR="001827AA" w:rsidRPr="00BD41C6" w:rsidDel="00D03647">
          <w:rPr>
            <w:rFonts w:ascii="Times New Roman" w:eastAsia="Times New Roman" w:hAnsi="Times New Roman" w:cs="Times New Roman"/>
            <w:sz w:val="24"/>
            <w:szCs w:val="24"/>
          </w:rPr>
          <w:delText xml:space="preserve"> empirical SADs are often more skewed and less even than the central tendencies of their feasible sets. </w:delText>
        </w:r>
      </w:del>
    </w:p>
    <w:p w14:paraId="092C47AE" w14:textId="542A046B" w:rsidR="007F0139" w:rsidRPr="00BD41C6" w:rsidDel="00D03647" w:rsidRDefault="005B5CCC" w:rsidP="0074444D">
      <w:pPr>
        <w:rPr>
          <w:del w:id="444" w:author="Diaz,Renata M" w:date="2020-04-13T14:40:00Z"/>
          <w:rFonts w:ascii="Times New Roman" w:eastAsia="Times New Roman" w:hAnsi="Times New Roman" w:cs="Times New Roman"/>
          <w:sz w:val="24"/>
          <w:szCs w:val="24"/>
        </w:rPr>
      </w:pPr>
      <w:del w:id="445" w:author="Diaz,Renata M" w:date="2020-04-13T14:40:00Z">
        <w:r w:rsidRPr="00BD41C6" w:rsidDel="00D03647">
          <w:rPr>
            <w:rFonts w:ascii="Times New Roman" w:eastAsia="Times New Roman" w:hAnsi="Times New Roman" w:cs="Times New Roman"/>
            <w:sz w:val="24"/>
            <w:szCs w:val="24"/>
          </w:rPr>
          <w:delText xml:space="preserve">This is an especially appealing approach because the feasible </w:delText>
        </w:r>
        <w:r w:rsidR="00133697" w:rsidRPr="00BD41C6" w:rsidDel="00D03647">
          <w:rPr>
            <w:rFonts w:ascii="Times New Roman" w:eastAsia="Times New Roman" w:hAnsi="Times New Roman" w:cs="Times New Roman"/>
            <w:sz w:val="24"/>
            <w:szCs w:val="24"/>
          </w:rPr>
          <w:delText>set follows</w:delText>
        </w:r>
        <w:r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directly from</w:delText>
        </w:r>
        <w:r w:rsidRPr="00BD41C6" w:rsidDel="00D03647">
          <w:rPr>
            <w:rFonts w:ascii="Times New Roman" w:eastAsia="Times New Roman" w:hAnsi="Times New Roman" w:cs="Times New Roman"/>
            <w:sz w:val="24"/>
            <w:szCs w:val="24"/>
          </w:rPr>
          <w:delText xml:space="preserve"> S, N, and combinatorics; we need not make introduce additional assumptions or mathematical machinery. It also highlights an inherent challenge for interpreting results in terms of their statistical baselines. The number of elements in the feasible set, and their </w:delText>
        </w:r>
        <w:r w:rsidR="00592A5C" w:rsidDel="00D03647">
          <w:rPr>
            <w:rFonts w:ascii="Times New Roman" w:eastAsia="Times New Roman" w:hAnsi="Times New Roman" w:cs="Times New Roman"/>
            <w:sz w:val="24"/>
            <w:szCs w:val="24"/>
          </w:rPr>
          <w:delText>statistical attributes</w:delText>
        </w:r>
        <w:r w:rsidRPr="00BD41C6" w:rsidDel="00D03647">
          <w:rPr>
            <w:rFonts w:ascii="Times New Roman" w:eastAsia="Times New Roman" w:hAnsi="Times New Roman" w:cs="Times New Roman"/>
            <w:sz w:val="24"/>
            <w:szCs w:val="24"/>
          </w:rPr>
          <w:delText xml:space="preserve">, such as evenness or skewness, </w:delText>
        </w:r>
        <w:r w:rsidR="00133697" w:rsidRPr="00BD41C6" w:rsidDel="00D03647">
          <w:rPr>
            <w:rFonts w:ascii="Times New Roman" w:eastAsia="Times New Roman" w:hAnsi="Times New Roman" w:cs="Times New Roman"/>
            <w:sz w:val="24"/>
            <w:szCs w:val="24"/>
          </w:rPr>
          <w:delText xml:space="preserve">vary over biologically </w:delText>
        </w:r>
        <w:r w:rsidR="003D1508" w:rsidDel="00D03647">
          <w:rPr>
            <w:rFonts w:ascii="Times New Roman" w:eastAsia="Times New Roman" w:hAnsi="Times New Roman" w:cs="Times New Roman"/>
            <w:sz w:val="24"/>
            <w:szCs w:val="24"/>
          </w:rPr>
          <w:delText>realistic</w:delText>
        </w:r>
        <w:r w:rsidR="00133697" w:rsidRPr="00BD41C6" w:rsidDel="00D03647">
          <w:rPr>
            <w:rFonts w:ascii="Times New Roman" w:eastAsia="Times New Roman" w:hAnsi="Times New Roman" w:cs="Times New Roman"/>
            <w:sz w:val="24"/>
            <w:szCs w:val="24"/>
          </w:rPr>
          <w:delText xml:space="preserve"> ranges of</w:delText>
        </w:r>
        <w:r w:rsidRPr="00BD41C6" w:rsidDel="00D03647">
          <w:rPr>
            <w:rFonts w:ascii="Times New Roman" w:eastAsia="Times New Roman" w:hAnsi="Times New Roman" w:cs="Times New Roman"/>
            <w:sz w:val="24"/>
            <w:szCs w:val="24"/>
          </w:rPr>
          <w:delText xml:space="preserve"> S and N. </w:delText>
        </w:r>
        <w:r w:rsidRPr="00BD41C6" w:rsidDel="00D03647">
          <w:rPr>
            <w:rFonts w:ascii="Times New Roman" w:eastAsia="Times New Roman" w:hAnsi="Times New Roman" w:cs="Times New Roman"/>
            <w:iCs/>
            <w:sz w:val="24"/>
            <w:szCs w:val="24"/>
          </w:rPr>
          <w:delText>In general</w:delText>
        </w:r>
        <w:r w:rsidRPr="00BD41C6" w:rsidDel="00D03647">
          <w:rPr>
            <w:rFonts w:ascii="Times New Roman" w:eastAsia="Times New Roman" w:hAnsi="Times New Roman" w:cs="Times New Roman"/>
            <w:sz w:val="24"/>
            <w:szCs w:val="24"/>
          </w:rPr>
          <w:delText xml:space="preserve">, and especially for </w:delText>
        </w:r>
        <w:r w:rsidR="001827AA" w:rsidRPr="00BD41C6" w:rsidDel="00D03647">
          <w:rPr>
            <w:rFonts w:ascii="Times New Roman" w:eastAsia="Times New Roman" w:hAnsi="Times New Roman" w:cs="Times New Roman"/>
            <w:sz w:val="24"/>
            <w:szCs w:val="24"/>
          </w:rPr>
          <w:delText xml:space="preserve">communities with high </w:delText>
        </w:r>
        <w:r w:rsidRPr="00BD41C6" w:rsidDel="00D03647">
          <w:rPr>
            <w:rFonts w:ascii="Times New Roman" w:eastAsia="Times New Roman" w:hAnsi="Times New Roman" w:cs="Times New Roman"/>
            <w:sz w:val="24"/>
            <w:szCs w:val="24"/>
          </w:rPr>
          <w:delText xml:space="preserve">S, N, </w:delText>
        </w:r>
        <w:r w:rsidR="001827AA" w:rsidRPr="00BD41C6" w:rsidDel="00D03647">
          <w:rPr>
            <w:rFonts w:ascii="Times New Roman" w:eastAsia="Times New Roman" w:hAnsi="Times New Roman" w:cs="Times New Roman"/>
            <w:sz w:val="24"/>
            <w:szCs w:val="24"/>
          </w:rPr>
          <w:delText>or</w:delText>
        </w:r>
        <w:r w:rsidRPr="00BD41C6" w:rsidDel="00D03647">
          <w:rPr>
            <w:rFonts w:ascii="Times New Roman" w:eastAsia="Times New Roman" w:hAnsi="Times New Roman" w:cs="Times New Roman"/>
            <w:sz w:val="24"/>
            <w:szCs w:val="24"/>
          </w:rPr>
          <w:delText xml:space="preserve"> average abundance</w:delText>
        </w:r>
        <w:r w:rsidR="00133697" w:rsidRPr="00BD41C6" w:rsidDel="00D03647">
          <w:rPr>
            <w:rFonts w:ascii="Times New Roman" w:eastAsia="Times New Roman" w:hAnsi="Times New Roman" w:cs="Times New Roman"/>
            <w:sz w:val="24"/>
            <w:szCs w:val="24"/>
          </w:rPr>
          <w:delText xml:space="preserve"> N/S</w:delText>
        </w:r>
        <w:r w:rsidRPr="00BD41C6" w:rsidDel="00D03647">
          <w:rPr>
            <w:rFonts w:ascii="Times New Roman" w:eastAsia="Times New Roman" w:hAnsi="Times New Roman" w:cs="Times New Roman"/>
            <w:sz w:val="24"/>
            <w:szCs w:val="24"/>
          </w:rPr>
          <w:delText xml:space="preserve">, the feasible set is large and has a well-defined central tendency we can interpret as the statistical constraint. However, some combinations of S and N produce feasible sets that are very small and/or have a relatively </w:delText>
        </w:r>
        <w:r w:rsidR="004A5B5C" w:rsidDel="00D03647">
          <w:rPr>
            <w:rFonts w:ascii="Times New Roman" w:eastAsia="Times New Roman" w:hAnsi="Times New Roman" w:cs="Times New Roman"/>
            <w:sz w:val="24"/>
            <w:szCs w:val="24"/>
          </w:rPr>
          <w:delText>vague</w:delText>
        </w:r>
        <w:r w:rsidRPr="00BD41C6" w:rsidDel="00D03647">
          <w:rPr>
            <w:rFonts w:ascii="Times New Roman" w:eastAsia="Times New Roman" w:hAnsi="Times New Roman" w:cs="Times New Roman"/>
            <w:sz w:val="24"/>
            <w:szCs w:val="24"/>
          </w:rPr>
          <w:delText xml:space="preserve"> central tendency. If the </w:delText>
        </w:r>
        <w:r w:rsidR="00133697" w:rsidRPr="00BD41C6" w:rsidDel="00D03647">
          <w:rPr>
            <w:rFonts w:ascii="Times New Roman" w:eastAsia="Times New Roman" w:hAnsi="Times New Roman" w:cs="Times New Roman"/>
            <w:sz w:val="24"/>
            <w:szCs w:val="24"/>
          </w:rPr>
          <w:delText>probability distribution of</w:delText>
        </w:r>
        <w:r w:rsidRPr="00BD41C6" w:rsidDel="00D03647">
          <w:rPr>
            <w:rFonts w:ascii="Times New Roman" w:eastAsia="Times New Roman" w:hAnsi="Times New Roman" w:cs="Times New Roman"/>
            <w:sz w:val="24"/>
            <w:szCs w:val="24"/>
          </w:rPr>
          <w:delText xml:space="preserve"> possible forms for the SAD is broad and relatively evenly distributed, </w:delText>
        </w:r>
        <w:r w:rsidR="002B2D4F" w:rsidRPr="00BD41C6" w:rsidDel="00D03647">
          <w:rPr>
            <w:rFonts w:ascii="Times New Roman" w:eastAsia="Times New Roman" w:hAnsi="Times New Roman" w:cs="Times New Roman"/>
            <w:sz w:val="24"/>
            <w:szCs w:val="24"/>
          </w:rPr>
          <w:delText>it may not be possible to detect meaningful deviations</w:delText>
        </w:r>
        <w:r w:rsidR="0066716C" w:rsidRPr="00BD41C6" w:rsidDel="00D03647">
          <w:rPr>
            <w:rFonts w:ascii="Times New Roman" w:eastAsia="Times New Roman" w:hAnsi="Times New Roman" w:cs="Times New Roman"/>
            <w:sz w:val="24"/>
            <w:szCs w:val="24"/>
          </w:rPr>
          <w:delText xml:space="preserve">. This confounds our efforts to distinguish between observations and the central tendency, but also to evaluate </w:delText>
        </w:r>
        <w:r w:rsidR="0066716C" w:rsidRPr="00BD41C6" w:rsidDel="00D03647">
          <w:rPr>
            <w:rFonts w:ascii="Times New Roman" w:eastAsia="Times New Roman" w:hAnsi="Times New Roman" w:cs="Times New Roman"/>
            <w:i/>
            <w:iCs/>
            <w:sz w:val="24"/>
            <w:szCs w:val="24"/>
          </w:rPr>
          <w:delText xml:space="preserve">theoretical </w:delText>
        </w:r>
        <w:r w:rsidR="0066716C" w:rsidRPr="00BD41C6" w:rsidDel="00D03647">
          <w:rPr>
            <w:rFonts w:ascii="Times New Roman" w:eastAsia="Times New Roman" w:hAnsi="Times New Roman" w:cs="Times New Roman"/>
            <w:sz w:val="24"/>
            <w:szCs w:val="24"/>
          </w:rPr>
          <w:delText xml:space="preserve">predictions for the SAD in terms of how well they can pinpoint the real SAD </w:delText>
        </w:r>
        <w:r w:rsidR="002C3811" w:rsidDel="00D03647">
          <w:rPr>
            <w:rFonts w:ascii="Times New Roman" w:eastAsia="Times New Roman" w:hAnsi="Times New Roman" w:cs="Times New Roman"/>
            <w:sz w:val="24"/>
            <w:szCs w:val="24"/>
          </w:rPr>
          <w:delText>relative to what</w:delText>
        </w:r>
        <w:r w:rsidR="0066716C" w:rsidRPr="00BD41C6" w:rsidDel="00D03647">
          <w:rPr>
            <w:rFonts w:ascii="Times New Roman" w:eastAsia="Times New Roman" w:hAnsi="Times New Roman" w:cs="Times New Roman"/>
            <w:sz w:val="24"/>
            <w:szCs w:val="24"/>
          </w:rPr>
          <w:delText xml:space="preserve"> is forced by S and N</w:delText>
        </w:r>
        <w:r w:rsidR="007F0139" w:rsidRPr="00BD41C6" w:rsidDel="00D03647">
          <w:rPr>
            <w:rFonts w:ascii="Times New Roman" w:eastAsia="Times New Roman" w:hAnsi="Times New Roman" w:cs="Times New Roman"/>
            <w:sz w:val="24"/>
            <w:szCs w:val="24"/>
          </w:rPr>
          <w:delText xml:space="preserve">. </w:delText>
        </w:r>
        <w:r w:rsidR="005729FE" w:rsidRPr="00BD41C6" w:rsidDel="00D03647">
          <w:rPr>
            <w:rFonts w:ascii="Times New Roman" w:eastAsia="Times New Roman" w:hAnsi="Times New Roman" w:cs="Times New Roman"/>
            <w:sz w:val="24"/>
            <w:szCs w:val="24"/>
          </w:rPr>
          <w:delText xml:space="preserve">We can confidently assume that </w:delText>
        </w:r>
        <w:r w:rsidR="005729FE" w:rsidRPr="00BD41C6" w:rsidDel="00D03647">
          <w:rPr>
            <w:rFonts w:ascii="Times New Roman" w:eastAsia="Times New Roman" w:hAnsi="Times New Roman" w:cs="Times New Roman"/>
            <w:i/>
            <w:iCs/>
            <w:sz w:val="24"/>
            <w:szCs w:val="24"/>
          </w:rPr>
          <w:delText xml:space="preserve">some </w:delText>
        </w:r>
        <w:r w:rsidR="005729FE" w:rsidRPr="00BD41C6" w:rsidDel="00D03647">
          <w:rPr>
            <w:rFonts w:ascii="Times New Roman" w:eastAsia="Times New Roman" w:hAnsi="Times New Roman" w:cs="Times New Roman"/>
            <w:sz w:val="24"/>
            <w:szCs w:val="24"/>
          </w:rPr>
          <w:delText xml:space="preserve">ecological communities will fall into this category, although Locey and White may not have dealt with them directly because they restricted their analysis to communities with more than 10 </w:delText>
        </w:r>
        <w:commentRangeStart w:id="446"/>
        <w:r w:rsidR="005729FE" w:rsidRPr="00BD41C6" w:rsidDel="00D03647">
          <w:rPr>
            <w:rFonts w:ascii="Times New Roman" w:eastAsia="Times New Roman" w:hAnsi="Times New Roman" w:cs="Times New Roman"/>
            <w:sz w:val="24"/>
            <w:szCs w:val="24"/>
          </w:rPr>
          <w:delText>species</w:delText>
        </w:r>
        <w:commentRangeEnd w:id="446"/>
        <w:r w:rsidR="005729FE" w:rsidRPr="00BD41C6" w:rsidDel="00D03647">
          <w:rPr>
            <w:rStyle w:val="CommentReference"/>
            <w:rFonts w:ascii="Times New Roman" w:hAnsi="Times New Roman" w:cs="Times New Roman"/>
          </w:rPr>
          <w:commentReference w:id="446"/>
        </w:r>
        <w:r w:rsidR="005729FE" w:rsidRPr="00BD41C6" w:rsidDel="00D03647">
          <w:rPr>
            <w:rFonts w:ascii="Times New Roman" w:eastAsia="Times New Roman" w:hAnsi="Times New Roman" w:cs="Times New Roman"/>
            <w:sz w:val="24"/>
            <w:szCs w:val="24"/>
          </w:rPr>
          <w:delText xml:space="preserve">. It is therefore important to both quantify whatever deviations we can detect from the statistical constraint, and establish expectations for when the central tendency will be too vague for us to disentangle signal from noise.  </w:delText>
        </w:r>
      </w:del>
    </w:p>
    <w:p w14:paraId="00F3C2B1" w14:textId="71220D91" w:rsidR="003738F0" w:rsidRPr="00BD41C6" w:rsidDel="00D03647" w:rsidRDefault="5775CED7" w:rsidP="0074444D">
      <w:pPr>
        <w:rPr>
          <w:del w:id="447" w:author="Diaz,Renata M" w:date="2020-04-13T14:40:00Z"/>
          <w:rFonts w:ascii="Times New Roman" w:eastAsia="Times New Roman" w:hAnsi="Times New Roman" w:cs="Times New Roman"/>
          <w:sz w:val="24"/>
          <w:szCs w:val="24"/>
        </w:rPr>
      </w:pPr>
      <w:del w:id="448" w:author="Diaz,Renata M" w:date="2020-04-13T14:40:00Z">
        <w:r w:rsidRPr="00BD41C6" w:rsidDel="00D03647">
          <w:rPr>
            <w:rFonts w:ascii="Times New Roman" w:eastAsia="Times New Roman" w:hAnsi="Times New Roman" w:cs="Times New Roman"/>
            <w:sz w:val="24"/>
            <w:szCs w:val="24"/>
          </w:rPr>
          <w:delText>Here, we</w:delText>
        </w:r>
        <w:r w:rsidR="0074444D" w:rsidRPr="00BD41C6" w:rsidDel="00D03647">
          <w:rPr>
            <w:rFonts w:ascii="Times New Roman" w:eastAsia="Times New Roman" w:hAnsi="Times New Roman" w:cs="Times New Roman"/>
            <w:sz w:val="24"/>
            <w:szCs w:val="24"/>
          </w:rPr>
          <w:delText xml:space="preserve"> extend </w:delText>
        </w:r>
        <w:r w:rsidR="007F0139" w:rsidRPr="00BD41C6" w:rsidDel="00D03647">
          <w:rPr>
            <w:rFonts w:ascii="Times New Roman" w:eastAsia="Times New Roman" w:hAnsi="Times New Roman" w:cs="Times New Roman"/>
            <w:sz w:val="24"/>
            <w:szCs w:val="24"/>
          </w:rPr>
          <w:delText>Locey and White’s</w:delText>
        </w:r>
        <w:r w:rsidR="0074444D" w:rsidRPr="00BD41C6" w:rsidDel="00D03647">
          <w:rPr>
            <w:rFonts w:ascii="Times New Roman" w:eastAsia="Times New Roman" w:hAnsi="Times New Roman" w:cs="Times New Roman"/>
            <w:sz w:val="24"/>
            <w:szCs w:val="24"/>
          </w:rPr>
          <w:delText xml:space="preserve"> approach to</w:delText>
        </w:r>
        <w:r w:rsidRPr="00BD41C6" w:rsidDel="00D03647">
          <w:rPr>
            <w:rFonts w:ascii="Times New Roman" w:eastAsia="Times New Roman" w:hAnsi="Times New Roman" w:cs="Times New Roman"/>
            <w:sz w:val="24"/>
            <w:szCs w:val="24"/>
          </w:rPr>
          <w:delText xml:space="preserve"> </w:delText>
        </w:r>
        <w:r w:rsidR="007A67A2" w:rsidRPr="00BD41C6" w:rsidDel="00D03647">
          <w:rPr>
            <w:rFonts w:ascii="Times New Roman" w:eastAsia="Times New Roman" w:hAnsi="Times New Roman" w:cs="Times New Roman"/>
            <w:sz w:val="24"/>
            <w:szCs w:val="24"/>
          </w:rPr>
          <w:delText xml:space="preserve">1) </w:delText>
        </w:r>
        <w:r w:rsidRPr="00BD41C6" w:rsidDel="00D03647">
          <w:rPr>
            <w:rFonts w:ascii="Times New Roman" w:eastAsia="Times New Roman" w:hAnsi="Times New Roman" w:cs="Times New Roman"/>
            <w:sz w:val="24"/>
            <w:szCs w:val="24"/>
          </w:rPr>
          <w:delText xml:space="preserve">more specifically </w:delText>
        </w:r>
        <w:r w:rsidR="00E72AA7" w:rsidRPr="00BD41C6" w:rsidDel="00D03647">
          <w:rPr>
            <w:rFonts w:ascii="Times New Roman" w:eastAsia="Times New Roman" w:hAnsi="Times New Roman" w:cs="Times New Roman"/>
            <w:sz w:val="24"/>
            <w:szCs w:val="24"/>
          </w:rPr>
          <w:delText xml:space="preserve">establish </w:delText>
        </w:r>
        <w:r w:rsidR="007A67A2" w:rsidRPr="00BD41C6" w:rsidDel="00D03647">
          <w:rPr>
            <w:rFonts w:ascii="Times New Roman" w:eastAsia="Times New Roman" w:hAnsi="Times New Roman" w:cs="Times New Roman"/>
            <w:sz w:val="24"/>
            <w:szCs w:val="24"/>
          </w:rPr>
          <w:delText xml:space="preserve">the ranges of S and N for which we can confidently detect deviations from a </w:delText>
        </w:r>
        <w:r w:rsidR="0074444D" w:rsidRPr="00BD41C6" w:rsidDel="00D03647">
          <w:rPr>
            <w:rFonts w:ascii="Times New Roman" w:eastAsia="Times New Roman" w:hAnsi="Times New Roman" w:cs="Times New Roman"/>
            <w:sz w:val="24"/>
            <w:szCs w:val="24"/>
          </w:rPr>
          <w:delText xml:space="preserve">strong </w:delText>
        </w:r>
        <w:r w:rsidR="007A67A2" w:rsidRPr="00BD41C6" w:rsidDel="00D03647">
          <w:rPr>
            <w:rFonts w:ascii="Times New Roman" w:eastAsia="Times New Roman" w:hAnsi="Times New Roman" w:cs="Times New Roman"/>
            <w:sz w:val="24"/>
            <w:szCs w:val="24"/>
          </w:rPr>
          <w:delText xml:space="preserve">central tendency and 2) </w:delText>
        </w:r>
        <w:r w:rsidRPr="00BD41C6" w:rsidDel="00D03647">
          <w:rPr>
            <w:rFonts w:ascii="Times New Roman" w:eastAsia="Times New Roman" w:hAnsi="Times New Roman" w:cs="Times New Roman"/>
            <w:sz w:val="24"/>
            <w:szCs w:val="24"/>
          </w:rPr>
          <w:delText xml:space="preserve">quantify </w:delText>
        </w:r>
        <w:r w:rsidR="6EBA9B6B" w:rsidRPr="00BD41C6" w:rsidDel="00D03647">
          <w:rPr>
            <w:rFonts w:ascii="Times New Roman" w:eastAsia="Times New Roman" w:hAnsi="Times New Roman" w:cs="Times New Roman"/>
            <w:sz w:val="24"/>
            <w:szCs w:val="24"/>
          </w:rPr>
          <w:delText xml:space="preserve">the </w:delText>
        </w:r>
        <w:r w:rsidR="009828E4" w:rsidRPr="00BD41C6" w:rsidDel="00D03647">
          <w:rPr>
            <w:rFonts w:ascii="Times New Roman" w:eastAsia="Times New Roman" w:hAnsi="Times New Roman" w:cs="Times New Roman"/>
            <w:sz w:val="24"/>
            <w:szCs w:val="24"/>
          </w:rPr>
          <w:delText>frequency and extent to</w:delText>
        </w:r>
        <w:r w:rsidR="00985396" w:rsidRPr="00BD41C6" w:rsidDel="00D03647">
          <w:rPr>
            <w:rFonts w:ascii="Times New Roman" w:eastAsia="Times New Roman" w:hAnsi="Times New Roman" w:cs="Times New Roman"/>
            <w:sz w:val="24"/>
            <w:szCs w:val="24"/>
          </w:rPr>
          <w:delText xml:space="preserve"> which</w:delText>
        </w:r>
        <w:r w:rsidR="6EBA9B6B" w:rsidRPr="00BD41C6" w:rsidDel="00D03647">
          <w:rPr>
            <w:rFonts w:ascii="Times New Roman" w:eastAsia="Times New Roman" w:hAnsi="Times New Roman" w:cs="Times New Roman"/>
            <w:sz w:val="24"/>
            <w:szCs w:val="24"/>
          </w:rPr>
          <w:delText xml:space="preserve"> empirical SADs deviate </w:delText>
        </w:r>
        <w:r w:rsidR="00E72AA7" w:rsidRPr="00BD41C6" w:rsidDel="00D03647">
          <w:rPr>
            <w:rFonts w:ascii="Times New Roman" w:eastAsia="Times New Roman" w:hAnsi="Times New Roman" w:cs="Times New Roman"/>
            <w:sz w:val="24"/>
            <w:szCs w:val="24"/>
          </w:rPr>
          <w:delText>from their</w:delText>
        </w:r>
        <w:r w:rsidR="6EBA9B6B" w:rsidRPr="00BD41C6" w:rsidDel="00D03647">
          <w:rPr>
            <w:rFonts w:ascii="Times New Roman" w:eastAsia="Times New Roman" w:hAnsi="Times New Roman" w:cs="Times New Roman"/>
            <w:sz w:val="24"/>
            <w:szCs w:val="24"/>
          </w:rPr>
          <w:delText xml:space="preserve"> feasible</w:delText>
        </w:r>
        <w:r w:rsidR="007A67A2" w:rsidRPr="00BD41C6" w:rsidDel="00D03647">
          <w:rPr>
            <w:rFonts w:ascii="Times New Roman" w:eastAsia="Times New Roman" w:hAnsi="Times New Roman" w:cs="Times New Roman"/>
            <w:sz w:val="24"/>
            <w:szCs w:val="24"/>
          </w:rPr>
          <w:delText xml:space="preserve"> sets</w:delText>
        </w:r>
        <w:r w:rsidR="6503AE31" w:rsidRPr="00BD41C6" w:rsidDel="00D03647">
          <w:rPr>
            <w:rFonts w:ascii="Times New Roman" w:eastAsia="Times New Roman" w:hAnsi="Times New Roman" w:cs="Times New Roman"/>
            <w:sz w:val="24"/>
            <w:szCs w:val="24"/>
          </w:rPr>
          <w:delText xml:space="preserve">. </w:delText>
        </w:r>
      </w:del>
    </w:p>
    <w:p w14:paraId="68B46276" w14:textId="2F4D19F9" w:rsidR="003B1C17"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 xml:space="preserve">Methods </w:t>
      </w:r>
    </w:p>
    <w:p w14:paraId="3BEA21C6" w14:textId="720FA979" w:rsidR="003738F0"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Datasets</w:t>
      </w:r>
    </w:p>
    <w:p w14:paraId="299D0109" w14:textId="377963F3" w:rsidR="00304905"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We use a compilation of datasets of community abundances for trees, birds, mammals, and miscellaneous other taxa that has been used in recent macroecological explorations of the feasible set (</w:t>
      </w:r>
      <w:r w:rsidR="009D24B9" w:rsidRPr="00BD41C6">
        <w:rPr>
          <w:rFonts w:ascii="Times New Roman" w:eastAsia="Times New Roman" w:hAnsi="Times New Roman" w:cs="Times New Roman"/>
          <w:sz w:val="24"/>
          <w:szCs w:val="24"/>
        </w:rPr>
        <w:t xml:space="preserve">White et al 2012, Baldridge et al 2014). It includes data from trees in the Forest Inventory and Analysis and Gentry plots, birds in the North American Breeding Bird Survey, the Mammal Community Abundance Database, and </w:t>
      </w:r>
      <w:r w:rsidR="00EB5497">
        <w:rPr>
          <w:rFonts w:ascii="Times New Roman" w:eastAsia="Times New Roman" w:hAnsi="Times New Roman" w:cs="Times New Roman"/>
          <w:sz w:val="24"/>
          <w:szCs w:val="24"/>
        </w:rPr>
        <w:t>a variety of</w:t>
      </w:r>
      <w:r w:rsidR="009D24B9" w:rsidRPr="00BD41C6">
        <w:rPr>
          <w:rFonts w:ascii="Times New Roman" w:eastAsia="Times New Roman" w:hAnsi="Times New Roman" w:cs="Times New Roman"/>
          <w:sz w:val="24"/>
          <w:szCs w:val="24"/>
        </w:rPr>
        <w:t xml:space="preserve"> less commonly sampled taxa in the Miscellaneous Abundance Database. </w:t>
      </w:r>
    </w:p>
    <w:p w14:paraId="7490E374" w14:textId="2DBD424B" w:rsidR="00304905" w:rsidRDefault="00304905" w:rsidP="0264BE4F">
      <w:pPr>
        <w:rPr>
          <w:ins w:id="449" w:author="Diaz,Renata M" w:date="2020-04-23T11:19: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For datasets with observations from multiple </w:t>
      </w:r>
      <w:commentRangeStart w:id="450"/>
      <w:r w:rsidRPr="00BD41C6">
        <w:rPr>
          <w:rFonts w:ascii="Times New Roman" w:eastAsia="Times New Roman" w:hAnsi="Times New Roman" w:cs="Times New Roman"/>
          <w:sz w:val="24"/>
          <w:szCs w:val="24"/>
        </w:rPr>
        <w:t>years</w:t>
      </w:r>
      <w:commentRangeEnd w:id="450"/>
      <w:r w:rsidRPr="00BD41C6">
        <w:rPr>
          <w:rStyle w:val="CommentReference"/>
          <w:rFonts w:ascii="Times New Roman" w:hAnsi="Times New Roman" w:cs="Times New Roman"/>
        </w:rPr>
        <w:commentReference w:id="450"/>
      </w:r>
      <w:r w:rsidRPr="00BD41C6">
        <w:rPr>
          <w:rFonts w:ascii="Times New Roman" w:eastAsia="Times New Roman" w:hAnsi="Times New Roman" w:cs="Times New Roman"/>
          <w:sz w:val="24"/>
          <w:szCs w:val="24"/>
        </w:rPr>
        <w:t>, we follow</w:t>
      </w:r>
      <w:del w:id="451" w:author="Diaz,Renata M" w:date="2020-04-16T13:47:00Z">
        <w:r w:rsidRPr="00BD41C6" w:rsidDel="00916A42">
          <w:rPr>
            <w:rFonts w:ascii="Times New Roman" w:eastAsia="Times New Roman" w:hAnsi="Times New Roman" w:cs="Times New Roman"/>
            <w:sz w:val="24"/>
            <w:szCs w:val="24"/>
          </w:rPr>
          <w:delText>ed</w:delText>
        </w:r>
      </w:del>
      <w:r w:rsidRPr="00BD41C6">
        <w:rPr>
          <w:rFonts w:ascii="Times New Roman" w:eastAsia="Times New Roman" w:hAnsi="Times New Roman" w:cs="Times New Roman"/>
          <w:sz w:val="24"/>
          <w:szCs w:val="24"/>
        </w:rPr>
        <w:t xml:space="preserve"> White et al (2012) and Baldridge et al (2014) and analyze only a single year of data. The Mammal Community Abundance Database and Miscellaneous Abundance Database include data collected over longer timescales that cannot be disaggregated, with an average temporal scale of </w:t>
      </w:r>
      <w:commentRangeStart w:id="452"/>
      <w:r w:rsidRPr="00BD41C6">
        <w:rPr>
          <w:rFonts w:ascii="Times New Roman" w:eastAsia="Times New Roman" w:hAnsi="Times New Roman" w:cs="Times New Roman"/>
          <w:sz w:val="24"/>
          <w:szCs w:val="24"/>
        </w:rPr>
        <w:t>X</w:t>
      </w:r>
      <w:commentRangeEnd w:id="452"/>
      <w:r w:rsidR="00DD0338">
        <w:rPr>
          <w:rStyle w:val="CommentReference"/>
        </w:rPr>
        <w:commentReference w:id="452"/>
      </w:r>
      <w:r w:rsidRPr="00BD41C6">
        <w:rPr>
          <w:rFonts w:ascii="Times New Roman" w:eastAsia="Times New Roman" w:hAnsi="Times New Roman" w:cs="Times New Roman"/>
          <w:sz w:val="24"/>
          <w:szCs w:val="24"/>
        </w:rPr>
        <w:t xml:space="preserve">. </w:t>
      </w:r>
    </w:p>
    <w:p w14:paraId="40841D61" w14:textId="3A45648C" w:rsidR="007A70CE" w:rsidRDefault="009F45DD" w:rsidP="007A70CE">
      <w:pPr>
        <w:rPr>
          <w:ins w:id="453" w:author="Diaz,Renata M" w:date="2020-04-23T11:19:00Z"/>
          <w:rFonts w:ascii="Times New Roman" w:eastAsia="Times New Roman" w:hAnsi="Times New Roman" w:cs="Times New Roman"/>
          <w:sz w:val="24"/>
          <w:szCs w:val="24"/>
        </w:rPr>
      </w:pPr>
      <w:ins w:id="454" w:author="Diaz,Renata M" w:date="2020-04-23T11:19:00Z">
        <w:r>
          <w:rPr>
            <w:rFonts w:ascii="Times New Roman" w:eastAsia="Times New Roman" w:hAnsi="Times New Roman" w:cs="Times New Roman"/>
            <w:sz w:val="24"/>
            <w:szCs w:val="24"/>
          </w:rPr>
          <w:t xml:space="preserve">Our approach to characterizing the statistical constraint on the </w:t>
        </w:r>
      </w:ins>
      <w:ins w:id="455" w:author="Diaz,Renata M" w:date="2020-04-23T11:20:00Z">
        <w:r w:rsidR="00D95FB6">
          <w:rPr>
            <w:rFonts w:ascii="Times New Roman" w:eastAsia="Times New Roman" w:hAnsi="Times New Roman" w:cs="Times New Roman"/>
            <w:sz w:val="24"/>
            <w:szCs w:val="24"/>
          </w:rPr>
          <w:t>SAD</w:t>
        </w:r>
      </w:ins>
      <w:ins w:id="456" w:author="Diaz,Renata M" w:date="2020-04-23T11:19:00Z">
        <w:r>
          <w:rPr>
            <w:rFonts w:ascii="Times New Roman" w:eastAsia="Times New Roman" w:hAnsi="Times New Roman" w:cs="Times New Roman"/>
            <w:sz w:val="24"/>
            <w:szCs w:val="24"/>
          </w:rPr>
          <w:t xml:space="preserve"> becomes compu</w:t>
        </w:r>
      </w:ins>
      <w:ins w:id="457" w:author="Diaz,Renata M" w:date="2020-04-23T11:20:00Z">
        <w:r>
          <w:rPr>
            <w:rFonts w:ascii="Times New Roman" w:eastAsia="Times New Roman" w:hAnsi="Times New Roman" w:cs="Times New Roman"/>
            <w:sz w:val="24"/>
            <w:szCs w:val="24"/>
          </w:rPr>
          <w:t xml:space="preserve">tationally intractable </w:t>
        </w:r>
      </w:ins>
      <w:ins w:id="458" w:author="Diaz,Renata M" w:date="2020-04-23T11:19:00Z">
        <w:r w:rsidR="007A70CE" w:rsidRPr="00BD41C6">
          <w:rPr>
            <w:rFonts w:ascii="Times New Roman" w:eastAsia="Times New Roman" w:hAnsi="Times New Roman" w:cs="Times New Roman"/>
            <w:sz w:val="24"/>
            <w:szCs w:val="24"/>
          </w:rPr>
          <w:t xml:space="preserve">for </w:t>
        </w:r>
      </w:ins>
      <w:ins w:id="459" w:author="Diaz,Renata M" w:date="2020-04-23T11:20:00Z">
        <w:r w:rsidR="002259D5">
          <w:rPr>
            <w:rFonts w:ascii="Times New Roman" w:eastAsia="Times New Roman" w:hAnsi="Times New Roman" w:cs="Times New Roman"/>
            <w:sz w:val="24"/>
            <w:szCs w:val="24"/>
          </w:rPr>
          <w:t xml:space="preserve">the </w:t>
        </w:r>
      </w:ins>
      <w:ins w:id="460" w:author="Diaz,Renata M" w:date="2020-04-23T11:19:00Z">
        <w:r w:rsidR="007A70CE" w:rsidRPr="00BD41C6">
          <w:rPr>
            <w:rFonts w:ascii="Times New Roman" w:eastAsia="Times New Roman" w:hAnsi="Times New Roman" w:cs="Times New Roman"/>
            <w:sz w:val="24"/>
            <w:szCs w:val="24"/>
          </w:rPr>
          <w:t>very large</w:t>
        </w:r>
      </w:ins>
      <w:ins w:id="461" w:author="Diaz,Renata M" w:date="2020-04-23T11:20:00Z">
        <w:r w:rsidR="002259D5">
          <w:rPr>
            <w:rFonts w:ascii="Times New Roman" w:eastAsia="Times New Roman" w:hAnsi="Times New Roman" w:cs="Times New Roman"/>
            <w:sz w:val="24"/>
            <w:szCs w:val="24"/>
          </w:rPr>
          <w:t>st</w:t>
        </w:r>
      </w:ins>
      <w:ins w:id="462" w:author="Diaz,Renata M" w:date="2020-04-23T11:19:00Z">
        <w:r w:rsidR="007A70CE" w:rsidRPr="00BD41C6">
          <w:rPr>
            <w:rFonts w:ascii="Times New Roman" w:eastAsia="Times New Roman" w:hAnsi="Times New Roman" w:cs="Times New Roman"/>
            <w:sz w:val="24"/>
            <w:szCs w:val="24"/>
          </w:rPr>
          <w:t xml:space="preserve"> communities</w:t>
        </w:r>
      </w:ins>
      <w:ins w:id="463" w:author="Diaz,Renata M" w:date="2020-04-23T11:20:00Z">
        <w:r w:rsidR="008D3DBF">
          <w:rPr>
            <w:rFonts w:ascii="Times New Roman" w:eastAsia="Times New Roman" w:hAnsi="Times New Roman" w:cs="Times New Roman"/>
            <w:sz w:val="24"/>
            <w:szCs w:val="24"/>
          </w:rPr>
          <w:t>, and becomes trivially uninformative for the very smallest communities</w:t>
        </w:r>
      </w:ins>
      <w:ins w:id="464" w:author="Diaz,Renata M" w:date="2020-04-23T11:19:00Z">
        <w:r w:rsidR="007A70CE">
          <w:rPr>
            <w:rFonts w:ascii="Times New Roman" w:eastAsia="Times New Roman" w:hAnsi="Times New Roman" w:cs="Times New Roman"/>
            <w:sz w:val="24"/>
            <w:szCs w:val="24"/>
          </w:rPr>
          <w:t xml:space="preserve">. </w:t>
        </w:r>
        <w:commentRangeStart w:id="465"/>
        <w:r w:rsidR="007A70CE" w:rsidRPr="00BD41C6">
          <w:rPr>
            <w:rFonts w:ascii="Times New Roman" w:eastAsia="Times New Roman" w:hAnsi="Times New Roman" w:cs="Times New Roman"/>
            <w:sz w:val="24"/>
            <w:szCs w:val="24"/>
          </w:rPr>
          <w:t>We therefor</w:t>
        </w:r>
        <w:r w:rsidR="007A70CE">
          <w:rPr>
            <w:rFonts w:ascii="Times New Roman" w:eastAsia="Times New Roman" w:hAnsi="Times New Roman" w:cs="Times New Roman"/>
            <w:sz w:val="24"/>
            <w:szCs w:val="24"/>
          </w:rPr>
          <w:t>e filtered our datasets to</w:t>
        </w:r>
        <w:r w:rsidR="007A70CE" w:rsidRPr="00BD41C6">
          <w:rPr>
            <w:rFonts w:ascii="Times New Roman" w:eastAsia="Times New Roman" w:hAnsi="Times New Roman" w:cs="Times New Roman"/>
            <w:sz w:val="24"/>
            <w:szCs w:val="24"/>
          </w:rPr>
          <w:t xml:space="preserve"> remove communities with more than X species or X individuals</w:t>
        </w:r>
        <w:commentRangeEnd w:id="465"/>
        <w:r w:rsidR="007A70CE" w:rsidRPr="00BD41C6">
          <w:rPr>
            <w:rStyle w:val="CommentReference"/>
            <w:rFonts w:ascii="Times New Roman" w:hAnsi="Times New Roman" w:cs="Times New Roman"/>
          </w:rPr>
          <w:commentReference w:id="465"/>
        </w:r>
        <w:r w:rsidR="007A70CE" w:rsidRPr="00BD41C6">
          <w:rPr>
            <w:rFonts w:ascii="Times New Roman" w:eastAsia="Times New Roman" w:hAnsi="Times New Roman" w:cs="Times New Roman"/>
            <w:sz w:val="24"/>
            <w:szCs w:val="24"/>
          </w:rPr>
          <w:t xml:space="preserve">, or fewer than 2 species or X individuals. </w:t>
        </w:r>
      </w:ins>
      <w:ins w:id="466" w:author="Diaz,Renata M" w:date="2020-04-23T11:21:00Z">
        <w:r w:rsidR="00DB5D93">
          <w:rPr>
            <w:rFonts w:ascii="Times New Roman" w:eastAsia="Times New Roman" w:hAnsi="Times New Roman" w:cs="Times New Roman"/>
            <w:sz w:val="24"/>
            <w:szCs w:val="24"/>
          </w:rPr>
          <w:t>W</w:t>
        </w:r>
      </w:ins>
      <w:ins w:id="467" w:author="Diaz,Renata M" w:date="2020-04-23T11:19:00Z">
        <w:r w:rsidR="007A70CE">
          <w:rPr>
            <w:rFonts w:ascii="Times New Roman" w:eastAsia="Times New Roman" w:hAnsi="Times New Roman" w:cs="Times New Roman"/>
            <w:sz w:val="24"/>
            <w:szCs w:val="24"/>
          </w:rPr>
          <w:t>e also removed communities for which N = S</w:t>
        </w:r>
      </w:ins>
      <w:ins w:id="468" w:author="Diaz,Renata M" w:date="2020-04-23T11:21:00Z">
        <w:r w:rsidR="00DB5D93">
          <w:rPr>
            <w:rFonts w:ascii="Times New Roman" w:eastAsia="Times New Roman" w:hAnsi="Times New Roman" w:cs="Times New Roman"/>
            <w:sz w:val="24"/>
            <w:szCs w:val="24"/>
          </w:rPr>
          <w:t>, because these communities have only one possible SAD</w:t>
        </w:r>
      </w:ins>
      <w:ins w:id="469" w:author="Diaz,Renata M" w:date="2020-04-23T11:19:00Z">
        <w:r w:rsidR="007A70CE">
          <w:rPr>
            <w:rFonts w:ascii="Times New Roman" w:eastAsia="Times New Roman" w:hAnsi="Times New Roman" w:cs="Times New Roman"/>
            <w:sz w:val="24"/>
            <w:szCs w:val="24"/>
          </w:rPr>
          <w:t xml:space="preserve">. </w:t>
        </w:r>
      </w:ins>
    </w:p>
    <w:p w14:paraId="50A50FBC" w14:textId="383ED600" w:rsidR="007A70CE" w:rsidRDefault="007A70CE" w:rsidP="0264BE4F">
      <w:pPr>
        <w:rPr>
          <w:ins w:id="470" w:author="Diaz,Renata M" w:date="2020-04-13T15:38:00Z"/>
          <w:rFonts w:ascii="Times New Roman" w:eastAsia="Times New Roman" w:hAnsi="Times New Roman" w:cs="Times New Roman"/>
          <w:sz w:val="24"/>
          <w:szCs w:val="24"/>
        </w:rPr>
      </w:pPr>
      <w:ins w:id="471" w:author="Diaz,Renata M" w:date="2020-04-23T11:19:00Z">
        <w:r>
          <w:rPr>
            <w:rFonts w:ascii="Times New Roman" w:eastAsia="Times New Roman" w:hAnsi="Times New Roman" w:cs="Times New Roman"/>
            <w:sz w:val="24"/>
            <w:szCs w:val="24"/>
          </w:rPr>
          <w:t>T</w:t>
        </w:r>
        <w:r w:rsidRPr="00BD41C6">
          <w:rPr>
            <w:rFonts w:ascii="Times New Roman" w:eastAsia="Times New Roman" w:hAnsi="Times New Roman" w:cs="Times New Roman"/>
            <w:sz w:val="24"/>
            <w:szCs w:val="24"/>
          </w:rPr>
          <w:t xml:space="preserve">he FIA database contains roughly 100,000 </w:t>
        </w:r>
        <w:commentRangeStart w:id="472"/>
        <w:r w:rsidRPr="00BD41C6">
          <w:rPr>
            <w:rFonts w:ascii="Times New Roman" w:eastAsia="Times New Roman" w:hAnsi="Times New Roman" w:cs="Times New Roman"/>
            <w:sz w:val="24"/>
            <w:szCs w:val="24"/>
          </w:rPr>
          <w:t>communities</w:t>
        </w:r>
        <w:commentRangeEnd w:id="472"/>
        <w:r w:rsidRPr="00BD41C6">
          <w:rPr>
            <w:rStyle w:val="CommentReference"/>
            <w:rFonts w:ascii="Times New Roman" w:hAnsi="Times New Roman" w:cs="Times New Roman"/>
          </w:rPr>
          <w:commentReference w:id="472"/>
        </w:r>
        <w:r>
          <w:rPr>
            <w:rFonts w:ascii="Times New Roman" w:eastAsia="Times New Roman" w:hAnsi="Times New Roman" w:cs="Times New Roman"/>
            <w:sz w:val="24"/>
            <w:szCs w:val="24"/>
          </w:rPr>
          <w:t>, of which</w:t>
        </w:r>
        <w:r w:rsidRPr="00BD41C6">
          <w:rPr>
            <w:rFonts w:ascii="Times New Roman" w:eastAsia="Times New Roman" w:hAnsi="Times New Roman" w:cs="Times New Roman"/>
            <w:sz w:val="24"/>
            <w:szCs w:val="24"/>
          </w:rPr>
          <w:t xml:space="preserve"> 90,000 have fewer than 10 species and X individuals. Rather than analyze all of these small communities</w:t>
        </w:r>
        <w:r>
          <w:rPr>
            <w:rFonts w:ascii="Times New Roman" w:eastAsia="Times New Roman" w:hAnsi="Times New Roman" w:cs="Times New Roman"/>
            <w:sz w:val="24"/>
            <w:szCs w:val="24"/>
          </w:rPr>
          <w:t xml:space="preserve">, </w:t>
        </w:r>
        <w:r w:rsidRPr="00BD41C6">
          <w:rPr>
            <w:rFonts w:ascii="Times New Roman" w:eastAsia="Times New Roman" w:hAnsi="Times New Roman" w:cs="Times New Roman"/>
            <w:sz w:val="24"/>
            <w:szCs w:val="24"/>
          </w:rPr>
          <w:t xml:space="preserve">we randomly selected 10,000 small communities to include in the analysis. In all, we analyzed X communities encompassing X taxa, with S and N ranging from 2 to X and X to X, respectively. </w:t>
        </w:r>
      </w:ins>
    </w:p>
    <w:p w14:paraId="1B9AD5B0" w14:textId="62D4858C" w:rsidR="007F16B9" w:rsidRPr="00BD41C6" w:rsidRDefault="007F16B9" w:rsidP="007F16B9">
      <w:pPr>
        <w:rPr>
          <w:moveTo w:id="473" w:author="Diaz,Renata M" w:date="2020-04-13T15:38:00Z"/>
          <w:rFonts w:ascii="Times New Roman" w:eastAsia="Times New Roman" w:hAnsi="Times New Roman" w:cs="Times New Roman"/>
          <w:sz w:val="24"/>
          <w:szCs w:val="24"/>
        </w:rPr>
      </w:pPr>
      <w:moveToRangeStart w:id="474" w:author="Diaz,Renata M" w:date="2020-04-13T15:38:00Z" w:name="move37684726"/>
      <w:moveTo w:id="475" w:author="Diaz,Renata M" w:date="2020-04-13T15:38:00Z">
        <w:r w:rsidRPr="00BD41C6">
          <w:rPr>
            <w:rFonts w:ascii="Times New Roman" w:eastAsia="Times New Roman" w:hAnsi="Times New Roman" w:cs="Times New Roman"/>
            <w:i/>
            <w:iCs/>
            <w:sz w:val="24"/>
            <w:szCs w:val="24"/>
          </w:rPr>
          <w:t xml:space="preserve">Characterizing </w:t>
        </w:r>
        <w:del w:id="476" w:author="Diaz,Renata M" w:date="2020-04-13T15:39:00Z">
          <w:r w:rsidRPr="00BD41C6" w:rsidDel="007F16B9">
            <w:rPr>
              <w:rFonts w:ascii="Times New Roman" w:eastAsia="Times New Roman" w:hAnsi="Times New Roman" w:cs="Times New Roman"/>
              <w:i/>
              <w:iCs/>
              <w:sz w:val="24"/>
              <w:szCs w:val="24"/>
            </w:rPr>
            <w:delText xml:space="preserve">the feasible set </w:delText>
          </w:r>
        </w:del>
      </w:moveTo>
      <w:ins w:id="477" w:author="Diaz,Renata M" w:date="2020-04-13T15:39:00Z">
        <w:r>
          <w:rPr>
            <w:rFonts w:ascii="Times New Roman" w:eastAsia="Times New Roman" w:hAnsi="Times New Roman" w:cs="Times New Roman"/>
            <w:i/>
            <w:iCs/>
            <w:sz w:val="24"/>
            <w:szCs w:val="24"/>
          </w:rPr>
          <w:t>the statistical constraint</w:t>
        </w:r>
      </w:ins>
    </w:p>
    <w:p w14:paraId="1E0477B6" w14:textId="5A5A89C5" w:rsidR="007F16B9" w:rsidRPr="00BD41C6" w:rsidRDefault="007F16B9" w:rsidP="007F16B9">
      <w:pPr>
        <w:rPr>
          <w:moveTo w:id="478" w:author="Diaz,Renata M" w:date="2020-04-13T15:38:00Z"/>
          <w:rFonts w:ascii="Times New Roman" w:eastAsia="Times New Roman" w:hAnsi="Times New Roman" w:cs="Times New Roman"/>
          <w:sz w:val="24"/>
          <w:szCs w:val="24"/>
        </w:rPr>
      </w:pPr>
      <w:ins w:id="479" w:author="Diaz,Renata M" w:date="2020-04-13T15:38:00Z">
        <w:r>
          <w:rPr>
            <w:rFonts w:ascii="Times New Roman" w:eastAsia="Times New Roman" w:hAnsi="Times New Roman" w:cs="Times New Roman"/>
            <w:sz w:val="24"/>
            <w:szCs w:val="24"/>
          </w:rPr>
          <w:t>Following Locey and White (</w:t>
        </w:r>
      </w:ins>
      <w:ins w:id="480" w:author="Diaz,Renata M" w:date="2020-04-16T14:15:00Z">
        <w:r w:rsidR="006C6058">
          <w:rPr>
            <w:rFonts w:ascii="Times New Roman" w:eastAsia="Times New Roman" w:hAnsi="Times New Roman" w:cs="Times New Roman"/>
            <w:sz w:val="24"/>
            <w:szCs w:val="24"/>
          </w:rPr>
          <w:t>2013</w:t>
        </w:r>
      </w:ins>
      <w:ins w:id="481" w:author="Diaz,Renata M" w:date="2020-04-13T15:38:00Z">
        <w:r>
          <w:rPr>
            <w:rFonts w:ascii="Times New Roman" w:eastAsia="Times New Roman" w:hAnsi="Times New Roman" w:cs="Times New Roman"/>
            <w:sz w:val="24"/>
            <w:szCs w:val="24"/>
          </w:rPr>
          <w:t xml:space="preserve">), we use combinatorics to characterize the </w:t>
        </w:r>
      </w:ins>
      <w:ins w:id="482" w:author="Diaz,Renata M" w:date="2020-04-13T15:39:00Z">
        <w:r>
          <w:rPr>
            <w:rFonts w:ascii="Times New Roman" w:eastAsia="Times New Roman" w:hAnsi="Times New Roman" w:cs="Times New Roman"/>
            <w:sz w:val="24"/>
            <w:szCs w:val="24"/>
          </w:rPr>
          <w:t xml:space="preserve">statistical </w:t>
        </w:r>
      </w:ins>
      <w:ins w:id="483" w:author="Diaz,Renata M" w:date="2020-04-13T15:40:00Z">
        <w:r w:rsidR="00CC10A3">
          <w:rPr>
            <w:rFonts w:ascii="Times New Roman" w:eastAsia="Times New Roman" w:hAnsi="Times New Roman" w:cs="Times New Roman"/>
            <w:sz w:val="24"/>
            <w:szCs w:val="24"/>
          </w:rPr>
          <w:t xml:space="preserve">constraint on the SAD. </w:t>
        </w:r>
      </w:ins>
      <w:ins w:id="484" w:author="Diaz,Renata M" w:date="2020-04-23T11:17:00Z">
        <w:r w:rsidR="0027262F">
          <w:rPr>
            <w:rFonts w:ascii="Times New Roman" w:eastAsia="Times New Roman" w:hAnsi="Times New Roman" w:cs="Times New Roman"/>
            <w:sz w:val="24"/>
            <w:szCs w:val="24"/>
          </w:rPr>
          <w:t xml:space="preserve">This allows us to describe both the most-likely form for the SAD, and the </w:t>
        </w:r>
        <w:r w:rsidR="0027262F">
          <w:rPr>
            <w:rFonts w:ascii="Times New Roman" w:eastAsia="Times New Roman" w:hAnsi="Times New Roman" w:cs="Times New Roman"/>
            <w:i/>
            <w:iCs/>
            <w:sz w:val="24"/>
            <w:szCs w:val="24"/>
          </w:rPr>
          <w:t xml:space="preserve">distribution </w:t>
        </w:r>
        <w:r w:rsidR="0027262F">
          <w:rPr>
            <w:rFonts w:ascii="Times New Roman" w:eastAsia="Times New Roman" w:hAnsi="Times New Roman" w:cs="Times New Roman"/>
            <w:sz w:val="24"/>
            <w:szCs w:val="24"/>
          </w:rPr>
          <w:t>of possible forms</w:t>
        </w:r>
      </w:ins>
      <w:ins w:id="485" w:author="Diaz,Renata M" w:date="2020-04-23T11:18:00Z">
        <w:r w:rsidR="0027262F">
          <w:rPr>
            <w:rFonts w:ascii="Times New Roman" w:eastAsia="Times New Roman" w:hAnsi="Times New Roman" w:cs="Times New Roman"/>
            <w:sz w:val="24"/>
            <w:szCs w:val="24"/>
          </w:rPr>
          <w:t xml:space="preserve">, without additional mathematical machinery, assumptions, or parameterization beyond S and N. </w:t>
        </w:r>
      </w:ins>
      <w:ins w:id="486" w:author="Diaz,Renata M" w:date="2020-04-13T15:40:00Z">
        <w:r w:rsidR="00CC10A3">
          <w:rPr>
            <w:rFonts w:ascii="Times New Roman" w:eastAsia="Times New Roman" w:hAnsi="Times New Roman" w:cs="Times New Roman"/>
            <w:sz w:val="24"/>
            <w:szCs w:val="24"/>
          </w:rPr>
          <w:t xml:space="preserve">For any given number of individuals </w:t>
        </w:r>
        <w:r w:rsidR="00CC10A3">
          <w:rPr>
            <w:rFonts w:ascii="Times New Roman" w:eastAsia="Times New Roman" w:hAnsi="Times New Roman" w:cs="Times New Roman"/>
            <w:i/>
            <w:iCs/>
            <w:sz w:val="24"/>
            <w:szCs w:val="24"/>
          </w:rPr>
          <w:t>N</w:t>
        </w:r>
      </w:ins>
      <w:ins w:id="487" w:author="Diaz,Renata M" w:date="2020-04-13T15:41:00Z">
        <w:r w:rsidR="00CC10A3">
          <w:rPr>
            <w:rFonts w:ascii="Times New Roman" w:eastAsia="Times New Roman" w:hAnsi="Times New Roman" w:cs="Times New Roman"/>
            <w:sz w:val="24"/>
            <w:szCs w:val="24"/>
          </w:rPr>
          <w:t>,</w:t>
        </w:r>
      </w:ins>
      <w:ins w:id="488" w:author="Diaz,Renata M" w:date="2020-04-13T15:40:00Z">
        <w:r w:rsidR="00CC10A3">
          <w:rPr>
            <w:rFonts w:ascii="Times New Roman" w:eastAsia="Times New Roman" w:hAnsi="Times New Roman" w:cs="Times New Roman"/>
            <w:i/>
            <w:iCs/>
            <w:sz w:val="24"/>
            <w:szCs w:val="24"/>
          </w:rPr>
          <w:t xml:space="preserve"> </w:t>
        </w:r>
        <w:r w:rsidR="00CC10A3">
          <w:rPr>
            <w:rFonts w:ascii="Times New Roman" w:eastAsia="Times New Roman" w:hAnsi="Times New Roman" w:cs="Times New Roman"/>
            <w:sz w:val="24"/>
            <w:szCs w:val="24"/>
          </w:rPr>
          <w:t xml:space="preserve">there is a finite set of unique ways to </w:t>
        </w:r>
      </w:ins>
      <w:ins w:id="489" w:author="Diaz,Renata M" w:date="2020-04-13T15:41:00Z">
        <w:r w:rsidR="00CC10A3">
          <w:rPr>
            <w:rFonts w:ascii="Times New Roman" w:eastAsia="Times New Roman" w:hAnsi="Times New Roman" w:cs="Times New Roman"/>
            <w:sz w:val="24"/>
            <w:szCs w:val="24"/>
          </w:rPr>
          <w:t xml:space="preserve">partition those individuals </w:t>
        </w:r>
        <w:r w:rsidR="00CC10A3" w:rsidRPr="00CC10A3">
          <w:rPr>
            <w:rFonts w:ascii="Times New Roman" w:eastAsia="Times New Roman" w:hAnsi="Times New Roman" w:cs="Times New Roman"/>
            <w:sz w:val="24"/>
            <w:szCs w:val="24"/>
          </w:rPr>
          <w:t>into</w:t>
        </w:r>
        <w:r w:rsidR="00CC10A3">
          <w:rPr>
            <w:rFonts w:ascii="Times New Roman" w:eastAsia="Times New Roman" w:hAnsi="Times New Roman" w:cs="Times New Roman"/>
            <w:sz w:val="24"/>
            <w:szCs w:val="24"/>
          </w:rPr>
          <w:t xml:space="preserve"> </w:t>
        </w:r>
        <w:r w:rsidR="00CC10A3" w:rsidRPr="00CC10A3">
          <w:rPr>
            <w:rFonts w:ascii="Times New Roman" w:eastAsia="Times New Roman" w:hAnsi="Times New Roman" w:cs="Times New Roman"/>
            <w:i/>
            <w:iCs/>
            <w:sz w:val="24"/>
            <w:szCs w:val="24"/>
            <w:rPrChange w:id="490" w:author="Diaz,Renata M" w:date="2020-04-13T15:41:00Z">
              <w:rPr>
                <w:rFonts w:ascii="Times New Roman" w:eastAsia="Times New Roman" w:hAnsi="Times New Roman" w:cs="Times New Roman"/>
                <w:sz w:val="24"/>
                <w:szCs w:val="24"/>
              </w:rPr>
            </w:rPrChange>
          </w:rPr>
          <w:t>S</w:t>
        </w:r>
        <w:r w:rsidR="00CC10A3">
          <w:rPr>
            <w:rFonts w:ascii="Times New Roman" w:eastAsia="Times New Roman" w:hAnsi="Times New Roman" w:cs="Times New Roman"/>
            <w:sz w:val="24"/>
            <w:szCs w:val="24"/>
          </w:rPr>
          <w:t xml:space="preserve"> species. The full </w:t>
        </w:r>
        <w:r w:rsidR="00CC10A3" w:rsidRPr="00CC10A3">
          <w:rPr>
            <w:rFonts w:ascii="Times New Roman" w:eastAsia="Times New Roman" w:hAnsi="Times New Roman" w:cs="Times New Roman"/>
            <w:sz w:val="24"/>
            <w:szCs w:val="24"/>
          </w:rPr>
          <w:t>set</w:t>
        </w:r>
        <w:r w:rsidR="00CC10A3">
          <w:rPr>
            <w:rFonts w:ascii="Times New Roman" w:eastAsia="Times New Roman" w:hAnsi="Times New Roman" w:cs="Times New Roman"/>
            <w:sz w:val="24"/>
            <w:szCs w:val="24"/>
          </w:rPr>
          <w:t xml:space="preserve"> </w:t>
        </w:r>
      </w:ins>
      <w:ins w:id="491" w:author="Diaz,Renata M" w:date="2020-04-13T15:42:00Z">
        <w:r w:rsidR="00CC10A3">
          <w:rPr>
            <w:rFonts w:ascii="Times New Roman" w:eastAsia="Times New Roman" w:hAnsi="Times New Roman" w:cs="Times New Roman"/>
            <w:sz w:val="24"/>
            <w:szCs w:val="24"/>
          </w:rPr>
          <w:t xml:space="preserve">of </w:t>
        </w:r>
        <w:r w:rsidR="00CC10A3" w:rsidRPr="00CC10A3">
          <w:rPr>
            <w:rFonts w:ascii="Times New Roman" w:eastAsia="Times New Roman" w:hAnsi="Times New Roman" w:cs="Times New Roman"/>
            <w:i/>
            <w:iCs/>
            <w:sz w:val="24"/>
            <w:szCs w:val="24"/>
            <w:rPrChange w:id="492" w:author="Diaz,Renata M" w:date="2020-04-13T15:42:00Z">
              <w:rPr>
                <w:rFonts w:ascii="Times New Roman" w:eastAsia="Times New Roman" w:hAnsi="Times New Roman" w:cs="Times New Roman"/>
                <w:sz w:val="24"/>
                <w:szCs w:val="24"/>
              </w:rPr>
            </w:rPrChange>
          </w:rPr>
          <w:t>p</w:t>
        </w:r>
        <w:r w:rsidR="00CC10A3" w:rsidRPr="00CC10A3">
          <w:rPr>
            <w:rFonts w:ascii="Times New Roman" w:eastAsia="Times New Roman" w:hAnsi="Times New Roman" w:cs="Times New Roman"/>
            <w:i/>
            <w:iCs/>
            <w:sz w:val="24"/>
            <w:szCs w:val="24"/>
          </w:rPr>
          <w:t>ossible</w:t>
        </w:r>
        <w:r w:rsidR="00CC10A3">
          <w:rPr>
            <w:rFonts w:ascii="Times New Roman" w:eastAsia="Times New Roman" w:hAnsi="Times New Roman" w:cs="Times New Roman"/>
            <w:i/>
            <w:iCs/>
            <w:sz w:val="24"/>
            <w:szCs w:val="24"/>
          </w:rPr>
          <w:t xml:space="preserve"> </w:t>
        </w:r>
        <w:r w:rsidR="00CC10A3" w:rsidRPr="00CC10A3">
          <w:rPr>
            <w:rFonts w:ascii="Times New Roman" w:eastAsia="Times New Roman" w:hAnsi="Times New Roman" w:cs="Times New Roman"/>
            <w:sz w:val="24"/>
            <w:szCs w:val="24"/>
            <w:rPrChange w:id="493" w:author="Diaz,Renata M" w:date="2020-04-13T15:42:00Z">
              <w:rPr>
                <w:rFonts w:ascii="Times New Roman" w:eastAsia="Times New Roman" w:hAnsi="Times New Roman" w:cs="Times New Roman"/>
                <w:i/>
                <w:iCs/>
                <w:sz w:val="24"/>
                <w:szCs w:val="24"/>
              </w:rPr>
            </w:rPrChange>
          </w:rPr>
          <w:t>S</w:t>
        </w:r>
        <w:r w:rsidR="00CC10A3">
          <w:rPr>
            <w:rFonts w:ascii="Times New Roman" w:eastAsia="Times New Roman" w:hAnsi="Times New Roman" w:cs="Times New Roman"/>
            <w:sz w:val="24"/>
            <w:szCs w:val="24"/>
          </w:rPr>
          <w:t>ADs for a given S and N is the “feasible set”.</w:t>
        </w:r>
      </w:ins>
      <w:ins w:id="494" w:author="Diaz,Renata M" w:date="2020-04-13T15:44:00Z">
        <w:r w:rsidR="00F30CF8">
          <w:rPr>
            <w:rFonts w:ascii="Times New Roman" w:eastAsia="Times New Roman" w:hAnsi="Times New Roman" w:cs="Times New Roman"/>
            <w:sz w:val="24"/>
            <w:szCs w:val="24"/>
          </w:rPr>
          <w:t xml:space="preserve"> </w:t>
        </w:r>
      </w:ins>
      <w:ins w:id="495" w:author="Diaz,Renata M" w:date="2020-04-13T15:45:00Z">
        <w:r w:rsidR="00F30CF8">
          <w:rPr>
            <w:rFonts w:ascii="Times New Roman" w:eastAsia="Times New Roman" w:hAnsi="Times New Roman" w:cs="Times New Roman"/>
            <w:sz w:val="24"/>
            <w:szCs w:val="24"/>
          </w:rPr>
          <w:t xml:space="preserve">A uniform sample of elements from the feasible set reflects the </w:t>
        </w:r>
      </w:ins>
      <w:ins w:id="496" w:author="Diaz,Renata M" w:date="2020-04-13T16:18:00Z">
        <w:r w:rsidR="004E33BA">
          <w:rPr>
            <w:rFonts w:ascii="Times New Roman" w:eastAsia="Times New Roman" w:hAnsi="Times New Roman" w:cs="Times New Roman"/>
            <w:sz w:val="24"/>
            <w:szCs w:val="24"/>
          </w:rPr>
          <w:t>distribution</w:t>
        </w:r>
      </w:ins>
      <w:ins w:id="497" w:author="Diaz,Renata M" w:date="2020-04-13T15:45:00Z">
        <w:r w:rsidR="00F30CF8">
          <w:rPr>
            <w:rFonts w:ascii="Times New Roman" w:eastAsia="Times New Roman" w:hAnsi="Times New Roman" w:cs="Times New Roman"/>
            <w:sz w:val="24"/>
            <w:szCs w:val="24"/>
          </w:rPr>
          <w:t xml:space="preserve"> of possible forms for an SAD, and – to the extent to which </w:t>
        </w:r>
      </w:ins>
      <w:ins w:id="498" w:author="Diaz,Renata M" w:date="2020-04-13T15:47:00Z">
        <w:r w:rsidR="00F30CF8">
          <w:rPr>
            <w:rFonts w:ascii="Times New Roman" w:eastAsia="Times New Roman" w:hAnsi="Times New Roman" w:cs="Times New Roman"/>
            <w:sz w:val="24"/>
            <w:szCs w:val="24"/>
          </w:rPr>
          <w:t>the elements of the feasible set</w:t>
        </w:r>
      </w:ins>
      <w:ins w:id="499" w:author="Diaz,Renata M" w:date="2020-04-13T15:45:00Z">
        <w:r w:rsidR="00F30CF8">
          <w:rPr>
            <w:rFonts w:ascii="Times New Roman" w:eastAsia="Times New Roman" w:hAnsi="Times New Roman" w:cs="Times New Roman"/>
            <w:sz w:val="24"/>
            <w:szCs w:val="24"/>
          </w:rPr>
          <w:t xml:space="preserve"> </w:t>
        </w:r>
      </w:ins>
      <w:ins w:id="500" w:author="Diaz,Renata M" w:date="2020-04-13T16:18:00Z">
        <w:r w:rsidR="00CF46C3">
          <w:rPr>
            <w:rFonts w:ascii="Times New Roman" w:eastAsia="Times New Roman" w:hAnsi="Times New Roman" w:cs="Times New Roman"/>
            <w:sz w:val="24"/>
            <w:szCs w:val="24"/>
          </w:rPr>
          <w:t xml:space="preserve">converge towards </w:t>
        </w:r>
      </w:ins>
      <w:ins w:id="501" w:author="Diaz,Renata M" w:date="2020-04-13T15:46:00Z">
        <w:r w:rsidR="00F30CF8">
          <w:rPr>
            <w:rFonts w:ascii="Times New Roman" w:eastAsia="Times New Roman" w:hAnsi="Times New Roman" w:cs="Times New Roman"/>
            <w:sz w:val="24"/>
            <w:szCs w:val="24"/>
          </w:rPr>
          <w:t xml:space="preserve">one overall shape – </w:t>
        </w:r>
      </w:ins>
      <w:ins w:id="502" w:author="Diaz,Renata M" w:date="2020-04-16T14:05:00Z">
        <w:r w:rsidR="00624246">
          <w:rPr>
            <w:rFonts w:ascii="Times New Roman" w:eastAsia="Times New Roman" w:hAnsi="Times New Roman" w:cs="Times New Roman"/>
            <w:sz w:val="24"/>
            <w:szCs w:val="24"/>
          </w:rPr>
          <w:t>illustrates</w:t>
        </w:r>
      </w:ins>
      <w:ins w:id="503" w:author="Diaz,Renata M" w:date="2020-04-13T15:46:00Z">
        <w:r w:rsidR="00F30CF8">
          <w:rPr>
            <w:rFonts w:ascii="Times New Roman" w:eastAsia="Times New Roman" w:hAnsi="Times New Roman" w:cs="Times New Roman"/>
            <w:sz w:val="24"/>
            <w:szCs w:val="24"/>
          </w:rPr>
          <w:t xml:space="preserve"> </w:t>
        </w:r>
      </w:ins>
      <w:ins w:id="504" w:author="Diaz,Renata M" w:date="2020-04-13T15:49:00Z">
        <w:r w:rsidR="00F30CF8">
          <w:rPr>
            <w:rFonts w:ascii="Times New Roman" w:eastAsia="Times New Roman" w:hAnsi="Times New Roman" w:cs="Times New Roman"/>
            <w:sz w:val="24"/>
            <w:szCs w:val="24"/>
          </w:rPr>
          <w:t xml:space="preserve">both the shape of the most-likely form and the narrowness of the constraint. </w:t>
        </w:r>
      </w:ins>
      <w:moveTo w:id="505" w:author="Diaz,Renata M" w:date="2020-04-13T15:38:00Z">
        <w:del w:id="506" w:author="Diaz,Renata M" w:date="2020-04-13T15:41:00Z">
          <w:r w:rsidRPr="00F30CF8" w:rsidDel="00CC10A3">
            <w:rPr>
              <w:rFonts w:ascii="Times New Roman" w:eastAsia="Times New Roman" w:hAnsi="Times New Roman" w:cs="Times New Roman"/>
              <w:i/>
              <w:iCs/>
              <w:sz w:val="24"/>
              <w:szCs w:val="24"/>
              <w:rPrChange w:id="507" w:author="Diaz,Renata M" w:date="2020-04-13T15:48:00Z">
                <w:rPr>
                  <w:rFonts w:ascii="Times New Roman" w:eastAsia="Times New Roman" w:hAnsi="Times New Roman" w:cs="Times New Roman"/>
                  <w:sz w:val="24"/>
                  <w:szCs w:val="24"/>
                </w:rPr>
              </w:rPrChange>
            </w:rPr>
            <w:delText>Enumerating</w:delText>
          </w:r>
        </w:del>
        <w:del w:id="508" w:author="Diaz,Renata M" w:date="2020-04-13T15:49:00Z">
          <w:r w:rsidRPr="00BD41C6" w:rsidDel="00F30CF8">
            <w:rPr>
              <w:rFonts w:ascii="Times New Roman" w:eastAsia="Times New Roman" w:hAnsi="Times New Roman" w:cs="Times New Roman"/>
              <w:sz w:val="24"/>
              <w:szCs w:val="24"/>
            </w:rPr>
            <w:delText xml:space="preserve"> and</w:delText>
          </w:r>
        </w:del>
      </w:moveTo>
      <w:ins w:id="509" w:author="Diaz,Renata M" w:date="2020-04-13T15:49:00Z">
        <w:r w:rsidR="00F30CF8">
          <w:rPr>
            <w:rFonts w:ascii="Times New Roman" w:eastAsia="Times New Roman" w:hAnsi="Times New Roman" w:cs="Times New Roman"/>
            <w:sz w:val="24"/>
            <w:szCs w:val="24"/>
          </w:rPr>
          <w:t>U</w:t>
        </w:r>
      </w:ins>
      <w:moveTo w:id="510" w:author="Diaz,Renata M" w:date="2020-04-13T15:38:00Z">
        <w:del w:id="511" w:author="Diaz,Renata M" w:date="2020-04-13T15:49:00Z">
          <w:r w:rsidRPr="00BD41C6" w:rsidDel="00F30CF8">
            <w:rPr>
              <w:rFonts w:ascii="Times New Roman" w:eastAsia="Times New Roman" w:hAnsi="Times New Roman" w:cs="Times New Roman"/>
              <w:sz w:val="24"/>
              <w:szCs w:val="24"/>
            </w:rPr>
            <w:delText xml:space="preserve"> u</w:delText>
          </w:r>
        </w:del>
        <w:r w:rsidRPr="00BD41C6">
          <w:rPr>
            <w:rFonts w:ascii="Times New Roman" w:eastAsia="Times New Roman" w:hAnsi="Times New Roman" w:cs="Times New Roman"/>
            <w:sz w:val="24"/>
            <w:szCs w:val="24"/>
          </w:rPr>
          <w:t xml:space="preserve">niformly sampling the elements in the feasible set is a nontrivial computational problem, and past efforts to do so have been highly computationally intensive. We developed an algorithm to efficiently and uniformly sample feasible sets for even </w:t>
        </w:r>
        <w:del w:id="512" w:author="Diaz,Renata M" w:date="2020-04-16T13:51:00Z">
          <w:r w:rsidRPr="00BD41C6" w:rsidDel="00916A42">
            <w:rPr>
              <w:rFonts w:ascii="Times New Roman" w:eastAsia="Times New Roman" w:hAnsi="Times New Roman" w:cs="Times New Roman"/>
              <w:sz w:val="24"/>
              <w:szCs w:val="24"/>
            </w:rPr>
            <w:delText xml:space="preserve">comparatively </w:delText>
          </w:r>
        </w:del>
        <w:r w:rsidRPr="00BD41C6">
          <w:rPr>
            <w:rFonts w:ascii="Times New Roman" w:eastAsia="Times New Roman" w:hAnsi="Times New Roman" w:cs="Times New Roman"/>
            <w:sz w:val="24"/>
            <w:szCs w:val="24"/>
          </w:rPr>
          <w:t xml:space="preserve">large </w:t>
        </w:r>
      </w:moveTo>
      <w:ins w:id="513" w:author="Diaz,Renata M" w:date="2020-04-16T13:51:00Z">
        <w:r w:rsidR="00916A42">
          <w:rPr>
            <w:rFonts w:ascii="Times New Roman" w:eastAsia="Times New Roman" w:hAnsi="Times New Roman" w:cs="Times New Roman"/>
            <w:sz w:val="24"/>
            <w:szCs w:val="24"/>
          </w:rPr>
          <w:t xml:space="preserve">values </w:t>
        </w:r>
        <w:r w:rsidR="00CF5D84">
          <w:rPr>
            <w:rFonts w:ascii="Times New Roman" w:eastAsia="Times New Roman" w:hAnsi="Times New Roman" w:cs="Times New Roman"/>
            <w:sz w:val="24"/>
            <w:szCs w:val="24"/>
          </w:rPr>
          <w:t xml:space="preserve">of </w:t>
        </w:r>
      </w:ins>
      <w:moveTo w:id="514" w:author="Diaz,Renata M" w:date="2020-04-13T15:38:00Z">
        <w:r w:rsidRPr="00BD41C6">
          <w:rPr>
            <w:rFonts w:ascii="Times New Roman" w:eastAsia="Times New Roman" w:hAnsi="Times New Roman" w:cs="Times New Roman"/>
            <w:sz w:val="24"/>
            <w:szCs w:val="24"/>
          </w:rPr>
          <w:t xml:space="preserve">S and N. We implement this algorithm in an R package, available on GitHub at </w:t>
        </w:r>
        <w:r>
          <w:fldChar w:fldCharType="begin"/>
        </w:r>
        <w:r>
          <w:instrText xml:space="preserve"> HYPERLINK "http://www.github.com/diazrenata/feasiblesads" </w:instrText>
        </w:r>
        <w:r>
          <w:fldChar w:fldCharType="separate"/>
        </w:r>
        <w:r w:rsidRPr="00BD41C6">
          <w:rPr>
            <w:rStyle w:val="Hyperlink"/>
            <w:rFonts w:ascii="Times New Roman" w:eastAsia="Times New Roman" w:hAnsi="Times New Roman" w:cs="Times New Roman"/>
            <w:sz w:val="24"/>
            <w:szCs w:val="24"/>
          </w:rPr>
          <w:t>www.github.com/diazrenata/feasiblesads</w:t>
        </w:r>
        <w:r>
          <w:rPr>
            <w:rStyle w:val="Hyperlink"/>
            <w:rFonts w:ascii="Times New Roman" w:eastAsia="Times New Roman" w:hAnsi="Times New Roman" w:cs="Times New Roman"/>
            <w:sz w:val="24"/>
            <w:szCs w:val="24"/>
          </w:rPr>
          <w:fldChar w:fldCharType="end"/>
        </w:r>
        <w:r w:rsidRPr="00BD41C6">
          <w:rPr>
            <w:rFonts w:ascii="Times New Roman" w:eastAsia="Times New Roman" w:hAnsi="Times New Roman" w:cs="Times New Roman"/>
            <w:sz w:val="24"/>
            <w:szCs w:val="24"/>
          </w:rPr>
          <w:t xml:space="preserve">.  </w:t>
        </w:r>
      </w:moveTo>
    </w:p>
    <w:p w14:paraId="2C71527E" w14:textId="77777777" w:rsidR="007F16B9" w:rsidRPr="00BD41C6" w:rsidDel="00544199" w:rsidRDefault="007F16B9" w:rsidP="007F16B9">
      <w:pPr>
        <w:rPr>
          <w:del w:id="515" w:author="Diaz,Renata M" w:date="2020-04-13T15:49:00Z"/>
          <w:moveTo w:id="516" w:author="Diaz,Renata M" w:date="2020-04-13T15:38:00Z"/>
          <w:rFonts w:ascii="Times New Roman" w:eastAsia="Times New Roman" w:hAnsi="Times New Roman" w:cs="Times New Roman"/>
          <w:sz w:val="24"/>
          <w:szCs w:val="24"/>
        </w:rPr>
      </w:pPr>
      <w:moveTo w:id="517" w:author="Diaz,Renata M" w:date="2020-04-13T15:38:00Z">
        <w:r w:rsidRPr="00BD41C6">
          <w:rPr>
            <w:rFonts w:ascii="Times New Roman" w:eastAsia="Times New Roman" w:hAnsi="Times New Roman" w:cs="Times New Roman"/>
            <w:sz w:val="24"/>
            <w:szCs w:val="24"/>
          </w:rPr>
          <w:lastRenderedPageBreak/>
          <w:t>[explanation of sampler]</w:t>
        </w:r>
      </w:moveTo>
    </w:p>
    <w:moveToRangeEnd w:id="474"/>
    <w:p w14:paraId="6FDBC677" w14:textId="77777777" w:rsidR="007F16B9" w:rsidRPr="00BD41C6" w:rsidRDefault="007F16B9" w:rsidP="0264BE4F">
      <w:pPr>
        <w:rPr>
          <w:rFonts w:ascii="Times New Roman" w:eastAsia="Times New Roman" w:hAnsi="Times New Roman" w:cs="Times New Roman"/>
          <w:sz w:val="24"/>
          <w:szCs w:val="24"/>
        </w:rPr>
      </w:pPr>
    </w:p>
    <w:p w14:paraId="6C83859A" w14:textId="73B2CF07" w:rsidR="009D24B9" w:rsidRPr="00BD41C6" w:rsidDel="007A70CE" w:rsidRDefault="009F0CC0" w:rsidP="0264BE4F">
      <w:pPr>
        <w:rPr>
          <w:del w:id="518" w:author="Diaz,Renata M" w:date="2020-04-23T11:19:00Z"/>
          <w:rFonts w:ascii="Times New Roman" w:eastAsia="Times New Roman" w:hAnsi="Times New Roman" w:cs="Times New Roman"/>
          <w:sz w:val="24"/>
          <w:szCs w:val="24"/>
        </w:rPr>
      </w:pPr>
      <w:del w:id="519" w:author="Diaz,Renata M" w:date="2020-04-16T14:05:00Z">
        <w:r w:rsidRPr="00BD41C6" w:rsidDel="00F25C39">
          <w:rPr>
            <w:rFonts w:ascii="Times New Roman" w:eastAsia="Times New Roman" w:hAnsi="Times New Roman" w:cs="Times New Roman"/>
            <w:sz w:val="24"/>
            <w:szCs w:val="24"/>
          </w:rPr>
          <w:delText>Sampling</w:delText>
        </w:r>
        <w:r w:rsidR="009D24B9" w:rsidRPr="00BD41C6" w:rsidDel="00F25C39">
          <w:rPr>
            <w:rFonts w:ascii="Times New Roman" w:eastAsia="Times New Roman" w:hAnsi="Times New Roman" w:cs="Times New Roman"/>
            <w:sz w:val="24"/>
            <w:szCs w:val="24"/>
          </w:rPr>
          <w:delText xml:space="preserve"> the feasible set is impractical for</w:delText>
        </w:r>
      </w:del>
      <w:del w:id="520" w:author="Diaz,Renata M" w:date="2020-04-16T14:06:00Z">
        <w:r w:rsidR="009D24B9" w:rsidRPr="00BD41C6" w:rsidDel="00307DB9">
          <w:rPr>
            <w:rFonts w:ascii="Times New Roman" w:eastAsia="Times New Roman" w:hAnsi="Times New Roman" w:cs="Times New Roman"/>
            <w:sz w:val="24"/>
            <w:szCs w:val="24"/>
          </w:rPr>
          <w:delText xml:space="preserve"> very large or very small communities. It is </w:delText>
        </w:r>
      </w:del>
      <w:del w:id="521" w:author="Diaz,Renata M" w:date="2020-04-23T11:19:00Z">
        <w:r w:rsidR="009D24B9" w:rsidRPr="00BD41C6" w:rsidDel="007A70CE">
          <w:rPr>
            <w:rFonts w:ascii="Times New Roman" w:eastAsia="Times New Roman" w:hAnsi="Times New Roman" w:cs="Times New Roman"/>
            <w:sz w:val="24"/>
            <w:szCs w:val="24"/>
          </w:rPr>
          <w:delText>computationally intractable to sample the feasible set for very large communities</w:delText>
        </w:r>
      </w:del>
      <w:del w:id="522" w:author="Diaz,Renata M" w:date="2020-04-16T14:06:00Z">
        <w:r w:rsidR="009D24B9" w:rsidRPr="00BD41C6" w:rsidDel="00307DB9">
          <w:rPr>
            <w:rFonts w:ascii="Times New Roman" w:eastAsia="Times New Roman" w:hAnsi="Times New Roman" w:cs="Times New Roman"/>
            <w:sz w:val="24"/>
            <w:szCs w:val="24"/>
          </w:rPr>
          <w:delText xml:space="preserve">, and very small communities have too few elements in their feasible set for our approach to </w:delText>
        </w:r>
        <w:r w:rsidRPr="00BD41C6" w:rsidDel="00307DB9">
          <w:rPr>
            <w:rFonts w:ascii="Times New Roman" w:eastAsia="Times New Roman" w:hAnsi="Times New Roman" w:cs="Times New Roman"/>
            <w:sz w:val="24"/>
            <w:szCs w:val="24"/>
          </w:rPr>
          <w:delText>be truly applicable (see below)</w:delText>
        </w:r>
        <w:r w:rsidR="009D24B9" w:rsidRPr="00BD41C6" w:rsidDel="00307DB9">
          <w:rPr>
            <w:rFonts w:ascii="Times New Roman" w:eastAsia="Times New Roman" w:hAnsi="Times New Roman" w:cs="Times New Roman"/>
            <w:sz w:val="24"/>
            <w:szCs w:val="24"/>
          </w:rPr>
          <w:delText xml:space="preserve">. </w:delText>
        </w:r>
        <w:r w:rsidR="007F0A26" w:rsidRPr="00BD41C6" w:rsidDel="00307DB9">
          <w:rPr>
            <w:rFonts w:ascii="Times New Roman" w:eastAsia="Times New Roman" w:hAnsi="Times New Roman" w:cs="Times New Roman"/>
            <w:sz w:val="24"/>
            <w:szCs w:val="24"/>
          </w:rPr>
          <w:delText xml:space="preserve">The size of the feasible set varies as a function of S, N, and the </w:delText>
        </w:r>
        <w:r w:rsidR="007F0A26" w:rsidRPr="00BD41C6" w:rsidDel="00307DB9">
          <w:rPr>
            <w:rFonts w:ascii="Times New Roman" w:eastAsia="Times New Roman" w:hAnsi="Times New Roman" w:cs="Times New Roman"/>
            <w:iCs/>
            <w:sz w:val="24"/>
            <w:szCs w:val="24"/>
          </w:rPr>
          <w:delText>ratio</w:delText>
        </w:r>
        <w:r w:rsidR="007F0A26" w:rsidRPr="00BD41C6" w:rsidDel="00307DB9">
          <w:rPr>
            <w:rFonts w:ascii="Times New Roman" w:eastAsia="Times New Roman" w:hAnsi="Times New Roman" w:cs="Times New Roman"/>
            <w:i/>
            <w:iCs/>
            <w:sz w:val="24"/>
            <w:szCs w:val="24"/>
          </w:rPr>
          <w:delText xml:space="preserve"> </w:delText>
        </w:r>
        <w:r w:rsidR="007F0A26" w:rsidRPr="00BD41C6" w:rsidDel="00307DB9">
          <w:rPr>
            <w:rFonts w:ascii="Times New Roman" w:eastAsia="Times New Roman" w:hAnsi="Times New Roman" w:cs="Times New Roman"/>
            <w:sz w:val="24"/>
            <w:szCs w:val="24"/>
          </w:rPr>
          <w:delText xml:space="preserve">of N to S; </w:delText>
        </w:r>
        <w:commentRangeStart w:id="523"/>
        <w:r w:rsidR="007F0A26" w:rsidRPr="00BD41C6" w:rsidDel="00307DB9">
          <w:rPr>
            <w:rFonts w:ascii="Times New Roman" w:eastAsia="Times New Roman" w:hAnsi="Times New Roman" w:cs="Times New Roman"/>
            <w:sz w:val="24"/>
            <w:szCs w:val="24"/>
          </w:rPr>
          <w:delText xml:space="preserve">communities with many individuals, many species, and a high ratio of N:S have the largest and least tractable feasible sets. </w:delText>
        </w:r>
      </w:del>
      <w:del w:id="524" w:author="Diaz,Renata M" w:date="2020-04-23T11:19:00Z">
        <w:r w:rsidR="009D24B9" w:rsidRPr="00BD41C6" w:rsidDel="007A70CE">
          <w:rPr>
            <w:rFonts w:ascii="Times New Roman" w:eastAsia="Times New Roman" w:hAnsi="Times New Roman" w:cs="Times New Roman"/>
            <w:sz w:val="24"/>
            <w:szCs w:val="24"/>
          </w:rPr>
          <w:delText>We therefor</w:delText>
        </w:r>
      </w:del>
      <w:del w:id="525" w:author="Diaz,Renata M" w:date="2020-04-13T15:50:00Z">
        <w:r w:rsidR="009D24B9" w:rsidRPr="00BD41C6" w:rsidDel="00544199">
          <w:rPr>
            <w:rFonts w:ascii="Times New Roman" w:eastAsia="Times New Roman" w:hAnsi="Times New Roman" w:cs="Times New Roman"/>
            <w:sz w:val="24"/>
            <w:szCs w:val="24"/>
          </w:rPr>
          <w:delText>e</w:delText>
        </w:r>
      </w:del>
      <w:del w:id="526" w:author="Diaz,Renata M" w:date="2020-04-23T11:19:00Z">
        <w:r w:rsidR="009D24B9" w:rsidRPr="00BD41C6" w:rsidDel="007A70CE">
          <w:rPr>
            <w:rFonts w:ascii="Times New Roman" w:eastAsia="Times New Roman" w:hAnsi="Times New Roman" w:cs="Times New Roman"/>
            <w:sz w:val="24"/>
            <w:szCs w:val="24"/>
          </w:rPr>
          <w:delText xml:space="preserve"> remove communities with more than X species or X individuals</w:delText>
        </w:r>
        <w:commentRangeEnd w:id="523"/>
        <w:r w:rsidR="007F0A26" w:rsidRPr="00BD41C6" w:rsidDel="007A70CE">
          <w:rPr>
            <w:rStyle w:val="CommentReference"/>
            <w:rFonts w:ascii="Times New Roman" w:hAnsi="Times New Roman" w:cs="Times New Roman"/>
          </w:rPr>
          <w:commentReference w:id="523"/>
        </w:r>
        <w:r w:rsidR="009D24B9" w:rsidRPr="00BD41C6" w:rsidDel="007A70CE">
          <w:rPr>
            <w:rFonts w:ascii="Times New Roman" w:eastAsia="Times New Roman" w:hAnsi="Times New Roman" w:cs="Times New Roman"/>
            <w:sz w:val="24"/>
            <w:szCs w:val="24"/>
          </w:rPr>
          <w:delText xml:space="preserve">, or fewer than 2 species or X individuals. </w:delText>
        </w:r>
      </w:del>
      <w:del w:id="527" w:author="Diaz,Renata M" w:date="2020-04-20T16:22:00Z">
        <w:r w:rsidR="009D24B9" w:rsidRPr="00BD41C6" w:rsidDel="00BB6262">
          <w:rPr>
            <w:rFonts w:ascii="Times New Roman" w:eastAsia="Times New Roman" w:hAnsi="Times New Roman" w:cs="Times New Roman"/>
            <w:sz w:val="24"/>
            <w:szCs w:val="24"/>
          </w:rPr>
          <w:delText>Additionally, t</w:delText>
        </w:r>
      </w:del>
      <w:del w:id="528" w:author="Diaz,Renata M" w:date="2020-04-23T11:19:00Z">
        <w:r w:rsidR="009D24B9" w:rsidRPr="00BD41C6" w:rsidDel="007A70CE">
          <w:rPr>
            <w:rFonts w:ascii="Times New Roman" w:eastAsia="Times New Roman" w:hAnsi="Times New Roman" w:cs="Times New Roman"/>
            <w:sz w:val="24"/>
            <w:szCs w:val="24"/>
          </w:rPr>
          <w:delText xml:space="preserve">he FIA database contains roughly 100,000 </w:delText>
        </w:r>
        <w:commentRangeStart w:id="529"/>
        <w:r w:rsidR="00304905" w:rsidRPr="00BD41C6" w:rsidDel="007A70CE">
          <w:rPr>
            <w:rFonts w:ascii="Times New Roman" w:eastAsia="Times New Roman" w:hAnsi="Times New Roman" w:cs="Times New Roman"/>
            <w:sz w:val="24"/>
            <w:szCs w:val="24"/>
          </w:rPr>
          <w:delText>communities</w:delText>
        </w:r>
        <w:commentRangeEnd w:id="529"/>
        <w:r w:rsidR="00B16108" w:rsidRPr="00BD41C6" w:rsidDel="007A70CE">
          <w:rPr>
            <w:rStyle w:val="CommentReference"/>
            <w:rFonts w:ascii="Times New Roman" w:hAnsi="Times New Roman" w:cs="Times New Roman"/>
          </w:rPr>
          <w:commentReference w:id="529"/>
        </w:r>
      </w:del>
      <w:del w:id="530" w:author="Diaz,Renata M" w:date="2020-04-20T16:22:00Z">
        <w:r w:rsidR="009D24B9" w:rsidRPr="00BD41C6" w:rsidDel="00B845B4">
          <w:rPr>
            <w:rFonts w:ascii="Times New Roman" w:eastAsia="Times New Roman" w:hAnsi="Times New Roman" w:cs="Times New Roman"/>
            <w:sz w:val="24"/>
            <w:szCs w:val="24"/>
          </w:rPr>
          <w:delText>. Of these, approximately</w:delText>
        </w:r>
      </w:del>
      <w:del w:id="531" w:author="Diaz,Renata M" w:date="2020-04-23T11:19:00Z">
        <w:r w:rsidR="009D24B9" w:rsidRPr="00BD41C6" w:rsidDel="007A70CE">
          <w:rPr>
            <w:rFonts w:ascii="Times New Roman" w:eastAsia="Times New Roman" w:hAnsi="Times New Roman" w:cs="Times New Roman"/>
            <w:sz w:val="24"/>
            <w:szCs w:val="24"/>
          </w:rPr>
          <w:delText xml:space="preserve"> 90,000 have fewer than 10 species and X individuals. Rather than analyze all of these small communities</w:delText>
        </w:r>
      </w:del>
      <w:del w:id="532" w:author="Diaz,Renata M" w:date="2020-04-13T15:50:00Z">
        <w:r w:rsidR="009D24B9" w:rsidRPr="00BD41C6" w:rsidDel="007E69D0">
          <w:rPr>
            <w:rFonts w:ascii="Times New Roman" w:eastAsia="Times New Roman" w:hAnsi="Times New Roman" w:cs="Times New Roman"/>
            <w:sz w:val="24"/>
            <w:szCs w:val="24"/>
          </w:rPr>
          <w:delText xml:space="preserve"> (which, again, requires nontrivial computational resources), </w:delText>
        </w:r>
      </w:del>
      <w:del w:id="533" w:author="Diaz,Renata M" w:date="2020-04-23T11:19:00Z">
        <w:r w:rsidR="009D24B9" w:rsidRPr="00BD41C6" w:rsidDel="007A70CE">
          <w:rPr>
            <w:rFonts w:ascii="Times New Roman" w:eastAsia="Times New Roman" w:hAnsi="Times New Roman" w:cs="Times New Roman"/>
            <w:sz w:val="24"/>
            <w:szCs w:val="24"/>
          </w:rPr>
          <w:delText xml:space="preserve">we randomly selected 10,000 small communities to include in the analysis. </w:delText>
        </w:r>
        <w:r w:rsidR="00304905" w:rsidRPr="00BD41C6" w:rsidDel="007A70CE">
          <w:rPr>
            <w:rFonts w:ascii="Times New Roman" w:eastAsia="Times New Roman" w:hAnsi="Times New Roman" w:cs="Times New Roman"/>
            <w:sz w:val="24"/>
            <w:szCs w:val="24"/>
          </w:rPr>
          <w:delText>In all, we analyzed X communities</w:delText>
        </w:r>
        <w:r w:rsidR="00B711EC" w:rsidRPr="00BD41C6" w:rsidDel="007A70CE">
          <w:rPr>
            <w:rFonts w:ascii="Times New Roman" w:eastAsia="Times New Roman" w:hAnsi="Times New Roman" w:cs="Times New Roman"/>
            <w:sz w:val="24"/>
            <w:szCs w:val="24"/>
          </w:rPr>
          <w:delText xml:space="preserve"> encompassing X taxa</w:delText>
        </w:r>
        <w:r w:rsidR="00304905" w:rsidRPr="00BD41C6" w:rsidDel="007A70CE">
          <w:rPr>
            <w:rFonts w:ascii="Times New Roman" w:eastAsia="Times New Roman" w:hAnsi="Times New Roman" w:cs="Times New Roman"/>
            <w:sz w:val="24"/>
            <w:szCs w:val="24"/>
          </w:rPr>
          <w:delText xml:space="preserve">, with S and N ranging from 2 to X and X to X, respectively. </w:delText>
        </w:r>
      </w:del>
    </w:p>
    <w:p w14:paraId="5DE56896" w14:textId="00B4B7A2" w:rsidR="003738F0" w:rsidRPr="00BD41C6" w:rsidDel="007F16B9" w:rsidRDefault="003738F0" w:rsidP="0264BE4F">
      <w:pPr>
        <w:rPr>
          <w:moveFrom w:id="534" w:author="Diaz,Renata M" w:date="2020-04-13T15:38:00Z"/>
          <w:rFonts w:ascii="Times New Roman" w:eastAsia="Times New Roman" w:hAnsi="Times New Roman" w:cs="Times New Roman"/>
          <w:sz w:val="24"/>
          <w:szCs w:val="24"/>
        </w:rPr>
      </w:pPr>
      <w:moveFromRangeStart w:id="535" w:author="Diaz,Renata M" w:date="2020-04-13T15:38:00Z" w:name="move37684726"/>
      <w:moveFrom w:id="536" w:author="Diaz,Renata M" w:date="2020-04-13T15:38:00Z">
        <w:r w:rsidRPr="00BD41C6" w:rsidDel="007F16B9">
          <w:rPr>
            <w:rFonts w:ascii="Times New Roman" w:eastAsia="Times New Roman" w:hAnsi="Times New Roman" w:cs="Times New Roman"/>
            <w:i/>
            <w:iCs/>
            <w:sz w:val="24"/>
            <w:szCs w:val="24"/>
          </w:rPr>
          <w:t xml:space="preserve">Characterizing the feasible set </w:t>
        </w:r>
      </w:moveFrom>
    </w:p>
    <w:p w14:paraId="5E38F77B" w14:textId="1508AE90" w:rsidR="00B711EC" w:rsidRPr="00BD41C6" w:rsidDel="007F16B9" w:rsidRDefault="00B711EC" w:rsidP="0264BE4F">
      <w:pPr>
        <w:rPr>
          <w:moveFrom w:id="537" w:author="Diaz,Renata M" w:date="2020-04-13T15:38:00Z"/>
          <w:rFonts w:ascii="Times New Roman" w:eastAsia="Times New Roman" w:hAnsi="Times New Roman" w:cs="Times New Roman"/>
          <w:sz w:val="24"/>
          <w:szCs w:val="24"/>
        </w:rPr>
      </w:pPr>
      <w:moveFrom w:id="538" w:author="Diaz,Renata M" w:date="2020-04-13T15:38:00Z">
        <w:r w:rsidRPr="00BD41C6" w:rsidDel="007F16B9">
          <w:rPr>
            <w:rFonts w:ascii="Times New Roman" w:eastAsia="Times New Roman" w:hAnsi="Times New Roman" w:cs="Times New Roman"/>
            <w:sz w:val="24"/>
            <w:szCs w:val="24"/>
          </w:rPr>
          <w:t xml:space="preserve">Enumerating and uniformly sampling the elements in the feasible set is a nontrivial </w:t>
        </w:r>
        <w:r w:rsidR="00DE046F" w:rsidRPr="00BD41C6" w:rsidDel="007F16B9">
          <w:rPr>
            <w:rFonts w:ascii="Times New Roman" w:eastAsia="Times New Roman" w:hAnsi="Times New Roman" w:cs="Times New Roman"/>
            <w:sz w:val="24"/>
            <w:szCs w:val="24"/>
          </w:rPr>
          <w:t>computational problem</w:t>
        </w:r>
        <w:r w:rsidRPr="00BD41C6" w:rsidDel="007F16B9">
          <w:rPr>
            <w:rFonts w:ascii="Times New Roman" w:eastAsia="Times New Roman" w:hAnsi="Times New Roman" w:cs="Times New Roman"/>
            <w:sz w:val="24"/>
            <w:szCs w:val="24"/>
          </w:rPr>
          <w:t xml:space="preserve">, and past efforts to do so have been highly computationally intensive. We developed an algorithm to efficiently and uniformly sample feasible sets for even comparatively large S and N. We implement this algorithm in an R package, available on GitHub at </w:t>
        </w:r>
        <w:r w:rsidR="006748D4" w:rsidDel="007F16B9">
          <w:fldChar w:fldCharType="begin"/>
        </w:r>
        <w:r w:rsidR="006748D4" w:rsidDel="007F16B9">
          <w:instrText xml:space="preserve"> HYPERLINK "http://www.github.com/diazrenata/feasiblesads" </w:instrText>
        </w:r>
        <w:r w:rsidR="006748D4" w:rsidDel="007F16B9">
          <w:fldChar w:fldCharType="separate"/>
        </w:r>
        <w:r w:rsidRPr="00BD41C6" w:rsidDel="007F16B9">
          <w:rPr>
            <w:rStyle w:val="Hyperlink"/>
            <w:rFonts w:ascii="Times New Roman" w:eastAsia="Times New Roman" w:hAnsi="Times New Roman" w:cs="Times New Roman"/>
            <w:sz w:val="24"/>
            <w:szCs w:val="24"/>
          </w:rPr>
          <w:t>www.github.com/diazrenata/feasiblesads</w:t>
        </w:r>
        <w:r w:rsidR="006748D4" w:rsidDel="007F16B9">
          <w:rPr>
            <w:rStyle w:val="Hyperlink"/>
            <w:rFonts w:ascii="Times New Roman" w:eastAsia="Times New Roman" w:hAnsi="Times New Roman" w:cs="Times New Roman"/>
            <w:sz w:val="24"/>
            <w:szCs w:val="24"/>
          </w:rPr>
          <w:fldChar w:fldCharType="end"/>
        </w:r>
        <w:r w:rsidRPr="00BD41C6" w:rsidDel="007F16B9">
          <w:rPr>
            <w:rFonts w:ascii="Times New Roman" w:eastAsia="Times New Roman" w:hAnsi="Times New Roman" w:cs="Times New Roman"/>
            <w:sz w:val="24"/>
            <w:szCs w:val="24"/>
          </w:rPr>
          <w:t xml:space="preserve">.  </w:t>
        </w:r>
      </w:moveFrom>
    </w:p>
    <w:p w14:paraId="61F7A9AA" w14:textId="7F347C8B" w:rsidR="00B711EC" w:rsidRPr="00BD41C6" w:rsidDel="007F16B9" w:rsidRDefault="00B711EC" w:rsidP="0264BE4F">
      <w:pPr>
        <w:rPr>
          <w:moveFrom w:id="539" w:author="Diaz,Renata M" w:date="2020-04-13T15:38:00Z"/>
          <w:rFonts w:ascii="Times New Roman" w:eastAsia="Times New Roman" w:hAnsi="Times New Roman" w:cs="Times New Roman"/>
          <w:sz w:val="24"/>
          <w:szCs w:val="24"/>
        </w:rPr>
      </w:pPr>
      <w:moveFrom w:id="540" w:author="Diaz,Renata M" w:date="2020-04-13T15:38:00Z">
        <w:r w:rsidRPr="00BD41C6" w:rsidDel="007F16B9">
          <w:rPr>
            <w:rFonts w:ascii="Times New Roman" w:eastAsia="Times New Roman" w:hAnsi="Times New Roman" w:cs="Times New Roman"/>
            <w:sz w:val="24"/>
            <w:szCs w:val="24"/>
          </w:rPr>
          <w:t xml:space="preserve">[explanation of </w:t>
        </w:r>
        <w:r w:rsidR="001E20C4" w:rsidRPr="00BD41C6" w:rsidDel="007F16B9">
          <w:rPr>
            <w:rFonts w:ascii="Times New Roman" w:eastAsia="Times New Roman" w:hAnsi="Times New Roman" w:cs="Times New Roman"/>
            <w:sz w:val="24"/>
            <w:szCs w:val="24"/>
          </w:rPr>
          <w:t>sampler</w:t>
        </w:r>
        <w:r w:rsidRPr="00BD41C6" w:rsidDel="007F16B9">
          <w:rPr>
            <w:rFonts w:ascii="Times New Roman" w:eastAsia="Times New Roman" w:hAnsi="Times New Roman" w:cs="Times New Roman"/>
            <w:sz w:val="24"/>
            <w:szCs w:val="24"/>
          </w:rPr>
          <w:t>]</w:t>
        </w:r>
      </w:moveFrom>
    </w:p>
    <w:moveFromRangeEnd w:id="535"/>
    <w:p w14:paraId="61BEA52E" w14:textId="441CE614"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 xml:space="preserve">Effects of S and N </w:t>
      </w:r>
      <w:r w:rsidR="005E697D" w:rsidRPr="00BD41C6">
        <w:rPr>
          <w:rFonts w:ascii="Times New Roman" w:eastAsia="Times New Roman" w:hAnsi="Times New Roman" w:cs="Times New Roman"/>
          <w:i/>
          <w:iCs/>
          <w:sz w:val="24"/>
          <w:szCs w:val="24"/>
        </w:rPr>
        <w:t xml:space="preserve">on the </w:t>
      </w:r>
      <w:r w:rsidR="0023298A" w:rsidRPr="00BD41C6">
        <w:rPr>
          <w:rFonts w:ascii="Times New Roman" w:eastAsia="Times New Roman" w:hAnsi="Times New Roman" w:cs="Times New Roman"/>
          <w:i/>
          <w:iCs/>
          <w:sz w:val="24"/>
          <w:szCs w:val="24"/>
        </w:rPr>
        <w:t xml:space="preserve">size and </w:t>
      </w:r>
      <w:del w:id="541" w:author="Diaz,Renata M" w:date="2020-04-23T11:48:00Z">
        <w:r w:rsidR="00B00F4A" w:rsidRPr="00BD41C6" w:rsidDel="00B57991">
          <w:rPr>
            <w:rFonts w:ascii="Times New Roman" w:eastAsia="Times New Roman" w:hAnsi="Times New Roman" w:cs="Times New Roman"/>
            <w:i/>
            <w:iCs/>
            <w:sz w:val="24"/>
            <w:szCs w:val="24"/>
          </w:rPr>
          <w:delText>central tendency</w:delText>
        </w:r>
      </w:del>
      <w:ins w:id="542" w:author="Diaz,Renata M" w:date="2020-04-23T11:48:00Z">
        <w:r w:rsidR="00B57991">
          <w:rPr>
            <w:rFonts w:ascii="Times New Roman" w:eastAsia="Times New Roman" w:hAnsi="Times New Roman" w:cs="Times New Roman"/>
            <w:i/>
            <w:iCs/>
            <w:sz w:val="24"/>
            <w:szCs w:val="24"/>
          </w:rPr>
          <w:t>narrowness</w:t>
        </w:r>
      </w:ins>
      <w:r w:rsidR="00B00F4A" w:rsidRPr="00BD41C6">
        <w:rPr>
          <w:rFonts w:ascii="Times New Roman" w:eastAsia="Times New Roman" w:hAnsi="Times New Roman" w:cs="Times New Roman"/>
          <w:i/>
          <w:iCs/>
          <w:sz w:val="24"/>
          <w:szCs w:val="24"/>
        </w:rPr>
        <w:t xml:space="preserve"> </w:t>
      </w:r>
      <w:commentRangeStart w:id="543"/>
      <w:r w:rsidR="00B00F4A" w:rsidRPr="00BD41C6">
        <w:rPr>
          <w:rFonts w:ascii="Times New Roman" w:eastAsia="Times New Roman" w:hAnsi="Times New Roman" w:cs="Times New Roman"/>
          <w:i/>
          <w:iCs/>
          <w:sz w:val="24"/>
          <w:szCs w:val="24"/>
        </w:rPr>
        <w:t>of</w:t>
      </w:r>
      <w:commentRangeEnd w:id="543"/>
      <w:r w:rsidR="009371CC">
        <w:rPr>
          <w:rStyle w:val="CommentReference"/>
        </w:rPr>
        <w:commentReference w:id="543"/>
      </w:r>
      <w:r w:rsidR="00B00F4A" w:rsidRPr="00BD41C6">
        <w:rPr>
          <w:rFonts w:ascii="Times New Roman" w:eastAsia="Times New Roman" w:hAnsi="Times New Roman" w:cs="Times New Roman"/>
          <w:i/>
          <w:iCs/>
          <w:sz w:val="24"/>
          <w:szCs w:val="24"/>
        </w:rPr>
        <w:t xml:space="preserve"> the feasible set</w:t>
      </w:r>
    </w:p>
    <w:p w14:paraId="4A3694E9" w14:textId="69EB82BA" w:rsidR="007A67A2" w:rsidRPr="00BD41C6" w:rsidDel="00E62703" w:rsidRDefault="007A67A2" w:rsidP="0264BE4F">
      <w:pPr>
        <w:rPr>
          <w:del w:id="544" w:author="Diaz,Renata M" w:date="2020-04-13T15:50:00Z"/>
          <w:rFonts w:ascii="Times New Roman" w:eastAsia="Times New Roman" w:hAnsi="Times New Roman" w:cs="Times New Roman"/>
          <w:sz w:val="24"/>
          <w:szCs w:val="24"/>
        </w:rPr>
      </w:pPr>
      <w:del w:id="545" w:author="Diaz,Renata M" w:date="2020-04-13T15:50:00Z">
        <w:r w:rsidRPr="00BD41C6" w:rsidDel="00E62703">
          <w:rPr>
            <w:rFonts w:ascii="Times New Roman" w:eastAsia="Times New Roman" w:hAnsi="Times New Roman" w:cs="Times New Roman"/>
            <w:sz w:val="24"/>
            <w:szCs w:val="24"/>
          </w:rPr>
          <w:delText>S, N, and the ratio of N to S determines both the number of elements in the feasible set and the properties of those elements. This may affect our ability to detect or draw meaning from deviations between an SAD of interest and its feasible set.</w:delText>
        </w:r>
      </w:del>
    </w:p>
    <w:p w14:paraId="6FD4ADEC" w14:textId="51EA57A1" w:rsidR="00E72AA7" w:rsidRPr="00BD41C6" w:rsidDel="00E62703" w:rsidRDefault="00B00F4A" w:rsidP="00B00F4A">
      <w:pPr>
        <w:rPr>
          <w:del w:id="546" w:author="Diaz,Renata M" w:date="2020-04-13T15:50:00Z"/>
          <w:rFonts w:ascii="Times New Roman" w:eastAsia="Times New Roman" w:hAnsi="Times New Roman" w:cs="Times New Roman"/>
          <w:sz w:val="24"/>
          <w:szCs w:val="24"/>
        </w:rPr>
      </w:pPr>
      <w:del w:id="547" w:author="Diaz,Renata M" w:date="2020-04-13T15:50:00Z">
        <w:r w:rsidRPr="00BD41C6" w:rsidDel="00E62703">
          <w:rPr>
            <w:rFonts w:ascii="Times New Roman" w:eastAsia="Times New Roman" w:hAnsi="Times New Roman" w:cs="Times New Roman"/>
            <w:sz w:val="24"/>
            <w:szCs w:val="24"/>
          </w:rPr>
          <w:delText>In</w:delText>
        </w:r>
        <w:r w:rsidR="00E72AA7" w:rsidRPr="00BD41C6" w:rsidDel="00E62703">
          <w:rPr>
            <w:rFonts w:ascii="Times New Roman" w:eastAsia="Times New Roman" w:hAnsi="Times New Roman" w:cs="Times New Roman"/>
            <w:sz w:val="24"/>
            <w:szCs w:val="24"/>
          </w:rPr>
          <w:delText xml:space="preserve"> a </w:delText>
        </w:r>
        <w:r w:rsidRPr="00BD41C6" w:rsidDel="00E62703">
          <w:rPr>
            <w:rFonts w:ascii="Times New Roman" w:eastAsia="Times New Roman" w:hAnsi="Times New Roman" w:cs="Times New Roman"/>
            <w:sz w:val="24"/>
            <w:szCs w:val="24"/>
          </w:rPr>
          <w:delText>purely statistical</w:delText>
        </w:r>
        <w:r w:rsidR="00E72AA7" w:rsidRPr="00BD41C6" w:rsidDel="00E62703">
          <w:rPr>
            <w:rFonts w:ascii="Times New Roman" w:eastAsia="Times New Roman" w:hAnsi="Times New Roman" w:cs="Times New Roman"/>
            <w:sz w:val="24"/>
            <w:szCs w:val="24"/>
          </w:rPr>
          <w:delText xml:space="preserve"> null scenario, every possible unique element of a feasible set is equally likely to be the one we happen to observe. </w:delText>
        </w:r>
        <w:r w:rsidRPr="00BD41C6" w:rsidDel="00E62703">
          <w:rPr>
            <w:rFonts w:ascii="Times New Roman" w:eastAsia="Times New Roman" w:hAnsi="Times New Roman" w:cs="Times New Roman"/>
            <w:sz w:val="24"/>
            <w:szCs w:val="24"/>
          </w:rPr>
          <w:delText>As Locey and White (2012) demonstrated, many feasible sets have a strong central tendency: most of their unique elements share a similar form</w:delText>
        </w:r>
        <w:r w:rsidR="00EE1BB8" w:rsidRPr="00BD41C6" w:rsidDel="00E62703">
          <w:rPr>
            <w:rFonts w:ascii="Times New Roman" w:eastAsia="Times New Roman" w:hAnsi="Times New Roman" w:cs="Times New Roman"/>
            <w:sz w:val="24"/>
            <w:szCs w:val="24"/>
          </w:rPr>
          <w:delText xml:space="preserve"> and are strongly correlated with each other</w:delText>
        </w:r>
        <w:r w:rsidRPr="00BD41C6" w:rsidDel="00E62703">
          <w:rPr>
            <w:rFonts w:ascii="Times New Roman" w:eastAsia="Times New Roman" w:hAnsi="Times New Roman" w:cs="Times New Roman"/>
            <w:sz w:val="24"/>
            <w:szCs w:val="24"/>
          </w:rPr>
          <w:delText>. Happening upon</w:delText>
        </w:r>
        <w:r w:rsidR="00E72AA7" w:rsidRPr="00BD41C6" w:rsidDel="00E62703">
          <w:rPr>
            <w:rFonts w:ascii="Times New Roman" w:eastAsia="Times New Roman" w:hAnsi="Times New Roman" w:cs="Times New Roman"/>
            <w:sz w:val="24"/>
            <w:szCs w:val="24"/>
          </w:rPr>
          <w:delText xml:space="preserve"> a SAD that </w:delText>
        </w:r>
        <w:r w:rsidR="00EE1BB8" w:rsidRPr="00BD41C6" w:rsidDel="00E62703">
          <w:rPr>
            <w:rFonts w:ascii="Times New Roman" w:eastAsia="Times New Roman" w:hAnsi="Times New Roman" w:cs="Times New Roman"/>
            <w:sz w:val="24"/>
            <w:szCs w:val="24"/>
          </w:rPr>
          <w:delText>diverges from this</w:delText>
        </w:r>
        <w:r w:rsidRPr="00BD41C6" w:rsidDel="00E62703">
          <w:rPr>
            <w:rFonts w:ascii="Times New Roman" w:eastAsia="Times New Roman" w:hAnsi="Times New Roman" w:cs="Times New Roman"/>
            <w:sz w:val="24"/>
            <w:szCs w:val="24"/>
          </w:rPr>
          <w:delText xml:space="preserve"> general form</w:delText>
        </w:r>
        <w:r w:rsidR="00E72AA7" w:rsidRPr="00BD41C6" w:rsidDel="00E62703">
          <w:rPr>
            <w:rFonts w:ascii="Times New Roman" w:eastAsia="Times New Roman" w:hAnsi="Times New Roman" w:cs="Times New Roman"/>
            <w:sz w:val="24"/>
            <w:szCs w:val="24"/>
          </w:rPr>
          <w:delText xml:space="preserve"> </w:delText>
        </w:r>
        <w:r w:rsidRPr="00BD41C6" w:rsidDel="00E62703">
          <w:rPr>
            <w:rFonts w:ascii="Times New Roman" w:eastAsia="Times New Roman" w:hAnsi="Times New Roman" w:cs="Times New Roman"/>
            <w:sz w:val="24"/>
            <w:szCs w:val="24"/>
          </w:rPr>
          <w:delText>would be</w:delText>
        </w:r>
        <w:r w:rsidR="00E72AA7" w:rsidRPr="00BD41C6" w:rsidDel="00E62703">
          <w:rPr>
            <w:rFonts w:ascii="Times New Roman" w:eastAsia="Times New Roman" w:hAnsi="Times New Roman" w:cs="Times New Roman"/>
            <w:sz w:val="24"/>
            <w:szCs w:val="24"/>
          </w:rPr>
          <w:delText xml:space="preserve"> highly surprising under the null scenario</w:delText>
        </w:r>
        <w:r w:rsidRPr="00BD41C6" w:rsidDel="00E62703">
          <w:rPr>
            <w:rFonts w:ascii="Times New Roman" w:eastAsia="Times New Roman" w:hAnsi="Times New Roman" w:cs="Times New Roman"/>
            <w:sz w:val="24"/>
            <w:szCs w:val="24"/>
          </w:rPr>
          <w:delText>, and might betray a process driving the system away from its most-likely state</w:delText>
        </w:r>
        <w:r w:rsidR="00E72AA7" w:rsidRPr="00BD41C6" w:rsidDel="00E62703">
          <w:rPr>
            <w:rFonts w:ascii="Times New Roman" w:eastAsia="Times New Roman" w:hAnsi="Times New Roman" w:cs="Times New Roman"/>
            <w:sz w:val="24"/>
            <w:szCs w:val="24"/>
          </w:rPr>
          <w:delText xml:space="preserve">. </w:delText>
        </w:r>
      </w:del>
    </w:p>
    <w:p w14:paraId="3197B452" w14:textId="7E27DA91" w:rsidR="00E72AA7" w:rsidRPr="00BD41C6" w:rsidDel="00E62703" w:rsidRDefault="00EE1BB8" w:rsidP="00B00F4A">
      <w:pPr>
        <w:rPr>
          <w:del w:id="548" w:author="Diaz,Renata M" w:date="2020-04-13T15:50:00Z"/>
          <w:rFonts w:ascii="Times New Roman" w:eastAsia="Times New Roman" w:hAnsi="Times New Roman" w:cs="Times New Roman"/>
          <w:sz w:val="24"/>
          <w:szCs w:val="24"/>
        </w:rPr>
      </w:pPr>
      <w:del w:id="549" w:author="Diaz,Renata M" w:date="2020-04-13T15:50:00Z">
        <w:r w:rsidRPr="00BD41C6" w:rsidDel="00E62703">
          <w:rPr>
            <w:rFonts w:ascii="Times New Roman" w:eastAsia="Times New Roman" w:hAnsi="Times New Roman" w:cs="Times New Roman"/>
            <w:sz w:val="24"/>
            <w:szCs w:val="24"/>
          </w:rPr>
          <w:delText>Our power to</w:delText>
        </w:r>
        <w:r w:rsidR="005B5CCC" w:rsidRPr="00BD41C6" w:rsidDel="00E62703">
          <w:rPr>
            <w:rFonts w:ascii="Times New Roman" w:eastAsia="Times New Roman" w:hAnsi="Times New Roman" w:cs="Times New Roman"/>
            <w:sz w:val="24"/>
            <w:szCs w:val="24"/>
          </w:rPr>
          <w:delText xml:space="preserve"> detect</w:delText>
        </w:r>
        <w:r w:rsidRPr="00BD41C6" w:rsidDel="00E62703">
          <w:rPr>
            <w:rFonts w:ascii="Times New Roman" w:eastAsia="Times New Roman" w:hAnsi="Times New Roman" w:cs="Times New Roman"/>
            <w:sz w:val="24"/>
            <w:szCs w:val="24"/>
          </w:rPr>
          <w:delText xml:space="preserve"> such</w:delText>
        </w:r>
        <w:r w:rsidR="005B5CCC" w:rsidRPr="00BD41C6" w:rsidDel="00E62703">
          <w:rPr>
            <w:rFonts w:ascii="Times New Roman" w:eastAsia="Times New Roman" w:hAnsi="Times New Roman" w:cs="Times New Roman"/>
            <w:sz w:val="24"/>
            <w:szCs w:val="24"/>
          </w:rPr>
          <w:delText xml:space="preserve"> deviations</w:delText>
        </w:r>
        <w:r w:rsidR="00217479" w:rsidRPr="00BD41C6" w:rsidDel="00E62703">
          <w:rPr>
            <w:rFonts w:ascii="Times New Roman" w:eastAsia="Times New Roman" w:hAnsi="Times New Roman" w:cs="Times New Roman"/>
            <w:sz w:val="24"/>
            <w:szCs w:val="24"/>
          </w:rPr>
          <w:delText xml:space="preserve"> </w:delText>
        </w:r>
        <w:r w:rsidR="00ED47E4" w:rsidDel="00E62703">
          <w:rPr>
            <w:rFonts w:ascii="Times New Roman" w:eastAsia="Times New Roman" w:hAnsi="Times New Roman" w:cs="Times New Roman"/>
            <w:sz w:val="24"/>
            <w:szCs w:val="24"/>
          </w:rPr>
          <w:delText>may depend</w:delText>
        </w:r>
        <w:r w:rsidR="00217479" w:rsidRPr="00BD41C6" w:rsidDel="00E62703">
          <w:rPr>
            <w:rFonts w:ascii="Times New Roman" w:eastAsia="Times New Roman" w:hAnsi="Times New Roman" w:cs="Times New Roman"/>
            <w:sz w:val="24"/>
            <w:szCs w:val="24"/>
          </w:rPr>
          <w:delText xml:space="preserve"> on </w:delText>
        </w:r>
        <w:r w:rsidR="005B5CCC" w:rsidRPr="00BD41C6" w:rsidDel="00E62703">
          <w:rPr>
            <w:rFonts w:ascii="Times New Roman" w:eastAsia="Times New Roman" w:hAnsi="Times New Roman" w:cs="Times New Roman"/>
            <w:sz w:val="24"/>
            <w:szCs w:val="24"/>
          </w:rPr>
          <w:delText>the narrowness of the central tendency of the feasible set</w:delText>
        </w:r>
        <w:r w:rsidR="00217479" w:rsidRPr="00BD41C6" w:rsidDel="00E62703">
          <w:rPr>
            <w:rFonts w:ascii="Times New Roman" w:eastAsia="Times New Roman" w:hAnsi="Times New Roman" w:cs="Times New Roman"/>
            <w:sz w:val="24"/>
            <w:szCs w:val="24"/>
          </w:rPr>
          <w:delText xml:space="preserve">. </w:delText>
        </w:r>
        <w:r w:rsidR="005B5CCC" w:rsidRPr="00BD41C6" w:rsidDel="00E62703">
          <w:rPr>
            <w:rFonts w:ascii="Times New Roman" w:eastAsia="Times New Roman" w:hAnsi="Times New Roman" w:cs="Times New Roman"/>
            <w:sz w:val="24"/>
            <w:szCs w:val="24"/>
          </w:rPr>
          <w:delText xml:space="preserve">The most informative findings will be ones where we find observed SADs fall outside of densely concentrated central tendencies: in these cases, despite an overwhelmingly specific statistical constraint, the observed distribution adopts another form. </w:delText>
        </w:r>
        <w:r w:rsidR="00217479" w:rsidRPr="00BD41C6" w:rsidDel="00E62703">
          <w:rPr>
            <w:rFonts w:ascii="Times New Roman" w:eastAsia="Times New Roman" w:hAnsi="Times New Roman" w:cs="Times New Roman"/>
            <w:sz w:val="24"/>
            <w:szCs w:val="24"/>
          </w:rPr>
          <w:delText>I</w:delText>
        </w:r>
        <w:r w:rsidR="00B00F4A" w:rsidRPr="00BD41C6" w:rsidDel="00E62703">
          <w:rPr>
            <w:rFonts w:ascii="Times New Roman" w:eastAsia="Times New Roman" w:hAnsi="Times New Roman" w:cs="Times New Roman"/>
            <w:sz w:val="24"/>
            <w:szCs w:val="24"/>
          </w:rPr>
          <w:delText xml:space="preserve">f a feasible </w:delText>
        </w:r>
        <w:r w:rsidR="00E72AA7" w:rsidRPr="00BD41C6" w:rsidDel="00E62703">
          <w:rPr>
            <w:rFonts w:ascii="Times New Roman" w:eastAsia="Times New Roman" w:hAnsi="Times New Roman" w:cs="Times New Roman"/>
            <w:sz w:val="24"/>
            <w:szCs w:val="24"/>
          </w:rPr>
          <w:delText xml:space="preserve">set does not have a strong central tendency, </w:delText>
        </w:r>
        <w:r w:rsidR="007D7274" w:rsidRPr="00BD41C6" w:rsidDel="00E62703">
          <w:rPr>
            <w:rFonts w:ascii="Times New Roman" w:eastAsia="Times New Roman" w:hAnsi="Times New Roman" w:cs="Times New Roman"/>
            <w:sz w:val="24"/>
            <w:szCs w:val="24"/>
          </w:rPr>
          <w:delText>it will be difficult to distinguish between deviations and randomness</w:delText>
        </w:r>
        <w:r w:rsidR="00E72AA7" w:rsidRPr="00BD41C6" w:rsidDel="00E62703">
          <w:rPr>
            <w:rFonts w:ascii="Times New Roman" w:eastAsia="Times New Roman" w:hAnsi="Times New Roman" w:cs="Times New Roman"/>
            <w:sz w:val="24"/>
            <w:szCs w:val="24"/>
          </w:rPr>
          <w:delText xml:space="preserve">. </w:delText>
        </w:r>
        <w:r w:rsidR="007D7274" w:rsidRPr="00BD41C6" w:rsidDel="00E62703">
          <w:rPr>
            <w:rFonts w:ascii="Times New Roman" w:eastAsia="Times New Roman" w:hAnsi="Times New Roman" w:cs="Times New Roman"/>
            <w:sz w:val="24"/>
            <w:szCs w:val="24"/>
          </w:rPr>
          <w:delText>I</w:delText>
        </w:r>
        <w:r w:rsidR="00E72AA7" w:rsidRPr="00BD41C6" w:rsidDel="00E62703">
          <w:rPr>
            <w:rFonts w:ascii="Times New Roman" w:eastAsia="Times New Roman" w:hAnsi="Times New Roman" w:cs="Times New Roman"/>
            <w:sz w:val="24"/>
            <w:szCs w:val="24"/>
          </w:rPr>
          <w:delText>t is safe to assume that at least some</w:delText>
        </w:r>
        <w:r w:rsidR="007D7274" w:rsidRPr="00BD41C6" w:rsidDel="00E62703">
          <w:rPr>
            <w:rFonts w:ascii="Times New Roman" w:eastAsia="Times New Roman" w:hAnsi="Times New Roman" w:cs="Times New Roman"/>
            <w:sz w:val="24"/>
            <w:szCs w:val="24"/>
          </w:rPr>
          <w:delText xml:space="preserve"> combinations of</w:delText>
        </w:r>
        <w:r w:rsidR="00E72AA7" w:rsidRPr="00BD41C6" w:rsidDel="00E62703">
          <w:rPr>
            <w:rFonts w:ascii="Times New Roman" w:eastAsia="Times New Roman" w:hAnsi="Times New Roman" w:cs="Times New Roman"/>
            <w:sz w:val="24"/>
            <w:szCs w:val="24"/>
          </w:rPr>
          <w:delText xml:space="preserve"> </w:delText>
        </w:r>
        <w:r w:rsidR="007D7274" w:rsidRPr="00BD41C6" w:rsidDel="00E62703">
          <w:rPr>
            <w:rFonts w:ascii="Times New Roman" w:eastAsia="Times New Roman" w:hAnsi="Times New Roman" w:cs="Times New Roman"/>
            <w:sz w:val="24"/>
            <w:szCs w:val="24"/>
          </w:rPr>
          <w:delText xml:space="preserve">S and N will have such </w:delText>
        </w:r>
        <w:r w:rsidR="00297AA8" w:rsidRPr="00BD41C6" w:rsidDel="00E62703">
          <w:rPr>
            <w:rFonts w:ascii="Times New Roman" w:eastAsia="Times New Roman" w:hAnsi="Times New Roman" w:cs="Times New Roman"/>
            <w:sz w:val="24"/>
            <w:szCs w:val="24"/>
          </w:rPr>
          <w:delText>vague</w:delText>
        </w:r>
        <w:r w:rsidR="00E72AA7" w:rsidRPr="00BD41C6" w:rsidDel="00E62703">
          <w:rPr>
            <w:rFonts w:ascii="Times New Roman" w:eastAsia="Times New Roman" w:hAnsi="Times New Roman" w:cs="Times New Roman"/>
            <w:sz w:val="24"/>
            <w:szCs w:val="24"/>
          </w:rPr>
          <w:delText xml:space="preserve"> central</w:delText>
        </w:r>
        <w:r w:rsidR="007D7274" w:rsidRPr="00BD41C6" w:rsidDel="00E62703">
          <w:rPr>
            <w:rFonts w:ascii="Times New Roman" w:eastAsia="Times New Roman" w:hAnsi="Times New Roman" w:cs="Times New Roman"/>
            <w:sz w:val="24"/>
            <w:szCs w:val="24"/>
          </w:rPr>
          <w:delText xml:space="preserve"> tendencies that we cannot </w:delText>
        </w:r>
        <w:r w:rsidR="00592E5F" w:rsidRPr="00BD41C6" w:rsidDel="00E62703">
          <w:rPr>
            <w:rFonts w:ascii="Times New Roman" w:eastAsia="Times New Roman" w:hAnsi="Times New Roman" w:cs="Times New Roman"/>
            <w:sz w:val="24"/>
            <w:szCs w:val="24"/>
          </w:rPr>
          <w:delText xml:space="preserve">detect deviations that might </w:delText>
        </w:r>
        <w:r w:rsidR="00382ABC" w:rsidRPr="00BD41C6" w:rsidDel="00E62703">
          <w:rPr>
            <w:rFonts w:ascii="Times New Roman" w:eastAsia="Times New Roman" w:hAnsi="Times New Roman" w:cs="Times New Roman"/>
            <w:sz w:val="24"/>
            <w:szCs w:val="24"/>
          </w:rPr>
          <w:delText>signal</w:delText>
        </w:r>
        <w:r w:rsidR="00592E5F" w:rsidRPr="00BD41C6" w:rsidDel="00E62703">
          <w:rPr>
            <w:rFonts w:ascii="Times New Roman" w:eastAsia="Times New Roman" w:hAnsi="Times New Roman" w:cs="Times New Roman"/>
            <w:sz w:val="24"/>
            <w:szCs w:val="24"/>
          </w:rPr>
          <w:delText xml:space="preserve"> a nonrandom process</w:delText>
        </w:r>
        <w:r w:rsidR="00E72AA7" w:rsidRPr="00BD41C6" w:rsidDel="00E62703">
          <w:rPr>
            <w:rFonts w:ascii="Times New Roman" w:eastAsia="Times New Roman" w:hAnsi="Times New Roman" w:cs="Times New Roman"/>
            <w:sz w:val="24"/>
            <w:szCs w:val="24"/>
          </w:rPr>
          <w:delText xml:space="preserve">. </w:delText>
        </w:r>
      </w:del>
    </w:p>
    <w:p w14:paraId="5C8B6167" w14:textId="33BC0767" w:rsidR="00B00F4A" w:rsidRPr="00BD41C6" w:rsidDel="00E62703" w:rsidRDefault="00953C2B" w:rsidP="00B00F4A">
      <w:pPr>
        <w:rPr>
          <w:del w:id="550" w:author="Diaz,Renata M" w:date="2020-04-13T15:50:00Z"/>
          <w:rFonts w:ascii="Times New Roman" w:eastAsia="Times New Roman" w:hAnsi="Times New Roman" w:cs="Times New Roman"/>
          <w:sz w:val="24"/>
          <w:szCs w:val="24"/>
        </w:rPr>
      </w:pPr>
      <w:del w:id="551" w:author="Diaz,Renata M" w:date="2020-04-13T15:50:00Z">
        <w:r w:rsidRPr="00BD41C6" w:rsidDel="00E62703">
          <w:rPr>
            <w:rFonts w:ascii="Times New Roman" w:eastAsia="Times New Roman" w:hAnsi="Times New Roman" w:cs="Times New Roman"/>
            <w:sz w:val="24"/>
            <w:szCs w:val="24"/>
          </w:rPr>
          <w:delText xml:space="preserve">While we do not know, </w:delText>
        </w:r>
        <w:r w:rsidRPr="00BD41C6" w:rsidDel="00E62703">
          <w:rPr>
            <w:rFonts w:ascii="Times New Roman" w:eastAsia="Times New Roman" w:hAnsi="Times New Roman" w:cs="Times New Roman"/>
            <w:i/>
            <w:iCs/>
            <w:sz w:val="24"/>
            <w:szCs w:val="24"/>
          </w:rPr>
          <w:delText>a priori</w:delText>
        </w:r>
        <w:r w:rsidRPr="00BD41C6" w:rsidDel="00E62703">
          <w:rPr>
            <w:rFonts w:ascii="Times New Roman" w:eastAsia="Times New Roman" w:hAnsi="Times New Roman" w:cs="Times New Roman"/>
            <w:sz w:val="24"/>
            <w:szCs w:val="24"/>
          </w:rPr>
          <w:delText xml:space="preserve">, which ranges of S and N will have sufficiently narrow central tendencies, we can establish how the </w:delText>
        </w:r>
        <w:r w:rsidR="00360418" w:rsidRPr="00BD41C6" w:rsidDel="00E62703">
          <w:rPr>
            <w:rFonts w:ascii="Times New Roman" w:eastAsia="Times New Roman" w:hAnsi="Times New Roman" w:cs="Times New Roman"/>
            <w:sz w:val="24"/>
            <w:szCs w:val="24"/>
          </w:rPr>
          <w:delText>strength</w:delText>
        </w:r>
        <w:r w:rsidRPr="00BD41C6" w:rsidDel="00E62703">
          <w:rPr>
            <w:rFonts w:ascii="Times New Roman" w:eastAsia="Times New Roman" w:hAnsi="Times New Roman" w:cs="Times New Roman"/>
            <w:sz w:val="24"/>
            <w:szCs w:val="24"/>
          </w:rPr>
          <w:delText xml:space="preserve"> of the central tendency varies across combinations of S and N</w:delText>
        </w:r>
        <w:r w:rsidR="00225644" w:rsidRPr="00BD41C6" w:rsidDel="00E62703">
          <w:rPr>
            <w:rFonts w:ascii="Times New Roman" w:eastAsia="Times New Roman" w:hAnsi="Times New Roman" w:cs="Times New Roman"/>
            <w:sz w:val="24"/>
            <w:szCs w:val="24"/>
          </w:rPr>
          <w:delText xml:space="preserve"> and check whether </w:delText>
        </w:r>
        <w:r w:rsidR="00360418" w:rsidRPr="00BD41C6" w:rsidDel="00E62703">
          <w:rPr>
            <w:rFonts w:ascii="Times New Roman" w:eastAsia="Times New Roman" w:hAnsi="Times New Roman" w:cs="Times New Roman"/>
            <w:sz w:val="24"/>
            <w:szCs w:val="24"/>
          </w:rPr>
          <w:delText>the specificity of the central tendency seems to inform</w:delText>
        </w:r>
        <w:r w:rsidR="00225644" w:rsidRPr="00BD41C6" w:rsidDel="00E62703">
          <w:rPr>
            <w:rFonts w:ascii="Times New Roman" w:eastAsia="Times New Roman" w:hAnsi="Times New Roman" w:cs="Times New Roman"/>
            <w:sz w:val="24"/>
            <w:szCs w:val="24"/>
          </w:rPr>
          <w:delText xml:space="preserve"> our ability to detect </w:delText>
        </w:r>
        <w:commentRangeStart w:id="552"/>
        <w:r w:rsidR="00225644" w:rsidRPr="00BD41C6" w:rsidDel="00E62703">
          <w:rPr>
            <w:rFonts w:ascii="Times New Roman" w:eastAsia="Times New Roman" w:hAnsi="Times New Roman" w:cs="Times New Roman"/>
            <w:sz w:val="24"/>
            <w:szCs w:val="24"/>
          </w:rPr>
          <w:delText>deviations</w:delText>
        </w:r>
        <w:commentRangeEnd w:id="552"/>
        <w:r w:rsidR="00A94D04" w:rsidRPr="00BD41C6" w:rsidDel="00E62703">
          <w:rPr>
            <w:rStyle w:val="CommentReference"/>
            <w:rFonts w:ascii="Times New Roman" w:hAnsi="Times New Roman" w:cs="Times New Roman"/>
          </w:rPr>
          <w:commentReference w:id="552"/>
        </w:r>
        <w:r w:rsidRPr="00BD41C6" w:rsidDel="00E62703">
          <w:rPr>
            <w:rFonts w:ascii="Times New Roman" w:eastAsia="Times New Roman" w:hAnsi="Times New Roman" w:cs="Times New Roman"/>
            <w:sz w:val="24"/>
            <w:szCs w:val="24"/>
          </w:rPr>
          <w:delText xml:space="preserve">. </w:delText>
        </w:r>
      </w:del>
    </w:p>
    <w:p w14:paraId="2F7CF532" w14:textId="23EFBF02" w:rsidR="00D50874" w:rsidDel="00BC2B66" w:rsidRDefault="00D50874" w:rsidP="0264BE4F">
      <w:pPr>
        <w:rPr>
          <w:del w:id="553" w:author="Diaz,Renata M" w:date="2020-04-23T11:22:00Z"/>
          <w:rFonts w:ascii="Times New Roman" w:eastAsia="Times New Roman" w:hAnsi="Times New Roman" w:cs="Times New Roman"/>
          <w:sz w:val="24"/>
          <w:szCs w:val="24"/>
        </w:rPr>
      </w:pPr>
      <w:del w:id="554" w:author="Diaz,Renata M" w:date="2020-04-23T11:22:00Z">
        <w:r w:rsidRPr="00BD41C6" w:rsidDel="00BC2B66">
          <w:rPr>
            <w:rFonts w:ascii="Times New Roman" w:eastAsia="Times New Roman" w:hAnsi="Times New Roman" w:cs="Times New Roman"/>
            <w:sz w:val="24"/>
            <w:szCs w:val="24"/>
          </w:rPr>
          <w:delText xml:space="preserve">To </w:delText>
        </w:r>
      </w:del>
      <w:del w:id="555" w:author="Diaz,Renata M" w:date="2020-04-20T16:20:00Z">
        <w:r w:rsidRPr="00BD41C6" w:rsidDel="00D93200">
          <w:rPr>
            <w:rFonts w:ascii="Times New Roman" w:eastAsia="Times New Roman" w:hAnsi="Times New Roman" w:cs="Times New Roman"/>
            <w:sz w:val="24"/>
            <w:szCs w:val="24"/>
          </w:rPr>
          <w:delText xml:space="preserve">show </w:delText>
        </w:r>
      </w:del>
      <w:del w:id="556" w:author="Diaz,Renata M" w:date="2020-04-23T11:22:00Z">
        <w:r w:rsidRPr="00BD41C6" w:rsidDel="00BC2B66">
          <w:rPr>
            <w:rFonts w:ascii="Times New Roman" w:eastAsia="Times New Roman" w:hAnsi="Times New Roman" w:cs="Times New Roman"/>
            <w:sz w:val="24"/>
            <w:szCs w:val="24"/>
          </w:rPr>
          <w:delText xml:space="preserve">how the </w:delText>
        </w:r>
      </w:del>
      <w:del w:id="557" w:author="Diaz,Renata M" w:date="2020-04-20T14:30:00Z">
        <w:r w:rsidRPr="00BD41C6" w:rsidDel="000F41D5">
          <w:rPr>
            <w:rFonts w:ascii="Times New Roman" w:eastAsia="Times New Roman" w:hAnsi="Times New Roman" w:cs="Times New Roman"/>
            <w:sz w:val="24"/>
            <w:szCs w:val="24"/>
          </w:rPr>
          <w:delText xml:space="preserve">specificity </w:delText>
        </w:r>
      </w:del>
      <w:del w:id="558" w:author="Diaz,Renata M" w:date="2020-04-23T11:22:00Z">
        <w:r w:rsidRPr="00BD41C6" w:rsidDel="00BC2B66">
          <w:rPr>
            <w:rFonts w:ascii="Times New Roman" w:eastAsia="Times New Roman" w:hAnsi="Times New Roman" w:cs="Times New Roman"/>
            <w:sz w:val="24"/>
            <w:szCs w:val="24"/>
          </w:rPr>
          <w:delText xml:space="preserve">of the </w:delText>
        </w:r>
      </w:del>
      <w:del w:id="559" w:author="Diaz,Renata M" w:date="2020-04-20T16:20:00Z">
        <w:r w:rsidRPr="00BD41C6" w:rsidDel="009E6364">
          <w:rPr>
            <w:rFonts w:ascii="Times New Roman" w:eastAsia="Times New Roman" w:hAnsi="Times New Roman" w:cs="Times New Roman"/>
            <w:sz w:val="24"/>
            <w:szCs w:val="24"/>
          </w:rPr>
          <w:delText>central tendency</w:delText>
        </w:r>
      </w:del>
      <w:del w:id="560" w:author="Diaz,Renata M" w:date="2020-04-23T11:22:00Z">
        <w:r w:rsidRPr="00BD41C6" w:rsidDel="00BC2B66">
          <w:rPr>
            <w:rFonts w:ascii="Times New Roman" w:eastAsia="Times New Roman" w:hAnsi="Times New Roman" w:cs="Times New Roman"/>
            <w:sz w:val="24"/>
            <w:szCs w:val="24"/>
          </w:rPr>
          <w:delText xml:space="preserve"> varies </w:delText>
        </w:r>
      </w:del>
      <w:del w:id="561" w:author="Diaz,Renata M" w:date="2020-04-20T16:23:00Z">
        <w:r w:rsidRPr="00BD41C6" w:rsidDel="00115B44">
          <w:rPr>
            <w:rFonts w:ascii="Times New Roman" w:eastAsia="Times New Roman" w:hAnsi="Times New Roman" w:cs="Times New Roman"/>
            <w:sz w:val="24"/>
            <w:szCs w:val="24"/>
          </w:rPr>
          <w:delText xml:space="preserve">over </w:delText>
        </w:r>
      </w:del>
      <w:del w:id="562" w:author="Diaz,Renata M" w:date="2020-04-23T11:22:00Z">
        <w:r w:rsidRPr="00BD41C6" w:rsidDel="00BC2B66">
          <w:rPr>
            <w:rFonts w:ascii="Times New Roman" w:eastAsia="Times New Roman" w:hAnsi="Times New Roman" w:cs="Times New Roman"/>
            <w:sz w:val="24"/>
            <w:szCs w:val="24"/>
          </w:rPr>
          <w:delText>S</w:delText>
        </w:r>
      </w:del>
      <w:del w:id="563" w:author="Diaz,Renata M" w:date="2020-04-20T16:23:00Z">
        <w:r w:rsidRPr="00BD41C6" w:rsidDel="00115B44">
          <w:rPr>
            <w:rFonts w:ascii="Times New Roman" w:eastAsia="Times New Roman" w:hAnsi="Times New Roman" w:cs="Times New Roman"/>
            <w:sz w:val="24"/>
            <w:szCs w:val="24"/>
          </w:rPr>
          <w:delText xml:space="preserve"> and </w:delText>
        </w:r>
      </w:del>
      <w:del w:id="564" w:author="Diaz,Renata M" w:date="2020-04-23T11:22:00Z">
        <w:r w:rsidRPr="00BD41C6" w:rsidDel="00BC2B66">
          <w:rPr>
            <w:rFonts w:ascii="Times New Roman" w:eastAsia="Times New Roman" w:hAnsi="Times New Roman" w:cs="Times New Roman"/>
            <w:sz w:val="24"/>
            <w:szCs w:val="24"/>
          </w:rPr>
          <w:delText>N, w</w:delText>
        </w:r>
        <w:r w:rsidR="00297AA8" w:rsidRPr="00BD41C6" w:rsidDel="00BC2B66">
          <w:rPr>
            <w:rFonts w:ascii="Times New Roman" w:eastAsia="Times New Roman" w:hAnsi="Times New Roman" w:cs="Times New Roman"/>
            <w:sz w:val="24"/>
            <w:szCs w:val="24"/>
          </w:rPr>
          <w:delText>e measured the self-</w:delText>
        </w:r>
        <w:commentRangeStart w:id="565"/>
        <w:r w:rsidR="00297AA8" w:rsidRPr="00BD41C6" w:rsidDel="00BC2B66">
          <w:rPr>
            <w:rFonts w:ascii="Times New Roman" w:eastAsia="Times New Roman" w:hAnsi="Times New Roman" w:cs="Times New Roman"/>
            <w:sz w:val="24"/>
            <w:szCs w:val="24"/>
          </w:rPr>
          <w:delText>similarity</w:delText>
        </w:r>
        <w:commentRangeEnd w:id="565"/>
        <w:r w:rsidR="00D91BDC" w:rsidDel="00BC2B66">
          <w:rPr>
            <w:rStyle w:val="CommentReference"/>
          </w:rPr>
          <w:commentReference w:id="565"/>
        </w:r>
        <w:r w:rsidR="00297AA8" w:rsidRPr="00BD41C6" w:rsidDel="00BC2B66">
          <w:rPr>
            <w:rFonts w:ascii="Times New Roman" w:eastAsia="Times New Roman" w:hAnsi="Times New Roman" w:cs="Times New Roman"/>
            <w:sz w:val="24"/>
            <w:szCs w:val="24"/>
          </w:rPr>
          <w:delText xml:space="preserve"> of elements of the feasible sets </w:delText>
        </w:r>
        <w:r w:rsidR="0026206C" w:rsidRPr="00BD41C6" w:rsidDel="00BC2B66">
          <w:rPr>
            <w:rFonts w:ascii="Times New Roman" w:eastAsia="Times New Roman" w:hAnsi="Times New Roman" w:cs="Times New Roman"/>
            <w:sz w:val="24"/>
            <w:szCs w:val="24"/>
          </w:rPr>
          <w:delText xml:space="preserve">for combinations of S and N spanning the ranges represented in </w:delText>
        </w:r>
      </w:del>
      <w:del w:id="566" w:author="Diaz,Renata M" w:date="2020-04-20T16:21:00Z">
        <w:r w:rsidR="0026206C" w:rsidRPr="00BD41C6" w:rsidDel="00045E9A">
          <w:rPr>
            <w:rFonts w:ascii="Times New Roman" w:eastAsia="Times New Roman" w:hAnsi="Times New Roman" w:cs="Times New Roman"/>
            <w:sz w:val="24"/>
            <w:szCs w:val="24"/>
          </w:rPr>
          <w:delText>our compilation of datasets</w:delText>
        </w:r>
      </w:del>
      <w:del w:id="567" w:author="Diaz,Renata M" w:date="2020-04-23T11:22:00Z">
        <w:r w:rsidR="0026206C" w:rsidRPr="00BD41C6" w:rsidDel="00BC2B66">
          <w:rPr>
            <w:rFonts w:ascii="Times New Roman" w:eastAsia="Times New Roman" w:hAnsi="Times New Roman" w:cs="Times New Roman"/>
            <w:sz w:val="24"/>
            <w:szCs w:val="24"/>
          </w:rPr>
          <w:delText xml:space="preserve">. For each S and N combination, we drew a maximum of </w:delText>
        </w:r>
        <w:r w:rsidR="00662171" w:rsidRPr="00BD41C6" w:rsidDel="00BC2B66">
          <w:rPr>
            <w:rFonts w:ascii="Times New Roman" w:eastAsia="Times New Roman" w:hAnsi="Times New Roman" w:cs="Times New Roman"/>
            <w:sz w:val="24"/>
            <w:szCs w:val="24"/>
          </w:rPr>
          <w:delText>4</w:delText>
        </w:r>
        <w:r w:rsidR="0026206C" w:rsidRPr="00BD41C6" w:rsidDel="00BC2B66">
          <w:rPr>
            <w:rFonts w:ascii="Times New Roman" w:eastAsia="Times New Roman" w:hAnsi="Times New Roman" w:cs="Times New Roman"/>
            <w:sz w:val="24"/>
            <w:szCs w:val="24"/>
          </w:rPr>
          <w:delText xml:space="preserve">000 </w:delText>
        </w:r>
        <w:r w:rsidR="00904827" w:rsidRPr="00BD41C6" w:rsidDel="00BC2B66">
          <w:rPr>
            <w:rFonts w:ascii="Times New Roman" w:eastAsia="Times New Roman" w:hAnsi="Times New Roman" w:cs="Times New Roman"/>
            <w:sz w:val="24"/>
            <w:szCs w:val="24"/>
          </w:rPr>
          <w:delText xml:space="preserve">unique </w:delText>
        </w:r>
        <w:r w:rsidR="0026206C" w:rsidRPr="00BD41C6" w:rsidDel="00BC2B66">
          <w:rPr>
            <w:rFonts w:ascii="Times New Roman" w:eastAsia="Times New Roman" w:hAnsi="Times New Roman" w:cs="Times New Roman"/>
            <w:sz w:val="24"/>
            <w:szCs w:val="24"/>
          </w:rPr>
          <w:delText>samples from the feasible set</w:delText>
        </w:r>
        <w:r w:rsidR="00904827" w:rsidRPr="00BD41C6" w:rsidDel="00BC2B66">
          <w:rPr>
            <w:rFonts w:ascii="Times New Roman" w:eastAsia="Times New Roman" w:hAnsi="Times New Roman" w:cs="Times New Roman"/>
            <w:sz w:val="24"/>
            <w:szCs w:val="24"/>
          </w:rPr>
          <w:delText xml:space="preserve">. We then </w:delText>
        </w:r>
        <w:r w:rsidR="00616EE5" w:rsidRPr="00BD41C6" w:rsidDel="00BC2B66">
          <w:rPr>
            <w:rFonts w:ascii="Times New Roman" w:eastAsia="Times New Roman" w:hAnsi="Times New Roman" w:cs="Times New Roman"/>
            <w:sz w:val="24"/>
            <w:szCs w:val="24"/>
          </w:rPr>
          <w:delText xml:space="preserve">randomly </w:delText>
        </w:r>
        <w:r w:rsidR="00904827" w:rsidRPr="00BD41C6" w:rsidDel="00BC2B66">
          <w:rPr>
            <w:rFonts w:ascii="Times New Roman" w:eastAsia="Times New Roman" w:hAnsi="Times New Roman" w:cs="Times New Roman"/>
            <w:sz w:val="24"/>
            <w:szCs w:val="24"/>
          </w:rPr>
          <w:delText>drew</w:delText>
        </w:r>
        <w:r w:rsidR="00616EE5" w:rsidRPr="00BD41C6" w:rsidDel="00BC2B66">
          <w:rPr>
            <w:rFonts w:ascii="Times New Roman" w:eastAsia="Times New Roman" w:hAnsi="Times New Roman" w:cs="Times New Roman"/>
            <w:sz w:val="24"/>
            <w:szCs w:val="24"/>
          </w:rPr>
          <w:delText xml:space="preserve"> a maximum of</w:delText>
        </w:r>
        <w:r w:rsidR="00904827" w:rsidRPr="00BD41C6" w:rsidDel="00BC2B66">
          <w:rPr>
            <w:rFonts w:ascii="Times New Roman" w:eastAsia="Times New Roman" w:hAnsi="Times New Roman" w:cs="Times New Roman"/>
            <w:sz w:val="24"/>
            <w:szCs w:val="24"/>
          </w:rPr>
          <w:delText xml:space="preserve"> </w:delText>
        </w:r>
        <w:r w:rsidR="00662171" w:rsidRPr="00BD41C6" w:rsidDel="00BC2B66">
          <w:rPr>
            <w:rFonts w:ascii="Times New Roman" w:eastAsia="Times New Roman" w:hAnsi="Times New Roman" w:cs="Times New Roman"/>
            <w:sz w:val="24"/>
            <w:szCs w:val="24"/>
          </w:rPr>
          <w:delText>4000</w:delText>
        </w:r>
        <w:r w:rsidR="00904827" w:rsidRPr="00BD41C6" w:rsidDel="00BC2B66">
          <w:rPr>
            <w:rFonts w:ascii="Times New Roman" w:eastAsia="Times New Roman" w:hAnsi="Times New Roman" w:cs="Times New Roman"/>
            <w:sz w:val="24"/>
            <w:szCs w:val="24"/>
          </w:rPr>
          <w:delText xml:space="preserve"> pairs </w:delText>
        </w:r>
        <w:r w:rsidR="00616EE5" w:rsidRPr="00BD41C6" w:rsidDel="00BC2B66">
          <w:rPr>
            <w:rFonts w:ascii="Times New Roman" w:eastAsia="Times New Roman" w:hAnsi="Times New Roman" w:cs="Times New Roman"/>
            <w:sz w:val="24"/>
            <w:szCs w:val="24"/>
          </w:rPr>
          <w:delText>of SADs from each set of samples</w:delText>
        </w:r>
        <w:r w:rsidR="00904827" w:rsidRPr="00BD41C6" w:rsidDel="00BC2B66">
          <w:rPr>
            <w:rFonts w:ascii="Times New Roman" w:eastAsia="Times New Roman" w:hAnsi="Times New Roman" w:cs="Times New Roman"/>
            <w:sz w:val="24"/>
            <w:szCs w:val="24"/>
          </w:rPr>
          <w:delText xml:space="preserve"> and calculated four measures of similarity between </w:delText>
        </w:r>
        <w:r w:rsidR="00616EE5" w:rsidRPr="00BD41C6" w:rsidDel="00BC2B66">
          <w:rPr>
            <w:rFonts w:ascii="Times New Roman" w:eastAsia="Times New Roman" w:hAnsi="Times New Roman" w:cs="Times New Roman"/>
            <w:sz w:val="24"/>
            <w:szCs w:val="24"/>
          </w:rPr>
          <w:delText xml:space="preserve">each </w:delText>
        </w:r>
        <w:commentRangeStart w:id="568"/>
        <w:r w:rsidR="00616EE5" w:rsidRPr="00BD41C6" w:rsidDel="00BC2B66">
          <w:rPr>
            <w:rFonts w:ascii="Times New Roman" w:eastAsia="Times New Roman" w:hAnsi="Times New Roman" w:cs="Times New Roman"/>
            <w:sz w:val="24"/>
            <w:szCs w:val="24"/>
          </w:rPr>
          <w:delText>pair</w:delText>
        </w:r>
        <w:commentRangeEnd w:id="568"/>
        <w:r w:rsidR="00D6248D" w:rsidDel="00BC2B66">
          <w:rPr>
            <w:rStyle w:val="CommentReference"/>
          </w:rPr>
          <w:commentReference w:id="568"/>
        </w:r>
        <w:r w:rsidR="00616EE5" w:rsidRPr="00BD41C6" w:rsidDel="00BC2B66">
          <w:rPr>
            <w:rFonts w:ascii="Times New Roman" w:eastAsia="Times New Roman" w:hAnsi="Times New Roman" w:cs="Times New Roman"/>
            <w:sz w:val="24"/>
            <w:szCs w:val="24"/>
          </w:rPr>
          <w:delText>:</w:delText>
        </w:r>
        <w:r w:rsidR="00904827" w:rsidRPr="00BD41C6" w:rsidDel="00BC2B66">
          <w:rPr>
            <w:rFonts w:ascii="Times New Roman" w:eastAsia="Times New Roman" w:hAnsi="Times New Roman" w:cs="Times New Roman"/>
            <w:sz w:val="24"/>
            <w:szCs w:val="24"/>
          </w:rPr>
          <w:delText xml:space="preserve"> </w:delText>
        </w:r>
        <w:r w:rsidR="00616EE5" w:rsidRPr="00BD41C6" w:rsidDel="00BC2B66">
          <w:rPr>
            <w:rFonts w:ascii="Times New Roman" w:eastAsia="Times New Roman" w:hAnsi="Times New Roman" w:cs="Times New Roman"/>
            <w:sz w:val="24"/>
            <w:szCs w:val="24"/>
          </w:rPr>
          <w:delText>a direct calculation of R2 common in m</w:delText>
        </w:r>
        <w:r w:rsidR="00904827" w:rsidRPr="00BD41C6" w:rsidDel="00BC2B66">
          <w:rPr>
            <w:rFonts w:ascii="Times New Roman" w:eastAsia="Times New Roman" w:hAnsi="Times New Roman" w:cs="Times New Roman"/>
            <w:sz w:val="24"/>
            <w:szCs w:val="24"/>
          </w:rPr>
          <w:delText xml:space="preserve">acroecology, the coefficient of determination from a linear model fitting one sample to the other, the proportion of individuals allocated to different species, and </w:delText>
        </w:r>
      </w:del>
      <w:del w:id="569" w:author="Diaz,Renata M" w:date="2020-04-20T16:17:00Z">
        <w:r w:rsidR="00904827" w:rsidRPr="00BD41C6" w:rsidDel="004F5251">
          <w:rPr>
            <w:rFonts w:ascii="Times New Roman" w:eastAsia="Times New Roman" w:hAnsi="Times New Roman" w:cs="Times New Roman"/>
            <w:sz w:val="24"/>
            <w:szCs w:val="24"/>
          </w:rPr>
          <w:delText>the</w:delText>
        </w:r>
      </w:del>
      <w:del w:id="570" w:author="Diaz,Renata M" w:date="2020-04-23T11:22:00Z">
        <w:r w:rsidR="00904827" w:rsidRPr="00BD41C6" w:rsidDel="00BC2B66">
          <w:rPr>
            <w:rFonts w:ascii="Times New Roman" w:eastAsia="Times New Roman" w:hAnsi="Times New Roman" w:cs="Times New Roman"/>
            <w:sz w:val="24"/>
            <w:szCs w:val="24"/>
          </w:rPr>
          <w:delText xml:space="preserve"> K-L divergence. </w:delText>
        </w:r>
        <w:r w:rsidR="008155F1" w:rsidRPr="00BD41C6" w:rsidDel="00BC2B66">
          <w:rPr>
            <w:rFonts w:ascii="Times New Roman" w:eastAsia="Times New Roman" w:hAnsi="Times New Roman" w:cs="Times New Roman"/>
            <w:sz w:val="24"/>
            <w:szCs w:val="24"/>
          </w:rPr>
          <w:delText>Each of the</w:delText>
        </w:r>
        <w:r w:rsidR="009A17F7" w:rsidRPr="00BD41C6" w:rsidDel="00BC2B66">
          <w:rPr>
            <w:rFonts w:ascii="Times New Roman" w:eastAsia="Times New Roman" w:hAnsi="Times New Roman" w:cs="Times New Roman"/>
            <w:sz w:val="24"/>
            <w:szCs w:val="24"/>
          </w:rPr>
          <w:delText>se</w:delText>
        </w:r>
        <w:r w:rsidR="008155F1" w:rsidRPr="00BD41C6" w:rsidDel="00BC2B66">
          <w:rPr>
            <w:rFonts w:ascii="Times New Roman" w:eastAsia="Times New Roman" w:hAnsi="Times New Roman" w:cs="Times New Roman"/>
            <w:sz w:val="24"/>
            <w:szCs w:val="24"/>
          </w:rPr>
          <w:delText xml:space="preserve"> measures </w:delText>
        </w:r>
      </w:del>
      <w:del w:id="571" w:author="Diaz,Renata M" w:date="2020-04-13T16:19:00Z">
        <w:r w:rsidR="008155F1" w:rsidRPr="00BD41C6" w:rsidDel="00D90929">
          <w:rPr>
            <w:rFonts w:ascii="Times New Roman" w:eastAsia="Times New Roman" w:hAnsi="Times New Roman" w:cs="Times New Roman"/>
            <w:sz w:val="24"/>
            <w:szCs w:val="24"/>
          </w:rPr>
          <w:delText>is imperfect for these purpose</w:delText>
        </w:r>
        <w:r w:rsidR="00717B86" w:rsidRPr="00BD41C6" w:rsidDel="00D90929">
          <w:rPr>
            <w:rFonts w:ascii="Times New Roman" w:eastAsia="Times New Roman" w:hAnsi="Times New Roman" w:cs="Times New Roman"/>
            <w:sz w:val="24"/>
            <w:szCs w:val="24"/>
          </w:rPr>
          <w:delText>s</w:delText>
        </w:r>
        <w:r w:rsidR="008155F1" w:rsidRPr="00BD41C6" w:rsidDel="00D90929">
          <w:rPr>
            <w:rFonts w:ascii="Times New Roman" w:eastAsia="Times New Roman" w:hAnsi="Times New Roman" w:cs="Times New Roman"/>
            <w:sz w:val="24"/>
            <w:szCs w:val="24"/>
          </w:rPr>
          <w:delText xml:space="preserve">, </w:delText>
        </w:r>
      </w:del>
      <w:del w:id="572" w:author="Diaz,Renata M" w:date="2020-04-23T11:22:00Z">
        <w:r w:rsidR="008155F1" w:rsidRPr="00BD41C6" w:rsidDel="00BC2B66">
          <w:rPr>
            <w:rFonts w:ascii="Times New Roman" w:eastAsia="Times New Roman" w:hAnsi="Times New Roman" w:cs="Times New Roman"/>
            <w:sz w:val="24"/>
            <w:szCs w:val="24"/>
          </w:rPr>
          <w:delText>but the</w:delText>
        </w:r>
        <w:r w:rsidR="004449EB" w:rsidRPr="00BD41C6" w:rsidDel="00BC2B66">
          <w:rPr>
            <w:rFonts w:ascii="Times New Roman" w:eastAsia="Times New Roman" w:hAnsi="Times New Roman" w:cs="Times New Roman"/>
            <w:sz w:val="24"/>
            <w:szCs w:val="24"/>
          </w:rPr>
          <w:delText xml:space="preserve"> four measures </w:delText>
        </w:r>
        <w:r w:rsidR="008155F1" w:rsidRPr="00BD41C6" w:rsidDel="00BC2B66">
          <w:rPr>
            <w:rFonts w:ascii="Times New Roman" w:eastAsia="Times New Roman" w:hAnsi="Times New Roman" w:cs="Times New Roman"/>
            <w:sz w:val="24"/>
            <w:szCs w:val="24"/>
          </w:rPr>
          <w:delText xml:space="preserve">all </w:delText>
        </w:r>
      </w:del>
      <w:del w:id="573" w:author="Diaz,Renata M" w:date="2020-04-20T16:17:00Z">
        <w:r w:rsidR="004449EB" w:rsidRPr="00BD41C6" w:rsidDel="00E12E11">
          <w:rPr>
            <w:rFonts w:ascii="Times New Roman" w:eastAsia="Times New Roman" w:hAnsi="Times New Roman" w:cs="Times New Roman"/>
            <w:sz w:val="24"/>
            <w:szCs w:val="24"/>
          </w:rPr>
          <w:delText>give</w:delText>
        </w:r>
      </w:del>
      <w:del w:id="574" w:author="Diaz,Renata M" w:date="2020-04-23T11:22:00Z">
        <w:r w:rsidR="004449EB" w:rsidRPr="00BD41C6" w:rsidDel="00BC2B66">
          <w:rPr>
            <w:rFonts w:ascii="Times New Roman" w:eastAsia="Times New Roman" w:hAnsi="Times New Roman" w:cs="Times New Roman"/>
            <w:sz w:val="24"/>
            <w:szCs w:val="24"/>
          </w:rPr>
          <w:delText xml:space="preserve"> qualitatively</w:delText>
        </w:r>
      </w:del>
      <w:del w:id="575" w:author="Diaz,Renata M" w:date="2020-04-20T16:17:00Z">
        <w:r w:rsidR="004449EB" w:rsidRPr="00BD41C6" w:rsidDel="00B0215B">
          <w:rPr>
            <w:rFonts w:ascii="Times New Roman" w:eastAsia="Times New Roman" w:hAnsi="Times New Roman" w:cs="Times New Roman"/>
            <w:sz w:val="24"/>
            <w:szCs w:val="24"/>
          </w:rPr>
          <w:delText xml:space="preserve"> the same </w:delText>
        </w:r>
      </w:del>
      <w:del w:id="576" w:author="Diaz,Renata M" w:date="2020-04-23T11:22:00Z">
        <w:r w:rsidR="004449EB" w:rsidRPr="00BD41C6" w:rsidDel="00BC2B66">
          <w:rPr>
            <w:rFonts w:ascii="Times New Roman" w:eastAsia="Times New Roman" w:hAnsi="Times New Roman" w:cs="Times New Roman"/>
            <w:sz w:val="24"/>
            <w:szCs w:val="24"/>
          </w:rPr>
          <w:delText>outcome</w:delText>
        </w:r>
        <w:r w:rsidR="008155F1" w:rsidRPr="00BD41C6" w:rsidDel="00BC2B66">
          <w:rPr>
            <w:rFonts w:ascii="Times New Roman" w:eastAsia="Times New Roman" w:hAnsi="Times New Roman" w:cs="Times New Roman"/>
            <w:sz w:val="24"/>
            <w:szCs w:val="24"/>
          </w:rPr>
          <w:delText>s</w:delText>
        </w:r>
        <w:r w:rsidR="004449EB" w:rsidRPr="00BD41C6" w:rsidDel="00BC2B66">
          <w:rPr>
            <w:rFonts w:ascii="Times New Roman" w:eastAsia="Times New Roman" w:hAnsi="Times New Roman" w:cs="Times New Roman"/>
            <w:sz w:val="24"/>
            <w:szCs w:val="24"/>
          </w:rPr>
          <w:delText xml:space="preserve">. </w:delText>
        </w:r>
      </w:del>
      <w:del w:id="577" w:author="Diaz,Renata M" w:date="2020-04-20T16:32:00Z">
        <w:r w:rsidR="00616EE5" w:rsidRPr="00BD41C6" w:rsidDel="008B7C9D">
          <w:rPr>
            <w:rFonts w:ascii="Times New Roman" w:eastAsia="Times New Roman" w:hAnsi="Times New Roman" w:cs="Times New Roman"/>
            <w:sz w:val="24"/>
            <w:szCs w:val="24"/>
          </w:rPr>
          <w:delText xml:space="preserve">Note that, for small communities, both the number of unique elements in the feasible set and the number of possible pairwise combinations of elements can be considerably lower than </w:delText>
        </w:r>
        <w:r w:rsidR="00662171" w:rsidRPr="00BD41C6" w:rsidDel="008B7C9D">
          <w:rPr>
            <w:rFonts w:ascii="Times New Roman" w:eastAsia="Times New Roman" w:hAnsi="Times New Roman" w:cs="Times New Roman"/>
            <w:sz w:val="24"/>
            <w:szCs w:val="24"/>
          </w:rPr>
          <w:delText>4</w:delText>
        </w:r>
        <w:r w:rsidR="00616EE5" w:rsidRPr="00BD41C6" w:rsidDel="008B7C9D">
          <w:rPr>
            <w:rFonts w:ascii="Times New Roman" w:eastAsia="Times New Roman" w:hAnsi="Times New Roman" w:cs="Times New Roman"/>
            <w:sz w:val="24"/>
            <w:szCs w:val="24"/>
          </w:rPr>
          <w:delText xml:space="preserve">000. </w:delText>
        </w:r>
      </w:del>
      <w:del w:id="578" w:author="Diaz,Renata M" w:date="2020-04-23T11:22:00Z">
        <w:r w:rsidR="00463D87" w:rsidRPr="00BD41C6" w:rsidDel="00BC2B66">
          <w:rPr>
            <w:rFonts w:ascii="Times New Roman" w:eastAsia="Times New Roman" w:hAnsi="Times New Roman" w:cs="Times New Roman"/>
            <w:sz w:val="24"/>
            <w:szCs w:val="24"/>
          </w:rPr>
          <w:delText xml:space="preserve">We take the mean value of each of these measures as a rough </w:delText>
        </w:r>
      </w:del>
      <w:del w:id="579" w:author="Diaz,Renata M" w:date="2020-04-20T16:32:00Z">
        <w:r w:rsidR="00463D87" w:rsidRPr="00BD41C6" w:rsidDel="00BF49D4">
          <w:rPr>
            <w:rFonts w:ascii="Times New Roman" w:eastAsia="Times New Roman" w:hAnsi="Times New Roman" w:cs="Times New Roman"/>
            <w:sz w:val="24"/>
            <w:szCs w:val="24"/>
          </w:rPr>
          <w:delText xml:space="preserve">measure </w:delText>
        </w:r>
      </w:del>
      <w:del w:id="580" w:author="Diaz,Renata M" w:date="2020-04-23T11:22:00Z">
        <w:r w:rsidR="00463D87" w:rsidRPr="00BD41C6" w:rsidDel="00BC2B66">
          <w:rPr>
            <w:rFonts w:ascii="Times New Roman" w:eastAsia="Times New Roman" w:hAnsi="Times New Roman" w:cs="Times New Roman"/>
            <w:sz w:val="24"/>
            <w:szCs w:val="24"/>
          </w:rPr>
          <w:delText>of the</w:delText>
        </w:r>
      </w:del>
      <w:del w:id="581" w:author="Diaz,Renata M" w:date="2020-04-20T16:18:00Z">
        <w:r w:rsidR="00463D87" w:rsidRPr="00BD41C6" w:rsidDel="00C53D8B">
          <w:rPr>
            <w:rFonts w:ascii="Times New Roman" w:eastAsia="Times New Roman" w:hAnsi="Times New Roman" w:cs="Times New Roman"/>
            <w:sz w:val="24"/>
            <w:szCs w:val="24"/>
          </w:rPr>
          <w:delText xml:space="preserve"> specificity</w:delText>
        </w:r>
      </w:del>
      <w:del w:id="582" w:author="Diaz,Renata M" w:date="2020-04-23T11:22:00Z">
        <w:r w:rsidR="00463D87" w:rsidRPr="00BD41C6" w:rsidDel="00BC2B66">
          <w:rPr>
            <w:rFonts w:ascii="Times New Roman" w:eastAsia="Times New Roman" w:hAnsi="Times New Roman" w:cs="Times New Roman"/>
            <w:sz w:val="24"/>
            <w:szCs w:val="24"/>
          </w:rPr>
          <w:delText xml:space="preserve"> of the statistical constraint for that </w:delText>
        </w:r>
      </w:del>
      <w:del w:id="583" w:author="Diaz,Renata M" w:date="2020-04-20T16:33:00Z">
        <w:r w:rsidR="00463D87" w:rsidRPr="00BD41C6" w:rsidDel="002E527C">
          <w:rPr>
            <w:rFonts w:ascii="Times New Roman" w:eastAsia="Times New Roman" w:hAnsi="Times New Roman" w:cs="Times New Roman"/>
            <w:sz w:val="24"/>
            <w:szCs w:val="24"/>
          </w:rPr>
          <w:delText>community</w:delText>
        </w:r>
      </w:del>
      <w:del w:id="584" w:author="Diaz,Renata M" w:date="2020-04-23T11:22:00Z">
        <w:r w:rsidRPr="00BD41C6" w:rsidDel="00BC2B66">
          <w:rPr>
            <w:rFonts w:ascii="Times New Roman" w:eastAsia="Times New Roman" w:hAnsi="Times New Roman" w:cs="Times New Roman"/>
            <w:sz w:val="24"/>
            <w:szCs w:val="24"/>
          </w:rPr>
          <w:delText xml:space="preserve">. </w:delText>
        </w:r>
      </w:del>
    </w:p>
    <w:p w14:paraId="3F7F8093" w14:textId="2701C063" w:rsidR="00BC2B66" w:rsidRDefault="00BC2B66" w:rsidP="00D50874">
      <w:pPr>
        <w:rPr>
          <w:ins w:id="585" w:author="Diaz,Renata M" w:date="2020-04-23T11:25:00Z"/>
          <w:rFonts w:ascii="Times New Roman" w:eastAsia="Times New Roman" w:hAnsi="Times New Roman" w:cs="Times New Roman"/>
          <w:sz w:val="24"/>
          <w:szCs w:val="24"/>
        </w:rPr>
      </w:pPr>
      <w:ins w:id="586" w:author="Diaz,Renata M" w:date="2020-04-23T11:22:00Z">
        <w:r>
          <w:rPr>
            <w:rFonts w:ascii="Times New Roman" w:eastAsia="Times New Roman" w:hAnsi="Times New Roman" w:cs="Times New Roman"/>
            <w:sz w:val="24"/>
            <w:szCs w:val="24"/>
          </w:rPr>
          <w:t xml:space="preserve">For </w:t>
        </w:r>
      </w:ins>
      <w:ins w:id="587" w:author="Diaz,Renata M" w:date="2020-04-23T11:23:00Z">
        <w:r w:rsidR="00D60FE7">
          <w:rPr>
            <w:rFonts w:ascii="Times New Roman" w:eastAsia="Times New Roman" w:hAnsi="Times New Roman" w:cs="Times New Roman"/>
            <w:sz w:val="24"/>
            <w:szCs w:val="24"/>
          </w:rPr>
          <w:t>every community</w:t>
        </w:r>
      </w:ins>
      <w:ins w:id="588" w:author="Diaz,Renata M" w:date="2020-04-23T11:22:00Z">
        <w:r>
          <w:rPr>
            <w:rFonts w:ascii="Times New Roman" w:eastAsia="Times New Roman" w:hAnsi="Times New Roman" w:cs="Times New Roman"/>
            <w:sz w:val="24"/>
            <w:szCs w:val="24"/>
          </w:rPr>
          <w:t xml:space="preserve"> in our database, we </w:t>
        </w:r>
      </w:ins>
      <w:ins w:id="589" w:author="Diaz,Renata M" w:date="2020-04-23T11:23:00Z">
        <w:r w:rsidR="00A616A1">
          <w:rPr>
            <w:rFonts w:ascii="Times New Roman" w:eastAsia="Times New Roman" w:hAnsi="Times New Roman" w:cs="Times New Roman"/>
            <w:sz w:val="24"/>
            <w:szCs w:val="24"/>
          </w:rPr>
          <w:t>calculated the number of elements in the feasible set</w:t>
        </w:r>
        <w:r w:rsidR="00D60FE7">
          <w:rPr>
            <w:rFonts w:ascii="Times New Roman" w:eastAsia="Times New Roman" w:hAnsi="Times New Roman" w:cs="Times New Roman"/>
            <w:sz w:val="24"/>
            <w:szCs w:val="24"/>
          </w:rPr>
          <w:t xml:space="preserve"> for an SAD with the corresponding S and N</w:t>
        </w:r>
      </w:ins>
      <w:ins w:id="590" w:author="Diaz,Renata M" w:date="2020-04-23T11:24:00Z">
        <w:r w:rsidR="00D60FE7">
          <w:rPr>
            <w:rFonts w:ascii="Times New Roman" w:eastAsia="Times New Roman" w:hAnsi="Times New Roman" w:cs="Times New Roman"/>
            <w:sz w:val="24"/>
            <w:szCs w:val="24"/>
          </w:rPr>
          <w:t xml:space="preserve">. We drew 5000 </w:t>
        </w:r>
      </w:ins>
      <w:ins w:id="591" w:author="Diaz,Renata M" w:date="2020-04-23T11:25:00Z">
        <w:r w:rsidR="00D60FE7">
          <w:rPr>
            <w:rFonts w:ascii="Times New Roman" w:eastAsia="Times New Roman" w:hAnsi="Times New Roman" w:cs="Times New Roman"/>
            <w:sz w:val="24"/>
            <w:szCs w:val="24"/>
          </w:rPr>
          <w:t>draws</w:t>
        </w:r>
      </w:ins>
      <w:ins w:id="592" w:author="Diaz,Renata M" w:date="2020-04-23T11:24:00Z">
        <w:r w:rsidR="00D60FE7">
          <w:rPr>
            <w:rFonts w:ascii="Times New Roman" w:eastAsia="Times New Roman" w:hAnsi="Times New Roman" w:cs="Times New Roman"/>
            <w:sz w:val="24"/>
            <w:szCs w:val="24"/>
          </w:rPr>
          <w:t xml:space="preserve"> from every feasible set, and filtered this 5000 to u</w:t>
        </w:r>
      </w:ins>
      <w:ins w:id="593" w:author="Diaz,Renata M" w:date="2020-04-23T11:25:00Z">
        <w:r w:rsidR="00D60FE7">
          <w:rPr>
            <w:rFonts w:ascii="Times New Roman" w:eastAsia="Times New Roman" w:hAnsi="Times New Roman" w:cs="Times New Roman"/>
            <w:sz w:val="24"/>
            <w:szCs w:val="24"/>
          </w:rPr>
          <w:t>nique samples.</w:t>
        </w:r>
      </w:ins>
      <w:ins w:id="594" w:author="Diaz,Renata M" w:date="2020-04-23T11:24:00Z">
        <w:r w:rsidR="00D60FE7">
          <w:rPr>
            <w:rFonts w:ascii="Times New Roman" w:eastAsia="Times New Roman" w:hAnsi="Times New Roman" w:cs="Times New Roman"/>
            <w:sz w:val="24"/>
            <w:szCs w:val="24"/>
          </w:rPr>
          <w:t xml:space="preserve"> </w:t>
        </w:r>
      </w:ins>
      <w:ins w:id="595" w:author="Diaz,Renata M" w:date="2020-04-23T11:25:00Z">
        <w:r w:rsidR="00D60FE7">
          <w:rPr>
            <w:rFonts w:ascii="Times New Roman" w:eastAsia="Times New Roman" w:hAnsi="Times New Roman" w:cs="Times New Roman"/>
            <w:sz w:val="24"/>
            <w:szCs w:val="24"/>
          </w:rPr>
          <w:t xml:space="preserve">For large feasible sets, all 5000 are usually unique; for small ones, </w:t>
        </w:r>
      </w:ins>
      <w:ins w:id="596" w:author="Diaz,Renata M" w:date="2020-04-23T11:34:00Z">
        <w:r w:rsidR="00B474CD">
          <w:rPr>
            <w:rFonts w:ascii="Times New Roman" w:eastAsia="Times New Roman" w:hAnsi="Times New Roman" w:cs="Times New Roman"/>
            <w:sz w:val="24"/>
            <w:szCs w:val="24"/>
          </w:rPr>
          <w:t>it becomes</w:t>
        </w:r>
      </w:ins>
      <w:ins w:id="597" w:author="Diaz,Renata M" w:date="2020-04-23T11:25:00Z">
        <w:r w:rsidR="00D60FE7">
          <w:rPr>
            <w:rFonts w:ascii="Times New Roman" w:eastAsia="Times New Roman" w:hAnsi="Times New Roman" w:cs="Times New Roman"/>
            <w:sz w:val="24"/>
            <w:szCs w:val="24"/>
          </w:rPr>
          <w:t xml:space="preserve"> or impossible to find 5000 unique samples. </w:t>
        </w:r>
      </w:ins>
    </w:p>
    <w:p w14:paraId="09213284" w14:textId="4C058C93" w:rsidR="00B95696" w:rsidRDefault="00D60FE7" w:rsidP="00D50874">
      <w:pPr>
        <w:rPr>
          <w:ins w:id="598" w:author="Diaz,Renata M" w:date="2020-04-23T11:45:00Z"/>
          <w:rFonts w:ascii="Times New Roman" w:eastAsia="Times New Roman" w:hAnsi="Times New Roman" w:cs="Times New Roman"/>
          <w:sz w:val="24"/>
          <w:szCs w:val="24"/>
        </w:rPr>
      </w:pPr>
      <w:ins w:id="599" w:author="Diaz,Renata M" w:date="2020-04-23T11:26:00Z">
        <w:r>
          <w:rPr>
            <w:rFonts w:ascii="Times New Roman" w:eastAsia="Times New Roman" w:hAnsi="Times New Roman" w:cs="Times New Roman"/>
            <w:sz w:val="24"/>
            <w:szCs w:val="24"/>
          </w:rPr>
          <w:t xml:space="preserve">To illustrate how the narrowness of the statistical constraint varies with S, N, and the size of the feasible set, </w:t>
        </w:r>
      </w:ins>
      <w:ins w:id="600" w:author="Diaz,Renata M" w:date="2020-04-23T11:40:00Z">
        <w:r w:rsidR="00687584">
          <w:rPr>
            <w:rFonts w:ascii="Times New Roman" w:eastAsia="Times New Roman" w:hAnsi="Times New Roman" w:cs="Times New Roman"/>
            <w:sz w:val="24"/>
            <w:szCs w:val="24"/>
          </w:rPr>
          <w:t>w</w:t>
        </w:r>
      </w:ins>
      <w:ins w:id="601" w:author="Diaz,Renata M" w:date="2020-04-23T11:27:00Z">
        <w:r w:rsidR="00C67D4E">
          <w:rPr>
            <w:rFonts w:ascii="Times New Roman" w:eastAsia="Times New Roman" w:hAnsi="Times New Roman" w:cs="Times New Roman"/>
            <w:sz w:val="24"/>
            <w:szCs w:val="24"/>
          </w:rPr>
          <w:t xml:space="preserve">e </w:t>
        </w:r>
      </w:ins>
      <w:ins w:id="602" w:author="Diaz,Renata M" w:date="2020-04-23T11:41:00Z">
        <w:r w:rsidR="004D462E">
          <w:rPr>
            <w:rFonts w:ascii="Times New Roman" w:eastAsia="Times New Roman" w:hAnsi="Times New Roman" w:cs="Times New Roman"/>
            <w:sz w:val="24"/>
            <w:szCs w:val="24"/>
          </w:rPr>
          <w:t xml:space="preserve">examine the distribution of shapes represented in our samples from the feasible set. We </w:t>
        </w:r>
      </w:ins>
      <w:ins w:id="603" w:author="Diaz,Renata M" w:date="2020-04-23T11:44:00Z">
        <w:r w:rsidR="00F77E5C">
          <w:rPr>
            <w:rFonts w:ascii="Times New Roman" w:eastAsia="Times New Roman" w:hAnsi="Times New Roman" w:cs="Times New Roman"/>
            <w:sz w:val="24"/>
            <w:szCs w:val="24"/>
          </w:rPr>
          <w:t>summarized the shapes present b</w:t>
        </w:r>
        <w:r w:rsidR="00E069A6">
          <w:rPr>
            <w:rFonts w:ascii="Times New Roman" w:eastAsia="Times New Roman" w:hAnsi="Times New Roman" w:cs="Times New Roman"/>
            <w:sz w:val="24"/>
            <w:szCs w:val="24"/>
          </w:rPr>
          <w:t xml:space="preserve">y calculating the </w:t>
        </w:r>
      </w:ins>
      <w:ins w:id="604" w:author="Diaz,Renata M" w:date="2020-04-23T11:27:00Z">
        <w:r w:rsidR="00C67D4E">
          <w:rPr>
            <w:rFonts w:ascii="Times New Roman" w:eastAsia="Times New Roman" w:hAnsi="Times New Roman" w:cs="Times New Roman"/>
            <w:sz w:val="24"/>
            <w:szCs w:val="24"/>
          </w:rPr>
          <w:t>skewness and Simpson’s evenness for ever</w:t>
        </w:r>
      </w:ins>
      <w:ins w:id="605" w:author="Diaz,Renata M" w:date="2020-04-23T11:28:00Z">
        <w:r w:rsidR="00C67D4E">
          <w:rPr>
            <w:rFonts w:ascii="Times New Roman" w:eastAsia="Times New Roman" w:hAnsi="Times New Roman" w:cs="Times New Roman"/>
            <w:sz w:val="24"/>
            <w:szCs w:val="24"/>
          </w:rPr>
          <w:t>y sampl</w:t>
        </w:r>
      </w:ins>
      <w:ins w:id="606" w:author="Diaz,Renata M" w:date="2020-04-23T11:41:00Z">
        <w:r w:rsidR="00F10DFD">
          <w:rPr>
            <w:rFonts w:ascii="Times New Roman" w:eastAsia="Times New Roman" w:hAnsi="Times New Roman" w:cs="Times New Roman"/>
            <w:sz w:val="24"/>
            <w:szCs w:val="24"/>
          </w:rPr>
          <w:t>e from the feasible set</w:t>
        </w:r>
      </w:ins>
      <w:ins w:id="607" w:author="Diaz,Renata M" w:date="2020-04-23T11:44:00Z">
        <w:r w:rsidR="00F77E5C">
          <w:rPr>
            <w:rFonts w:ascii="Times New Roman" w:eastAsia="Times New Roman" w:hAnsi="Times New Roman" w:cs="Times New Roman"/>
            <w:sz w:val="24"/>
            <w:szCs w:val="24"/>
          </w:rPr>
          <w:t>, and e</w:t>
        </w:r>
      </w:ins>
      <w:ins w:id="608" w:author="Diaz,Renata M" w:date="2020-04-23T11:28:00Z">
        <w:r w:rsidR="00C67D4E">
          <w:rPr>
            <w:rFonts w:ascii="Times New Roman" w:eastAsia="Times New Roman" w:hAnsi="Times New Roman" w:cs="Times New Roman"/>
            <w:sz w:val="24"/>
            <w:szCs w:val="24"/>
          </w:rPr>
          <w:t>xamine</w:t>
        </w:r>
      </w:ins>
      <w:ins w:id="609" w:author="Diaz,Renata M" w:date="2020-04-23T11:30:00Z">
        <w:r w:rsidR="00C67D4E">
          <w:rPr>
            <w:rFonts w:ascii="Times New Roman" w:eastAsia="Times New Roman" w:hAnsi="Times New Roman" w:cs="Times New Roman"/>
            <w:sz w:val="24"/>
            <w:szCs w:val="24"/>
          </w:rPr>
          <w:t xml:space="preserve">d </w:t>
        </w:r>
      </w:ins>
      <w:ins w:id="610" w:author="Diaz,Renata M" w:date="2020-04-23T11:28:00Z">
        <w:r w:rsidR="00C67D4E">
          <w:rPr>
            <w:rFonts w:ascii="Times New Roman" w:eastAsia="Times New Roman" w:hAnsi="Times New Roman" w:cs="Times New Roman"/>
            <w:sz w:val="24"/>
            <w:szCs w:val="24"/>
          </w:rPr>
          <w:t>the distribution of values for these summary statistics.</w:t>
        </w:r>
      </w:ins>
      <w:ins w:id="611" w:author="Diaz,Renata M" w:date="2020-04-23T11:36:00Z">
        <w:r w:rsidR="00135379">
          <w:rPr>
            <w:rFonts w:ascii="Times New Roman" w:eastAsia="Times New Roman" w:hAnsi="Times New Roman" w:cs="Times New Roman"/>
            <w:sz w:val="24"/>
            <w:szCs w:val="24"/>
          </w:rPr>
          <w:t xml:space="preserve"> </w:t>
        </w:r>
      </w:ins>
      <w:ins w:id="612" w:author="Diaz,Renata M" w:date="2020-04-23T11:47:00Z">
        <w:r w:rsidR="00673D41">
          <w:rPr>
            <w:rFonts w:ascii="Times New Roman" w:eastAsia="Times New Roman" w:hAnsi="Times New Roman" w:cs="Times New Roman"/>
            <w:sz w:val="24"/>
            <w:szCs w:val="24"/>
          </w:rPr>
          <w:t>The</w:t>
        </w:r>
      </w:ins>
      <w:ins w:id="613" w:author="Diaz,Renata M" w:date="2020-04-23T11:36:00Z">
        <w:r w:rsidR="00135379">
          <w:rPr>
            <w:rFonts w:ascii="Times New Roman" w:eastAsia="Times New Roman" w:hAnsi="Times New Roman" w:cs="Times New Roman"/>
            <w:sz w:val="24"/>
            <w:szCs w:val="24"/>
          </w:rPr>
          <w:t xml:space="preserve"> actual values</w:t>
        </w:r>
      </w:ins>
      <w:ins w:id="614" w:author="Diaz,Renata M" w:date="2020-04-23T11:45:00Z">
        <w:r w:rsidR="005837DC">
          <w:rPr>
            <w:rFonts w:ascii="Times New Roman" w:eastAsia="Times New Roman" w:hAnsi="Times New Roman" w:cs="Times New Roman"/>
            <w:sz w:val="24"/>
            <w:szCs w:val="24"/>
          </w:rPr>
          <w:t xml:space="preserve"> </w:t>
        </w:r>
      </w:ins>
      <w:ins w:id="615" w:author="Diaz,Renata M" w:date="2020-04-23T11:47:00Z">
        <w:r w:rsidR="00A8142D">
          <w:rPr>
            <w:rFonts w:ascii="Times New Roman" w:eastAsia="Times New Roman" w:hAnsi="Times New Roman" w:cs="Times New Roman"/>
            <w:sz w:val="24"/>
            <w:szCs w:val="24"/>
          </w:rPr>
          <w:t>achieved</w:t>
        </w:r>
      </w:ins>
      <w:ins w:id="616" w:author="Diaz,Renata M" w:date="2020-04-23T11:36:00Z">
        <w:r w:rsidR="00135379">
          <w:rPr>
            <w:rFonts w:ascii="Times New Roman" w:eastAsia="Times New Roman" w:hAnsi="Times New Roman" w:cs="Times New Roman"/>
            <w:sz w:val="24"/>
            <w:szCs w:val="24"/>
          </w:rPr>
          <w:t xml:space="preserve"> for both statistics depends on S and N, so we fo</w:t>
        </w:r>
      </w:ins>
      <w:ins w:id="617" w:author="Diaz,Renata M" w:date="2020-04-23T11:37:00Z">
        <w:r w:rsidR="00135379">
          <w:rPr>
            <w:rFonts w:ascii="Times New Roman" w:eastAsia="Times New Roman" w:hAnsi="Times New Roman" w:cs="Times New Roman"/>
            <w:sz w:val="24"/>
            <w:szCs w:val="24"/>
          </w:rPr>
          <w:t xml:space="preserve">cus on </w:t>
        </w:r>
        <w:r w:rsidR="005E7180">
          <w:rPr>
            <w:rFonts w:ascii="Times New Roman" w:eastAsia="Times New Roman" w:hAnsi="Times New Roman" w:cs="Times New Roman"/>
            <w:sz w:val="24"/>
            <w:szCs w:val="24"/>
          </w:rPr>
          <w:t xml:space="preserve">the shape of the distribution of values </w:t>
        </w:r>
      </w:ins>
      <w:ins w:id="618" w:author="Diaz,Renata M" w:date="2020-04-23T11:47:00Z">
        <w:r w:rsidR="00E76363">
          <w:rPr>
            <w:rFonts w:ascii="Times New Roman" w:eastAsia="Times New Roman" w:hAnsi="Times New Roman" w:cs="Times New Roman"/>
            <w:sz w:val="24"/>
            <w:szCs w:val="24"/>
          </w:rPr>
          <w:t>instead of on</w:t>
        </w:r>
      </w:ins>
      <w:ins w:id="619" w:author="Diaz,Renata M" w:date="2020-04-23T11:37:00Z">
        <w:r w:rsidR="005E7180">
          <w:rPr>
            <w:rFonts w:ascii="Times New Roman" w:eastAsia="Times New Roman" w:hAnsi="Times New Roman" w:cs="Times New Roman"/>
            <w:sz w:val="24"/>
            <w:szCs w:val="24"/>
          </w:rPr>
          <w:t xml:space="preserve"> the values themselves. </w:t>
        </w:r>
      </w:ins>
    </w:p>
    <w:p w14:paraId="23FBB28D" w14:textId="4F99E2B2" w:rsidR="00D60FE7" w:rsidRPr="00C67D4E" w:rsidRDefault="005E7180" w:rsidP="00D50874">
      <w:pPr>
        <w:rPr>
          <w:ins w:id="620" w:author="Diaz,Renata M" w:date="2020-04-23T11:22:00Z"/>
          <w:rFonts w:ascii="Times New Roman" w:eastAsia="Times New Roman" w:hAnsi="Times New Roman" w:cs="Times New Roman"/>
          <w:sz w:val="24"/>
          <w:szCs w:val="24"/>
        </w:rPr>
      </w:pPr>
      <w:ins w:id="621" w:author="Diaz,Renata M" w:date="2020-04-23T11:37:00Z">
        <w:r>
          <w:rPr>
            <w:rFonts w:ascii="Times New Roman" w:eastAsia="Times New Roman" w:hAnsi="Times New Roman" w:cs="Times New Roman"/>
            <w:sz w:val="24"/>
            <w:szCs w:val="24"/>
          </w:rPr>
          <w:t>Specifically, w</w:t>
        </w:r>
      </w:ins>
      <w:ins w:id="622" w:author="Diaz,Renata M" w:date="2020-04-23T11:29:00Z">
        <w:r w:rsidR="00C67D4E">
          <w:rPr>
            <w:rFonts w:ascii="Times New Roman" w:eastAsia="Times New Roman" w:hAnsi="Times New Roman" w:cs="Times New Roman"/>
            <w:sz w:val="24"/>
            <w:szCs w:val="24"/>
          </w:rPr>
          <w:t>e compare</w:t>
        </w:r>
      </w:ins>
      <w:ins w:id="623" w:author="Diaz,Renata M" w:date="2020-04-23T11:30:00Z">
        <w:r w:rsidR="00C67D4E">
          <w:rPr>
            <w:rFonts w:ascii="Times New Roman" w:eastAsia="Times New Roman" w:hAnsi="Times New Roman" w:cs="Times New Roman"/>
            <w:sz w:val="24"/>
            <w:szCs w:val="24"/>
          </w:rPr>
          <w:t>d</w:t>
        </w:r>
      </w:ins>
      <w:ins w:id="624" w:author="Diaz,Renata M" w:date="2020-04-23T11:29:00Z">
        <w:r w:rsidR="00C67D4E">
          <w:rPr>
            <w:rFonts w:ascii="Times New Roman" w:eastAsia="Times New Roman" w:hAnsi="Times New Roman" w:cs="Times New Roman"/>
            <w:sz w:val="24"/>
            <w:szCs w:val="24"/>
          </w:rPr>
          <w:t xml:space="preserve"> the </w:t>
        </w:r>
        <w:r w:rsidR="00C67D4E" w:rsidRPr="005E7180">
          <w:rPr>
            <w:rFonts w:ascii="Times New Roman" w:eastAsia="Times New Roman" w:hAnsi="Times New Roman" w:cs="Times New Roman"/>
            <w:sz w:val="24"/>
            <w:szCs w:val="24"/>
            <w:rPrChange w:id="625" w:author="Diaz,Renata M" w:date="2020-04-23T11:37:00Z">
              <w:rPr>
                <w:rFonts w:ascii="Times New Roman" w:eastAsia="Times New Roman" w:hAnsi="Times New Roman" w:cs="Times New Roman"/>
                <w:i/>
                <w:iCs/>
                <w:sz w:val="24"/>
                <w:szCs w:val="24"/>
              </w:rPr>
            </w:rPrChange>
          </w:rPr>
          <w:t>range</w:t>
        </w:r>
        <w:r w:rsidR="00C67D4E">
          <w:rPr>
            <w:rFonts w:ascii="Times New Roman" w:eastAsia="Times New Roman" w:hAnsi="Times New Roman" w:cs="Times New Roman"/>
            <w:i/>
            <w:iCs/>
            <w:sz w:val="24"/>
            <w:szCs w:val="24"/>
          </w:rPr>
          <w:t xml:space="preserve"> </w:t>
        </w:r>
        <w:r w:rsidR="00C67D4E">
          <w:rPr>
            <w:rFonts w:ascii="Times New Roman" w:eastAsia="Times New Roman" w:hAnsi="Times New Roman" w:cs="Times New Roman"/>
            <w:sz w:val="24"/>
            <w:szCs w:val="24"/>
          </w:rPr>
          <w:t>of values present in the 95%</w:t>
        </w:r>
      </w:ins>
      <w:ins w:id="626" w:author="Diaz,Renata M" w:date="2020-04-23T11:30:00Z">
        <w:r w:rsidR="00C67D4E">
          <w:rPr>
            <w:rFonts w:ascii="Times New Roman" w:eastAsia="Times New Roman" w:hAnsi="Times New Roman" w:cs="Times New Roman"/>
            <w:sz w:val="24"/>
            <w:szCs w:val="24"/>
          </w:rPr>
          <w:t xml:space="preserve"> interval of values to the full range across all samples. </w:t>
        </w:r>
      </w:ins>
      <w:ins w:id="627" w:author="Diaz,Renata M" w:date="2020-04-23T11:31:00Z">
        <w:r w:rsidR="00316C6A">
          <w:rPr>
            <w:rFonts w:ascii="Times New Roman" w:eastAsia="Times New Roman" w:hAnsi="Times New Roman" w:cs="Times New Roman"/>
            <w:sz w:val="24"/>
            <w:szCs w:val="24"/>
          </w:rPr>
          <w:t xml:space="preserve">A narrow statistical constraint </w:t>
        </w:r>
      </w:ins>
      <w:ins w:id="628" w:author="Diaz,Renata M" w:date="2020-04-23T11:34:00Z">
        <w:r w:rsidR="00DE219A">
          <w:rPr>
            <w:rFonts w:ascii="Times New Roman" w:eastAsia="Times New Roman" w:hAnsi="Times New Roman" w:cs="Times New Roman"/>
            <w:sz w:val="24"/>
            <w:szCs w:val="24"/>
          </w:rPr>
          <w:t xml:space="preserve">translates into </w:t>
        </w:r>
      </w:ins>
      <w:ins w:id="629" w:author="Diaz,Renata M" w:date="2020-04-23T11:31:00Z">
        <w:r w:rsidR="00316C6A">
          <w:rPr>
            <w:rFonts w:ascii="Times New Roman" w:eastAsia="Times New Roman" w:hAnsi="Times New Roman" w:cs="Times New Roman"/>
            <w:sz w:val="24"/>
            <w:szCs w:val="24"/>
          </w:rPr>
          <w:t>a steep, narrow peak in the distribution of summary statistic values</w:t>
        </w:r>
      </w:ins>
      <w:ins w:id="630" w:author="Diaz,Renata M" w:date="2020-04-23T11:33:00Z">
        <w:r w:rsidR="00316C6A">
          <w:rPr>
            <w:rFonts w:ascii="Times New Roman" w:eastAsia="Times New Roman" w:hAnsi="Times New Roman" w:cs="Times New Roman"/>
            <w:sz w:val="24"/>
            <w:szCs w:val="24"/>
          </w:rPr>
          <w:t>.</w:t>
        </w:r>
      </w:ins>
      <w:ins w:id="631" w:author="Diaz,Renata M" w:date="2020-04-23T11:32:00Z">
        <w:r w:rsidR="00316C6A">
          <w:rPr>
            <w:rFonts w:ascii="Times New Roman" w:eastAsia="Times New Roman" w:hAnsi="Times New Roman" w:cs="Times New Roman"/>
            <w:sz w:val="24"/>
            <w:szCs w:val="24"/>
          </w:rPr>
          <w:t xml:space="preserve"> </w:t>
        </w:r>
      </w:ins>
      <w:ins w:id="632" w:author="Diaz,Renata M" w:date="2020-04-23T11:33:00Z">
        <w:r w:rsidR="00316C6A">
          <w:rPr>
            <w:rFonts w:ascii="Times New Roman" w:eastAsia="Times New Roman" w:hAnsi="Times New Roman" w:cs="Times New Roman"/>
            <w:sz w:val="24"/>
            <w:szCs w:val="24"/>
          </w:rPr>
          <w:t>M</w:t>
        </w:r>
      </w:ins>
      <w:ins w:id="633" w:author="Diaz,Renata M" w:date="2020-04-23T11:32:00Z">
        <w:r w:rsidR="00316C6A">
          <w:rPr>
            <w:rFonts w:ascii="Times New Roman" w:eastAsia="Times New Roman" w:hAnsi="Times New Roman" w:cs="Times New Roman"/>
            <w:sz w:val="24"/>
            <w:szCs w:val="24"/>
          </w:rPr>
          <w:t xml:space="preserve">ost of the density </w:t>
        </w:r>
      </w:ins>
      <w:ins w:id="634" w:author="Diaz,Renata M" w:date="2020-04-23T11:34:00Z">
        <w:r w:rsidR="003E4D12">
          <w:rPr>
            <w:rFonts w:ascii="Times New Roman" w:eastAsia="Times New Roman" w:hAnsi="Times New Roman" w:cs="Times New Roman"/>
            <w:sz w:val="24"/>
            <w:szCs w:val="24"/>
          </w:rPr>
          <w:t>is</w:t>
        </w:r>
      </w:ins>
      <w:ins w:id="635" w:author="Diaz,Renata M" w:date="2020-04-23T11:32:00Z">
        <w:r w:rsidR="00316C6A">
          <w:rPr>
            <w:rFonts w:ascii="Times New Roman" w:eastAsia="Times New Roman" w:hAnsi="Times New Roman" w:cs="Times New Roman"/>
            <w:sz w:val="24"/>
            <w:szCs w:val="24"/>
          </w:rPr>
          <w:t xml:space="preserve"> concentrated around that peak</w:t>
        </w:r>
      </w:ins>
      <w:ins w:id="636" w:author="Diaz,Renata M" w:date="2020-04-23T11:33:00Z">
        <w:r w:rsidR="00316C6A">
          <w:rPr>
            <w:rFonts w:ascii="Times New Roman" w:eastAsia="Times New Roman" w:hAnsi="Times New Roman" w:cs="Times New Roman"/>
            <w:sz w:val="24"/>
            <w:szCs w:val="24"/>
          </w:rPr>
          <w:t xml:space="preserve">, and the 95% interval </w:t>
        </w:r>
      </w:ins>
      <w:ins w:id="637" w:author="Diaz,Renata M" w:date="2020-04-23T11:34:00Z">
        <w:r w:rsidR="00DE219A">
          <w:rPr>
            <w:rFonts w:ascii="Times New Roman" w:eastAsia="Times New Roman" w:hAnsi="Times New Roman" w:cs="Times New Roman"/>
            <w:sz w:val="24"/>
            <w:szCs w:val="24"/>
          </w:rPr>
          <w:t>encompasses</w:t>
        </w:r>
      </w:ins>
      <w:ins w:id="638" w:author="Diaz,Renata M" w:date="2020-04-23T11:33:00Z">
        <w:r w:rsidR="00316C6A">
          <w:rPr>
            <w:rFonts w:ascii="Times New Roman" w:eastAsia="Times New Roman" w:hAnsi="Times New Roman" w:cs="Times New Roman"/>
            <w:sz w:val="24"/>
            <w:szCs w:val="24"/>
          </w:rPr>
          <w:t xml:space="preserve"> a relatively small proportion of the overall range of values</w:t>
        </w:r>
      </w:ins>
      <w:ins w:id="639" w:author="Diaz,Renata M" w:date="2020-04-23T11:32:00Z">
        <w:r w:rsidR="00316C6A">
          <w:rPr>
            <w:rFonts w:ascii="Times New Roman" w:eastAsia="Times New Roman" w:hAnsi="Times New Roman" w:cs="Times New Roman"/>
            <w:sz w:val="24"/>
            <w:szCs w:val="24"/>
          </w:rPr>
          <w:t>. In contrast, a relatively vague statistical constraint</w:t>
        </w:r>
      </w:ins>
      <w:ins w:id="640" w:author="Diaz,Renata M" w:date="2020-04-23T11:35:00Z">
        <w:r w:rsidR="00927CF6">
          <w:rPr>
            <w:rFonts w:ascii="Times New Roman" w:eastAsia="Times New Roman" w:hAnsi="Times New Roman" w:cs="Times New Roman"/>
            <w:sz w:val="24"/>
            <w:szCs w:val="24"/>
          </w:rPr>
          <w:t xml:space="preserve"> translates to</w:t>
        </w:r>
      </w:ins>
      <w:ins w:id="641" w:author="Diaz,Renata M" w:date="2020-04-23T11:32:00Z">
        <w:r w:rsidR="00316C6A">
          <w:rPr>
            <w:rFonts w:ascii="Times New Roman" w:eastAsia="Times New Roman" w:hAnsi="Times New Roman" w:cs="Times New Roman"/>
            <w:sz w:val="24"/>
            <w:szCs w:val="24"/>
          </w:rPr>
          <w:t xml:space="preserve"> a broad, gentle peak in the distribution of summary statistics</w:t>
        </w:r>
      </w:ins>
      <w:ins w:id="642" w:author="Diaz,Renata M" w:date="2020-04-23T11:33:00Z">
        <w:r w:rsidR="00316C6A">
          <w:rPr>
            <w:rFonts w:ascii="Times New Roman" w:eastAsia="Times New Roman" w:hAnsi="Times New Roman" w:cs="Times New Roman"/>
            <w:sz w:val="24"/>
            <w:szCs w:val="24"/>
          </w:rPr>
          <w:t xml:space="preserve">. The 95% interval </w:t>
        </w:r>
      </w:ins>
      <w:ins w:id="643" w:author="Diaz,Renata M" w:date="2020-04-23T11:35:00Z">
        <w:r w:rsidR="00976125">
          <w:rPr>
            <w:rFonts w:ascii="Times New Roman" w:eastAsia="Times New Roman" w:hAnsi="Times New Roman" w:cs="Times New Roman"/>
            <w:sz w:val="24"/>
            <w:szCs w:val="24"/>
          </w:rPr>
          <w:t>in</w:t>
        </w:r>
      </w:ins>
      <w:ins w:id="644" w:author="Diaz,Renata M" w:date="2020-04-23T11:36:00Z">
        <w:r w:rsidR="00976125">
          <w:rPr>
            <w:rFonts w:ascii="Times New Roman" w:eastAsia="Times New Roman" w:hAnsi="Times New Roman" w:cs="Times New Roman"/>
            <w:sz w:val="24"/>
            <w:szCs w:val="24"/>
          </w:rPr>
          <w:t>cludes</w:t>
        </w:r>
      </w:ins>
      <w:ins w:id="645" w:author="Diaz,Renata M" w:date="2020-04-23T11:33:00Z">
        <w:r w:rsidR="00316C6A">
          <w:rPr>
            <w:rFonts w:ascii="Times New Roman" w:eastAsia="Times New Roman" w:hAnsi="Times New Roman" w:cs="Times New Roman"/>
            <w:sz w:val="24"/>
            <w:szCs w:val="24"/>
          </w:rPr>
          <w:t xml:space="preserve"> a larger proportion of the range in values present in the distribution</w:t>
        </w:r>
      </w:ins>
      <w:ins w:id="646" w:author="Diaz,Renata M" w:date="2020-04-23T11:34:00Z">
        <w:r w:rsidR="00316C6A">
          <w:rPr>
            <w:rFonts w:ascii="Times New Roman" w:eastAsia="Times New Roman" w:hAnsi="Times New Roman" w:cs="Times New Roman"/>
            <w:sz w:val="24"/>
            <w:szCs w:val="24"/>
          </w:rPr>
          <w:t xml:space="preserve">. </w:t>
        </w:r>
      </w:ins>
      <w:ins w:id="647" w:author="Diaz,Renata M" w:date="2020-04-23T11:39:00Z">
        <w:r w:rsidR="005F5010">
          <w:rPr>
            <w:rFonts w:ascii="Times New Roman" w:eastAsia="Times New Roman" w:hAnsi="Times New Roman" w:cs="Times New Roman"/>
            <w:sz w:val="24"/>
            <w:szCs w:val="24"/>
          </w:rPr>
          <w:t xml:space="preserve">We calculated the ratio of the 95% range to the total range, and use this ratio to describe the narrowness of the </w:t>
        </w:r>
      </w:ins>
      <w:ins w:id="648" w:author="Diaz,Renata M" w:date="2020-04-23T11:42:00Z">
        <w:r w:rsidR="002D708E">
          <w:rPr>
            <w:rFonts w:ascii="Times New Roman" w:eastAsia="Times New Roman" w:hAnsi="Times New Roman" w:cs="Times New Roman"/>
            <w:sz w:val="24"/>
            <w:szCs w:val="24"/>
          </w:rPr>
          <w:t xml:space="preserve">statistical constraint </w:t>
        </w:r>
      </w:ins>
      <w:ins w:id="649" w:author="Diaz,Renata M" w:date="2020-04-23T11:39:00Z">
        <w:r w:rsidR="005F5010">
          <w:rPr>
            <w:rFonts w:ascii="Times New Roman" w:eastAsia="Times New Roman" w:hAnsi="Times New Roman" w:cs="Times New Roman"/>
            <w:sz w:val="24"/>
            <w:szCs w:val="24"/>
          </w:rPr>
          <w:t xml:space="preserve">for every combination of S and N sampled. </w:t>
        </w:r>
      </w:ins>
      <w:ins w:id="650" w:author="Diaz,Renata M" w:date="2020-04-23T11:48:00Z">
        <w:r w:rsidR="00B02DEC">
          <w:rPr>
            <w:rFonts w:ascii="Times New Roman" w:eastAsia="Times New Roman" w:hAnsi="Times New Roman" w:cs="Times New Roman"/>
            <w:sz w:val="24"/>
            <w:szCs w:val="24"/>
          </w:rPr>
          <w:t>This approach is certainly imperfect, but its findings</w:t>
        </w:r>
      </w:ins>
      <w:ins w:id="651" w:author="Diaz,Renata M" w:date="2020-04-23T11:38:00Z">
        <w:r w:rsidR="00714C35">
          <w:rPr>
            <w:rFonts w:ascii="Times New Roman" w:eastAsia="Times New Roman" w:hAnsi="Times New Roman" w:cs="Times New Roman"/>
            <w:sz w:val="24"/>
            <w:szCs w:val="24"/>
          </w:rPr>
          <w:t xml:space="preserve"> agree with a separate self-similarity analysis not presented here (see supplement). </w:t>
        </w:r>
      </w:ins>
    </w:p>
    <w:p w14:paraId="0AC6A8ED" w14:textId="553B9F2F"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Comparing observed SADs to their feasible sets</w:t>
      </w:r>
    </w:p>
    <w:p w14:paraId="35D62A6C" w14:textId="75CEB544" w:rsidR="00A1011A" w:rsidRPr="00BD41C6" w:rsidRDefault="0088427E"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We compare the forms of observed SADs to their feasible sets by </w:t>
      </w:r>
      <w:del w:id="652" w:author="Diaz,Renata M" w:date="2020-04-23T11:39:00Z">
        <w:r w:rsidRPr="00BD41C6" w:rsidDel="00885150">
          <w:rPr>
            <w:rFonts w:ascii="Times New Roman" w:eastAsia="Times New Roman" w:hAnsi="Times New Roman" w:cs="Times New Roman"/>
            <w:sz w:val="24"/>
            <w:szCs w:val="24"/>
          </w:rPr>
          <w:delText xml:space="preserve">establishing a distribution of summary statistics for the SADs present in the feasible set and </w:delText>
        </w:r>
      </w:del>
      <w:r w:rsidRPr="00BD41C6">
        <w:rPr>
          <w:rFonts w:ascii="Times New Roman" w:eastAsia="Times New Roman" w:hAnsi="Times New Roman" w:cs="Times New Roman"/>
          <w:sz w:val="24"/>
          <w:szCs w:val="24"/>
        </w:rPr>
        <w:t>comparing the summary statistic values for the observed SADs to the</w:t>
      </w:r>
      <w:ins w:id="653" w:author="Diaz,Renata M" w:date="2020-04-23T11:40:00Z">
        <w:r w:rsidR="00DE6C8B">
          <w:rPr>
            <w:rFonts w:ascii="Times New Roman" w:eastAsia="Times New Roman" w:hAnsi="Times New Roman" w:cs="Times New Roman"/>
            <w:sz w:val="24"/>
            <w:szCs w:val="24"/>
          </w:rPr>
          <w:t xml:space="preserve"> distribution of values from samples from the feasible set </w:t>
        </w:r>
      </w:ins>
      <w:del w:id="654" w:author="Diaz,Renata M" w:date="2020-04-23T11:40:00Z">
        <w:r w:rsidRPr="00BD41C6" w:rsidDel="00DE6C8B">
          <w:rPr>
            <w:rFonts w:ascii="Times New Roman" w:eastAsia="Times New Roman" w:hAnsi="Times New Roman" w:cs="Times New Roman"/>
            <w:sz w:val="24"/>
            <w:szCs w:val="24"/>
          </w:rPr>
          <w:delText>se distribu</w:delText>
        </w:r>
      </w:del>
      <w:del w:id="655" w:author="Diaz,Renata M" w:date="2020-04-23T11:39:00Z">
        <w:r w:rsidRPr="00BD41C6" w:rsidDel="00DE6C8B">
          <w:rPr>
            <w:rFonts w:ascii="Times New Roman" w:eastAsia="Times New Roman" w:hAnsi="Times New Roman" w:cs="Times New Roman"/>
            <w:sz w:val="24"/>
            <w:szCs w:val="24"/>
          </w:rPr>
          <w:delText>tions</w:delText>
        </w:r>
      </w:del>
      <w:ins w:id="656" w:author="Diaz,Renata M" w:date="2020-04-20T16:16:00Z">
        <w:r w:rsidR="00DC5494">
          <w:rPr>
            <w:rFonts w:ascii="Times New Roman" w:eastAsia="Times New Roman" w:hAnsi="Times New Roman" w:cs="Times New Roman"/>
            <w:sz w:val="24"/>
            <w:szCs w:val="24"/>
          </w:rPr>
          <w:t>(after Locey and White 2013)</w:t>
        </w:r>
      </w:ins>
      <w:r w:rsidRPr="00BD41C6">
        <w:rPr>
          <w:rFonts w:ascii="Times New Roman" w:eastAsia="Times New Roman" w:hAnsi="Times New Roman" w:cs="Times New Roman"/>
          <w:sz w:val="24"/>
          <w:szCs w:val="24"/>
        </w:rPr>
        <w:t>. We</w:t>
      </w:r>
      <w:ins w:id="657" w:author="Diaz,Renata M" w:date="2020-04-23T11:43:00Z">
        <w:r w:rsidR="003321D6">
          <w:rPr>
            <w:rFonts w:ascii="Times New Roman" w:eastAsia="Times New Roman" w:hAnsi="Times New Roman" w:cs="Times New Roman"/>
            <w:sz w:val="24"/>
            <w:szCs w:val="24"/>
          </w:rPr>
          <w:t xml:space="preserve"> again</w:t>
        </w:r>
      </w:ins>
      <w:r w:rsidRPr="00BD41C6">
        <w:rPr>
          <w:rFonts w:ascii="Times New Roman" w:eastAsia="Times New Roman" w:hAnsi="Times New Roman" w:cs="Times New Roman"/>
          <w:sz w:val="24"/>
          <w:szCs w:val="24"/>
        </w:rPr>
        <w:t xml:space="preserve"> used </w:t>
      </w:r>
      <w:r w:rsidR="006F32EE">
        <w:rPr>
          <w:rFonts w:ascii="Times New Roman" w:eastAsia="Times New Roman" w:hAnsi="Times New Roman" w:cs="Times New Roman"/>
          <w:sz w:val="24"/>
          <w:szCs w:val="24"/>
        </w:rPr>
        <w:t xml:space="preserve">skewness </w:t>
      </w:r>
      <w:r w:rsidRPr="00BD41C6">
        <w:rPr>
          <w:rFonts w:ascii="Times New Roman" w:eastAsia="Times New Roman" w:hAnsi="Times New Roman" w:cs="Times New Roman"/>
          <w:sz w:val="24"/>
          <w:szCs w:val="24"/>
        </w:rPr>
        <w:t xml:space="preserve">and Simpson’s </w:t>
      </w:r>
      <w:del w:id="658" w:author="Diaz,Renata M" w:date="2020-04-20T16:16:00Z">
        <w:r w:rsidRPr="00BD41C6" w:rsidDel="0008414A">
          <w:rPr>
            <w:rFonts w:ascii="Times New Roman" w:eastAsia="Times New Roman" w:hAnsi="Times New Roman" w:cs="Times New Roman"/>
            <w:sz w:val="24"/>
            <w:szCs w:val="24"/>
          </w:rPr>
          <w:delText>evenness  as</w:delText>
        </w:r>
      </w:del>
      <w:ins w:id="659" w:author="Diaz,Renata M" w:date="2020-04-20T16:16:00Z">
        <w:r w:rsidR="0008414A" w:rsidRPr="00BD41C6">
          <w:rPr>
            <w:rFonts w:ascii="Times New Roman" w:eastAsia="Times New Roman" w:hAnsi="Times New Roman" w:cs="Times New Roman"/>
            <w:sz w:val="24"/>
            <w:szCs w:val="24"/>
          </w:rPr>
          <w:t>evenness as</w:t>
        </w:r>
      </w:ins>
      <w:r w:rsidRPr="00BD41C6">
        <w:rPr>
          <w:rFonts w:ascii="Times New Roman" w:eastAsia="Times New Roman" w:hAnsi="Times New Roman" w:cs="Times New Roman"/>
          <w:sz w:val="24"/>
          <w:szCs w:val="24"/>
        </w:rPr>
        <w:t xml:space="preserve"> our summary statistics, and calculated the percentile </w:t>
      </w:r>
      <w:r w:rsidR="00036D95" w:rsidRPr="00BD41C6">
        <w:rPr>
          <w:rFonts w:ascii="Times New Roman" w:eastAsia="Times New Roman" w:hAnsi="Times New Roman" w:cs="Times New Roman"/>
          <w:sz w:val="24"/>
          <w:szCs w:val="24"/>
        </w:rPr>
        <w:t xml:space="preserve">rank </w:t>
      </w:r>
      <w:r w:rsidRPr="00BD41C6">
        <w:rPr>
          <w:rFonts w:ascii="Times New Roman" w:eastAsia="Times New Roman" w:hAnsi="Times New Roman" w:cs="Times New Roman"/>
          <w:sz w:val="24"/>
          <w:szCs w:val="24"/>
        </w:rPr>
        <w:t xml:space="preserve">of the value for each observed SAD compared to the distribution of values obtained from its feasible set. </w:t>
      </w:r>
      <w:del w:id="660" w:author="Diaz,Renata M" w:date="2020-04-23T11:46:00Z">
        <w:r w:rsidR="00A1011A" w:rsidRPr="00BD41C6" w:rsidDel="000F6281">
          <w:rPr>
            <w:rFonts w:ascii="Times New Roman" w:eastAsia="Times New Roman" w:hAnsi="Times New Roman" w:cs="Times New Roman"/>
            <w:sz w:val="24"/>
            <w:szCs w:val="24"/>
          </w:rPr>
          <w:delText>Skewness can be calculated multiple ways, but using different formulas yield</w:delText>
        </w:r>
        <w:r w:rsidR="00EB279F" w:rsidRPr="00BD41C6" w:rsidDel="000F6281">
          <w:rPr>
            <w:rFonts w:ascii="Times New Roman" w:eastAsia="Times New Roman" w:hAnsi="Times New Roman" w:cs="Times New Roman"/>
            <w:sz w:val="24"/>
            <w:szCs w:val="24"/>
          </w:rPr>
          <w:delText>s</w:delText>
        </w:r>
        <w:r w:rsidR="00A1011A" w:rsidRPr="00BD41C6" w:rsidDel="000F6281">
          <w:rPr>
            <w:rFonts w:ascii="Times New Roman" w:eastAsia="Times New Roman" w:hAnsi="Times New Roman" w:cs="Times New Roman"/>
            <w:sz w:val="24"/>
            <w:szCs w:val="24"/>
          </w:rPr>
          <w:delText xml:space="preserve"> qualitatively identical results. It cannot be calculated for SADs with fewer than three species, and it is </w:delText>
        </w:r>
        <w:commentRangeStart w:id="661"/>
        <w:r w:rsidR="00A1011A" w:rsidRPr="00BD41C6" w:rsidDel="000F6281">
          <w:rPr>
            <w:rFonts w:ascii="Times New Roman" w:eastAsia="Times New Roman" w:hAnsi="Times New Roman" w:cs="Times New Roman"/>
            <w:sz w:val="24"/>
            <w:szCs w:val="24"/>
          </w:rPr>
          <w:delText>infinite</w:delText>
        </w:r>
        <w:commentRangeEnd w:id="661"/>
        <w:r w:rsidR="00A1011A" w:rsidRPr="00BD41C6" w:rsidDel="000F6281">
          <w:rPr>
            <w:rStyle w:val="CommentReference"/>
            <w:rFonts w:ascii="Times New Roman" w:hAnsi="Times New Roman" w:cs="Times New Roman"/>
          </w:rPr>
          <w:commentReference w:id="661"/>
        </w:r>
        <w:r w:rsidR="00A1011A" w:rsidRPr="00BD41C6" w:rsidDel="000F6281">
          <w:rPr>
            <w:rFonts w:ascii="Times New Roman" w:eastAsia="Times New Roman" w:hAnsi="Times New Roman" w:cs="Times New Roman"/>
            <w:sz w:val="24"/>
            <w:szCs w:val="24"/>
          </w:rPr>
          <w:delText xml:space="preserve"> in the special case where every species has the same number of individuals. </w:delText>
        </w:r>
      </w:del>
      <w:del w:id="662" w:author="Diaz,Renata M" w:date="2020-04-20T14:30:00Z">
        <w:r w:rsidR="00A1011A" w:rsidRPr="00BD41C6" w:rsidDel="00285E16">
          <w:rPr>
            <w:rFonts w:ascii="Times New Roman" w:eastAsia="Times New Roman" w:hAnsi="Times New Roman" w:cs="Times New Roman"/>
            <w:sz w:val="24"/>
            <w:szCs w:val="24"/>
          </w:rPr>
          <w:delText>Simpson’s evenness does not have these idiosyncrasies.</w:delText>
        </w:r>
      </w:del>
    </w:p>
    <w:p w14:paraId="4B7C7044" w14:textId="2DD22487" w:rsidR="007166A6" w:rsidRPr="00BD41C6" w:rsidRDefault="0088427E" w:rsidP="00A1011A">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The range of values</w:t>
      </w:r>
      <w:ins w:id="663" w:author="Diaz,Renata M" w:date="2020-04-13T16:20:00Z">
        <w:r w:rsidR="001113C0">
          <w:rPr>
            <w:rFonts w:ascii="Times New Roman" w:eastAsia="Times New Roman" w:hAnsi="Times New Roman" w:cs="Times New Roman"/>
            <w:sz w:val="24"/>
            <w:szCs w:val="24"/>
          </w:rPr>
          <w:t xml:space="preserve"> we observe</w:t>
        </w:r>
      </w:ins>
      <w:r w:rsidRPr="00BD41C6">
        <w:rPr>
          <w:rFonts w:ascii="Times New Roman" w:eastAsia="Times New Roman" w:hAnsi="Times New Roman" w:cs="Times New Roman"/>
          <w:sz w:val="24"/>
          <w:szCs w:val="24"/>
        </w:rPr>
        <w:t xml:space="preserve"> for both statistics depends on S and N, so in order to </w:t>
      </w:r>
      <w:del w:id="664" w:author="Diaz,Renata M" w:date="2020-04-22T10:05:00Z">
        <w:r w:rsidRPr="00BD41C6" w:rsidDel="00043490">
          <w:rPr>
            <w:rFonts w:ascii="Times New Roman" w:eastAsia="Times New Roman" w:hAnsi="Times New Roman" w:cs="Times New Roman"/>
            <w:sz w:val="24"/>
            <w:szCs w:val="24"/>
          </w:rPr>
          <w:delText>synthesize across</w:delText>
        </w:r>
      </w:del>
      <w:ins w:id="665" w:author="Diaz,Renata M" w:date="2020-04-22T10:05:00Z">
        <w:r w:rsidR="00043490">
          <w:rPr>
            <w:rFonts w:ascii="Times New Roman" w:eastAsia="Times New Roman" w:hAnsi="Times New Roman" w:cs="Times New Roman"/>
            <w:sz w:val="24"/>
            <w:szCs w:val="24"/>
          </w:rPr>
          <w:t>draw conclusions over</w:t>
        </w:r>
      </w:ins>
      <w:r w:rsidRPr="00BD41C6">
        <w:rPr>
          <w:rFonts w:ascii="Times New Roman" w:eastAsia="Times New Roman" w:hAnsi="Times New Roman" w:cs="Times New Roman"/>
          <w:sz w:val="24"/>
          <w:szCs w:val="24"/>
        </w:rPr>
        <w:t xml:space="preserve"> communities with different S and N we must focus on the percentile value, rather than on the raw values of the statistics.</w:t>
      </w:r>
      <w:r w:rsidR="00036D95" w:rsidRPr="00BD41C6">
        <w:rPr>
          <w:rFonts w:ascii="Times New Roman" w:eastAsia="Times New Roman" w:hAnsi="Times New Roman" w:cs="Times New Roman"/>
          <w:sz w:val="24"/>
          <w:szCs w:val="24"/>
        </w:rPr>
        <w:t xml:space="preserve"> We calculated percentile rank as the percent of values in the distribution less than or equal to the observed value.</w:t>
      </w:r>
      <w:r w:rsidRPr="00BD41C6">
        <w:rPr>
          <w:rFonts w:ascii="Times New Roman" w:eastAsia="Times New Roman" w:hAnsi="Times New Roman" w:cs="Times New Roman"/>
          <w:sz w:val="24"/>
          <w:szCs w:val="24"/>
        </w:rPr>
        <w:t xml:space="preserve"> </w:t>
      </w:r>
      <w:commentRangeStart w:id="666"/>
      <w:r w:rsidR="00A1011A" w:rsidRPr="00BD41C6">
        <w:rPr>
          <w:rFonts w:ascii="Times New Roman" w:eastAsia="Times New Roman" w:hAnsi="Times New Roman" w:cs="Times New Roman"/>
          <w:sz w:val="24"/>
          <w:szCs w:val="24"/>
        </w:rPr>
        <w:t xml:space="preserve">Note that </w:t>
      </w:r>
      <w:r w:rsidR="008C01DF" w:rsidRPr="00BD41C6">
        <w:rPr>
          <w:rFonts w:ascii="Times New Roman" w:eastAsia="Times New Roman" w:hAnsi="Times New Roman" w:cs="Times New Roman"/>
          <w:sz w:val="24"/>
          <w:szCs w:val="24"/>
        </w:rPr>
        <w:t xml:space="preserve">the </w:t>
      </w:r>
      <w:r w:rsidR="007F0EF7" w:rsidRPr="00BD41C6">
        <w:rPr>
          <w:rFonts w:ascii="Times New Roman" w:eastAsia="Times New Roman" w:hAnsi="Times New Roman" w:cs="Times New Roman"/>
          <w:sz w:val="24"/>
          <w:szCs w:val="24"/>
        </w:rPr>
        <w:t xml:space="preserve">precise </w:t>
      </w:r>
      <w:r w:rsidR="008C01DF" w:rsidRPr="00BD41C6">
        <w:rPr>
          <w:rFonts w:ascii="Times New Roman" w:eastAsia="Times New Roman" w:hAnsi="Times New Roman" w:cs="Times New Roman"/>
          <w:sz w:val="24"/>
          <w:szCs w:val="24"/>
        </w:rPr>
        <w:t xml:space="preserve">meaning of </w:t>
      </w:r>
      <w:r w:rsidR="00036D95" w:rsidRPr="00BD41C6">
        <w:rPr>
          <w:rFonts w:ascii="Times New Roman" w:eastAsia="Times New Roman" w:hAnsi="Times New Roman" w:cs="Times New Roman"/>
          <w:sz w:val="24"/>
          <w:szCs w:val="24"/>
        </w:rPr>
        <w:t>this</w:t>
      </w:r>
      <w:r w:rsidR="008C01DF" w:rsidRPr="00BD41C6">
        <w:rPr>
          <w:rFonts w:ascii="Times New Roman" w:eastAsia="Times New Roman" w:hAnsi="Times New Roman" w:cs="Times New Roman"/>
          <w:sz w:val="24"/>
          <w:szCs w:val="24"/>
        </w:rPr>
        <w:t xml:space="preserve"> value differs subtly depending on whether the distribution of samples from the feasible set represents a true distribution of </w:t>
      </w:r>
      <w:r w:rsidR="008C01DF" w:rsidRPr="00BD41C6">
        <w:rPr>
          <w:rFonts w:ascii="Times New Roman" w:eastAsia="Times New Roman" w:hAnsi="Times New Roman" w:cs="Times New Roman"/>
          <w:i/>
          <w:iCs/>
          <w:sz w:val="24"/>
          <w:szCs w:val="24"/>
        </w:rPr>
        <w:t xml:space="preserve">samples </w:t>
      </w:r>
      <w:r w:rsidR="008C01DF" w:rsidRPr="00BD41C6">
        <w:rPr>
          <w:rFonts w:ascii="Times New Roman" w:eastAsia="Times New Roman" w:hAnsi="Times New Roman" w:cs="Times New Roman"/>
          <w:sz w:val="24"/>
          <w:szCs w:val="24"/>
        </w:rPr>
        <w:t xml:space="preserve">or an </w:t>
      </w:r>
      <w:r w:rsidR="00486C7E">
        <w:rPr>
          <w:rFonts w:ascii="Times New Roman" w:eastAsia="Times New Roman" w:hAnsi="Times New Roman" w:cs="Times New Roman"/>
          <w:sz w:val="24"/>
          <w:szCs w:val="24"/>
        </w:rPr>
        <w:t>exhaustive account</w:t>
      </w:r>
      <w:r w:rsidR="00036D95" w:rsidRPr="00BD41C6">
        <w:rPr>
          <w:rFonts w:ascii="Times New Roman" w:eastAsia="Times New Roman" w:hAnsi="Times New Roman" w:cs="Times New Roman"/>
          <w:sz w:val="24"/>
          <w:szCs w:val="24"/>
        </w:rPr>
        <w:t xml:space="preserve"> of all elements in the feasible set. If the samples are exhaustive, the percent of samples </w:t>
      </w:r>
      <w:del w:id="667" w:author="Diaz,Renata M" w:date="2020-04-20T16:27:00Z">
        <w:r w:rsidR="00036D95" w:rsidRPr="00BD41C6" w:rsidDel="007A0C97">
          <w:rPr>
            <w:rFonts w:ascii="Times New Roman" w:eastAsia="Times New Roman" w:hAnsi="Times New Roman" w:cs="Times New Roman"/>
            <w:sz w:val="24"/>
            <w:szCs w:val="24"/>
          </w:rPr>
          <w:delText>&lt;= to</w:delText>
        </w:r>
      </w:del>
      <w:ins w:id="668" w:author="Diaz,Renata M" w:date="2020-04-20T16:27:00Z">
        <w:r w:rsidR="007A0C97">
          <w:rPr>
            <w:rFonts w:ascii="Times New Roman" w:eastAsia="Times New Roman" w:hAnsi="Times New Roman" w:cs="Times New Roman"/>
            <w:sz w:val="24"/>
            <w:szCs w:val="24"/>
          </w:rPr>
          <w:t>less than or equal to</w:t>
        </w:r>
      </w:ins>
      <w:r w:rsidR="00036D95" w:rsidRPr="00BD41C6">
        <w:rPr>
          <w:rFonts w:ascii="Times New Roman" w:eastAsia="Times New Roman" w:hAnsi="Times New Roman" w:cs="Times New Roman"/>
          <w:sz w:val="24"/>
          <w:szCs w:val="24"/>
        </w:rPr>
        <w:t xml:space="preserve"> the observed value may be 100, but can never be 0 – even if the observed value is the lowest value </w:t>
      </w:r>
      <w:r w:rsidR="00037800" w:rsidRPr="00BD41C6">
        <w:rPr>
          <w:rFonts w:ascii="Times New Roman" w:eastAsia="Times New Roman" w:hAnsi="Times New Roman" w:cs="Times New Roman"/>
          <w:sz w:val="24"/>
          <w:szCs w:val="24"/>
        </w:rPr>
        <w:t>possible</w:t>
      </w:r>
      <w:r w:rsidR="00036D95" w:rsidRPr="00BD41C6">
        <w:rPr>
          <w:rFonts w:ascii="Times New Roman" w:eastAsia="Times New Roman" w:hAnsi="Times New Roman" w:cs="Times New Roman"/>
          <w:sz w:val="24"/>
          <w:szCs w:val="24"/>
        </w:rPr>
        <w:t xml:space="preserve">, it is still </w:t>
      </w:r>
      <w:del w:id="669" w:author="Diaz,Renata M" w:date="2020-04-20T16:27:00Z">
        <w:r w:rsidR="00036D95" w:rsidRPr="00BD41C6" w:rsidDel="00521B8F">
          <w:rPr>
            <w:rFonts w:ascii="Times New Roman" w:eastAsia="Times New Roman" w:hAnsi="Times New Roman" w:cs="Times New Roman"/>
            <w:sz w:val="24"/>
            <w:szCs w:val="24"/>
          </w:rPr>
          <w:delText xml:space="preserve">&lt;= </w:delText>
        </w:r>
      </w:del>
      <w:ins w:id="670" w:author="Diaz,Renata M" w:date="2020-04-20T16:27:00Z">
        <w:r w:rsidR="00521B8F">
          <w:rPr>
            <w:rFonts w:ascii="Times New Roman" w:eastAsia="Times New Roman" w:hAnsi="Times New Roman" w:cs="Times New Roman"/>
            <w:sz w:val="24"/>
            <w:szCs w:val="24"/>
          </w:rPr>
          <w:t>less than or equal to</w:t>
        </w:r>
        <w:r w:rsidR="00521B8F" w:rsidRPr="00BD41C6">
          <w:rPr>
            <w:rFonts w:ascii="Times New Roman" w:eastAsia="Times New Roman" w:hAnsi="Times New Roman" w:cs="Times New Roman"/>
            <w:sz w:val="24"/>
            <w:szCs w:val="24"/>
          </w:rPr>
          <w:t xml:space="preserve"> </w:t>
        </w:r>
      </w:ins>
      <w:r w:rsidR="00036D95" w:rsidRPr="00BD41C6">
        <w:rPr>
          <w:rFonts w:ascii="Times New Roman" w:eastAsia="Times New Roman" w:hAnsi="Times New Roman" w:cs="Times New Roman"/>
          <w:sz w:val="24"/>
          <w:szCs w:val="24"/>
        </w:rPr>
        <w:t xml:space="preserve">itself. However, if </w:t>
      </w:r>
      <w:r w:rsidR="00FF1CC7" w:rsidRPr="00BD41C6">
        <w:rPr>
          <w:rFonts w:ascii="Times New Roman" w:eastAsia="Times New Roman" w:hAnsi="Times New Roman" w:cs="Times New Roman"/>
          <w:sz w:val="24"/>
          <w:szCs w:val="24"/>
        </w:rPr>
        <w:t>sampling</w:t>
      </w:r>
      <w:r w:rsidR="00036D95" w:rsidRPr="00BD41C6">
        <w:rPr>
          <w:rFonts w:ascii="Times New Roman" w:eastAsia="Times New Roman" w:hAnsi="Times New Roman" w:cs="Times New Roman"/>
          <w:sz w:val="24"/>
          <w:szCs w:val="24"/>
        </w:rPr>
        <w:t xml:space="preserve"> </w:t>
      </w:r>
      <w:r w:rsidR="00FF1CC7" w:rsidRPr="00BD41C6">
        <w:rPr>
          <w:rFonts w:ascii="Times New Roman" w:eastAsia="Times New Roman" w:hAnsi="Times New Roman" w:cs="Times New Roman"/>
          <w:sz w:val="24"/>
          <w:szCs w:val="24"/>
        </w:rPr>
        <w:t>is</w:t>
      </w:r>
      <w:r w:rsidR="00036D95" w:rsidRPr="00BD41C6">
        <w:rPr>
          <w:rFonts w:ascii="Times New Roman" w:eastAsia="Times New Roman" w:hAnsi="Times New Roman" w:cs="Times New Roman"/>
          <w:sz w:val="24"/>
          <w:szCs w:val="24"/>
        </w:rPr>
        <w:t xml:space="preserve"> not exhaustive, we may obtain a percentile value of 0 if the observed value is less than the lowest value we </w:t>
      </w:r>
      <w:r w:rsidR="00C3078A" w:rsidRPr="00BD41C6">
        <w:rPr>
          <w:rFonts w:ascii="Times New Roman" w:eastAsia="Times New Roman" w:hAnsi="Times New Roman" w:cs="Times New Roman"/>
          <w:sz w:val="24"/>
          <w:szCs w:val="24"/>
        </w:rPr>
        <w:t>came across</w:t>
      </w:r>
      <w:r w:rsidR="00036D95" w:rsidRPr="00BD41C6">
        <w:rPr>
          <w:rFonts w:ascii="Times New Roman" w:eastAsia="Times New Roman" w:hAnsi="Times New Roman" w:cs="Times New Roman"/>
          <w:sz w:val="24"/>
          <w:szCs w:val="24"/>
        </w:rPr>
        <w:t xml:space="preserve"> via sampling. </w:t>
      </w:r>
      <w:commentRangeEnd w:id="666"/>
      <w:r w:rsidR="00914C3F">
        <w:rPr>
          <w:rStyle w:val="CommentReference"/>
        </w:rPr>
        <w:commentReference w:id="666"/>
      </w:r>
    </w:p>
    <w:p w14:paraId="6167FA01" w14:textId="549EC56B" w:rsidR="003E739D" w:rsidRPr="00BD41C6" w:rsidRDefault="003E739D" w:rsidP="00D50874">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lastRenderedPageBreak/>
        <w:t xml:space="preserve">At random, we would expect the percentile values to be uniformly distributed from 0 to 100. If observed SADs are consistently more skewed or even than their feasible sets, the percentile values will be </w:t>
      </w:r>
      <w:ins w:id="671" w:author="Diaz,Renata M" w:date="2020-04-20T14:30:00Z">
        <w:r w:rsidR="000F6B98">
          <w:rPr>
            <w:rFonts w:ascii="Times New Roman" w:eastAsia="Times New Roman" w:hAnsi="Times New Roman" w:cs="Times New Roman"/>
            <w:sz w:val="24"/>
            <w:szCs w:val="24"/>
          </w:rPr>
          <w:t>disproportionately concentrated towards the extre</w:t>
        </w:r>
      </w:ins>
      <w:ins w:id="672" w:author="Diaz,Renata M" w:date="2020-04-20T14:31:00Z">
        <w:r w:rsidR="000F6B98">
          <w:rPr>
            <w:rFonts w:ascii="Times New Roman" w:eastAsia="Times New Roman" w:hAnsi="Times New Roman" w:cs="Times New Roman"/>
            <w:sz w:val="24"/>
            <w:szCs w:val="24"/>
          </w:rPr>
          <w:t>mes</w:t>
        </w:r>
      </w:ins>
      <w:del w:id="673" w:author="Diaz,Renata M" w:date="2020-04-20T14:30:00Z">
        <w:r w:rsidRPr="00BD41C6" w:rsidDel="000F6B98">
          <w:rPr>
            <w:rFonts w:ascii="Times New Roman" w:eastAsia="Times New Roman" w:hAnsi="Times New Roman" w:cs="Times New Roman"/>
            <w:sz w:val="24"/>
            <w:szCs w:val="24"/>
          </w:rPr>
          <w:delText>nonuniform</w:delText>
        </w:r>
      </w:del>
      <w:r w:rsidRPr="00BD41C6">
        <w:rPr>
          <w:rFonts w:ascii="Times New Roman" w:eastAsia="Times New Roman" w:hAnsi="Times New Roman" w:cs="Times New Roman"/>
          <w:sz w:val="24"/>
          <w:szCs w:val="24"/>
        </w:rPr>
        <w:t>.</w:t>
      </w:r>
      <w:r w:rsidR="00607288" w:rsidRPr="00BD41C6">
        <w:rPr>
          <w:rFonts w:ascii="Times New Roman" w:eastAsia="Times New Roman" w:hAnsi="Times New Roman" w:cs="Times New Roman"/>
          <w:sz w:val="24"/>
          <w:szCs w:val="24"/>
        </w:rPr>
        <w:t xml:space="preserve"> If, as we suspect</w:t>
      </w:r>
      <w:del w:id="674" w:author="Diaz,Renata M" w:date="2020-04-20T16:29:00Z">
        <w:r w:rsidR="00607288" w:rsidRPr="00BD41C6" w:rsidDel="00271B30">
          <w:rPr>
            <w:rFonts w:ascii="Times New Roman" w:eastAsia="Times New Roman" w:hAnsi="Times New Roman" w:cs="Times New Roman"/>
            <w:sz w:val="24"/>
            <w:szCs w:val="24"/>
          </w:rPr>
          <w:delText xml:space="preserve"> given our reasoning about the </w:delText>
        </w:r>
      </w:del>
      <w:ins w:id="675" w:author="Diaz,Renata M" w:date="2020-04-20T16:29:00Z">
        <w:r w:rsidR="00271B30">
          <w:rPr>
            <w:rFonts w:ascii="Times New Roman" w:eastAsia="Times New Roman" w:hAnsi="Times New Roman" w:cs="Times New Roman"/>
            <w:sz w:val="24"/>
            <w:szCs w:val="24"/>
          </w:rPr>
          <w:t>,</w:t>
        </w:r>
      </w:ins>
      <w:ins w:id="676" w:author="Diaz,Renata M" w:date="2020-04-20T16:28:00Z">
        <w:r w:rsidR="00271B30">
          <w:rPr>
            <w:rFonts w:ascii="Times New Roman" w:eastAsia="Times New Roman" w:hAnsi="Times New Roman" w:cs="Times New Roman"/>
            <w:sz w:val="24"/>
            <w:szCs w:val="24"/>
          </w:rPr>
          <w:t xml:space="preserve"> </w:t>
        </w:r>
      </w:ins>
      <w:del w:id="677" w:author="Diaz,Renata M" w:date="2020-04-20T16:28:00Z">
        <w:r w:rsidR="00607288" w:rsidRPr="00BD41C6" w:rsidDel="00271B30">
          <w:rPr>
            <w:rFonts w:ascii="Times New Roman" w:eastAsia="Times New Roman" w:hAnsi="Times New Roman" w:cs="Times New Roman"/>
            <w:sz w:val="24"/>
            <w:szCs w:val="24"/>
          </w:rPr>
          <w:delText xml:space="preserve">central tendency (above), </w:delText>
        </w:r>
      </w:del>
      <w:r w:rsidR="00542F55" w:rsidRPr="00BD41C6">
        <w:rPr>
          <w:rFonts w:ascii="Times New Roman" w:eastAsia="Times New Roman" w:hAnsi="Times New Roman" w:cs="Times New Roman"/>
          <w:sz w:val="24"/>
          <w:szCs w:val="24"/>
        </w:rPr>
        <w:t xml:space="preserve">smaller communities have </w:t>
      </w:r>
      <w:del w:id="678" w:author="Diaz,Renata M" w:date="2020-04-20T16:29:00Z">
        <w:r w:rsidR="00542F55" w:rsidRPr="00BD41C6" w:rsidDel="00271B30">
          <w:rPr>
            <w:rFonts w:ascii="Times New Roman" w:eastAsia="Times New Roman" w:hAnsi="Times New Roman" w:cs="Times New Roman"/>
            <w:sz w:val="24"/>
            <w:szCs w:val="24"/>
          </w:rPr>
          <w:delText>less defined central tendencies</w:delText>
        </w:r>
      </w:del>
      <w:ins w:id="679" w:author="Diaz,Renata M" w:date="2020-04-20T16:29:00Z">
        <w:r w:rsidR="00344CE7">
          <w:rPr>
            <w:rFonts w:ascii="Times New Roman" w:eastAsia="Times New Roman" w:hAnsi="Times New Roman" w:cs="Times New Roman"/>
            <w:sz w:val="24"/>
            <w:szCs w:val="24"/>
          </w:rPr>
          <w:t>relat</w:t>
        </w:r>
      </w:ins>
      <w:ins w:id="680" w:author="Diaz,Renata M" w:date="2020-04-20T16:30:00Z">
        <w:r w:rsidR="00966DDC">
          <w:rPr>
            <w:rFonts w:ascii="Times New Roman" w:eastAsia="Times New Roman" w:hAnsi="Times New Roman" w:cs="Times New Roman"/>
            <w:sz w:val="24"/>
            <w:szCs w:val="24"/>
          </w:rPr>
          <w:t xml:space="preserve">ively </w:t>
        </w:r>
      </w:ins>
      <w:ins w:id="681" w:author="Diaz,Renata M" w:date="2020-04-20T16:31:00Z">
        <w:r w:rsidR="00ED1CC1">
          <w:rPr>
            <w:rFonts w:ascii="Times New Roman" w:eastAsia="Times New Roman" w:hAnsi="Times New Roman" w:cs="Times New Roman"/>
            <w:sz w:val="24"/>
            <w:szCs w:val="24"/>
          </w:rPr>
          <w:t>vaguely</w:t>
        </w:r>
      </w:ins>
      <w:ins w:id="682" w:author="Diaz,Renata M" w:date="2020-04-20T16:30:00Z">
        <w:r w:rsidR="00966DDC">
          <w:rPr>
            <w:rFonts w:ascii="Times New Roman" w:eastAsia="Times New Roman" w:hAnsi="Times New Roman" w:cs="Times New Roman"/>
            <w:sz w:val="24"/>
            <w:szCs w:val="24"/>
          </w:rPr>
          <w:t xml:space="preserve">-defined statistical </w:t>
        </w:r>
        <w:r w:rsidR="00EB29AF">
          <w:rPr>
            <w:rFonts w:ascii="Times New Roman" w:eastAsia="Times New Roman" w:hAnsi="Times New Roman" w:cs="Times New Roman"/>
            <w:sz w:val="24"/>
            <w:szCs w:val="24"/>
          </w:rPr>
          <w:t>constraints</w:t>
        </w:r>
      </w:ins>
      <w:r w:rsidR="00542F55" w:rsidRPr="00BD41C6">
        <w:rPr>
          <w:rFonts w:ascii="Times New Roman" w:eastAsia="Times New Roman" w:hAnsi="Times New Roman" w:cs="Times New Roman"/>
          <w:sz w:val="24"/>
          <w:szCs w:val="24"/>
        </w:rPr>
        <w:t xml:space="preserve">, we may not </w:t>
      </w:r>
      <w:del w:id="683" w:author="Diaz,Renata M" w:date="2020-04-20T16:31:00Z">
        <w:r w:rsidR="00542F55" w:rsidRPr="00BD41C6" w:rsidDel="003E3F58">
          <w:rPr>
            <w:rFonts w:ascii="Times New Roman" w:eastAsia="Times New Roman" w:hAnsi="Times New Roman" w:cs="Times New Roman"/>
            <w:sz w:val="24"/>
            <w:szCs w:val="24"/>
          </w:rPr>
          <w:delText xml:space="preserve">detect </w:delText>
        </w:r>
      </w:del>
      <w:ins w:id="684" w:author="Diaz,Renata M" w:date="2020-04-20T16:31:00Z">
        <w:r w:rsidR="003E3F58">
          <w:rPr>
            <w:rFonts w:ascii="Times New Roman" w:eastAsia="Times New Roman" w:hAnsi="Times New Roman" w:cs="Times New Roman"/>
            <w:sz w:val="24"/>
            <w:szCs w:val="24"/>
          </w:rPr>
          <w:t>perceive</w:t>
        </w:r>
        <w:r w:rsidR="003E3F58" w:rsidRPr="00BD41C6">
          <w:rPr>
            <w:rFonts w:ascii="Times New Roman" w:eastAsia="Times New Roman" w:hAnsi="Times New Roman" w:cs="Times New Roman"/>
            <w:sz w:val="24"/>
            <w:szCs w:val="24"/>
          </w:rPr>
          <w:t xml:space="preserve"> </w:t>
        </w:r>
      </w:ins>
      <w:r w:rsidR="00542F55" w:rsidRPr="00BD41C6">
        <w:rPr>
          <w:rFonts w:ascii="Times New Roman" w:eastAsia="Times New Roman" w:hAnsi="Times New Roman" w:cs="Times New Roman"/>
          <w:sz w:val="24"/>
          <w:szCs w:val="24"/>
        </w:rPr>
        <w:t xml:space="preserve">consistent deviations from randomness in those communities. </w:t>
      </w:r>
      <w:del w:id="685" w:author="Diaz,Renata M" w:date="2020-04-23T11:43:00Z">
        <w:r w:rsidR="00D50874" w:rsidRPr="00BD41C6" w:rsidDel="00D5512A">
          <w:rPr>
            <w:rFonts w:ascii="Times New Roman" w:eastAsia="Times New Roman" w:hAnsi="Times New Roman" w:cs="Times New Roman"/>
            <w:sz w:val="24"/>
            <w:szCs w:val="24"/>
          </w:rPr>
          <w:delText xml:space="preserve">To show how the </w:delText>
        </w:r>
      </w:del>
      <w:del w:id="686" w:author="Diaz,Renata M" w:date="2020-04-20T16:30:00Z">
        <w:r w:rsidR="00D50874" w:rsidRPr="00BD41C6" w:rsidDel="009A2AAF">
          <w:rPr>
            <w:rFonts w:ascii="Times New Roman" w:eastAsia="Times New Roman" w:hAnsi="Times New Roman" w:cs="Times New Roman"/>
            <w:sz w:val="24"/>
            <w:szCs w:val="24"/>
          </w:rPr>
          <w:delText>strength of the central tendency</w:delText>
        </w:r>
      </w:del>
      <w:del w:id="687" w:author="Diaz,Renata M" w:date="2020-04-23T11:43:00Z">
        <w:r w:rsidR="00D50874" w:rsidRPr="00BD41C6" w:rsidDel="00D5512A">
          <w:rPr>
            <w:rFonts w:ascii="Times New Roman" w:eastAsia="Times New Roman" w:hAnsi="Times New Roman" w:cs="Times New Roman"/>
            <w:sz w:val="24"/>
            <w:szCs w:val="24"/>
          </w:rPr>
          <w:delText xml:space="preserve"> may inform our results from actual datasets, we repeated the self-similarity analysis (above) for every S and N actually represented in our database. </w:delText>
        </w:r>
      </w:del>
      <w:r w:rsidR="00D50874" w:rsidRPr="00BD41C6">
        <w:rPr>
          <w:rFonts w:ascii="Times New Roman" w:eastAsia="Times New Roman" w:hAnsi="Times New Roman" w:cs="Times New Roman"/>
          <w:sz w:val="24"/>
          <w:szCs w:val="24"/>
        </w:rPr>
        <w:t xml:space="preserve">We present results for percentile values aggregated over all datasets, and </w:t>
      </w:r>
      <w:ins w:id="688" w:author="Diaz,Renata M" w:date="2020-04-20T14:31:00Z">
        <w:r w:rsidR="009C049C">
          <w:rPr>
            <w:rFonts w:ascii="Times New Roman" w:eastAsia="Times New Roman" w:hAnsi="Times New Roman" w:cs="Times New Roman"/>
            <w:sz w:val="24"/>
            <w:szCs w:val="24"/>
          </w:rPr>
          <w:t>sub-set</w:t>
        </w:r>
      </w:ins>
      <w:del w:id="689" w:author="Diaz,Renata M" w:date="2020-04-20T14:31:00Z">
        <w:r w:rsidR="00E31E17" w:rsidRPr="00BD41C6" w:rsidDel="009C049C">
          <w:rPr>
            <w:rFonts w:ascii="Times New Roman" w:eastAsia="Times New Roman" w:hAnsi="Times New Roman" w:cs="Times New Roman"/>
            <w:sz w:val="24"/>
            <w:szCs w:val="24"/>
          </w:rPr>
          <w:delText>subset</w:delText>
        </w:r>
      </w:del>
      <w:r w:rsidR="00E31E17" w:rsidRPr="00BD41C6">
        <w:rPr>
          <w:rFonts w:ascii="Times New Roman" w:eastAsia="Times New Roman" w:hAnsi="Times New Roman" w:cs="Times New Roman"/>
          <w:sz w:val="24"/>
          <w:szCs w:val="24"/>
        </w:rPr>
        <w:t xml:space="preserve"> a</w:t>
      </w:r>
      <w:r w:rsidR="00D50874" w:rsidRPr="00BD41C6">
        <w:rPr>
          <w:rFonts w:ascii="Times New Roman" w:eastAsia="Times New Roman" w:hAnsi="Times New Roman" w:cs="Times New Roman"/>
          <w:sz w:val="24"/>
          <w:szCs w:val="24"/>
        </w:rPr>
        <w:t xml:space="preserve">ccording to the </w:t>
      </w:r>
      <w:del w:id="690" w:author="Diaz,Renata M" w:date="2020-04-23T16:22:00Z">
        <w:r w:rsidR="00D50874" w:rsidRPr="00BD41C6" w:rsidDel="002558D8">
          <w:rPr>
            <w:rFonts w:ascii="Times New Roman" w:eastAsia="Times New Roman" w:hAnsi="Times New Roman" w:cs="Times New Roman"/>
            <w:sz w:val="24"/>
            <w:szCs w:val="24"/>
          </w:rPr>
          <w:delText xml:space="preserve">size and </w:delText>
        </w:r>
      </w:del>
      <w:del w:id="691" w:author="Diaz,Renata M" w:date="2020-04-20T16:31:00Z">
        <w:r w:rsidR="00D50874" w:rsidRPr="00BD41C6" w:rsidDel="00A010A5">
          <w:rPr>
            <w:rFonts w:ascii="Times New Roman" w:eastAsia="Times New Roman" w:hAnsi="Times New Roman" w:cs="Times New Roman"/>
            <w:sz w:val="24"/>
            <w:szCs w:val="24"/>
          </w:rPr>
          <w:delText>range of variation</w:delText>
        </w:r>
      </w:del>
      <w:del w:id="692" w:author="Diaz,Renata M" w:date="2020-04-23T16:22:00Z">
        <w:r w:rsidR="00D50874" w:rsidRPr="00BD41C6" w:rsidDel="002558D8">
          <w:rPr>
            <w:rFonts w:ascii="Times New Roman" w:eastAsia="Times New Roman" w:hAnsi="Times New Roman" w:cs="Times New Roman"/>
            <w:sz w:val="24"/>
            <w:szCs w:val="24"/>
          </w:rPr>
          <w:delText xml:space="preserve"> of the feasible set. </w:delText>
        </w:r>
      </w:del>
      <w:ins w:id="693" w:author="Diaz,Renata M" w:date="2020-04-23T16:22:00Z">
        <w:r w:rsidR="002558D8">
          <w:rPr>
            <w:rFonts w:ascii="Times New Roman" w:eastAsia="Times New Roman" w:hAnsi="Times New Roman" w:cs="Times New Roman"/>
            <w:sz w:val="24"/>
            <w:szCs w:val="24"/>
          </w:rPr>
          <w:t>size of the feasible set and the narrowness of the statistical constraint.</w:t>
        </w:r>
      </w:ins>
    </w:p>
    <w:p w14:paraId="45FD24DB" w14:textId="647E1D6C" w:rsidR="003738F0" w:rsidRPr="00BD41C6" w:rsidRDefault="004B5719"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Effects of rarefaction</w:t>
      </w:r>
    </w:p>
    <w:p w14:paraId="70E81D84" w14:textId="28313EFF" w:rsidR="0023298A" w:rsidRPr="00BD41C6" w:rsidDel="00973CC4" w:rsidRDefault="007F0EF7">
      <w:pPr>
        <w:rPr>
          <w:del w:id="694" w:author="Diaz,Renata M" w:date="2020-04-13T16:21: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Whenever we </w:t>
      </w:r>
      <w:del w:id="695" w:author="Diaz,Renata M" w:date="2020-04-13T16:21:00Z">
        <w:r w:rsidRPr="00BD41C6" w:rsidDel="00914C3F">
          <w:rPr>
            <w:rFonts w:ascii="Times New Roman" w:eastAsia="Times New Roman" w:hAnsi="Times New Roman" w:cs="Times New Roman"/>
            <w:sz w:val="24"/>
            <w:szCs w:val="24"/>
          </w:rPr>
          <w:delText xml:space="preserve">sample </w:delText>
        </w:r>
      </w:del>
      <w:ins w:id="696" w:author="Diaz,Renata M" w:date="2020-04-13T16:21:00Z">
        <w:r w:rsidR="00914C3F">
          <w:rPr>
            <w:rFonts w:ascii="Times New Roman" w:eastAsia="Times New Roman" w:hAnsi="Times New Roman" w:cs="Times New Roman"/>
            <w:sz w:val="24"/>
            <w:szCs w:val="24"/>
          </w:rPr>
          <w:t>survey</w:t>
        </w:r>
        <w:r w:rsidR="00914C3F"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the species present in a real system, we are likely miss some species – particular rare or cryptic ones. </w:t>
      </w:r>
      <w:r w:rsidR="00553674" w:rsidRPr="00BD41C6">
        <w:rPr>
          <w:rFonts w:ascii="Times New Roman" w:eastAsia="Times New Roman" w:hAnsi="Times New Roman" w:cs="Times New Roman"/>
          <w:sz w:val="24"/>
          <w:szCs w:val="24"/>
        </w:rPr>
        <w:t>To test whether adding these presumably</w:t>
      </w:r>
      <w:ins w:id="697" w:author="Diaz,Renata M" w:date="2020-04-13T16:21:00Z">
        <w:r w:rsidR="000C17ED">
          <w:rPr>
            <w:rFonts w:ascii="Times New Roman" w:eastAsia="Times New Roman" w:hAnsi="Times New Roman" w:cs="Times New Roman"/>
            <w:sz w:val="24"/>
            <w:szCs w:val="24"/>
          </w:rPr>
          <w:t>-</w:t>
        </w:r>
      </w:ins>
      <w:del w:id="698" w:author="Diaz,Renata M" w:date="2020-04-13T16:21:00Z">
        <w:r w:rsidR="00553674" w:rsidRPr="00BD41C6" w:rsidDel="000C17ED">
          <w:rPr>
            <w:rFonts w:ascii="Times New Roman" w:eastAsia="Times New Roman" w:hAnsi="Times New Roman" w:cs="Times New Roman"/>
            <w:sz w:val="24"/>
            <w:szCs w:val="24"/>
          </w:rPr>
          <w:delText xml:space="preserve"> </w:delText>
        </w:r>
      </w:del>
      <w:r w:rsidR="00553674" w:rsidRPr="00BD41C6">
        <w:rPr>
          <w:rFonts w:ascii="Times New Roman" w:eastAsia="Times New Roman" w:hAnsi="Times New Roman" w:cs="Times New Roman"/>
          <w:sz w:val="24"/>
          <w:szCs w:val="24"/>
        </w:rPr>
        <w:t>presen</w:t>
      </w:r>
      <w:ins w:id="699" w:author="Diaz,Renata M" w:date="2020-04-13T16:21:00Z">
        <w:r w:rsidR="000C17ED">
          <w:rPr>
            <w:rFonts w:ascii="Times New Roman" w:eastAsia="Times New Roman" w:hAnsi="Times New Roman" w:cs="Times New Roman"/>
            <w:sz w:val="24"/>
            <w:szCs w:val="24"/>
          </w:rPr>
          <w:t>t b</w:t>
        </w:r>
      </w:ins>
      <w:del w:id="700" w:author="Diaz,Renata M" w:date="2020-04-13T16:21:00Z">
        <w:r w:rsidR="00553674" w:rsidRPr="00BD41C6" w:rsidDel="000C17ED">
          <w:rPr>
            <w:rFonts w:ascii="Times New Roman" w:eastAsia="Times New Roman" w:hAnsi="Times New Roman" w:cs="Times New Roman"/>
            <w:sz w:val="24"/>
            <w:szCs w:val="24"/>
          </w:rPr>
          <w:delText>t-b</w:delText>
        </w:r>
      </w:del>
      <w:r w:rsidR="00553674" w:rsidRPr="00BD41C6">
        <w:rPr>
          <w:rFonts w:ascii="Times New Roman" w:eastAsia="Times New Roman" w:hAnsi="Times New Roman" w:cs="Times New Roman"/>
          <w:sz w:val="24"/>
          <w:szCs w:val="24"/>
        </w:rPr>
        <w:t>ut</w:t>
      </w:r>
      <w:ins w:id="701" w:author="Diaz,Renata M" w:date="2020-04-13T16:21:00Z">
        <w:r w:rsidR="000C17ED">
          <w:rPr>
            <w:rFonts w:ascii="Times New Roman" w:eastAsia="Times New Roman" w:hAnsi="Times New Roman" w:cs="Times New Roman"/>
            <w:sz w:val="24"/>
            <w:szCs w:val="24"/>
          </w:rPr>
          <w:t xml:space="preserve"> </w:t>
        </w:r>
      </w:ins>
      <w:del w:id="702" w:author="Diaz,Renata M" w:date="2020-04-13T16:21:00Z">
        <w:r w:rsidR="00553674" w:rsidRPr="00BD41C6" w:rsidDel="000C17ED">
          <w:rPr>
            <w:rFonts w:ascii="Times New Roman" w:eastAsia="Times New Roman" w:hAnsi="Times New Roman" w:cs="Times New Roman"/>
            <w:sz w:val="24"/>
            <w:szCs w:val="24"/>
          </w:rPr>
          <w:delText>-</w:delText>
        </w:r>
      </w:del>
      <w:r w:rsidR="00553674" w:rsidRPr="00BD41C6">
        <w:rPr>
          <w:rFonts w:ascii="Times New Roman" w:eastAsia="Times New Roman" w:hAnsi="Times New Roman" w:cs="Times New Roman"/>
          <w:sz w:val="24"/>
          <w:szCs w:val="24"/>
        </w:rPr>
        <w:t xml:space="preserve">unaccounted-for species affects our results, we ran our analyses on both </w:t>
      </w:r>
      <w:del w:id="703" w:author="Diaz,Renata M" w:date="2020-04-13T16:21:00Z">
        <w:r w:rsidR="00553674" w:rsidRPr="00BD41C6" w:rsidDel="008231CD">
          <w:rPr>
            <w:rFonts w:ascii="Times New Roman" w:eastAsia="Times New Roman" w:hAnsi="Times New Roman" w:cs="Times New Roman"/>
            <w:sz w:val="24"/>
            <w:szCs w:val="24"/>
          </w:rPr>
          <w:delText>the</w:delText>
        </w:r>
      </w:del>
      <w:ins w:id="704" w:author="Diaz,Renata M" w:date="2020-04-13T16:21:00Z">
        <w:r w:rsidR="00C23CF6">
          <w:rPr>
            <w:rFonts w:ascii="Times New Roman" w:eastAsia="Times New Roman" w:hAnsi="Times New Roman" w:cs="Times New Roman"/>
            <w:sz w:val="24"/>
            <w:szCs w:val="24"/>
          </w:rPr>
          <w:t>raw</w:t>
        </w:r>
      </w:ins>
      <w:r w:rsidR="00553674" w:rsidRPr="00BD41C6">
        <w:rPr>
          <w:rFonts w:ascii="Times New Roman" w:eastAsia="Times New Roman" w:hAnsi="Times New Roman" w:cs="Times New Roman"/>
          <w:sz w:val="24"/>
          <w:szCs w:val="24"/>
        </w:rPr>
        <w:t xml:space="preserve"> </w:t>
      </w:r>
      <w:del w:id="705" w:author="Diaz,Renata M" w:date="2020-04-13T16:21:00Z">
        <w:r w:rsidR="00553674" w:rsidRPr="00BD41C6" w:rsidDel="00D24471">
          <w:rPr>
            <w:rFonts w:ascii="Times New Roman" w:eastAsia="Times New Roman" w:hAnsi="Times New Roman" w:cs="Times New Roman"/>
            <w:sz w:val="24"/>
            <w:szCs w:val="24"/>
          </w:rPr>
          <w:delText xml:space="preserve">abundance </w:delText>
        </w:r>
      </w:del>
      <w:r w:rsidR="00553674" w:rsidRPr="00BD41C6">
        <w:rPr>
          <w:rFonts w:ascii="Times New Roman" w:eastAsia="Times New Roman" w:hAnsi="Times New Roman" w:cs="Times New Roman"/>
          <w:sz w:val="24"/>
          <w:szCs w:val="24"/>
        </w:rPr>
        <w:t xml:space="preserve">data </w:t>
      </w:r>
      <w:del w:id="706" w:author="Diaz,Renata M" w:date="2020-04-13T16:21:00Z">
        <w:r w:rsidR="00553674" w:rsidRPr="00BD41C6" w:rsidDel="00C23CF6">
          <w:rPr>
            <w:rFonts w:ascii="Times New Roman" w:eastAsia="Times New Roman" w:hAnsi="Times New Roman" w:cs="Times New Roman"/>
            <w:sz w:val="24"/>
            <w:szCs w:val="24"/>
          </w:rPr>
          <w:delText>as reported and</w:delText>
        </w:r>
      </w:del>
      <w:ins w:id="707" w:author="Diaz,Renata M" w:date="2020-04-13T16:21:00Z">
        <w:r w:rsidR="00C23CF6">
          <w:rPr>
            <w:rFonts w:ascii="Times New Roman" w:eastAsia="Times New Roman" w:hAnsi="Times New Roman" w:cs="Times New Roman"/>
            <w:sz w:val="24"/>
            <w:szCs w:val="24"/>
          </w:rPr>
          <w:t>and</w:t>
        </w:r>
      </w:ins>
      <w:r w:rsidR="00553674" w:rsidRPr="00BD41C6">
        <w:rPr>
          <w:rFonts w:ascii="Times New Roman" w:eastAsia="Times New Roman" w:hAnsi="Times New Roman" w:cs="Times New Roman"/>
          <w:sz w:val="24"/>
          <w:szCs w:val="24"/>
        </w:rPr>
        <w:t xml:space="preserve"> on SADs adjusted via rarefaction. For each raw SAD, we took the mean number of estimated species from </w:t>
      </w:r>
      <w:r w:rsidR="00E1764B">
        <w:rPr>
          <w:rFonts w:ascii="Times New Roman" w:eastAsia="Times New Roman" w:hAnsi="Times New Roman" w:cs="Times New Roman"/>
          <w:sz w:val="24"/>
          <w:szCs w:val="24"/>
        </w:rPr>
        <w:t xml:space="preserve">[] </w:t>
      </w:r>
      <w:r w:rsidR="00553674" w:rsidRPr="00BD41C6">
        <w:rPr>
          <w:rFonts w:ascii="Times New Roman" w:eastAsia="Times New Roman" w:hAnsi="Times New Roman" w:cs="Times New Roman"/>
          <w:sz w:val="24"/>
          <w:szCs w:val="24"/>
        </w:rPr>
        <w:t xml:space="preserve">richness estimators, and added species to reach this mean estimated richness. We </w:t>
      </w:r>
      <w:del w:id="708" w:author="Diaz,Renata M" w:date="2020-04-13T16:21:00Z">
        <w:r w:rsidR="00553674" w:rsidRPr="00BD41C6" w:rsidDel="00652518">
          <w:rPr>
            <w:rFonts w:ascii="Times New Roman" w:eastAsia="Times New Roman" w:hAnsi="Times New Roman" w:cs="Times New Roman"/>
            <w:sz w:val="24"/>
            <w:szCs w:val="24"/>
          </w:rPr>
          <w:delText>assume</w:delText>
        </w:r>
        <w:r w:rsidR="005B4300" w:rsidRPr="00BD41C6" w:rsidDel="00652518">
          <w:rPr>
            <w:rFonts w:ascii="Times New Roman" w:eastAsia="Times New Roman" w:hAnsi="Times New Roman" w:cs="Times New Roman"/>
            <w:sz w:val="24"/>
            <w:szCs w:val="24"/>
          </w:rPr>
          <w:delText>d</w:delText>
        </w:r>
        <w:r w:rsidR="00553674" w:rsidRPr="00BD41C6" w:rsidDel="00652518">
          <w:rPr>
            <w:rFonts w:ascii="Times New Roman" w:eastAsia="Times New Roman" w:hAnsi="Times New Roman" w:cs="Times New Roman"/>
            <w:sz w:val="24"/>
            <w:szCs w:val="24"/>
          </w:rPr>
          <w:delText xml:space="preserve"> </w:delText>
        </w:r>
      </w:del>
      <w:ins w:id="709" w:author="Diaz,Renata M" w:date="2020-04-13T16:21:00Z">
        <w:r w:rsidR="00652518">
          <w:rPr>
            <w:rFonts w:ascii="Times New Roman" w:eastAsia="Times New Roman" w:hAnsi="Times New Roman" w:cs="Times New Roman"/>
            <w:sz w:val="24"/>
            <w:szCs w:val="24"/>
          </w:rPr>
          <w:t>reasoned</w:t>
        </w:r>
        <w:r w:rsidR="00652518" w:rsidRPr="00BD41C6">
          <w:rPr>
            <w:rFonts w:ascii="Times New Roman" w:eastAsia="Times New Roman" w:hAnsi="Times New Roman" w:cs="Times New Roman"/>
            <w:sz w:val="24"/>
            <w:szCs w:val="24"/>
          </w:rPr>
          <w:t xml:space="preserve"> </w:t>
        </w:r>
      </w:ins>
      <w:r w:rsidR="00553674" w:rsidRPr="00BD41C6">
        <w:rPr>
          <w:rFonts w:ascii="Times New Roman" w:eastAsia="Times New Roman" w:hAnsi="Times New Roman" w:cs="Times New Roman"/>
          <w:sz w:val="24"/>
          <w:szCs w:val="24"/>
        </w:rPr>
        <w:t xml:space="preserve">that </w:t>
      </w:r>
      <w:r w:rsidR="005B4300" w:rsidRPr="00BD41C6">
        <w:rPr>
          <w:rFonts w:ascii="Times New Roman" w:eastAsia="Times New Roman" w:hAnsi="Times New Roman" w:cs="Times New Roman"/>
          <w:sz w:val="24"/>
          <w:szCs w:val="24"/>
        </w:rPr>
        <w:t>species</w:t>
      </w:r>
      <w:r w:rsidR="00EF23E3">
        <w:rPr>
          <w:rFonts w:ascii="Times New Roman" w:eastAsia="Times New Roman" w:hAnsi="Times New Roman" w:cs="Times New Roman"/>
          <w:sz w:val="24"/>
          <w:szCs w:val="24"/>
        </w:rPr>
        <w:t xml:space="preserve"> missed during sampling</w:t>
      </w:r>
      <w:r w:rsidR="005B4300" w:rsidRPr="00BD41C6">
        <w:rPr>
          <w:rFonts w:ascii="Times New Roman" w:eastAsia="Times New Roman" w:hAnsi="Times New Roman" w:cs="Times New Roman"/>
          <w:sz w:val="24"/>
          <w:szCs w:val="24"/>
        </w:rPr>
        <w:t xml:space="preserve"> are likely to be rare, and added a single individual </w:t>
      </w:r>
      <w:r w:rsidR="00F242B5">
        <w:rPr>
          <w:rFonts w:ascii="Times New Roman" w:eastAsia="Times New Roman" w:hAnsi="Times New Roman" w:cs="Times New Roman"/>
          <w:sz w:val="24"/>
          <w:szCs w:val="24"/>
        </w:rPr>
        <w:t>each for</w:t>
      </w:r>
      <w:r w:rsidR="005B4300" w:rsidRPr="00BD41C6">
        <w:rPr>
          <w:rFonts w:ascii="Times New Roman" w:eastAsia="Times New Roman" w:hAnsi="Times New Roman" w:cs="Times New Roman"/>
          <w:sz w:val="24"/>
          <w:szCs w:val="24"/>
        </w:rPr>
        <w:t xml:space="preserve"> each added species. This </w:t>
      </w:r>
      <w:r w:rsidR="004457E2" w:rsidRPr="00BD41C6">
        <w:rPr>
          <w:rFonts w:ascii="Times New Roman" w:eastAsia="Times New Roman" w:hAnsi="Times New Roman" w:cs="Times New Roman"/>
          <w:sz w:val="24"/>
          <w:szCs w:val="24"/>
        </w:rPr>
        <w:t>allow</w:t>
      </w:r>
      <w:r w:rsidR="00F2106C">
        <w:rPr>
          <w:rFonts w:ascii="Times New Roman" w:eastAsia="Times New Roman" w:hAnsi="Times New Roman" w:cs="Times New Roman"/>
          <w:sz w:val="24"/>
          <w:szCs w:val="24"/>
        </w:rPr>
        <w:t>ed</w:t>
      </w:r>
      <w:r w:rsidR="004457E2" w:rsidRPr="00BD41C6">
        <w:rPr>
          <w:rFonts w:ascii="Times New Roman" w:eastAsia="Times New Roman" w:hAnsi="Times New Roman" w:cs="Times New Roman"/>
          <w:sz w:val="24"/>
          <w:szCs w:val="24"/>
        </w:rPr>
        <w:t xml:space="preserve"> us to explore the consequences of rarefaction while making the smallest possible changes</w:t>
      </w:r>
      <w:r w:rsidR="005B4300" w:rsidRPr="00BD41C6">
        <w:rPr>
          <w:rFonts w:ascii="Times New Roman" w:eastAsia="Times New Roman" w:hAnsi="Times New Roman" w:cs="Times New Roman"/>
          <w:sz w:val="24"/>
          <w:szCs w:val="24"/>
        </w:rPr>
        <w:t xml:space="preserve"> </w:t>
      </w:r>
      <w:r w:rsidR="004457E2" w:rsidRPr="00BD41C6">
        <w:rPr>
          <w:rFonts w:ascii="Times New Roman" w:eastAsia="Times New Roman" w:hAnsi="Times New Roman" w:cs="Times New Roman"/>
          <w:sz w:val="24"/>
          <w:szCs w:val="24"/>
        </w:rPr>
        <w:t>to</w:t>
      </w:r>
      <w:r w:rsidR="005B4300" w:rsidRPr="00BD41C6">
        <w:rPr>
          <w:rFonts w:ascii="Times New Roman" w:eastAsia="Times New Roman" w:hAnsi="Times New Roman" w:cs="Times New Roman"/>
          <w:sz w:val="24"/>
          <w:szCs w:val="24"/>
        </w:rPr>
        <w:t xml:space="preserve"> S and N</w:t>
      </w:r>
      <w:r w:rsidR="00553674" w:rsidRPr="00BD41C6">
        <w:rPr>
          <w:rFonts w:ascii="Times New Roman" w:eastAsia="Times New Roman" w:hAnsi="Times New Roman" w:cs="Times New Roman"/>
          <w:sz w:val="24"/>
          <w:szCs w:val="24"/>
        </w:rPr>
        <w:t>.</w:t>
      </w:r>
    </w:p>
    <w:p w14:paraId="570DCBCA" w14:textId="4512B8C1" w:rsidR="00C3078A" w:rsidRPr="00BD41C6" w:rsidRDefault="00553674">
      <w:pPr>
        <w:rPr>
          <w:rFonts w:ascii="Times New Roman" w:eastAsia="Times New Roman" w:hAnsi="Times New Roman" w:cs="Times New Roman"/>
          <w:sz w:val="24"/>
          <w:szCs w:val="24"/>
        </w:rPr>
      </w:pPr>
      <w:del w:id="710" w:author="Diaz,Renata M" w:date="2020-04-13T16:21:00Z">
        <w:r w:rsidRPr="00BD41C6" w:rsidDel="00A374B7">
          <w:rPr>
            <w:rFonts w:ascii="Times New Roman" w:eastAsia="Times New Roman" w:hAnsi="Times New Roman" w:cs="Times New Roman"/>
            <w:sz w:val="24"/>
            <w:szCs w:val="24"/>
          </w:rPr>
          <w:delText xml:space="preserve"> </w:delText>
        </w:r>
      </w:del>
    </w:p>
    <w:p w14:paraId="7A468A9E" w14:textId="1C14505F" w:rsidR="004457E2" w:rsidRPr="00BD41C6" w:rsidRDefault="004457E2">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Results</w:t>
      </w:r>
    </w:p>
    <w:p w14:paraId="525C0083" w14:textId="6825AE42" w:rsidR="004457E2" w:rsidRPr="00BD41C6" w:rsidRDefault="004457E2">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 xml:space="preserve">Effects of S and N on the </w:t>
      </w:r>
      <w:ins w:id="711" w:author="Diaz,Renata M" w:date="2020-04-13T16:24:00Z">
        <w:r w:rsidR="008875E1">
          <w:rPr>
            <w:rFonts w:ascii="Times New Roman" w:eastAsia="Times New Roman" w:hAnsi="Times New Roman" w:cs="Times New Roman"/>
            <w:i/>
            <w:iCs/>
            <w:sz w:val="24"/>
            <w:szCs w:val="24"/>
          </w:rPr>
          <w:t xml:space="preserve">narrowness of the </w:t>
        </w:r>
      </w:ins>
      <w:del w:id="712" w:author="Diaz,Renata M" w:date="2020-04-13T15:51:00Z">
        <w:r w:rsidRPr="00BD41C6" w:rsidDel="00935F67">
          <w:rPr>
            <w:rFonts w:ascii="Times New Roman" w:eastAsia="Times New Roman" w:hAnsi="Times New Roman" w:cs="Times New Roman"/>
            <w:i/>
            <w:iCs/>
            <w:sz w:val="24"/>
            <w:szCs w:val="24"/>
          </w:rPr>
          <w:delText>feasible set</w:delText>
        </w:r>
      </w:del>
      <w:ins w:id="713" w:author="Diaz,Renata M" w:date="2020-04-13T15:51:00Z">
        <w:r w:rsidR="00935F67">
          <w:rPr>
            <w:rFonts w:ascii="Times New Roman" w:eastAsia="Times New Roman" w:hAnsi="Times New Roman" w:cs="Times New Roman"/>
            <w:i/>
            <w:iCs/>
            <w:sz w:val="24"/>
            <w:szCs w:val="24"/>
          </w:rPr>
          <w:t>statistical constraint</w:t>
        </w:r>
      </w:ins>
    </w:p>
    <w:p w14:paraId="0D1135CC" w14:textId="45B4E35C" w:rsidR="00F34AF8" w:rsidRPr="00BD41C6" w:rsidDel="007A6213" w:rsidRDefault="00762108">
      <w:pPr>
        <w:rPr>
          <w:del w:id="714" w:author="Diaz,Renata M" w:date="2020-04-13T16:48:00Z"/>
          <w:rFonts w:ascii="Times New Roman" w:eastAsia="Times New Roman" w:hAnsi="Times New Roman" w:cs="Times New Roman"/>
          <w:sz w:val="24"/>
          <w:szCs w:val="24"/>
        </w:rPr>
      </w:pPr>
      <w:del w:id="715" w:author="Diaz,Renata M" w:date="2020-04-22T10:31:00Z">
        <w:r w:rsidDel="005C2534">
          <w:rPr>
            <w:rFonts w:ascii="Times New Roman" w:eastAsia="Times New Roman" w:hAnsi="Times New Roman" w:cs="Times New Roman"/>
            <w:sz w:val="24"/>
            <w:szCs w:val="24"/>
          </w:rPr>
          <w:delText>Across the range of S and N we sampled, t</w:delText>
        </w:r>
        <w:r w:rsidR="004457E2" w:rsidRPr="00BD41C6" w:rsidDel="005C2534">
          <w:rPr>
            <w:rFonts w:ascii="Times New Roman" w:eastAsia="Times New Roman" w:hAnsi="Times New Roman" w:cs="Times New Roman"/>
            <w:sz w:val="24"/>
            <w:szCs w:val="24"/>
          </w:rPr>
          <w:delText>he number of elements in the feasible set increases rapidly with S</w:delText>
        </w:r>
        <w:r w:rsidR="00492033" w:rsidRPr="00BD41C6" w:rsidDel="005C2534">
          <w:rPr>
            <w:rFonts w:ascii="Times New Roman" w:eastAsia="Times New Roman" w:hAnsi="Times New Roman" w:cs="Times New Roman"/>
            <w:sz w:val="24"/>
            <w:szCs w:val="24"/>
          </w:rPr>
          <w:delText xml:space="preserve">, </w:delText>
        </w:r>
        <w:r w:rsidR="004457E2" w:rsidRPr="00BD41C6" w:rsidDel="005C2534">
          <w:rPr>
            <w:rFonts w:ascii="Times New Roman" w:eastAsia="Times New Roman" w:hAnsi="Times New Roman" w:cs="Times New Roman"/>
            <w:sz w:val="24"/>
            <w:szCs w:val="24"/>
          </w:rPr>
          <w:delText>N</w:delText>
        </w:r>
        <w:r w:rsidR="00492033" w:rsidRPr="00BD41C6" w:rsidDel="005C2534">
          <w:rPr>
            <w:rFonts w:ascii="Times New Roman" w:eastAsia="Times New Roman" w:hAnsi="Times New Roman" w:cs="Times New Roman"/>
            <w:sz w:val="24"/>
            <w:szCs w:val="24"/>
          </w:rPr>
          <w:delText>, and N</w:delText>
        </w:r>
      </w:del>
      <w:del w:id="716" w:author="Diaz,Renata M" w:date="2020-04-20T16:33:00Z">
        <w:r w:rsidR="00492033" w:rsidRPr="00BD41C6" w:rsidDel="00BF792F">
          <w:rPr>
            <w:rFonts w:ascii="Times New Roman" w:eastAsia="Times New Roman" w:hAnsi="Times New Roman" w:cs="Times New Roman"/>
            <w:sz w:val="24"/>
            <w:szCs w:val="24"/>
          </w:rPr>
          <w:delText>/</w:delText>
        </w:r>
      </w:del>
      <w:del w:id="717" w:author="Diaz,Renata M" w:date="2020-04-22T10:31:00Z">
        <w:r w:rsidR="00492033" w:rsidRPr="00BD41C6" w:rsidDel="005C2534">
          <w:rPr>
            <w:rFonts w:ascii="Times New Roman" w:eastAsia="Times New Roman" w:hAnsi="Times New Roman" w:cs="Times New Roman"/>
            <w:sz w:val="24"/>
            <w:szCs w:val="24"/>
          </w:rPr>
          <w:delText>S</w:delText>
        </w:r>
        <w:r w:rsidR="00492033" w:rsidRPr="00BD41C6" w:rsidDel="00565492">
          <w:rPr>
            <w:rFonts w:ascii="Times New Roman" w:eastAsia="Times New Roman" w:hAnsi="Times New Roman" w:cs="Times New Roman"/>
            <w:sz w:val="24"/>
            <w:szCs w:val="24"/>
          </w:rPr>
          <w:delText xml:space="preserve"> (</w:delText>
        </w:r>
        <w:r w:rsidR="009A559C" w:rsidDel="00565492">
          <w:fldChar w:fldCharType="begin"/>
        </w:r>
        <w:r w:rsidR="009A559C" w:rsidDel="00565492">
          <w:delInstrText xml:space="preserve"> HYPERLINK \l "_Figure_1:_S0," </w:delInstrText>
        </w:r>
        <w:r w:rsidR="009A559C" w:rsidDel="00565492">
          <w:fldChar w:fldCharType="separate"/>
        </w:r>
        <w:r w:rsidR="00BC7F99" w:rsidRPr="00BD41C6" w:rsidDel="00565492">
          <w:rPr>
            <w:rStyle w:val="Hyperlink"/>
            <w:rFonts w:ascii="Times New Roman" w:eastAsia="Times New Roman" w:hAnsi="Times New Roman" w:cs="Times New Roman"/>
            <w:sz w:val="24"/>
            <w:szCs w:val="24"/>
          </w:rPr>
          <w:delText>Fig 1</w:delText>
        </w:r>
        <w:r w:rsidR="009A559C" w:rsidDel="00565492">
          <w:rPr>
            <w:rStyle w:val="Hyperlink"/>
            <w:rFonts w:ascii="Times New Roman" w:eastAsia="Times New Roman" w:hAnsi="Times New Roman" w:cs="Times New Roman"/>
            <w:sz w:val="24"/>
            <w:szCs w:val="24"/>
          </w:rPr>
          <w:fldChar w:fldCharType="end"/>
        </w:r>
        <w:r w:rsidR="00492033" w:rsidRPr="00BD41C6" w:rsidDel="00565492">
          <w:rPr>
            <w:rFonts w:ascii="Times New Roman" w:eastAsia="Times New Roman" w:hAnsi="Times New Roman" w:cs="Times New Roman"/>
            <w:sz w:val="24"/>
            <w:szCs w:val="24"/>
          </w:rPr>
          <w:delText>)</w:delText>
        </w:r>
        <w:r w:rsidR="00951A4A" w:rsidRPr="00BD41C6" w:rsidDel="005C2534">
          <w:rPr>
            <w:rFonts w:ascii="Times New Roman" w:eastAsia="Times New Roman" w:hAnsi="Times New Roman" w:cs="Times New Roman"/>
            <w:sz w:val="24"/>
            <w:szCs w:val="24"/>
          </w:rPr>
          <w:delText>.</w:delText>
        </w:r>
      </w:del>
      <w:ins w:id="718" w:author="Diaz,Renata M" w:date="2020-04-22T10:29:00Z">
        <w:r w:rsidR="00565492">
          <w:rPr>
            <w:rFonts w:ascii="Times New Roman" w:eastAsia="Times New Roman" w:hAnsi="Times New Roman" w:cs="Times New Roman"/>
            <w:sz w:val="24"/>
            <w:szCs w:val="24"/>
          </w:rPr>
          <w:t>Over the range of S and N</w:t>
        </w:r>
      </w:ins>
      <w:ins w:id="719" w:author="Diaz,Renata M" w:date="2020-04-23T15:53:00Z">
        <w:r w:rsidR="008737B9">
          <w:rPr>
            <w:rFonts w:ascii="Times New Roman" w:eastAsia="Times New Roman" w:hAnsi="Times New Roman" w:cs="Times New Roman"/>
            <w:sz w:val="24"/>
            <w:szCs w:val="24"/>
          </w:rPr>
          <w:t xml:space="preserve"> in our data</w:t>
        </w:r>
      </w:ins>
      <w:ins w:id="720" w:author="Diaz,Renata M" w:date="2020-04-22T10:29:00Z">
        <w:r w:rsidR="00565492">
          <w:rPr>
            <w:rFonts w:ascii="Times New Roman" w:eastAsia="Times New Roman" w:hAnsi="Times New Roman" w:cs="Times New Roman"/>
            <w:sz w:val="24"/>
            <w:szCs w:val="24"/>
          </w:rPr>
          <w:t>,</w:t>
        </w:r>
      </w:ins>
      <w:ins w:id="721" w:author="Diaz,Renata M" w:date="2020-04-22T10:31:00Z">
        <w:r w:rsidR="00565492">
          <w:rPr>
            <w:rFonts w:ascii="Times New Roman" w:eastAsia="Times New Roman" w:hAnsi="Times New Roman" w:cs="Times New Roman"/>
            <w:sz w:val="24"/>
            <w:szCs w:val="24"/>
          </w:rPr>
          <w:t xml:space="preserve"> both</w:t>
        </w:r>
      </w:ins>
      <w:ins w:id="722" w:author="Diaz,Renata M" w:date="2020-04-22T10:29:00Z">
        <w:r w:rsidR="00565492">
          <w:rPr>
            <w:rFonts w:ascii="Times New Roman" w:eastAsia="Times New Roman" w:hAnsi="Times New Roman" w:cs="Times New Roman"/>
            <w:sz w:val="24"/>
            <w:szCs w:val="24"/>
          </w:rPr>
          <w:t xml:space="preserve"> the number of elements in the feasible set and the </w:t>
        </w:r>
      </w:ins>
      <w:ins w:id="723" w:author="Diaz,Renata M" w:date="2020-04-23T15:53:00Z">
        <w:r w:rsidR="003336DD">
          <w:rPr>
            <w:rFonts w:ascii="Times New Roman" w:eastAsia="Times New Roman" w:hAnsi="Times New Roman" w:cs="Times New Roman"/>
            <w:sz w:val="24"/>
            <w:szCs w:val="24"/>
          </w:rPr>
          <w:t>narrowness of the constraint</w:t>
        </w:r>
      </w:ins>
      <w:ins w:id="724" w:author="Diaz,Renata M" w:date="2020-04-22T10:31:00Z">
        <w:r w:rsidR="00565492">
          <w:rPr>
            <w:rFonts w:ascii="Times New Roman" w:eastAsia="Times New Roman" w:hAnsi="Times New Roman" w:cs="Times New Roman"/>
            <w:sz w:val="24"/>
            <w:szCs w:val="24"/>
          </w:rPr>
          <w:t xml:space="preserve"> increase with S, N, and the ratio of N:S </w:t>
        </w:r>
        <w:r w:rsidR="00565492" w:rsidRPr="00BD41C6">
          <w:rPr>
            <w:rFonts w:ascii="Times New Roman" w:eastAsia="Times New Roman" w:hAnsi="Times New Roman" w:cs="Times New Roman"/>
            <w:sz w:val="24"/>
            <w:szCs w:val="24"/>
          </w:rPr>
          <w:t>(</w:t>
        </w:r>
        <w:r w:rsidR="00565492">
          <w:fldChar w:fldCharType="begin"/>
        </w:r>
        <w:r w:rsidR="00565492">
          <w:instrText xml:space="preserve"> HYPERLINK \l "_Figure_1:_S0," </w:instrText>
        </w:r>
        <w:r w:rsidR="00565492">
          <w:fldChar w:fldCharType="separate"/>
        </w:r>
        <w:r w:rsidR="00565492" w:rsidRPr="00BD41C6">
          <w:rPr>
            <w:rStyle w:val="Hyperlink"/>
            <w:rFonts w:ascii="Times New Roman" w:eastAsia="Times New Roman" w:hAnsi="Times New Roman" w:cs="Times New Roman"/>
            <w:sz w:val="24"/>
            <w:szCs w:val="24"/>
          </w:rPr>
          <w:t>Fig 1</w:t>
        </w:r>
        <w:r w:rsidR="00565492">
          <w:rPr>
            <w:rStyle w:val="Hyperlink"/>
            <w:rFonts w:ascii="Times New Roman" w:eastAsia="Times New Roman" w:hAnsi="Times New Roman" w:cs="Times New Roman"/>
            <w:sz w:val="24"/>
            <w:szCs w:val="24"/>
          </w:rPr>
          <w:fldChar w:fldCharType="end"/>
        </w:r>
      </w:ins>
      <w:ins w:id="725" w:author="Diaz,Renata M" w:date="2020-04-22T11:36:00Z">
        <w:r w:rsidR="009A559C">
          <w:rPr>
            <w:rFonts w:ascii="Times New Roman" w:eastAsia="Times New Roman" w:hAnsi="Times New Roman" w:cs="Times New Roman"/>
            <w:sz w:val="24"/>
            <w:szCs w:val="24"/>
          </w:rPr>
          <w:t xml:space="preserve"> ,</w:t>
        </w:r>
        <w:r w:rsidR="009A559C">
          <w:fldChar w:fldCharType="begin"/>
        </w:r>
        <w:r w:rsidR="009A559C">
          <w:instrText xml:space="preserve"> HYPERLINK \l "_Figure_2:_Self-similarity" </w:instrText>
        </w:r>
        <w:r w:rsidR="009A559C">
          <w:fldChar w:fldCharType="separate"/>
        </w:r>
        <w:r w:rsidR="009A559C" w:rsidRPr="00BD41C6">
          <w:rPr>
            <w:rStyle w:val="Hyperlink"/>
            <w:rFonts w:ascii="Times New Roman" w:eastAsia="Times New Roman" w:hAnsi="Times New Roman" w:cs="Times New Roman"/>
            <w:sz w:val="24"/>
            <w:szCs w:val="24"/>
          </w:rPr>
          <w:t>Fig 2</w:t>
        </w:r>
        <w:r w:rsidR="009A559C">
          <w:rPr>
            <w:rStyle w:val="Hyperlink"/>
            <w:rFonts w:ascii="Times New Roman" w:eastAsia="Times New Roman" w:hAnsi="Times New Roman" w:cs="Times New Roman"/>
            <w:sz w:val="24"/>
            <w:szCs w:val="24"/>
          </w:rPr>
          <w:fldChar w:fldCharType="end"/>
        </w:r>
        <w:r w:rsidR="009A559C" w:rsidRPr="00BD41C6">
          <w:rPr>
            <w:rFonts w:ascii="Times New Roman" w:eastAsia="Times New Roman" w:hAnsi="Times New Roman" w:cs="Times New Roman"/>
            <w:sz w:val="24"/>
            <w:szCs w:val="24"/>
          </w:rPr>
          <w:t xml:space="preserve">, </w:t>
        </w:r>
        <w:r w:rsidR="009A559C">
          <w:fldChar w:fldCharType="begin"/>
        </w:r>
        <w:r w:rsidR="009A559C">
          <w:instrText xml:space="preserve"> HYPERLINK \l "_Figure_3:_Self-similarity" </w:instrText>
        </w:r>
        <w:r w:rsidR="009A559C">
          <w:fldChar w:fldCharType="separate"/>
        </w:r>
        <w:r w:rsidR="009A559C" w:rsidRPr="00BD41C6">
          <w:rPr>
            <w:rStyle w:val="Hyperlink"/>
            <w:rFonts w:ascii="Times New Roman" w:eastAsia="Times New Roman" w:hAnsi="Times New Roman" w:cs="Times New Roman"/>
            <w:sz w:val="24"/>
            <w:szCs w:val="24"/>
          </w:rPr>
          <w:t>Fig 3</w:t>
        </w:r>
        <w:r w:rsidR="009A559C">
          <w:rPr>
            <w:rStyle w:val="Hyperlink"/>
            <w:rFonts w:ascii="Times New Roman" w:eastAsia="Times New Roman" w:hAnsi="Times New Roman" w:cs="Times New Roman"/>
            <w:sz w:val="24"/>
            <w:szCs w:val="24"/>
          </w:rPr>
          <w:fldChar w:fldCharType="end"/>
        </w:r>
        <w:r w:rsidR="009A559C" w:rsidRPr="00BD41C6">
          <w:rPr>
            <w:rFonts w:ascii="Times New Roman" w:eastAsia="Times New Roman" w:hAnsi="Times New Roman" w:cs="Times New Roman"/>
            <w:sz w:val="24"/>
            <w:szCs w:val="24"/>
          </w:rPr>
          <w:t>)</w:t>
        </w:r>
      </w:ins>
      <w:ins w:id="726" w:author="Diaz,Renata M" w:date="2020-04-22T10:31:00Z">
        <w:r w:rsidR="00565492">
          <w:rPr>
            <w:rFonts w:ascii="Times New Roman" w:eastAsia="Times New Roman" w:hAnsi="Times New Roman" w:cs="Times New Roman"/>
            <w:sz w:val="24"/>
            <w:szCs w:val="24"/>
          </w:rPr>
          <w:t xml:space="preserve">. </w:t>
        </w:r>
      </w:ins>
      <w:ins w:id="727" w:author="Diaz,Renata M" w:date="2020-04-23T15:54:00Z">
        <w:r w:rsidR="00833776">
          <w:rPr>
            <w:rFonts w:ascii="Times New Roman" w:eastAsia="Times New Roman" w:hAnsi="Times New Roman" w:cs="Times New Roman"/>
            <w:sz w:val="24"/>
            <w:szCs w:val="24"/>
          </w:rPr>
          <w:t>In</w:t>
        </w:r>
      </w:ins>
      <w:ins w:id="728" w:author="Diaz,Renata M" w:date="2020-04-23T15:55:00Z">
        <w:r w:rsidR="00833776">
          <w:rPr>
            <w:rFonts w:ascii="Times New Roman" w:eastAsia="Times New Roman" w:hAnsi="Times New Roman" w:cs="Times New Roman"/>
            <w:sz w:val="24"/>
            <w:szCs w:val="24"/>
          </w:rPr>
          <w:t xml:space="preserve"> </w:t>
        </w:r>
      </w:ins>
      <w:ins w:id="729" w:author="Diaz,Renata M" w:date="2020-04-23T15:58:00Z">
        <w:r w:rsidR="007E79BE">
          <w:rPr>
            <w:rFonts w:ascii="Times New Roman" w:eastAsia="Times New Roman" w:hAnsi="Times New Roman" w:cs="Times New Roman"/>
            <w:sz w:val="24"/>
            <w:szCs w:val="24"/>
          </w:rPr>
          <w:t xml:space="preserve">particular, </w:t>
        </w:r>
      </w:ins>
      <w:ins w:id="730" w:author="Diaz,Renata M" w:date="2020-04-23T15:55:00Z">
        <w:r w:rsidR="00833776">
          <w:rPr>
            <w:rFonts w:ascii="Times New Roman" w:eastAsia="Times New Roman" w:hAnsi="Times New Roman" w:cs="Times New Roman"/>
            <w:sz w:val="24"/>
            <w:szCs w:val="24"/>
          </w:rPr>
          <w:t xml:space="preserve">feasible sets with fewer </w:t>
        </w:r>
      </w:ins>
      <w:ins w:id="731" w:author="Diaz,Renata M" w:date="2020-04-23T15:57:00Z">
        <w:r w:rsidR="00833776">
          <w:rPr>
            <w:rFonts w:ascii="Times New Roman" w:eastAsia="Times New Roman" w:hAnsi="Times New Roman" w:cs="Times New Roman"/>
            <w:sz w:val="24"/>
            <w:szCs w:val="24"/>
          </w:rPr>
          <w:t>than e^10 to e^15 –</w:t>
        </w:r>
        <w:r w:rsidR="001E3FC8">
          <w:rPr>
            <w:rFonts w:ascii="Times New Roman" w:eastAsia="Times New Roman" w:hAnsi="Times New Roman" w:cs="Times New Roman"/>
            <w:sz w:val="24"/>
            <w:szCs w:val="24"/>
          </w:rPr>
          <w:t xml:space="preserve"> </w:t>
        </w:r>
        <w:r w:rsidR="00833776">
          <w:rPr>
            <w:rFonts w:ascii="Times New Roman" w:eastAsia="Times New Roman" w:hAnsi="Times New Roman" w:cs="Times New Roman"/>
            <w:sz w:val="24"/>
            <w:szCs w:val="24"/>
          </w:rPr>
          <w:t>22,000 to 3 million – elements</w:t>
        </w:r>
      </w:ins>
      <w:ins w:id="732" w:author="Diaz,Renata M" w:date="2020-04-23T15:58:00Z">
        <w:r w:rsidR="007E79BE">
          <w:rPr>
            <w:rFonts w:ascii="Times New Roman" w:eastAsia="Times New Roman" w:hAnsi="Times New Roman" w:cs="Times New Roman"/>
            <w:sz w:val="24"/>
            <w:szCs w:val="24"/>
          </w:rPr>
          <w:t xml:space="preserve"> have much more</w:t>
        </w:r>
      </w:ins>
      <w:ins w:id="733" w:author="Diaz,Renata M" w:date="2020-04-23T15:59:00Z">
        <w:r w:rsidR="007E79BE">
          <w:rPr>
            <w:rFonts w:ascii="Times New Roman" w:eastAsia="Times New Roman" w:hAnsi="Times New Roman" w:cs="Times New Roman"/>
            <w:sz w:val="24"/>
            <w:szCs w:val="24"/>
          </w:rPr>
          <w:t xml:space="preserve"> </w:t>
        </w:r>
      </w:ins>
      <w:ins w:id="734" w:author="Diaz,Renata M" w:date="2020-04-23T16:17:00Z">
        <w:r w:rsidR="006130E5">
          <w:rPr>
            <w:rFonts w:ascii="Times New Roman" w:eastAsia="Times New Roman" w:hAnsi="Times New Roman" w:cs="Times New Roman"/>
            <w:sz w:val="24"/>
            <w:szCs w:val="24"/>
          </w:rPr>
          <w:t>variable</w:t>
        </w:r>
      </w:ins>
      <w:ins w:id="735" w:author="Diaz,Renata M" w:date="2020-04-23T15:59:00Z">
        <w:r w:rsidR="007E79BE">
          <w:rPr>
            <w:rFonts w:ascii="Times New Roman" w:eastAsia="Times New Roman" w:hAnsi="Times New Roman" w:cs="Times New Roman"/>
            <w:sz w:val="24"/>
            <w:szCs w:val="24"/>
          </w:rPr>
          <w:t xml:space="preserve"> constraints than larger ones</w:t>
        </w:r>
      </w:ins>
      <w:ins w:id="736" w:author="Diaz,Renata M" w:date="2020-04-23T16:18:00Z">
        <w:r w:rsidR="007F0B23">
          <w:rPr>
            <w:rFonts w:ascii="Times New Roman" w:eastAsia="Times New Roman" w:hAnsi="Times New Roman" w:cs="Times New Roman"/>
            <w:sz w:val="24"/>
            <w:szCs w:val="24"/>
          </w:rPr>
          <w:t xml:space="preserve">. This corresponds roughly to communities with fewer than 20 species and 50-400 individuals. </w:t>
        </w:r>
      </w:ins>
      <w:ins w:id="737" w:author="Diaz,Renata M" w:date="2020-04-23T16:17:00Z">
        <w:r w:rsidR="006130E5">
          <w:rPr>
            <w:rFonts w:ascii="Times New Roman" w:eastAsia="Times New Roman" w:hAnsi="Times New Roman" w:cs="Times New Roman"/>
            <w:sz w:val="24"/>
            <w:szCs w:val="24"/>
          </w:rPr>
          <w:t xml:space="preserve">Some of these small feasible sets </w:t>
        </w:r>
      </w:ins>
      <w:ins w:id="738" w:author="Diaz,Renata M" w:date="2020-04-23T16:19:00Z">
        <w:r w:rsidR="0047325C">
          <w:rPr>
            <w:rFonts w:ascii="Times New Roman" w:eastAsia="Times New Roman" w:hAnsi="Times New Roman" w:cs="Times New Roman"/>
            <w:sz w:val="24"/>
            <w:szCs w:val="24"/>
          </w:rPr>
          <w:t>comprise</w:t>
        </w:r>
      </w:ins>
      <w:ins w:id="739" w:author="Diaz,Renata M" w:date="2020-04-23T16:17:00Z">
        <w:r w:rsidR="006130E5">
          <w:rPr>
            <w:rFonts w:ascii="Times New Roman" w:eastAsia="Times New Roman" w:hAnsi="Times New Roman" w:cs="Times New Roman"/>
            <w:sz w:val="24"/>
            <w:szCs w:val="24"/>
          </w:rPr>
          <w:t xml:space="preserve"> extremely broad distributions of </w:t>
        </w:r>
      </w:ins>
      <w:ins w:id="740" w:author="Diaz,Renata M" w:date="2020-04-23T16:19:00Z">
        <w:r w:rsidR="008452A5">
          <w:rPr>
            <w:rFonts w:ascii="Times New Roman" w:eastAsia="Times New Roman" w:hAnsi="Times New Roman" w:cs="Times New Roman"/>
            <w:sz w:val="24"/>
            <w:szCs w:val="24"/>
          </w:rPr>
          <w:t>shapes</w:t>
        </w:r>
      </w:ins>
      <w:ins w:id="741" w:author="Diaz,Renata M" w:date="2020-04-23T16:17:00Z">
        <w:r w:rsidR="006130E5">
          <w:rPr>
            <w:rFonts w:ascii="Times New Roman" w:eastAsia="Times New Roman" w:hAnsi="Times New Roman" w:cs="Times New Roman"/>
            <w:sz w:val="24"/>
            <w:szCs w:val="24"/>
          </w:rPr>
          <w:t xml:space="preserve">, </w:t>
        </w:r>
      </w:ins>
      <w:ins w:id="742" w:author="Diaz,Renata M" w:date="2020-04-23T16:30:00Z">
        <w:r w:rsidR="00BC2244">
          <w:rPr>
            <w:rFonts w:ascii="Times New Roman" w:eastAsia="Times New Roman" w:hAnsi="Times New Roman" w:cs="Times New Roman"/>
            <w:sz w:val="24"/>
            <w:szCs w:val="24"/>
          </w:rPr>
          <w:t>while</w:t>
        </w:r>
      </w:ins>
      <w:ins w:id="743" w:author="Diaz,Renata M" w:date="2020-04-23T16:18:00Z">
        <w:r w:rsidR="002B60DD">
          <w:rPr>
            <w:rFonts w:ascii="Times New Roman" w:eastAsia="Times New Roman" w:hAnsi="Times New Roman" w:cs="Times New Roman"/>
            <w:sz w:val="24"/>
            <w:szCs w:val="24"/>
          </w:rPr>
          <w:t xml:space="preserve"> the distribution</w:t>
        </w:r>
      </w:ins>
      <w:ins w:id="744" w:author="Diaz,Renata M" w:date="2020-04-23T16:19:00Z">
        <w:r w:rsidR="002B60DD">
          <w:rPr>
            <w:rFonts w:ascii="Times New Roman" w:eastAsia="Times New Roman" w:hAnsi="Times New Roman" w:cs="Times New Roman"/>
            <w:sz w:val="24"/>
            <w:szCs w:val="24"/>
          </w:rPr>
          <w:t>s</w:t>
        </w:r>
      </w:ins>
      <w:ins w:id="745" w:author="Diaz,Renata M" w:date="2020-04-23T16:18:00Z">
        <w:r w:rsidR="002B60DD">
          <w:rPr>
            <w:rFonts w:ascii="Times New Roman" w:eastAsia="Times New Roman" w:hAnsi="Times New Roman" w:cs="Times New Roman"/>
            <w:sz w:val="24"/>
            <w:szCs w:val="24"/>
          </w:rPr>
          <w:t xml:space="preserve"> of shapes in larger feasible sets </w:t>
        </w:r>
      </w:ins>
      <w:ins w:id="746" w:author="Diaz,Renata M" w:date="2020-04-23T16:19:00Z">
        <w:r w:rsidR="002B60DD">
          <w:rPr>
            <w:rFonts w:ascii="Times New Roman" w:eastAsia="Times New Roman" w:hAnsi="Times New Roman" w:cs="Times New Roman"/>
            <w:sz w:val="24"/>
            <w:szCs w:val="24"/>
          </w:rPr>
          <w:t>are consistently relatively narrow</w:t>
        </w:r>
      </w:ins>
      <w:ins w:id="747" w:author="Diaz,Renata M" w:date="2020-04-23T16:18:00Z">
        <w:r w:rsidR="002B60DD">
          <w:rPr>
            <w:rFonts w:ascii="Times New Roman" w:eastAsia="Times New Roman" w:hAnsi="Times New Roman" w:cs="Times New Roman"/>
            <w:sz w:val="24"/>
            <w:szCs w:val="24"/>
          </w:rPr>
          <w:t>.</w:t>
        </w:r>
      </w:ins>
      <w:ins w:id="748" w:author="Diaz,Renata M" w:date="2020-04-23T16:19:00Z">
        <w:r w:rsidR="00D21B77">
          <w:rPr>
            <w:rFonts w:ascii="Times New Roman" w:eastAsia="Times New Roman" w:hAnsi="Times New Roman" w:cs="Times New Roman"/>
            <w:sz w:val="24"/>
            <w:szCs w:val="24"/>
          </w:rPr>
          <w:t xml:space="preserve"> </w:t>
        </w:r>
      </w:ins>
      <w:del w:id="749" w:author="Diaz,Renata M" w:date="2020-04-22T10:31:00Z">
        <w:r w:rsidR="00951A4A" w:rsidRPr="00BD41C6" w:rsidDel="005C2534">
          <w:rPr>
            <w:rFonts w:ascii="Times New Roman" w:eastAsia="Times New Roman" w:hAnsi="Times New Roman" w:cs="Times New Roman"/>
            <w:sz w:val="24"/>
            <w:szCs w:val="24"/>
          </w:rPr>
          <w:delText xml:space="preserve"> </w:delText>
        </w:r>
      </w:del>
      <w:del w:id="750" w:author="Diaz,Renata M" w:date="2020-04-20T16:38:00Z">
        <w:r w:rsidR="00951A4A" w:rsidRPr="00BD41C6" w:rsidDel="002773AB">
          <w:rPr>
            <w:rFonts w:ascii="Times New Roman" w:eastAsia="Times New Roman" w:hAnsi="Times New Roman" w:cs="Times New Roman"/>
            <w:sz w:val="24"/>
            <w:szCs w:val="24"/>
          </w:rPr>
          <w:delText>Most feasible sets</w:delText>
        </w:r>
      </w:del>
      <w:del w:id="751" w:author="Diaz,Renata M" w:date="2020-04-13T16:23:00Z">
        <w:r w:rsidR="00951A4A" w:rsidRPr="00BD41C6" w:rsidDel="008875E1">
          <w:rPr>
            <w:rFonts w:ascii="Times New Roman" w:eastAsia="Times New Roman" w:hAnsi="Times New Roman" w:cs="Times New Roman"/>
            <w:sz w:val="24"/>
            <w:szCs w:val="24"/>
          </w:rPr>
          <w:delText xml:space="preserve"> </w:delText>
        </w:r>
        <w:r w:rsidR="00492033" w:rsidRPr="00BD41C6" w:rsidDel="008875E1">
          <w:rPr>
            <w:rFonts w:ascii="Times New Roman" w:eastAsia="Times New Roman" w:hAnsi="Times New Roman" w:cs="Times New Roman"/>
            <w:sz w:val="24"/>
            <w:szCs w:val="24"/>
          </w:rPr>
          <w:delText>are highly self-similar by any measure</w:delText>
        </w:r>
        <w:r w:rsidR="00951A4A" w:rsidRPr="00BD41C6" w:rsidDel="008875E1">
          <w:rPr>
            <w:rFonts w:ascii="Times New Roman" w:eastAsia="Times New Roman" w:hAnsi="Times New Roman" w:cs="Times New Roman"/>
            <w:sz w:val="24"/>
            <w:szCs w:val="24"/>
          </w:rPr>
          <w:delText xml:space="preserve">, </w:delText>
        </w:r>
        <w:r w:rsidR="00FD48A7" w:rsidRPr="00BD41C6" w:rsidDel="008875E1">
          <w:rPr>
            <w:rFonts w:ascii="Times New Roman" w:eastAsia="Times New Roman" w:hAnsi="Times New Roman" w:cs="Times New Roman"/>
            <w:sz w:val="24"/>
            <w:szCs w:val="24"/>
          </w:rPr>
          <w:delText>and</w:delText>
        </w:r>
      </w:del>
      <w:del w:id="752" w:author="Diaz,Renata M" w:date="2020-04-13T16:22:00Z">
        <w:r w:rsidR="00FD48A7" w:rsidRPr="00BD41C6" w:rsidDel="008875E1">
          <w:rPr>
            <w:rFonts w:ascii="Times New Roman" w:eastAsia="Times New Roman" w:hAnsi="Times New Roman" w:cs="Times New Roman"/>
            <w:sz w:val="24"/>
            <w:szCs w:val="24"/>
          </w:rPr>
          <w:delText xml:space="preserve"> </w:delText>
        </w:r>
      </w:del>
      <w:del w:id="753" w:author="Diaz,Renata M" w:date="2020-04-13T16:23:00Z">
        <w:r w:rsidR="00FD48A7" w:rsidRPr="00BD41C6" w:rsidDel="008875E1">
          <w:rPr>
            <w:rFonts w:ascii="Times New Roman" w:eastAsia="Times New Roman" w:hAnsi="Times New Roman" w:cs="Times New Roman"/>
            <w:sz w:val="24"/>
            <w:szCs w:val="24"/>
          </w:rPr>
          <w:delText xml:space="preserve">this tendency is most pronounced for </w:delText>
        </w:r>
      </w:del>
      <w:del w:id="754" w:author="Diaz,Renata M" w:date="2020-04-20T16:34:00Z">
        <w:r w:rsidR="00FD48A7" w:rsidRPr="00BD41C6" w:rsidDel="004D4894">
          <w:rPr>
            <w:rFonts w:ascii="Times New Roman" w:eastAsia="Times New Roman" w:hAnsi="Times New Roman" w:cs="Times New Roman"/>
            <w:sz w:val="24"/>
            <w:szCs w:val="24"/>
          </w:rPr>
          <w:delText>large feasible sets and feasible sets for communities with a low N</w:delText>
        </w:r>
      </w:del>
      <w:del w:id="755" w:author="Diaz,Renata M" w:date="2020-04-20T16:33:00Z">
        <w:r w:rsidR="00FD48A7" w:rsidRPr="00BD41C6" w:rsidDel="000630C7">
          <w:rPr>
            <w:rFonts w:ascii="Times New Roman" w:eastAsia="Times New Roman" w:hAnsi="Times New Roman" w:cs="Times New Roman"/>
            <w:sz w:val="24"/>
            <w:szCs w:val="24"/>
          </w:rPr>
          <w:delText>/</w:delText>
        </w:r>
      </w:del>
      <w:del w:id="756" w:author="Diaz,Renata M" w:date="2020-04-20T16:34:00Z">
        <w:r w:rsidR="00FD48A7" w:rsidRPr="00BD41C6" w:rsidDel="004D4894">
          <w:rPr>
            <w:rFonts w:ascii="Times New Roman" w:eastAsia="Times New Roman" w:hAnsi="Times New Roman" w:cs="Times New Roman"/>
            <w:sz w:val="24"/>
            <w:szCs w:val="24"/>
          </w:rPr>
          <w:delText>S ratio</w:delText>
        </w:r>
      </w:del>
      <w:del w:id="757" w:author="Diaz,Renata M" w:date="2020-04-20T16:42:00Z">
        <w:r w:rsidR="00B165B6" w:rsidRPr="00BD41C6" w:rsidDel="002F720D">
          <w:rPr>
            <w:rFonts w:ascii="Times New Roman" w:eastAsia="Times New Roman" w:hAnsi="Times New Roman" w:cs="Times New Roman"/>
            <w:sz w:val="24"/>
            <w:szCs w:val="24"/>
          </w:rPr>
          <w:delText xml:space="preserve"> </w:delText>
        </w:r>
        <w:r w:rsidR="00B165B6" w:rsidRPr="00BD41C6" w:rsidDel="00733FF0">
          <w:rPr>
            <w:rFonts w:ascii="Times New Roman" w:eastAsia="Times New Roman" w:hAnsi="Times New Roman" w:cs="Times New Roman"/>
            <w:sz w:val="24"/>
            <w:szCs w:val="24"/>
          </w:rPr>
          <w:delText>(</w:delText>
        </w:r>
        <w:r w:rsidR="00F45019" w:rsidDel="00733FF0">
          <w:fldChar w:fldCharType="begin"/>
        </w:r>
        <w:r w:rsidR="00F45019" w:rsidDel="00733FF0">
          <w:delInstrText xml:space="preserve"> HYPERLINK \l "_Figure_2:_Self-similarity" </w:delInstrText>
        </w:r>
        <w:r w:rsidR="00F45019" w:rsidDel="00733FF0">
          <w:fldChar w:fldCharType="separate"/>
        </w:r>
        <w:r w:rsidR="00B165B6" w:rsidRPr="00BD41C6" w:rsidDel="00733FF0">
          <w:rPr>
            <w:rStyle w:val="Hyperlink"/>
            <w:rFonts w:ascii="Times New Roman" w:eastAsia="Times New Roman" w:hAnsi="Times New Roman" w:cs="Times New Roman"/>
            <w:sz w:val="24"/>
            <w:szCs w:val="24"/>
          </w:rPr>
          <w:delText>Fig 2</w:delText>
        </w:r>
        <w:r w:rsidR="00F45019" w:rsidDel="00733FF0">
          <w:rPr>
            <w:rStyle w:val="Hyperlink"/>
            <w:rFonts w:ascii="Times New Roman" w:eastAsia="Times New Roman" w:hAnsi="Times New Roman" w:cs="Times New Roman"/>
            <w:sz w:val="24"/>
            <w:szCs w:val="24"/>
          </w:rPr>
          <w:fldChar w:fldCharType="end"/>
        </w:r>
        <w:r w:rsidR="009B7058" w:rsidRPr="00BD41C6" w:rsidDel="00733FF0">
          <w:rPr>
            <w:rFonts w:ascii="Times New Roman" w:eastAsia="Times New Roman" w:hAnsi="Times New Roman" w:cs="Times New Roman"/>
            <w:sz w:val="24"/>
            <w:szCs w:val="24"/>
          </w:rPr>
          <w:delText xml:space="preserve">, </w:delText>
        </w:r>
        <w:r w:rsidR="00F45019" w:rsidDel="00733FF0">
          <w:fldChar w:fldCharType="begin"/>
        </w:r>
        <w:r w:rsidR="00F45019" w:rsidDel="00733FF0">
          <w:delInstrText xml:space="preserve"> HYPERLINK \l "_Figure_3:_Self-similarity" </w:delInstrText>
        </w:r>
        <w:r w:rsidR="00F45019" w:rsidDel="00733FF0">
          <w:fldChar w:fldCharType="separate"/>
        </w:r>
        <w:r w:rsidR="009B7058" w:rsidRPr="00BD41C6" w:rsidDel="00733FF0">
          <w:rPr>
            <w:rStyle w:val="Hyperlink"/>
            <w:rFonts w:ascii="Times New Roman" w:eastAsia="Times New Roman" w:hAnsi="Times New Roman" w:cs="Times New Roman"/>
            <w:sz w:val="24"/>
            <w:szCs w:val="24"/>
          </w:rPr>
          <w:delText xml:space="preserve">Fig </w:delText>
        </w:r>
        <w:r w:rsidR="00B165B6" w:rsidRPr="00BD41C6" w:rsidDel="00733FF0">
          <w:rPr>
            <w:rStyle w:val="Hyperlink"/>
            <w:rFonts w:ascii="Times New Roman" w:eastAsia="Times New Roman" w:hAnsi="Times New Roman" w:cs="Times New Roman"/>
            <w:sz w:val="24"/>
            <w:szCs w:val="24"/>
          </w:rPr>
          <w:delText>3</w:delText>
        </w:r>
        <w:r w:rsidR="00F45019" w:rsidDel="00733FF0">
          <w:rPr>
            <w:rStyle w:val="Hyperlink"/>
            <w:rFonts w:ascii="Times New Roman" w:eastAsia="Times New Roman" w:hAnsi="Times New Roman" w:cs="Times New Roman"/>
            <w:sz w:val="24"/>
            <w:szCs w:val="24"/>
          </w:rPr>
          <w:fldChar w:fldCharType="end"/>
        </w:r>
        <w:r w:rsidR="00B165B6" w:rsidRPr="00BD41C6" w:rsidDel="00733FF0">
          <w:rPr>
            <w:rFonts w:ascii="Times New Roman" w:eastAsia="Times New Roman" w:hAnsi="Times New Roman" w:cs="Times New Roman"/>
            <w:sz w:val="24"/>
            <w:szCs w:val="24"/>
          </w:rPr>
          <w:delText>)</w:delText>
        </w:r>
      </w:del>
      <w:ins w:id="758" w:author="Diaz,Renata M" w:date="2020-04-20T16:39:00Z">
        <w:r w:rsidR="000D71B9">
          <w:rPr>
            <w:rFonts w:ascii="Times New Roman" w:eastAsia="Times New Roman" w:hAnsi="Times New Roman" w:cs="Times New Roman"/>
            <w:sz w:val="24"/>
            <w:szCs w:val="24"/>
          </w:rPr>
          <w:t xml:space="preserve">This is consistent with our expectations </w:t>
        </w:r>
      </w:ins>
      <w:ins w:id="759" w:author="Diaz,Renata M" w:date="2020-04-20T16:42:00Z">
        <w:r w:rsidR="00561926">
          <w:rPr>
            <w:rFonts w:ascii="Times New Roman" w:eastAsia="Times New Roman" w:hAnsi="Times New Roman" w:cs="Times New Roman"/>
            <w:sz w:val="24"/>
            <w:szCs w:val="24"/>
          </w:rPr>
          <w:t>drawn</w:t>
        </w:r>
      </w:ins>
      <w:ins w:id="760" w:author="Diaz,Renata M" w:date="2020-04-20T16:39:00Z">
        <w:r w:rsidR="000D71B9">
          <w:rPr>
            <w:rFonts w:ascii="Times New Roman" w:eastAsia="Times New Roman" w:hAnsi="Times New Roman" w:cs="Times New Roman"/>
            <w:sz w:val="24"/>
            <w:szCs w:val="24"/>
          </w:rPr>
          <w:t xml:space="preserve"> from statistical mechanics (Jaynes 1957, Harte et al 2011). For</w:t>
        </w:r>
      </w:ins>
      <w:ins w:id="761" w:author="Diaz,Renata M" w:date="2020-04-20T16:44:00Z">
        <w:r w:rsidR="00680315">
          <w:rPr>
            <w:rFonts w:ascii="Times New Roman" w:eastAsia="Times New Roman" w:hAnsi="Times New Roman" w:cs="Times New Roman"/>
            <w:sz w:val="24"/>
            <w:szCs w:val="24"/>
          </w:rPr>
          <w:t xml:space="preserve"> large communities with</w:t>
        </w:r>
      </w:ins>
      <w:ins w:id="762" w:author="Diaz,Renata M" w:date="2020-04-20T16:39:00Z">
        <w:r w:rsidR="000D71B9">
          <w:rPr>
            <w:rFonts w:ascii="Times New Roman" w:eastAsia="Times New Roman" w:hAnsi="Times New Roman" w:cs="Times New Roman"/>
            <w:sz w:val="24"/>
            <w:szCs w:val="24"/>
          </w:rPr>
          <w:t xml:space="preserve"> </w:t>
        </w:r>
        <w:r w:rsidR="00887ABA">
          <w:rPr>
            <w:rFonts w:ascii="Times New Roman" w:eastAsia="Times New Roman" w:hAnsi="Times New Roman" w:cs="Times New Roman"/>
            <w:sz w:val="24"/>
            <w:szCs w:val="24"/>
          </w:rPr>
          <w:t>large</w:t>
        </w:r>
      </w:ins>
      <w:ins w:id="763" w:author="Diaz,Renata M" w:date="2020-04-20T16:40:00Z">
        <w:r w:rsidR="00E326F7">
          <w:rPr>
            <w:rFonts w:ascii="Times New Roman" w:eastAsia="Times New Roman" w:hAnsi="Times New Roman" w:cs="Times New Roman"/>
            <w:sz w:val="24"/>
            <w:szCs w:val="24"/>
          </w:rPr>
          <w:t xml:space="preserve"> feasible sets</w:t>
        </w:r>
      </w:ins>
      <w:ins w:id="764" w:author="Diaz,Renata M" w:date="2020-04-20T16:39:00Z">
        <w:r w:rsidR="000D71B9">
          <w:rPr>
            <w:rFonts w:ascii="Times New Roman" w:eastAsia="Times New Roman" w:hAnsi="Times New Roman" w:cs="Times New Roman"/>
            <w:sz w:val="24"/>
            <w:szCs w:val="24"/>
          </w:rPr>
          <w:t xml:space="preserve">, we </w:t>
        </w:r>
      </w:ins>
      <w:ins w:id="765" w:author="Diaz,Renata M" w:date="2020-04-20T16:47:00Z">
        <w:r w:rsidR="003F19A3">
          <w:rPr>
            <w:rFonts w:ascii="Times New Roman" w:eastAsia="Times New Roman" w:hAnsi="Times New Roman" w:cs="Times New Roman"/>
            <w:sz w:val="24"/>
            <w:szCs w:val="24"/>
          </w:rPr>
          <w:t xml:space="preserve">have a very specific and narrowly-defined statistical constraint. </w:t>
        </w:r>
      </w:ins>
      <w:ins w:id="766" w:author="Diaz,Renata M" w:date="2020-04-20T16:44:00Z">
        <w:r w:rsidR="00AF0C5A">
          <w:rPr>
            <w:rFonts w:ascii="Times New Roman" w:eastAsia="Times New Roman" w:hAnsi="Times New Roman" w:cs="Times New Roman"/>
            <w:sz w:val="24"/>
            <w:szCs w:val="24"/>
          </w:rPr>
          <w:t>We</w:t>
        </w:r>
      </w:ins>
      <w:ins w:id="767" w:author="Diaz,Renata M" w:date="2020-04-20T16:39:00Z">
        <w:r w:rsidR="000D71B9">
          <w:rPr>
            <w:rFonts w:ascii="Times New Roman" w:eastAsia="Times New Roman" w:hAnsi="Times New Roman" w:cs="Times New Roman"/>
            <w:sz w:val="24"/>
            <w:szCs w:val="24"/>
          </w:rPr>
          <w:t xml:space="preserve"> can be confident that even slight deviations from this </w:t>
        </w:r>
      </w:ins>
      <w:ins w:id="768" w:author="Diaz,Renata M" w:date="2020-04-20T16:45:00Z">
        <w:r w:rsidR="00EB1659">
          <w:rPr>
            <w:rFonts w:ascii="Times New Roman" w:eastAsia="Times New Roman" w:hAnsi="Times New Roman" w:cs="Times New Roman"/>
            <w:sz w:val="24"/>
            <w:szCs w:val="24"/>
          </w:rPr>
          <w:t>baseline</w:t>
        </w:r>
      </w:ins>
      <w:ins w:id="769" w:author="Diaz,Renata M" w:date="2020-04-20T16:39:00Z">
        <w:r w:rsidR="000D71B9">
          <w:rPr>
            <w:rFonts w:ascii="Times New Roman" w:eastAsia="Times New Roman" w:hAnsi="Times New Roman" w:cs="Times New Roman"/>
            <w:sz w:val="24"/>
            <w:szCs w:val="24"/>
          </w:rPr>
          <w:t xml:space="preserve"> are very unlikely outcomes. </w:t>
        </w:r>
      </w:ins>
      <w:ins w:id="770" w:author="Diaz,Renata M" w:date="2020-04-20T16:48:00Z">
        <w:r w:rsidR="00695485">
          <w:rPr>
            <w:rFonts w:ascii="Times New Roman" w:eastAsia="Times New Roman" w:hAnsi="Times New Roman" w:cs="Times New Roman"/>
            <w:sz w:val="24"/>
            <w:szCs w:val="24"/>
          </w:rPr>
          <w:t xml:space="preserve">However, we may </w:t>
        </w:r>
      </w:ins>
      <w:ins w:id="771" w:author="Diaz,Renata M" w:date="2020-04-20T16:49:00Z">
        <w:r w:rsidR="00695485">
          <w:rPr>
            <w:rFonts w:ascii="Times New Roman" w:eastAsia="Times New Roman" w:hAnsi="Times New Roman" w:cs="Times New Roman"/>
            <w:sz w:val="24"/>
            <w:szCs w:val="24"/>
          </w:rPr>
          <w:t xml:space="preserve">not be able to make </w:t>
        </w:r>
      </w:ins>
      <w:ins w:id="772" w:author="Diaz,Renata M" w:date="2020-04-20T16:55:00Z">
        <w:r w:rsidR="004F0044">
          <w:rPr>
            <w:rFonts w:ascii="Times New Roman" w:eastAsia="Times New Roman" w:hAnsi="Times New Roman" w:cs="Times New Roman"/>
            <w:sz w:val="24"/>
            <w:szCs w:val="24"/>
          </w:rPr>
          <w:t>such</w:t>
        </w:r>
      </w:ins>
      <w:ins w:id="773" w:author="Diaz,Renata M" w:date="2020-04-20T16:49:00Z">
        <w:r w:rsidR="00695485">
          <w:rPr>
            <w:rFonts w:ascii="Times New Roman" w:eastAsia="Times New Roman" w:hAnsi="Times New Roman" w:cs="Times New Roman"/>
            <w:sz w:val="24"/>
            <w:szCs w:val="24"/>
          </w:rPr>
          <w:t xml:space="preserve"> distinctions for</w:t>
        </w:r>
      </w:ins>
      <w:ins w:id="774" w:author="Diaz,Renata M" w:date="2020-04-20T16:50:00Z">
        <w:r w:rsidR="00695485">
          <w:rPr>
            <w:rFonts w:ascii="Times New Roman" w:eastAsia="Times New Roman" w:hAnsi="Times New Roman" w:cs="Times New Roman"/>
            <w:sz w:val="24"/>
            <w:szCs w:val="24"/>
          </w:rPr>
          <w:t xml:space="preserve"> small communities with smaller and less </w:t>
        </w:r>
      </w:ins>
      <w:ins w:id="775" w:author="Diaz,Renata M" w:date="2020-04-23T16:31:00Z">
        <w:r w:rsidR="00ED0091">
          <w:rPr>
            <w:rFonts w:ascii="Times New Roman" w:eastAsia="Times New Roman" w:hAnsi="Times New Roman" w:cs="Times New Roman"/>
            <w:sz w:val="24"/>
            <w:szCs w:val="24"/>
          </w:rPr>
          <w:t>narrowly-defined</w:t>
        </w:r>
      </w:ins>
      <w:ins w:id="776" w:author="Diaz,Renata M" w:date="2020-04-20T16:50:00Z">
        <w:r w:rsidR="00695485">
          <w:rPr>
            <w:rFonts w:ascii="Times New Roman" w:eastAsia="Times New Roman" w:hAnsi="Times New Roman" w:cs="Times New Roman"/>
            <w:sz w:val="24"/>
            <w:szCs w:val="24"/>
          </w:rPr>
          <w:t xml:space="preserve"> feasible sets. For these feasible sets, even an outcome that is quite dissimilar to the </w:t>
        </w:r>
        <w:r w:rsidR="00695485">
          <w:rPr>
            <w:rFonts w:ascii="Times New Roman" w:eastAsia="Times New Roman" w:hAnsi="Times New Roman" w:cs="Times New Roman"/>
            <w:i/>
            <w:iCs/>
            <w:sz w:val="24"/>
            <w:szCs w:val="24"/>
          </w:rPr>
          <w:t>mo</w:t>
        </w:r>
      </w:ins>
      <w:ins w:id="777" w:author="Diaz,Renata M" w:date="2020-04-20T16:51:00Z">
        <w:r w:rsidR="00695485">
          <w:rPr>
            <w:rFonts w:ascii="Times New Roman" w:eastAsia="Times New Roman" w:hAnsi="Times New Roman" w:cs="Times New Roman"/>
            <w:i/>
            <w:iCs/>
            <w:sz w:val="24"/>
            <w:szCs w:val="24"/>
          </w:rPr>
          <w:t xml:space="preserve">st </w:t>
        </w:r>
        <w:r w:rsidR="00695485">
          <w:rPr>
            <w:rFonts w:ascii="Times New Roman" w:eastAsia="Times New Roman" w:hAnsi="Times New Roman" w:cs="Times New Roman"/>
            <w:sz w:val="24"/>
            <w:szCs w:val="24"/>
          </w:rPr>
          <w:t>likely outcome is still within the realms of statistical possibilit</w:t>
        </w:r>
      </w:ins>
      <w:ins w:id="778" w:author="Diaz,Renata M" w:date="2020-04-20T16:52:00Z">
        <w:r w:rsidR="00695485">
          <w:rPr>
            <w:rFonts w:ascii="Times New Roman" w:eastAsia="Times New Roman" w:hAnsi="Times New Roman" w:cs="Times New Roman"/>
            <w:sz w:val="24"/>
            <w:szCs w:val="24"/>
          </w:rPr>
          <w:t xml:space="preserve">y. </w:t>
        </w:r>
      </w:ins>
      <w:ins w:id="779" w:author="Diaz,Renata M" w:date="2020-04-20T16:56:00Z">
        <w:r w:rsidR="004B1DA6">
          <w:rPr>
            <w:rFonts w:ascii="Times New Roman" w:eastAsia="Times New Roman" w:hAnsi="Times New Roman" w:cs="Times New Roman"/>
            <w:sz w:val="24"/>
            <w:szCs w:val="24"/>
          </w:rPr>
          <w:t>Importantly</w:t>
        </w:r>
        <w:r w:rsidR="00C100E2">
          <w:rPr>
            <w:rFonts w:ascii="Times New Roman" w:eastAsia="Times New Roman" w:hAnsi="Times New Roman" w:cs="Times New Roman"/>
            <w:sz w:val="24"/>
            <w:szCs w:val="24"/>
          </w:rPr>
          <w:t>, w</w:t>
        </w:r>
      </w:ins>
      <w:ins w:id="780" w:author="Diaz,Renata M" w:date="2020-04-20T16:53:00Z">
        <w:r w:rsidR="00E9399D">
          <w:rPr>
            <w:rFonts w:ascii="Times New Roman" w:eastAsia="Times New Roman" w:hAnsi="Times New Roman" w:cs="Times New Roman"/>
            <w:sz w:val="24"/>
            <w:szCs w:val="24"/>
          </w:rPr>
          <w:t>e</w:t>
        </w:r>
      </w:ins>
      <w:ins w:id="781" w:author="Diaz,Renata M" w:date="2020-04-20T16:52:00Z">
        <w:r w:rsidR="00695485">
          <w:rPr>
            <w:rFonts w:ascii="Times New Roman" w:eastAsia="Times New Roman" w:hAnsi="Times New Roman" w:cs="Times New Roman"/>
            <w:sz w:val="24"/>
            <w:szCs w:val="24"/>
          </w:rPr>
          <w:t xml:space="preserve"> see </w:t>
        </w:r>
      </w:ins>
      <w:ins w:id="782" w:author="Diaz,Renata M" w:date="2020-04-23T16:31:00Z">
        <w:r w:rsidR="001476F3">
          <w:rPr>
            <w:rFonts w:ascii="Times New Roman" w:eastAsia="Times New Roman" w:hAnsi="Times New Roman" w:cs="Times New Roman"/>
            <w:sz w:val="24"/>
            <w:szCs w:val="24"/>
          </w:rPr>
          <w:t>extremely broad statistical constraints even for</w:t>
        </w:r>
      </w:ins>
      <w:ins w:id="783" w:author="Diaz,Renata M" w:date="2020-04-20T16:52:00Z">
        <w:r w:rsidR="00695485">
          <w:rPr>
            <w:rFonts w:ascii="Times New Roman" w:eastAsia="Times New Roman" w:hAnsi="Times New Roman" w:cs="Times New Roman"/>
            <w:sz w:val="24"/>
            <w:szCs w:val="24"/>
          </w:rPr>
          <w:t xml:space="preserve"> </w:t>
        </w:r>
      </w:ins>
      <w:ins w:id="784" w:author="Diaz,Renata M" w:date="2020-04-20T16:53:00Z">
        <w:r w:rsidR="00695485">
          <w:rPr>
            <w:rFonts w:ascii="Times New Roman" w:eastAsia="Times New Roman" w:hAnsi="Times New Roman" w:cs="Times New Roman"/>
            <w:sz w:val="24"/>
            <w:szCs w:val="24"/>
          </w:rPr>
          <w:t xml:space="preserve">values of S and N that are </w:t>
        </w:r>
        <w:r w:rsidR="00E9399D">
          <w:rPr>
            <w:rFonts w:ascii="Times New Roman" w:eastAsia="Times New Roman" w:hAnsi="Times New Roman" w:cs="Times New Roman"/>
            <w:sz w:val="24"/>
            <w:szCs w:val="24"/>
          </w:rPr>
          <w:t xml:space="preserve">common </w:t>
        </w:r>
      </w:ins>
      <w:ins w:id="785" w:author="Diaz,Renata M" w:date="2020-04-20T16:55:00Z">
        <w:r w:rsidR="00DE1A60">
          <w:rPr>
            <w:rFonts w:ascii="Times New Roman" w:eastAsia="Times New Roman" w:hAnsi="Times New Roman" w:cs="Times New Roman"/>
            <w:sz w:val="24"/>
            <w:szCs w:val="24"/>
          </w:rPr>
          <w:t>in ecology</w:t>
        </w:r>
      </w:ins>
      <w:ins w:id="786" w:author="Diaz,Renata M" w:date="2020-04-23T16:32:00Z">
        <w:r w:rsidR="009F17A9">
          <w:rPr>
            <w:rFonts w:ascii="Times New Roman" w:eastAsia="Times New Roman" w:hAnsi="Times New Roman" w:cs="Times New Roman"/>
            <w:sz w:val="24"/>
            <w:szCs w:val="24"/>
          </w:rPr>
          <w:t>.</w:t>
        </w:r>
      </w:ins>
      <w:ins w:id="787" w:author="Diaz,Renata M" w:date="2020-04-20T16:53:00Z">
        <w:r w:rsidR="00E9399D">
          <w:rPr>
            <w:rFonts w:ascii="Times New Roman" w:eastAsia="Times New Roman" w:hAnsi="Times New Roman" w:cs="Times New Roman"/>
            <w:sz w:val="24"/>
            <w:szCs w:val="24"/>
          </w:rPr>
          <w:t xml:space="preserve"> To the extent that </w:t>
        </w:r>
      </w:ins>
      <w:ins w:id="788" w:author="Diaz,Renata M" w:date="2020-04-23T16:32:00Z">
        <w:r w:rsidR="00880AB1">
          <w:rPr>
            <w:rFonts w:ascii="Times New Roman" w:eastAsia="Times New Roman" w:hAnsi="Times New Roman" w:cs="Times New Roman"/>
            <w:sz w:val="24"/>
            <w:szCs w:val="24"/>
          </w:rPr>
          <w:t xml:space="preserve">this vagueness </w:t>
        </w:r>
      </w:ins>
      <w:bookmarkStart w:id="789" w:name="_GoBack"/>
      <w:bookmarkEnd w:id="789"/>
      <w:ins w:id="790" w:author="Diaz,Renata M" w:date="2020-04-20T16:53:00Z">
        <w:r w:rsidR="00E9399D">
          <w:rPr>
            <w:rFonts w:ascii="Times New Roman" w:eastAsia="Times New Roman" w:hAnsi="Times New Roman" w:cs="Times New Roman"/>
            <w:sz w:val="24"/>
            <w:szCs w:val="24"/>
          </w:rPr>
          <w:t xml:space="preserve">limits our ability to detect deviations from the random baseline, </w:t>
        </w:r>
      </w:ins>
      <w:ins w:id="791" w:author="Diaz,Renata M" w:date="2020-04-20T16:54:00Z">
        <w:r w:rsidR="00E9399D">
          <w:rPr>
            <w:rFonts w:ascii="Times New Roman" w:eastAsia="Times New Roman" w:hAnsi="Times New Roman" w:cs="Times New Roman"/>
            <w:sz w:val="24"/>
            <w:szCs w:val="24"/>
          </w:rPr>
          <w:t xml:space="preserve">we </w:t>
        </w:r>
      </w:ins>
      <w:ins w:id="792" w:author="Diaz,Renata M" w:date="2020-04-20T16:56:00Z">
        <w:r w:rsidR="006E6069">
          <w:rPr>
            <w:rFonts w:ascii="Times New Roman" w:eastAsia="Times New Roman" w:hAnsi="Times New Roman" w:cs="Times New Roman"/>
            <w:sz w:val="24"/>
            <w:szCs w:val="24"/>
          </w:rPr>
          <w:t xml:space="preserve">may stand </w:t>
        </w:r>
      </w:ins>
      <w:ins w:id="793" w:author="Diaz,Renata M" w:date="2020-04-20T16:57:00Z">
        <w:r w:rsidR="006E6069">
          <w:rPr>
            <w:rFonts w:ascii="Times New Roman" w:eastAsia="Times New Roman" w:hAnsi="Times New Roman" w:cs="Times New Roman"/>
            <w:sz w:val="24"/>
            <w:szCs w:val="24"/>
          </w:rPr>
          <w:t>to</w:t>
        </w:r>
      </w:ins>
      <w:ins w:id="794" w:author="Diaz,Renata M" w:date="2020-04-20T16:54:00Z">
        <w:r w:rsidR="00E9399D">
          <w:rPr>
            <w:rFonts w:ascii="Times New Roman" w:eastAsia="Times New Roman" w:hAnsi="Times New Roman" w:cs="Times New Roman"/>
            <w:sz w:val="24"/>
            <w:szCs w:val="24"/>
          </w:rPr>
          <w:t xml:space="preserve"> learn from SADs only for </w:t>
        </w:r>
        <w:r w:rsidR="000638E4">
          <w:rPr>
            <w:rFonts w:ascii="Times New Roman" w:eastAsia="Times New Roman" w:hAnsi="Times New Roman" w:cs="Times New Roman"/>
            <w:sz w:val="24"/>
            <w:szCs w:val="24"/>
          </w:rPr>
          <w:t>relative</w:t>
        </w:r>
        <w:r w:rsidR="00DB5FE7">
          <w:rPr>
            <w:rFonts w:ascii="Times New Roman" w:eastAsia="Times New Roman" w:hAnsi="Times New Roman" w:cs="Times New Roman"/>
            <w:sz w:val="24"/>
            <w:szCs w:val="24"/>
          </w:rPr>
          <w:t>l</w:t>
        </w:r>
        <w:r w:rsidR="000638E4">
          <w:rPr>
            <w:rFonts w:ascii="Times New Roman" w:eastAsia="Times New Roman" w:hAnsi="Times New Roman" w:cs="Times New Roman"/>
            <w:sz w:val="24"/>
            <w:szCs w:val="24"/>
          </w:rPr>
          <w:t>y</w:t>
        </w:r>
        <w:r w:rsidR="00E9399D">
          <w:rPr>
            <w:rFonts w:ascii="Times New Roman" w:eastAsia="Times New Roman" w:hAnsi="Times New Roman" w:cs="Times New Roman"/>
            <w:sz w:val="24"/>
            <w:szCs w:val="24"/>
          </w:rPr>
          <w:t xml:space="preserve"> large ecological communities. </w:t>
        </w:r>
      </w:ins>
      <w:del w:id="795" w:author="Diaz,Renata M" w:date="2020-04-20T16:39:00Z">
        <w:r w:rsidR="00FD48A7" w:rsidRPr="00BD41C6" w:rsidDel="0077324E">
          <w:rPr>
            <w:rFonts w:ascii="Times New Roman" w:eastAsia="Times New Roman" w:hAnsi="Times New Roman" w:cs="Times New Roman"/>
            <w:sz w:val="24"/>
            <w:szCs w:val="24"/>
          </w:rPr>
          <w:delText>.</w:delText>
        </w:r>
      </w:del>
      <w:del w:id="796" w:author="Diaz,Renata M" w:date="2020-04-20T16:41:00Z">
        <w:r w:rsidR="00FD48A7" w:rsidRPr="00BD41C6" w:rsidDel="00212895">
          <w:rPr>
            <w:rFonts w:ascii="Times New Roman" w:eastAsia="Times New Roman" w:hAnsi="Times New Roman" w:cs="Times New Roman"/>
            <w:sz w:val="24"/>
            <w:szCs w:val="24"/>
          </w:rPr>
          <w:delText xml:space="preserve"> </w:delText>
        </w:r>
      </w:del>
      <w:del w:id="797" w:author="Diaz,Renata M" w:date="2020-04-20T16:34:00Z">
        <w:r w:rsidR="009B7058" w:rsidRPr="00BD41C6" w:rsidDel="004467B0">
          <w:rPr>
            <w:rFonts w:ascii="Times New Roman" w:eastAsia="Times New Roman" w:hAnsi="Times New Roman" w:cs="Times New Roman"/>
            <w:sz w:val="24"/>
            <w:szCs w:val="24"/>
          </w:rPr>
          <w:delText>Although</w:delText>
        </w:r>
        <w:r w:rsidR="00FD48A7" w:rsidRPr="00BD41C6" w:rsidDel="004467B0">
          <w:rPr>
            <w:rFonts w:ascii="Times New Roman" w:eastAsia="Times New Roman" w:hAnsi="Times New Roman" w:cs="Times New Roman"/>
            <w:sz w:val="24"/>
            <w:szCs w:val="24"/>
          </w:rPr>
          <w:delText xml:space="preserve"> </w:delText>
        </w:r>
      </w:del>
      <w:del w:id="798" w:author="Diaz,Renata M" w:date="2020-04-13T16:23:00Z">
        <w:r w:rsidR="00FD48A7" w:rsidRPr="00BD41C6" w:rsidDel="008875E1">
          <w:rPr>
            <w:rFonts w:ascii="Times New Roman" w:eastAsia="Times New Roman" w:hAnsi="Times New Roman" w:cs="Times New Roman"/>
            <w:sz w:val="24"/>
            <w:szCs w:val="24"/>
          </w:rPr>
          <w:delText>these communities</w:delText>
        </w:r>
      </w:del>
      <w:del w:id="799" w:author="Diaz,Renata M" w:date="2020-04-20T16:37:00Z">
        <w:r w:rsidR="00FD48A7" w:rsidRPr="00BD41C6" w:rsidDel="00E60DB6">
          <w:rPr>
            <w:rFonts w:ascii="Times New Roman" w:eastAsia="Times New Roman" w:hAnsi="Times New Roman" w:cs="Times New Roman"/>
            <w:sz w:val="24"/>
            <w:szCs w:val="24"/>
          </w:rPr>
          <w:delText xml:space="preserve"> have smal</w:delText>
        </w:r>
        <w:r w:rsidR="009B7058" w:rsidRPr="00BD41C6" w:rsidDel="00E60DB6">
          <w:rPr>
            <w:rFonts w:ascii="Times New Roman" w:eastAsia="Times New Roman" w:hAnsi="Times New Roman" w:cs="Times New Roman"/>
            <w:sz w:val="24"/>
            <w:szCs w:val="24"/>
          </w:rPr>
          <w:delText>l</w:delText>
        </w:r>
        <w:r w:rsidR="00FD48A7" w:rsidRPr="00BD41C6" w:rsidDel="00E60DB6">
          <w:rPr>
            <w:rFonts w:ascii="Times New Roman" w:eastAsia="Times New Roman" w:hAnsi="Times New Roman" w:cs="Times New Roman"/>
            <w:sz w:val="24"/>
            <w:szCs w:val="24"/>
          </w:rPr>
          <w:delText xml:space="preserve"> feasible sets</w:delText>
        </w:r>
        <w:r w:rsidR="00B527E2" w:rsidDel="00E60DB6">
          <w:rPr>
            <w:rFonts w:ascii="Times New Roman" w:eastAsia="Times New Roman" w:hAnsi="Times New Roman" w:cs="Times New Roman"/>
            <w:sz w:val="24"/>
            <w:szCs w:val="24"/>
          </w:rPr>
          <w:delText xml:space="preserve"> for their number </w:delText>
        </w:r>
        <w:r w:rsidR="00406878" w:rsidDel="00E60DB6">
          <w:rPr>
            <w:rFonts w:ascii="Times New Roman" w:eastAsia="Times New Roman" w:hAnsi="Times New Roman" w:cs="Times New Roman"/>
            <w:sz w:val="24"/>
            <w:szCs w:val="24"/>
          </w:rPr>
          <w:delText xml:space="preserve">of </w:delText>
        </w:r>
        <w:r w:rsidR="00B527E2" w:rsidDel="00E60DB6">
          <w:rPr>
            <w:rFonts w:ascii="Times New Roman" w:eastAsia="Times New Roman" w:hAnsi="Times New Roman" w:cs="Times New Roman"/>
            <w:sz w:val="24"/>
            <w:szCs w:val="24"/>
          </w:rPr>
          <w:delText>species</w:delText>
        </w:r>
        <w:r w:rsidR="00FD48A7" w:rsidRPr="00BD41C6" w:rsidDel="00E60DB6">
          <w:rPr>
            <w:rFonts w:ascii="Times New Roman" w:eastAsia="Times New Roman" w:hAnsi="Times New Roman" w:cs="Times New Roman"/>
            <w:sz w:val="24"/>
            <w:szCs w:val="24"/>
          </w:rPr>
          <w:delText>, low average abundance</w:delText>
        </w:r>
        <w:r w:rsidR="008F2D50" w:rsidRPr="00BD41C6" w:rsidDel="00E60DB6">
          <w:rPr>
            <w:rFonts w:ascii="Times New Roman" w:eastAsia="Times New Roman" w:hAnsi="Times New Roman" w:cs="Times New Roman"/>
            <w:sz w:val="24"/>
            <w:szCs w:val="24"/>
          </w:rPr>
          <w:delText xml:space="preserve"> </w:delText>
        </w:r>
        <w:r w:rsidR="0026712F" w:rsidRPr="00BD41C6" w:rsidDel="00E60DB6">
          <w:rPr>
            <w:rFonts w:ascii="Times New Roman" w:eastAsia="Times New Roman" w:hAnsi="Times New Roman" w:cs="Times New Roman"/>
            <w:sz w:val="24"/>
            <w:szCs w:val="24"/>
          </w:rPr>
          <w:delText>forces</w:delText>
        </w:r>
        <w:r w:rsidR="008F2D50" w:rsidRPr="00BD41C6" w:rsidDel="00E60DB6">
          <w:rPr>
            <w:rFonts w:ascii="Times New Roman" w:eastAsia="Times New Roman" w:hAnsi="Times New Roman" w:cs="Times New Roman"/>
            <w:sz w:val="24"/>
            <w:szCs w:val="24"/>
          </w:rPr>
          <w:delText xml:space="preserve"> all elements of the feasible set </w:delText>
        </w:r>
        <w:r w:rsidR="0026712F" w:rsidRPr="00BD41C6" w:rsidDel="00E60DB6">
          <w:rPr>
            <w:rFonts w:ascii="Times New Roman" w:eastAsia="Times New Roman" w:hAnsi="Times New Roman" w:cs="Times New Roman"/>
            <w:sz w:val="24"/>
            <w:szCs w:val="24"/>
          </w:rPr>
          <w:delText>to</w:delText>
        </w:r>
        <w:r w:rsidR="008F2D50" w:rsidRPr="00BD41C6" w:rsidDel="00E60DB6">
          <w:rPr>
            <w:rFonts w:ascii="Times New Roman" w:eastAsia="Times New Roman" w:hAnsi="Times New Roman" w:cs="Times New Roman"/>
            <w:sz w:val="24"/>
            <w:szCs w:val="24"/>
          </w:rPr>
          <w:delText xml:space="preserve"> be fairly even and</w:delText>
        </w:r>
        <w:r w:rsidR="00FD48A7" w:rsidRPr="00BD41C6" w:rsidDel="00E60DB6">
          <w:rPr>
            <w:rFonts w:ascii="Times New Roman" w:eastAsia="Times New Roman" w:hAnsi="Times New Roman" w:cs="Times New Roman"/>
            <w:sz w:val="24"/>
            <w:szCs w:val="24"/>
          </w:rPr>
          <w:delText xml:space="preserve"> </w:delText>
        </w:r>
        <w:r w:rsidR="008F2D50" w:rsidRPr="00BD41C6" w:rsidDel="00E60DB6">
          <w:rPr>
            <w:rFonts w:ascii="Times New Roman" w:eastAsia="Times New Roman" w:hAnsi="Times New Roman" w:cs="Times New Roman"/>
            <w:sz w:val="24"/>
            <w:szCs w:val="24"/>
          </w:rPr>
          <w:delText>reduces their variability compared to similarly</w:delText>
        </w:r>
      </w:del>
      <w:del w:id="800" w:author="Diaz,Renata M" w:date="2020-04-20T14:32:00Z">
        <w:r w:rsidR="008F2D50" w:rsidRPr="00BD41C6" w:rsidDel="00880FBB">
          <w:rPr>
            <w:rFonts w:ascii="Times New Roman" w:eastAsia="Times New Roman" w:hAnsi="Times New Roman" w:cs="Times New Roman"/>
            <w:sz w:val="24"/>
            <w:szCs w:val="24"/>
          </w:rPr>
          <w:delText xml:space="preserve"> </w:delText>
        </w:r>
      </w:del>
      <w:del w:id="801" w:author="Diaz,Renata M" w:date="2020-04-20T16:37:00Z">
        <w:r w:rsidR="008F2D50" w:rsidRPr="00BD41C6" w:rsidDel="00E60DB6">
          <w:rPr>
            <w:rFonts w:ascii="Times New Roman" w:eastAsia="Times New Roman" w:hAnsi="Times New Roman" w:cs="Times New Roman"/>
            <w:sz w:val="24"/>
            <w:szCs w:val="24"/>
          </w:rPr>
          <w:delText>sized but less restricted feasible sets</w:delText>
        </w:r>
      </w:del>
      <w:del w:id="802" w:author="Diaz,Renata M" w:date="2020-04-13T16:46:00Z">
        <w:r w:rsidR="008F2D50" w:rsidRPr="00BD41C6" w:rsidDel="006C450B">
          <w:rPr>
            <w:rFonts w:ascii="Times New Roman" w:eastAsia="Times New Roman" w:hAnsi="Times New Roman" w:cs="Times New Roman"/>
            <w:sz w:val="24"/>
            <w:szCs w:val="24"/>
          </w:rPr>
          <w:delText>.</w:delText>
        </w:r>
      </w:del>
      <w:del w:id="803" w:author="Diaz,Renata M" w:date="2020-04-13T16:40:00Z">
        <w:r w:rsidR="008F2D50" w:rsidRPr="00BD41C6" w:rsidDel="004940FB">
          <w:rPr>
            <w:rFonts w:ascii="Times New Roman" w:eastAsia="Times New Roman" w:hAnsi="Times New Roman" w:cs="Times New Roman"/>
            <w:sz w:val="24"/>
            <w:szCs w:val="24"/>
          </w:rPr>
          <w:delText xml:space="preserve"> </w:delText>
        </w:r>
      </w:del>
    </w:p>
    <w:p w14:paraId="77A9413C" w14:textId="5FE31E02" w:rsidR="00F34AF8" w:rsidRPr="00BD41C6" w:rsidRDefault="0026712F">
      <w:pPr>
        <w:rPr>
          <w:rFonts w:ascii="Times New Roman" w:eastAsia="Times New Roman" w:hAnsi="Times New Roman" w:cs="Times New Roman"/>
          <w:sz w:val="24"/>
          <w:szCs w:val="24"/>
        </w:rPr>
      </w:pPr>
      <w:del w:id="804" w:author="Diaz,Renata M" w:date="2020-04-13T16:48:00Z">
        <w:r w:rsidRPr="00BD41C6" w:rsidDel="007A6213">
          <w:rPr>
            <w:rFonts w:ascii="Times New Roman" w:eastAsia="Times New Roman" w:hAnsi="Times New Roman" w:cs="Times New Roman"/>
            <w:sz w:val="24"/>
            <w:szCs w:val="24"/>
          </w:rPr>
          <w:delText xml:space="preserve">The </w:delText>
        </w:r>
        <w:r w:rsidR="005747C5" w:rsidDel="007A6213">
          <w:rPr>
            <w:rFonts w:ascii="Times New Roman" w:eastAsia="Times New Roman" w:hAnsi="Times New Roman" w:cs="Times New Roman"/>
            <w:sz w:val="24"/>
            <w:szCs w:val="24"/>
          </w:rPr>
          <w:delText xml:space="preserve">particular </w:delText>
        </w:r>
        <w:r w:rsidRPr="00BD41C6" w:rsidDel="007A6213">
          <w:rPr>
            <w:rFonts w:ascii="Times New Roman" w:eastAsia="Times New Roman" w:hAnsi="Times New Roman" w:cs="Times New Roman"/>
            <w:sz w:val="24"/>
            <w:szCs w:val="24"/>
          </w:rPr>
          <w:delText>combinations of S and N represented in our dataset are not evenly distributed across the range of S and N (</w:delText>
        </w:r>
        <w:r w:rsidR="00144729" w:rsidDel="007A6213">
          <w:fldChar w:fldCharType="begin"/>
        </w:r>
        <w:r w:rsidR="00144729" w:rsidDel="007A6213">
          <w:delInstrText xml:space="preserve"> HYPERLINK \l "_Figure_1.5:_Datasets" </w:delInstrText>
        </w:r>
        <w:r w:rsidR="00144729" w:rsidDel="007A6213">
          <w:fldChar w:fldCharType="separate"/>
        </w:r>
        <w:r w:rsidRPr="00BD41C6" w:rsidDel="007A6213">
          <w:rPr>
            <w:rStyle w:val="Hyperlink"/>
            <w:rFonts w:ascii="Times New Roman" w:eastAsia="Times New Roman" w:hAnsi="Times New Roman" w:cs="Times New Roman"/>
            <w:sz w:val="24"/>
            <w:szCs w:val="24"/>
          </w:rPr>
          <w:delText>Fig 1.5</w:delText>
        </w:r>
        <w:r w:rsidR="00144729" w:rsidDel="007A6213">
          <w:rPr>
            <w:rStyle w:val="Hyperlink"/>
            <w:rFonts w:ascii="Times New Roman" w:eastAsia="Times New Roman" w:hAnsi="Times New Roman" w:cs="Times New Roman"/>
            <w:sz w:val="24"/>
            <w:szCs w:val="24"/>
          </w:rPr>
          <w:fldChar w:fldCharType="end"/>
        </w:r>
        <w:r w:rsidRPr="00BD41C6" w:rsidDel="007A6213">
          <w:rPr>
            <w:rFonts w:ascii="Times New Roman" w:eastAsia="Times New Roman" w:hAnsi="Times New Roman" w:cs="Times New Roman"/>
            <w:sz w:val="24"/>
            <w:szCs w:val="24"/>
          </w:rPr>
          <w:delText>), but these general trends are still readily apparent. The number of elements in the feasible set increases with S, N, and N/S</w:delText>
        </w:r>
        <w:r w:rsidR="001F48CE"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"_Figure_1.75:_Nparts" </w:delInstrText>
        </w:r>
        <w:r w:rsidR="00144729" w:rsidDel="007A6213">
          <w:fldChar w:fldCharType="separate"/>
        </w:r>
        <w:r w:rsidR="001F48CE" w:rsidRPr="00BD41C6" w:rsidDel="007A6213">
          <w:rPr>
            <w:rStyle w:val="Hyperlink"/>
            <w:rFonts w:ascii="Times New Roman" w:eastAsia="Times New Roman" w:hAnsi="Times New Roman" w:cs="Times New Roman"/>
            <w:sz w:val="24"/>
            <w:szCs w:val="24"/>
          </w:rPr>
          <w:delText>Fig 1.75</w:delText>
        </w:r>
        <w:r w:rsidR="00144729" w:rsidDel="007A6213">
          <w:rPr>
            <w:rStyle w:val="Hyperlink"/>
            <w:rFonts w:ascii="Times New Roman" w:eastAsia="Times New Roman" w:hAnsi="Times New Roman" w:cs="Times New Roman"/>
            <w:sz w:val="24"/>
            <w:szCs w:val="24"/>
          </w:rPr>
          <w:fldChar w:fldCharType="end"/>
        </w:r>
        <w:r w:rsidR="003522BB"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"_Figure_1.875:_Nparts" </w:delInstrText>
        </w:r>
        <w:r w:rsidR="00144729" w:rsidDel="007A6213">
          <w:fldChar w:fldCharType="separate"/>
        </w:r>
        <w:r w:rsidR="003522BB" w:rsidRPr="00BD41C6" w:rsidDel="007A6213">
          <w:rPr>
            <w:rStyle w:val="Hyperlink"/>
            <w:rFonts w:ascii="Times New Roman" w:eastAsia="Times New Roman" w:hAnsi="Times New Roman" w:cs="Times New Roman"/>
            <w:sz w:val="24"/>
            <w:szCs w:val="24"/>
          </w:rPr>
          <w:delText>Fig 1.875</w:delText>
        </w:r>
        <w:r w:rsidR="00144729" w:rsidDel="007A6213">
          <w:rPr>
            <w:rStyle w:val="Hyperlink"/>
            <w:rFonts w:ascii="Times New Roman" w:eastAsia="Times New Roman" w:hAnsi="Times New Roman" w:cs="Times New Roman"/>
            <w:sz w:val="24"/>
            <w:szCs w:val="24"/>
          </w:rPr>
          <w:fldChar w:fldCharType="end"/>
        </w:r>
        <w:r w:rsidR="001F48CE" w:rsidRPr="00BD41C6" w:rsidDel="007A6213">
          <w:rPr>
            <w:rFonts w:ascii="Times New Roman" w:eastAsia="Times New Roman" w:hAnsi="Times New Roman" w:cs="Times New Roman"/>
            <w:sz w:val="24"/>
            <w:szCs w:val="24"/>
          </w:rPr>
          <w:delText>)</w:delText>
        </w:r>
        <w:r w:rsidRPr="00BD41C6" w:rsidDel="007A6213">
          <w:rPr>
            <w:rFonts w:ascii="Times New Roman" w:eastAsia="Times New Roman" w:hAnsi="Times New Roman" w:cs="Times New Roman"/>
            <w:sz w:val="24"/>
            <w:szCs w:val="24"/>
          </w:rPr>
          <w:delText>. Self-similarity, by every measure, increases with the size of the feasible set, and communities with low N/S are unusually self-similar compared to communities with similarly-sized feasible sets but higher average abundance</w:delText>
        </w:r>
        <w:r w:rsidR="00257DA6"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"_Figure_3.5_Self" </w:delInstrText>
        </w:r>
        <w:r w:rsidR="00144729" w:rsidDel="007A6213">
          <w:fldChar w:fldCharType="separate"/>
        </w:r>
        <w:r w:rsidR="00257DA6" w:rsidRPr="00BD41C6" w:rsidDel="007A6213">
          <w:rPr>
            <w:rStyle w:val="Hyperlink"/>
            <w:rFonts w:ascii="Times New Roman" w:eastAsia="Times New Roman" w:hAnsi="Times New Roman" w:cs="Times New Roman"/>
            <w:sz w:val="24"/>
            <w:szCs w:val="24"/>
          </w:rPr>
          <w:delText>Fig 3.5</w:delText>
        </w:r>
        <w:r w:rsidR="00144729" w:rsidDel="007A6213">
          <w:rPr>
            <w:rStyle w:val="Hyperlink"/>
            <w:rFonts w:ascii="Times New Roman" w:eastAsia="Times New Roman" w:hAnsi="Times New Roman" w:cs="Times New Roman"/>
            <w:sz w:val="24"/>
            <w:szCs w:val="24"/>
          </w:rPr>
          <w:fldChar w:fldCharType="end"/>
        </w:r>
        <w:r w:rsidR="00257DA6" w:rsidRPr="00BD41C6" w:rsidDel="007A6213">
          <w:rPr>
            <w:rFonts w:ascii="Times New Roman" w:eastAsia="Times New Roman" w:hAnsi="Times New Roman" w:cs="Times New Roman"/>
            <w:sz w:val="24"/>
            <w:szCs w:val="24"/>
          </w:rPr>
          <w:delText>)</w:delText>
        </w:r>
        <w:r w:rsidRPr="00BD41C6" w:rsidDel="007A6213">
          <w:rPr>
            <w:rFonts w:ascii="Times New Roman" w:eastAsia="Times New Roman" w:hAnsi="Times New Roman" w:cs="Times New Roman"/>
            <w:sz w:val="24"/>
            <w:szCs w:val="24"/>
          </w:rPr>
          <w:delText xml:space="preserve">. </w:delText>
        </w:r>
      </w:del>
    </w:p>
    <w:p w14:paraId="17EE0A74" w14:textId="25DA5822" w:rsidR="00951A4A" w:rsidRPr="00BD41C6" w:rsidRDefault="00951A4A">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 xml:space="preserve">Observed SADs relative to their </w:t>
      </w:r>
      <w:del w:id="805" w:author="Diaz,Renata M" w:date="2020-04-13T15:51:00Z">
        <w:r w:rsidRPr="00BD41C6" w:rsidDel="00935F67">
          <w:rPr>
            <w:rFonts w:ascii="Times New Roman" w:eastAsia="Times New Roman" w:hAnsi="Times New Roman" w:cs="Times New Roman"/>
            <w:i/>
            <w:iCs/>
            <w:sz w:val="24"/>
            <w:szCs w:val="24"/>
          </w:rPr>
          <w:delText>feasible sets</w:delText>
        </w:r>
      </w:del>
      <w:ins w:id="806" w:author="Diaz,Renata M" w:date="2020-04-13T15:51:00Z">
        <w:r w:rsidR="00935F67">
          <w:rPr>
            <w:rFonts w:ascii="Times New Roman" w:eastAsia="Times New Roman" w:hAnsi="Times New Roman" w:cs="Times New Roman"/>
            <w:i/>
            <w:iCs/>
            <w:sz w:val="24"/>
            <w:szCs w:val="24"/>
          </w:rPr>
          <w:t>constraints</w:t>
        </w:r>
      </w:ins>
    </w:p>
    <w:p w14:paraId="3EF52569" w14:textId="30AD06B4" w:rsidR="00DA3AC4" w:rsidRPr="00BD41C6" w:rsidRDefault="00665862">
      <w:pPr>
        <w:rPr>
          <w:rFonts w:ascii="Times New Roman" w:eastAsia="Times New Roman" w:hAnsi="Times New Roman" w:cs="Times New Roman"/>
          <w:sz w:val="24"/>
          <w:szCs w:val="24"/>
        </w:rPr>
      </w:pPr>
      <w:ins w:id="807" w:author="Diaz,Renata M" w:date="2020-04-20T16:57:00Z">
        <w:r>
          <w:rPr>
            <w:rFonts w:ascii="Times New Roman" w:eastAsia="Times New Roman" w:hAnsi="Times New Roman" w:cs="Times New Roman"/>
            <w:sz w:val="24"/>
            <w:szCs w:val="24"/>
          </w:rPr>
          <w:t xml:space="preserve">Observed SADs are consistently, but not overwhelmingly, </w:t>
        </w:r>
      </w:ins>
      <w:del w:id="808" w:author="Diaz,Renata M" w:date="2020-04-20T16:57:00Z">
        <w:r w:rsidR="00951A4A" w:rsidRPr="00BD41C6" w:rsidDel="00A74CDB">
          <w:rPr>
            <w:rFonts w:ascii="Times New Roman" w:eastAsia="Times New Roman" w:hAnsi="Times New Roman" w:cs="Times New Roman"/>
            <w:sz w:val="24"/>
            <w:szCs w:val="24"/>
          </w:rPr>
          <w:delText xml:space="preserve">Overall, we see a </w:delText>
        </w:r>
        <w:r w:rsidR="008079DA" w:rsidDel="00665862">
          <w:rPr>
            <w:rFonts w:ascii="Times New Roman" w:eastAsia="Times New Roman" w:hAnsi="Times New Roman" w:cs="Times New Roman"/>
            <w:sz w:val="24"/>
            <w:szCs w:val="24"/>
          </w:rPr>
          <w:delText>definite</w:delText>
        </w:r>
        <w:r w:rsidR="00D74A2C" w:rsidRPr="00BD41C6" w:rsidDel="00665862">
          <w:rPr>
            <w:rFonts w:ascii="Times New Roman" w:eastAsia="Times New Roman" w:hAnsi="Times New Roman" w:cs="Times New Roman"/>
            <w:sz w:val="24"/>
            <w:szCs w:val="24"/>
          </w:rPr>
          <w:delText>, but not overwhe</w:delText>
        </w:r>
      </w:del>
      <w:ins w:id="809" w:author="Diaz,Renata M" w:date="2020-04-20T16:59:00Z">
        <w:r w:rsidR="00E34A86">
          <w:rPr>
            <w:rFonts w:ascii="Times New Roman" w:eastAsia="Times New Roman" w:hAnsi="Times New Roman" w:cs="Times New Roman"/>
            <w:sz w:val="24"/>
            <w:szCs w:val="24"/>
          </w:rPr>
          <w:t>very</w:t>
        </w:r>
      </w:ins>
      <w:ins w:id="810" w:author="Diaz,Renata M" w:date="2020-04-20T16:58:00Z">
        <w:r w:rsidR="00C4296C">
          <w:rPr>
            <w:rFonts w:ascii="Times New Roman" w:eastAsia="Times New Roman" w:hAnsi="Times New Roman" w:cs="Times New Roman"/>
            <w:sz w:val="24"/>
            <w:szCs w:val="24"/>
          </w:rPr>
          <w:t xml:space="preserve"> skewed and uneven</w:t>
        </w:r>
      </w:ins>
      <w:ins w:id="811" w:author="Diaz,Renata M" w:date="2020-04-20T16:57:00Z">
        <w:r>
          <w:rPr>
            <w:rFonts w:ascii="Times New Roman" w:eastAsia="Times New Roman" w:hAnsi="Times New Roman" w:cs="Times New Roman"/>
            <w:sz w:val="24"/>
            <w:szCs w:val="24"/>
          </w:rPr>
          <w:t xml:space="preserve"> compared to their feasible sets. </w:t>
        </w:r>
      </w:ins>
      <w:ins w:id="812" w:author="Diaz,Renata M" w:date="2020-04-20T16:58:00Z">
        <w:r w:rsidR="007877B2">
          <w:rPr>
            <w:rFonts w:ascii="Times New Roman" w:eastAsia="Times New Roman" w:hAnsi="Times New Roman" w:cs="Times New Roman"/>
            <w:sz w:val="24"/>
            <w:szCs w:val="24"/>
          </w:rPr>
          <w:t>O</w:t>
        </w:r>
      </w:ins>
      <w:del w:id="813" w:author="Diaz,Renata M" w:date="2020-04-20T16:57:00Z">
        <w:r w:rsidR="00D74A2C" w:rsidRPr="00BD41C6" w:rsidDel="00665862">
          <w:rPr>
            <w:rFonts w:ascii="Times New Roman" w:eastAsia="Times New Roman" w:hAnsi="Times New Roman" w:cs="Times New Roman"/>
            <w:sz w:val="24"/>
            <w:szCs w:val="24"/>
          </w:rPr>
          <w:delText>lming,</w:delText>
        </w:r>
      </w:del>
      <w:del w:id="814" w:author="Diaz,Renata M" w:date="2020-04-20T16:58:00Z">
        <w:r w:rsidR="00D74A2C" w:rsidRPr="00BD41C6" w:rsidDel="007877B2">
          <w:rPr>
            <w:rFonts w:ascii="Times New Roman" w:eastAsia="Times New Roman" w:hAnsi="Times New Roman" w:cs="Times New Roman"/>
            <w:sz w:val="24"/>
            <w:szCs w:val="24"/>
          </w:rPr>
          <w:delText xml:space="preserve"> </w:delText>
        </w:r>
        <w:r w:rsidR="008079DA" w:rsidDel="007877B2">
          <w:rPr>
            <w:rFonts w:ascii="Times New Roman" w:eastAsia="Times New Roman" w:hAnsi="Times New Roman" w:cs="Times New Roman"/>
            <w:sz w:val="24"/>
            <w:szCs w:val="24"/>
          </w:rPr>
          <w:delText>over</w:delText>
        </w:r>
        <w:r w:rsidR="00BB5526" w:rsidRPr="00BD41C6" w:rsidDel="007877B2">
          <w:rPr>
            <w:rFonts w:ascii="Times New Roman" w:eastAsia="Times New Roman" w:hAnsi="Times New Roman" w:cs="Times New Roman"/>
            <w:sz w:val="24"/>
            <w:szCs w:val="24"/>
          </w:rPr>
          <w:delText>representation</w:delText>
        </w:r>
        <w:r w:rsidR="00951A4A" w:rsidRPr="00BD41C6" w:rsidDel="007877B2">
          <w:rPr>
            <w:rFonts w:ascii="Times New Roman" w:eastAsia="Times New Roman" w:hAnsi="Times New Roman" w:cs="Times New Roman"/>
            <w:sz w:val="24"/>
            <w:szCs w:val="24"/>
          </w:rPr>
          <w:delText xml:space="preserve"> of high scores for skewness and low scores for evennes</w:delText>
        </w:r>
        <w:r w:rsidR="00951A4A" w:rsidRPr="00BD41C6" w:rsidDel="00A135EE">
          <w:rPr>
            <w:rFonts w:ascii="Times New Roman" w:eastAsia="Times New Roman" w:hAnsi="Times New Roman" w:cs="Times New Roman"/>
            <w:sz w:val="24"/>
            <w:szCs w:val="24"/>
          </w:rPr>
          <w:delText>s for observed SADs compared to their feasible sets</w:delText>
        </w:r>
        <w:r w:rsidR="009608F2" w:rsidRPr="00BD41C6" w:rsidDel="007877B2">
          <w:rPr>
            <w:rFonts w:ascii="Times New Roman" w:eastAsia="Times New Roman" w:hAnsi="Times New Roman" w:cs="Times New Roman"/>
            <w:sz w:val="24"/>
            <w:szCs w:val="24"/>
          </w:rPr>
          <w:delText xml:space="preserve"> </w:delText>
        </w:r>
        <w:r w:rsidR="00B22EBA" w:rsidRPr="00BD41C6" w:rsidDel="007877B2">
          <w:rPr>
            <w:rFonts w:ascii="Times New Roman" w:eastAsia="Times New Roman" w:hAnsi="Times New Roman" w:cs="Times New Roman"/>
            <w:sz w:val="24"/>
            <w:szCs w:val="24"/>
          </w:rPr>
          <w:delText>(</w:delText>
        </w:r>
        <w:r w:rsidR="00F45019" w:rsidDel="007877B2">
          <w:fldChar w:fldCharType="begin"/>
        </w:r>
        <w:r w:rsidR="00F45019" w:rsidDel="007877B2">
          <w:delInstrText xml:space="preserve"> HYPERLINK \l "_Figure_4:_Overall" </w:delInstrText>
        </w:r>
        <w:r w:rsidR="00F45019" w:rsidDel="007877B2">
          <w:fldChar w:fldCharType="separate"/>
        </w:r>
        <w:r w:rsidR="00B22EBA" w:rsidRPr="00BD41C6" w:rsidDel="007877B2">
          <w:rPr>
            <w:rStyle w:val="Hyperlink"/>
            <w:rFonts w:ascii="Times New Roman" w:eastAsia="Times New Roman" w:hAnsi="Times New Roman" w:cs="Times New Roman"/>
            <w:sz w:val="24"/>
            <w:szCs w:val="24"/>
          </w:rPr>
          <w:delText>Fig 4</w:delText>
        </w:r>
        <w:r w:rsidR="00F45019" w:rsidDel="007877B2">
          <w:rPr>
            <w:rStyle w:val="Hyperlink"/>
            <w:rFonts w:ascii="Times New Roman" w:eastAsia="Times New Roman" w:hAnsi="Times New Roman" w:cs="Times New Roman"/>
            <w:sz w:val="24"/>
            <w:szCs w:val="24"/>
          </w:rPr>
          <w:fldChar w:fldCharType="end"/>
        </w:r>
        <w:r w:rsidR="00B22EBA" w:rsidRPr="00BD41C6" w:rsidDel="007877B2">
          <w:rPr>
            <w:rFonts w:ascii="Times New Roman" w:eastAsia="Times New Roman" w:hAnsi="Times New Roman" w:cs="Times New Roman"/>
            <w:sz w:val="24"/>
            <w:szCs w:val="24"/>
          </w:rPr>
          <w:delText xml:space="preserve">, </w:delText>
        </w:r>
        <w:r w:rsidR="00F45019" w:rsidDel="007877B2">
          <w:fldChar w:fldCharType="begin"/>
        </w:r>
        <w:r w:rsidR="00F45019" w:rsidDel="007877B2">
          <w:delInstrText xml:space="preserve"> HYPERLINK \l "_Figure_5:_Overall" </w:delInstrText>
        </w:r>
        <w:r w:rsidR="00F45019" w:rsidDel="007877B2">
          <w:fldChar w:fldCharType="separate"/>
        </w:r>
        <w:r w:rsidR="00B22EBA" w:rsidRPr="00BD41C6" w:rsidDel="007877B2">
          <w:rPr>
            <w:rStyle w:val="Hyperlink"/>
            <w:rFonts w:ascii="Times New Roman" w:eastAsia="Times New Roman" w:hAnsi="Times New Roman" w:cs="Times New Roman"/>
            <w:sz w:val="24"/>
            <w:szCs w:val="24"/>
          </w:rPr>
          <w:delText>Fig 5</w:delText>
        </w:r>
        <w:r w:rsidR="00F45019" w:rsidDel="007877B2">
          <w:rPr>
            <w:rStyle w:val="Hyperlink"/>
            <w:rFonts w:ascii="Times New Roman" w:eastAsia="Times New Roman" w:hAnsi="Times New Roman" w:cs="Times New Roman"/>
            <w:sz w:val="24"/>
            <w:szCs w:val="24"/>
          </w:rPr>
          <w:fldChar w:fldCharType="end"/>
        </w:r>
        <w:r w:rsidR="00B22EBA" w:rsidRPr="00BD41C6" w:rsidDel="007877B2">
          <w:rPr>
            <w:rFonts w:ascii="Times New Roman" w:eastAsia="Times New Roman" w:hAnsi="Times New Roman" w:cs="Times New Roman"/>
            <w:sz w:val="24"/>
            <w:szCs w:val="24"/>
          </w:rPr>
          <w:delText>)</w:delText>
        </w:r>
      </w:del>
      <w:ins w:id="815" w:author="Diaz,Renata M" w:date="2020-04-20T16:58:00Z">
        <w:r w:rsidR="00FF6514">
          <w:rPr>
            <w:rFonts w:ascii="Times New Roman" w:eastAsia="Times New Roman" w:hAnsi="Times New Roman" w:cs="Times New Roman"/>
            <w:sz w:val="24"/>
            <w:szCs w:val="24"/>
          </w:rPr>
          <w:t>verall</w:t>
        </w:r>
      </w:ins>
      <w:del w:id="816" w:author="Diaz,Renata M" w:date="2020-04-20T16:58:00Z">
        <w:r w:rsidR="00951A4A" w:rsidRPr="00BD41C6" w:rsidDel="00FF6514">
          <w:rPr>
            <w:rFonts w:ascii="Times New Roman" w:eastAsia="Times New Roman" w:hAnsi="Times New Roman" w:cs="Times New Roman"/>
            <w:sz w:val="24"/>
            <w:szCs w:val="24"/>
          </w:rPr>
          <w:delText xml:space="preserve">. </w:delText>
        </w:r>
        <w:r w:rsidR="00DA3AC4" w:rsidRPr="00BD41C6" w:rsidDel="00FF6514">
          <w:rPr>
            <w:rFonts w:ascii="Times New Roman" w:eastAsia="Times New Roman" w:hAnsi="Times New Roman" w:cs="Times New Roman"/>
            <w:sz w:val="24"/>
            <w:szCs w:val="24"/>
          </w:rPr>
          <w:delText>Overall</w:delText>
        </w:r>
      </w:del>
      <w:r w:rsidR="00DA3AC4" w:rsidRPr="00BD41C6">
        <w:rPr>
          <w:rFonts w:ascii="Times New Roman" w:eastAsia="Times New Roman" w:hAnsi="Times New Roman" w:cs="Times New Roman"/>
          <w:sz w:val="24"/>
          <w:szCs w:val="24"/>
        </w:rPr>
        <w:t xml:space="preserve">, </w:t>
      </w:r>
      <w:r w:rsidR="00FB12DA" w:rsidRPr="00BD41C6">
        <w:rPr>
          <w:rFonts w:ascii="Times New Roman" w:eastAsia="Times New Roman" w:hAnsi="Times New Roman" w:cs="Times New Roman"/>
          <w:sz w:val="24"/>
          <w:szCs w:val="24"/>
        </w:rPr>
        <w:t>6.8%</w:t>
      </w:r>
      <w:r w:rsidR="00DA3AC4" w:rsidRPr="00BD41C6">
        <w:rPr>
          <w:rFonts w:ascii="Times New Roman" w:eastAsia="Times New Roman" w:hAnsi="Times New Roman" w:cs="Times New Roman"/>
          <w:sz w:val="24"/>
          <w:szCs w:val="24"/>
        </w:rPr>
        <w:t xml:space="preserve"> of observed SADs are more skewed than </w:t>
      </w:r>
      <w:r w:rsidR="00FB12DA" w:rsidRPr="00BD41C6">
        <w:rPr>
          <w:rFonts w:ascii="Times New Roman" w:eastAsia="Times New Roman" w:hAnsi="Times New Roman" w:cs="Times New Roman"/>
          <w:sz w:val="24"/>
          <w:szCs w:val="24"/>
        </w:rPr>
        <w:t>95%</w:t>
      </w:r>
      <w:r w:rsidR="00DA3AC4" w:rsidRPr="00BD41C6">
        <w:rPr>
          <w:rFonts w:ascii="Times New Roman" w:eastAsia="Times New Roman" w:hAnsi="Times New Roman" w:cs="Times New Roman"/>
          <w:sz w:val="24"/>
          <w:szCs w:val="24"/>
        </w:rPr>
        <w:t xml:space="preserve"> of their feasible set, and </w:t>
      </w:r>
      <w:r w:rsidR="00FB12DA" w:rsidRPr="00BD41C6">
        <w:rPr>
          <w:rFonts w:ascii="Times New Roman" w:eastAsia="Times New Roman" w:hAnsi="Times New Roman" w:cs="Times New Roman"/>
          <w:sz w:val="24"/>
          <w:szCs w:val="24"/>
        </w:rPr>
        <w:t>14%</w:t>
      </w:r>
      <w:r w:rsidR="00DA3AC4" w:rsidRPr="00BD41C6">
        <w:rPr>
          <w:rFonts w:ascii="Times New Roman" w:eastAsia="Times New Roman" w:hAnsi="Times New Roman" w:cs="Times New Roman"/>
          <w:sz w:val="24"/>
          <w:szCs w:val="24"/>
        </w:rPr>
        <w:t xml:space="preserve"> are less even than </w:t>
      </w:r>
      <w:r w:rsidR="00FB12DA" w:rsidRPr="00BD41C6">
        <w:rPr>
          <w:rFonts w:ascii="Times New Roman" w:eastAsia="Times New Roman" w:hAnsi="Times New Roman" w:cs="Times New Roman"/>
          <w:sz w:val="24"/>
          <w:szCs w:val="24"/>
        </w:rPr>
        <w:t>95</w:t>
      </w:r>
      <w:r w:rsidR="00DA3AC4" w:rsidRPr="00BD41C6">
        <w:rPr>
          <w:rFonts w:ascii="Times New Roman" w:eastAsia="Times New Roman" w:hAnsi="Times New Roman" w:cs="Times New Roman"/>
          <w:sz w:val="24"/>
          <w:szCs w:val="24"/>
        </w:rPr>
        <w:t>% of their feasible set</w:t>
      </w:r>
      <w:ins w:id="817" w:author="Diaz,Renata M" w:date="2020-04-20T16:58:00Z">
        <w:r w:rsidR="007F340E">
          <w:rPr>
            <w:rFonts w:ascii="Times New Roman" w:eastAsia="Times New Roman" w:hAnsi="Times New Roman" w:cs="Times New Roman"/>
            <w:sz w:val="24"/>
            <w:szCs w:val="24"/>
          </w:rPr>
          <w:t>s. B</w:t>
        </w:r>
        <w:r w:rsidR="00A164F5">
          <w:rPr>
            <w:rFonts w:ascii="Times New Roman" w:eastAsia="Times New Roman" w:hAnsi="Times New Roman" w:cs="Times New Roman"/>
            <w:sz w:val="24"/>
            <w:szCs w:val="24"/>
          </w:rPr>
          <w:t>y</w:t>
        </w:r>
      </w:ins>
      <w:del w:id="818" w:author="Diaz,Renata M" w:date="2020-04-20T16:58:00Z">
        <w:r w:rsidR="00DA3AC4" w:rsidRPr="00BD41C6" w:rsidDel="007F340E">
          <w:rPr>
            <w:rFonts w:ascii="Times New Roman" w:eastAsia="Times New Roman" w:hAnsi="Times New Roman" w:cs="Times New Roman"/>
            <w:sz w:val="24"/>
            <w:szCs w:val="24"/>
          </w:rPr>
          <w:delText>s</w:delText>
        </w:r>
        <w:r w:rsidR="008604E7" w:rsidRPr="00BD41C6" w:rsidDel="007F340E">
          <w:rPr>
            <w:rFonts w:ascii="Times New Roman" w:eastAsia="Times New Roman" w:hAnsi="Times New Roman" w:cs="Times New Roman"/>
            <w:sz w:val="24"/>
            <w:szCs w:val="24"/>
          </w:rPr>
          <w:delText>; by</w:delText>
        </w:r>
      </w:del>
      <w:r w:rsidR="008604E7" w:rsidRPr="00BD41C6">
        <w:rPr>
          <w:rFonts w:ascii="Times New Roman" w:eastAsia="Times New Roman" w:hAnsi="Times New Roman" w:cs="Times New Roman"/>
          <w:sz w:val="24"/>
          <w:szCs w:val="24"/>
        </w:rPr>
        <w:t xml:space="preserve"> chance we would expect only </w:t>
      </w:r>
      <w:r w:rsidR="00AD3E18" w:rsidRPr="00BD41C6">
        <w:rPr>
          <w:rFonts w:ascii="Times New Roman" w:eastAsia="Times New Roman" w:hAnsi="Times New Roman" w:cs="Times New Roman"/>
          <w:sz w:val="24"/>
          <w:szCs w:val="24"/>
        </w:rPr>
        <w:t>5</w:t>
      </w:r>
      <w:r w:rsidR="008604E7" w:rsidRPr="00BD41C6">
        <w:rPr>
          <w:rFonts w:ascii="Times New Roman" w:eastAsia="Times New Roman" w:hAnsi="Times New Roman" w:cs="Times New Roman"/>
          <w:sz w:val="24"/>
          <w:szCs w:val="24"/>
        </w:rPr>
        <w:t>% of observed FS to fall in these ranges</w:t>
      </w:r>
      <w:r w:rsidR="00DA3AC4" w:rsidRPr="00BD41C6">
        <w:rPr>
          <w:rFonts w:ascii="Times New Roman" w:eastAsia="Times New Roman" w:hAnsi="Times New Roman" w:cs="Times New Roman"/>
          <w:sz w:val="24"/>
          <w:szCs w:val="24"/>
        </w:rPr>
        <w:t xml:space="preserve">. </w:t>
      </w:r>
    </w:p>
    <w:p w14:paraId="068362F2" w14:textId="634176CD" w:rsidR="004457E2" w:rsidRPr="00BD41C6" w:rsidRDefault="009B7E8C">
      <w:pPr>
        <w:rPr>
          <w:rFonts w:ascii="Times New Roman" w:eastAsia="Times New Roman" w:hAnsi="Times New Roman" w:cs="Times New Roman"/>
          <w:sz w:val="24"/>
          <w:szCs w:val="24"/>
        </w:rPr>
      </w:pPr>
      <w:ins w:id="819" w:author="Diaz,Renata M" w:date="2020-04-20T14:33:00Z">
        <w:r>
          <w:rPr>
            <w:rFonts w:ascii="Times New Roman" w:eastAsia="Times New Roman" w:hAnsi="Times New Roman" w:cs="Times New Roman"/>
            <w:sz w:val="24"/>
            <w:szCs w:val="24"/>
          </w:rPr>
          <w:lastRenderedPageBreak/>
          <w:t>This result</w:t>
        </w:r>
      </w:ins>
      <w:del w:id="820" w:author="Diaz,Renata M" w:date="2020-04-20T14:33:00Z">
        <w:r w:rsidR="003045BC" w:rsidRPr="00BD41C6" w:rsidDel="009B7E8C">
          <w:rPr>
            <w:rFonts w:ascii="Times New Roman" w:eastAsia="Times New Roman" w:hAnsi="Times New Roman" w:cs="Times New Roman"/>
            <w:sz w:val="24"/>
            <w:szCs w:val="24"/>
          </w:rPr>
          <w:delText>The strength of this</w:delText>
        </w:r>
        <w:r w:rsidR="00951A4A" w:rsidRPr="00BD41C6" w:rsidDel="009B7E8C">
          <w:rPr>
            <w:rFonts w:ascii="Times New Roman" w:eastAsia="Times New Roman" w:hAnsi="Times New Roman" w:cs="Times New Roman"/>
            <w:sz w:val="24"/>
            <w:szCs w:val="24"/>
          </w:rPr>
          <w:delText xml:space="preserve"> result</w:delText>
        </w:r>
      </w:del>
      <w:r w:rsidR="00951A4A" w:rsidRPr="00BD41C6">
        <w:rPr>
          <w:rFonts w:ascii="Times New Roman" w:eastAsia="Times New Roman" w:hAnsi="Times New Roman" w:cs="Times New Roman"/>
          <w:sz w:val="24"/>
          <w:szCs w:val="24"/>
        </w:rPr>
        <w:t xml:space="preserve"> </w:t>
      </w:r>
      <w:r w:rsidR="00EC5989" w:rsidRPr="00BD41C6">
        <w:rPr>
          <w:rFonts w:ascii="Times New Roman" w:eastAsia="Times New Roman" w:hAnsi="Times New Roman" w:cs="Times New Roman"/>
          <w:sz w:val="24"/>
          <w:szCs w:val="24"/>
        </w:rPr>
        <w:t>depends strongly on the size of the feasible set</w:t>
      </w:r>
      <w:r w:rsidR="00881F5E" w:rsidRPr="00BD41C6">
        <w:rPr>
          <w:rFonts w:ascii="Times New Roman" w:eastAsia="Times New Roman" w:hAnsi="Times New Roman" w:cs="Times New Roman"/>
          <w:sz w:val="24"/>
          <w:szCs w:val="24"/>
        </w:rPr>
        <w:t xml:space="preserve"> (</w:t>
      </w:r>
      <w:hyperlink w:anchor="_Figure_7:_Skewness" w:history="1">
        <w:r w:rsidR="00881F5E" w:rsidRPr="00BD41C6">
          <w:rPr>
            <w:rStyle w:val="Hyperlink"/>
            <w:rFonts w:ascii="Times New Roman" w:eastAsia="Times New Roman" w:hAnsi="Times New Roman" w:cs="Times New Roman"/>
            <w:sz w:val="24"/>
            <w:szCs w:val="24"/>
          </w:rPr>
          <w:t>Fig 7</w:t>
        </w:r>
      </w:hyperlink>
      <w:r w:rsidR="00881F5E" w:rsidRPr="00BD41C6">
        <w:rPr>
          <w:rFonts w:ascii="Times New Roman" w:eastAsia="Times New Roman" w:hAnsi="Times New Roman" w:cs="Times New Roman"/>
          <w:sz w:val="24"/>
          <w:szCs w:val="24"/>
        </w:rPr>
        <w:t xml:space="preserve">, </w:t>
      </w:r>
      <w:hyperlink w:anchor="_Figure_9:_Simpson" w:history="1">
        <w:r w:rsidR="00881F5E" w:rsidRPr="00BD41C6">
          <w:rPr>
            <w:rStyle w:val="Hyperlink"/>
            <w:rFonts w:ascii="Times New Roman" w:eastAsia="Times New Roman" w:hAnsi="Times New Roman" w:cs="Times New Roman"/>
            <w:sz w:val="24"/>
            <w:szCs w:val="24"/>
          </w:rPr>
          <w:t>Fig 9</w:t>
        </w:r>
      </w:hyperlink>
      <w:r w:rsidR="00881F5E" w:rsidRPr="00BD41C6">
        <w:rPr>
          <w:rFonts w:ascii="Times New Roman" w:eastAsia="Times New Roman" w:hAnsi="Times New Roman" w:cs="Times New Roman"/>
          <w:sz w:val="24"/>
          <w:szCs w:val="24"/>
        </w:rPr>
        <w:t>)</w:t>
      </w:r>
      <w:r w:rsidR="00EC5989" w:rsidRPr="00BD41C6">
        <w:rPr>
          <w:rFonts w:ascii="Times New Roman" w:eastAsia="Times New Roman" w:hAnsi="Times New Roman" w:cs="Times New Roman"/>
          <w:sz w:val="24"/>
          <w:szCs w:val="24"/>
        </w:rPr>
        <w:t xml:space="preserve"> and the </w:t>
      </w:r>
      <w:r w:rsidR="003B69B3" w:rsidRPr="00BD41C6">
        <w:rPr>
          <w:rFonts w:ascii="Times New Roman" w:eastAsia="Times New Roman" w:hAnsi="Times New Roman" w:cs="Times New Roman"/>
          <w:sz w:val="24"/>
          <w:szCs w:val="24"/>
        </w:rPr>
        <w:t>self-similarity of the feasible set</w:t>
      </w:r>
      <w:r w:rsidR="00881F5E" w:rsidRPr="00BD41C6">
        <w:rPr>
          <w:rFonts w:ascii="Times New Roman" w:eastAsia="Times New Roman" w:hAnsi="Times New Roman" w:cs="Times New Roman"/>
          <w:sz w:val="24"/>
          <w:szCs w:val="24"/>
        </w:rPr>
        <w:t xml:space="preserve"> (</w:t>
      </w:r>
      <w:hyperlink w:anchor="_Figure_6:_Skewness" w:history="1">
        <w:r w:rsidR="00881F5E" w:rsidRPr="00BD41C6">
          <w:rPr>
            <w:rStyle w:val="Hyperlink"/>
            <w:rFonts w:ascii="Times New Roman" w:eastAsia="Times New Roman" w:hAnsi="Times New Roman" w:cs="Times New Roman"/>
            <w:sz w:val="24"/>
            <w:szCs w:val="24"/>
          </w:rPr>
          <w:t>Fig 6</w:t>
        </w:r>
      </w:hyperlink>
      <w:r w:rsidR="00881F5E" w:rsidRPr="00BD41C6">
        <w:rPr>
          <w:rFonts w:ascii="Times New Roman" w:eastAsia="Times New Roman" w:hAnsi="Times New Roman" w:cs="Times New Roman"/>
          <w:sz w:val="24"/>
          <w:szCs w:val="24"/>
        </w:rPr>
        <w:t xml:space="preserve">, </w:t>
      </w:r>
      <w:hyperlink w:anchor="_Figure_8:_Simpson" w:history="1">
        <w:r w:rsidR="00881F5E" w:rsidRPr="00BD41C6">
          <w:rPr>
            <w:rStyle w:val="Hyperlink"/>
            <w:rFonts w:ascii="Times New Roman" w:eastAsia="Times New Roman" w:hAnsi="Times New Roman" w:cs="Times New Roman"/>
            <w:sz w:val="24"/>
            <w:szCs w:val="24"/>
          </w:rPr>
          <w:t>Fig 8</w:t>
        </w:r>
      </w:hyperlink>
      <w:r w:rsidR="00881F5E" w:rsidRPr="00BD41C6">
        <w:rPr>
          <w:rFonts w:ascii="Times New Roman" w:eastAsia="Times New Roman" w:hAnsi="Times New Roman" w:cs="Times New Roman"/>
          <w:sz w:val="24"/>
          <w:szCs w:val="24"/>
        </w:rPr>
        <w:t>)</w:t>
      </w:r>
      <w:r w:rsidR="00DB7958" w:rsidRPr="00BD41C6">
        <w:rPr>
          <w:rFonts w:ascii="Times New Roman" w:eastAsia="Times New Roman" w:hAnsi="Times New Roman" w:cs="Times New Roman"/>
          <w:sz w:val="24"/>
          <w:szCs w:val="24"/>
        </w:rPr>
        <w:t>, which are tightly coupled</w:t>
      </w:r>
      <w:r w:rsidR="00951A4A" w:rsidRPr="00BD41C6">
        <w:rPr>
          <w:rFonts w:ascii="Times New Roman" w:eastAsia="Times New Roman" w:hAnsi="Times New Roman" w:cs="Times New Roman"/>
          <w:sz w:val="24"/>
          <w:szCs w:val="24"/>
        </w:rPr>
        <w:t xml:space="preserve">. </w:t>
      </w:r>
      <w:r w:rsidR="006F4469" w:rsidRPr="00BD41C6">
        <w:rPr>
          <w:rFonts w:ascii="Times New Roman" w:eastAsia="Times New Roman" w:hAnsi="Times New Roman" w:cs="Times New Roman"/>
          <w:sz w:val="24"/>
          <w:szCs w:val="24"/>
        </w:rPr>
        <w:t xml:space="preserve">The distributions of percentile scores for empirical SADs with </w:t>
      </w:r>
      <w:ins w:id="821" w:author="Diaz,Renata M" w:date="2020-04-20T16:59:00Z">
        <w:r w:rsidR="00550897">
          <w:rPr>
            <w:rFonts w:ascii="Times New Roman" w:eastAsia="Times New Roman" w:hAnsi="Times New Roman" w:cs="Times New Roman"/>
            <w:sz w:val="24"/>
            <w:szCs w:val="24"/>
          </w:rPr>
          <w:t xml:space="preserve">large, self-similar feasible sets </w:t>
        </w:r>
      </w:ins>
      <w:del w:id="822" w:author="Diaz,Renata M" w:date="2020-04-20T16:59:00Z">
        <w:r w:rsidR="006F4469" w:rsidRPr="00BD41C6" w:rsidDel="00550897">
          <w:rPr>
            <w:rFonts w:ascii="Times New Roman" w:eastAsia="Times New Roman" w:hAnsi="Times New Roman" w:cs="Times New Roman"/>
            <w:sz w:val="24"/>
            <w:szCs w:val="24"/>
          </w:rPr>
          <w:delText xml:space="preserve">large feasible sets </w:delText>
        </w:r>
        <w:r w:rsidR="003045BC" w:rsidRPr="00BD41C6" w:rsidDel="00550897">
          <w:rPr>
            <w:rFonts w:ascii="Times New Roman" w:eastAsia="Times New Roman" w:hAnsi="Times New Roman" w:cs="Times New Roman"/>
            <w:sz w:val="24"/>
            <w:szCs w:val="24"/>
          </w:rPr>
          <w:delText xml:space="preserve">– which tend to be highly self-similar – </w:delText>
        </w:r>
      </w:del>
      <w:r w:rsidR="006F4469" w:rsidRPr="00BD41C6">
        <w:rPr>
          <w:rFonts w:ascii="Times New Roman" w:eastAsia="Times New Roman" w:hAnsi="Times New Roman" w:cs="Times New Roman"/>
          <w:sz w:val="24"/>
          <w:szCs w:val="24"/>
        </w:rPr>
        <w:t xml:space="preserve">are obviously non-uniform, but </w:t>
      </w:r>
      <w:r w:rsidR="008506AB" w:rsidRPr="00BD41C6">
        <w:rPr>
          <w:rFonts w:ascii="Times New Roman" w:eastAsia="Times New Roman" w:hAnsi="Times New Roman" w:cs="Times New Roman"/>
          <w:sz w:val="24"/>
          <w:szCs w:val="24"/>
        </w:rPr>
        <w:t>this</w:t>
      </w:r>
      <w:r w:rsidR="00282CB6">
        <w:rPr>
          <w:rFonts w:ascii="Times New Roman" w:eastAsia="Times New Roman" w:hAnsi="Times New Roman" w:cs="Times New Roman"/>
          <w:sz w:val="24"/>
          <w:szCs w:val="24"/>
        </w:rPr>
        <w:t xml:space="preserve"> </w:t>
      </w:r>
      <w:r w:rsidR="00E61201">
        <w:rPr>
          <w:rFonts w:ascii="Times New Roman" w:eastAsia="Times New Roman" w:hAnsi="Times New Roman" w:cs="Times New Roman"/>
          <w:sz w:val="24"/>
          <w:szCs w:val="24"/>
        </w:rPr>
        <w:t>pattern</w:t>
      </w:r>
      <w:r w:rsidR="008506AB" w:rsidRPr="00BD41C6">
        <w:rPr>
          <w:rFonts w:ascii="Times New Roman" w:eastAsia="Times New Roman" w:hAnsi="Times New Roman" w:cs="Times New Roman"/>
          <w:sz w:val="24"/>
          <w:szCs w:val="24"/>
        </w:rPr>
        <w:t xml:space="preserve"> is less pronounced for</w:t>
      </w:r>
      <w:r w:rsidR="006F4469" w:rsidRPr="00BD41C6">
        <w:rPr>
          <w:rFonts w:ascii="Times New Roman" w:eastAsia="Times New Roman" w:hAnsi="Times New Roman" w:cs="Times New Roman"/>
          <w:sz w:val="24"/>
          <w:szCs w:val="24"/>
        </w:rPr>
        <w:t xml:space="preserve"> smalle</w:t>
      </w:r>
      <w:ins w:id="823" w:author="Diaz,Renata M" w:date="2020-04-20T16:59:00Z">
        <w:r w:rsidR="00550897">
          <w:rPr>
            <w:rFonts w:ascii="Times New Roman" w:eastAsia="Times New Roman" w:hAnsi="Times New Roman" w:cs="Times New Roman"/>
            <w:sz w:val="24"/>
            <w:szCs w:val="24"/>
          </w:rPr>
          <w:t xml:space="preserve">r, </w:t>
        </w:r>
      </w:ins>
      <w:del w:id="824" w:author="Diaz,Renata M" w:date="2020-04-20T16:59:00Z">
        <w:r w:rsidR="006F4469" w:rsidRPr="00BD41C6" w:rsidDel="00550897">
          <w:rPr>
            <w:rFonts w:ascii="Times New Roman" w:eastAsia="Times New Roman" w:hAnsi="Times New Roman" w:cs="Times New Roman"/>
            <w:sz w:val="24"/>
            <w:szCs w:val="24"/>
          </w:rPr>
          <w:delText xml:space="preserve">r </w:delText>
        </w:r>
        <w:r w:rsidR="008E10F6" w:rsidRPr="00BD41C6" w:rsidDel="00550897">
          <w:rPr>
            <w:rFonts w:ascii="Times New Roman" w:eastAsia="Times New Roman" w:hAnsi="Times New Roman" w:cs="Times New Roman"/>
            <w:sz w:val="24"/>
            <w:szCs w:val="24"/>
          </w:rPr>
          <w:delText xml:space="preserve">– and generally </w:delText>
        </w:r>
      </w:del>
      <w:r w:rsidR="006F4469" w:rsidRPr="00BD41C6">
        <w:rPr>
          <w:rFonts w:ascii="Times New Roman" w:eastAsia="Times New Roman" w:hAnsi="Times New Roman" w:cs="Times New Roman"/>
          <w:sz w:val="24"/>
          <w:szCs w:val="24"/>
        </w:rPr>
        <w:t>less self-similar</w:t>
      </w:r>
      <w:ins w:id="825" w:author="Diaz,Renata M" w:date="2020-04-20T16:59:00Z">
        <w:r w:rsidR="00550897">
          <w:rPr>
            <w:rFonts w:ascii="Times New Roman" w:eastAsia="Times New Roman" w:hAnsi="Times New Roman" w:cs="Times New Roman"/>
            <w:sz w:val="24"/>
            <w:szCs w:val="24"/>
          </w:rPr>
          <w:t>,</w:t>
        </w:r>
      </w:ins>
      <w:del w:id="826" w:author="Diaz,Renata M" w:date="2020-04-20T16:59:00Z">
        <w:r w:rsidR="006F4469" w:rsidRPr="00BD41C6" w:rsidDel="00550897">
          <w:rPr>
            <w:rFonts w:ascii="Times New Roman" w:eastAsia="Times New Roman" w:hAnsi="Times New Roman" w:cs="Times New Roman"/>
            <w:sz w:val="24"/>
            <w:szCs w:val="24"/>
          </w:rPr>
          <w:delText xml:space="preserve"> </w:delText>
        </w:r>
        <w:r w:rsidR="008E10F6" w:rsidRPr="00BD41C6" w:rsidDel="00550897">
          <w:rPr>
            <w:rFonts w:ascii="Times New Roman" w:eastAsia="Times New Roman" w:hAnsi="Times New Roman" w:cs="Times New Roman"/>
            <w:sz w:val="24"/>
            <w:szCs w:val="24"/>
          </w:rPr>
          <w:delText>–</w:delText>
        </w:r>
      </w:del>
      <w:r w:rsidR="008E10F6" w:rsidRPr="00BD41C6">
        <w:rPr>
          <w:rFonts w:ascii="Times New Roman" w:eastAsia="Times New Roman" w:hAnsi="Times New Roman" w:cs="Times New Roman"/>
          <w:sz w:val="24"/>
          <w:szCs w:val="24"/>
        </w:rPr>
        <w:t xml:space="preserve"> fe</w:t>
      </w:r>
      <w:r w:rsidR="006F4469" w:rsidRPr="00BD41C6">
        <w:rPr>
          <w:rFonts w:ascii="Times New Roman" w:eastAsia="Times New Roman" w:hAnsi="Times New Roman" w:cs="Times New Roman"/>
          <w:sz w:val="24"/>
          <w:szCs w:val="24"/>
        </w:rPr>
        <w:t xml:space="preserve">asible sets. </w:t>
      </w:r>
      <w:r w:rsidR="008506AB" w:rsidRPr="00BD41C6">
        <w:rPr>
          <w:rFonts w:ascii="Times New Roman" w:eastAsia="Times New Roman" w:hAnsi="Times New Roman" w:cs="Times New Roman"/>
          <w:sz w:val="24"/>
          <w:szCs w:val="24"/>
        </w:rPr>
        <w:t xml:space="preserve">For skewness, the non-uniformity disappears entirely for small </w:t>
      </w:r>
      <w:r w:rsidR="008E10F6" w:rsidRPr="00BD41C6">
        <w:rPr>
          <w:rFonts w:ascii="Times New Roman" w:eastAsia="Times New Roman" w:hAnsi="Times New Roman" w:cs="Times New Roman"/>
          <w:sz w:val="24"/>
          <w:szCs w:val="24"/>
        </w:rPr>
        <w:t>f</w:t>
      </w:r>
      <w:r w:rsidR="001D25F4" w:rsidRPr="00BD41C6">
        <w:rPr>
          <w:rFonts w:ascii="Times New Roman" w:eastAsia="Times New Roman" w:hAnsi="Times New Roman" w:cs="Times New Roman"/>
          <w:sz w:val="24"/>
          <w:szCs w:val="24"/>
        </w:rPr>
        <w:t>easible sets</w:t>
      </w:r>
      <w:r w:rsidR="008604E7" w:rsidRPr="00BD41C6">
        <w:rPr>
          <w:rFonts w:ascii="Times New Roman" w:eastAsia="Times New Roman" w:hAnsi="Times New Roman" w:cs="Times New Roman"/>
          <w:sz w:val="24"/>
          <w:szCs w:val="24"/>
        </w:rPr>
        <w:t xml:space="preserve">: for the </w:t>
      </w:r>
      <w:r w:rsidR="00F41EEE" w:rsidRPr="00BD41C6">
        <w:rPr>
          <w:rFonts w:ascii="Times New Roman" w:eastAsia="Times New Roman" w:hAnsi="Times New Roman" w:cs="Times New Roman"/>
          <w:sz w:val="24"/>
          <w:szCs w:val="24"/>
        </w:rPr>
        <w:t>70</w:t>
      </w:r>
      <w:r w:rsidR="005C3112" w:rsidRPr="00BD41C6">
        <w:rPr>
          <w:rFonts w:ascii="Times New Roman" w:eastAsia="Times New Roman" w:hAnsi="Times New Roman" w:cs="Times New Roman"/>
          <w:sz w:val="24"/>
          <w:szCs w:val="24"/>
        </w:rPr>
        <w:t xml:space="preserve">% </w:t>
      </w:r>
      <w:r w:rsidR="008604E7" w:rsidRPr="00BD41C6">
        <w:rPr>
          <w:rFonts w:ascii="Times New Roman" w:eastAsia="Times New Roman" w:hAnsi="Times New Roman" w:cs="Times New Roman"/>
          <w:sz w:val="24"/>
          <w:szCs w:val="24"/>
        </w:rPr>
        <w:t>smallest</w:t>
      </w:r>
      <w:r w:rsidR="005C3112" w:rsidRPr="00BD41C6">
        <w:rPr>
          <w:rFonts w:ascii="Times New Roman" w:eastAsia="Times New Roman" w:hAnsi="Times New Roman" w:cs="Times New Roman"/>
          <w:sz w:val="24"/>
          <w:szCs w:val="24"/>
        </w:rPr>
        <w:t xml:space="preserve"> </w:t>
      </w:r>
      <w:r w:rsidR="008604E7" w:rsidRPr="00BD41C6">
        <w:rPr>
          <w:rFonts w:ascii="Times New Roman" w:eastAsia="Times New Roman" w:hAnsi="Times New Roman" w:cs="Times New Roman"/>
          <w:sz w:val="24"/>
          <w:szCs w:val="24"/>
        </w:rPr>
        <w:t xml:space="preserve">feasible sets, </w:t>
      </w:r>
      <w:r w:rsidR="00110413" w:rsidRPr="00BD41C6">
        <w:rPr>
          <w:rFonts w:ascii="Times New Roman" w:eastAsia="Times New Roman" w:hAnsi="Times New Roman" w:cs="Times New Roman"/>
          <w:sz w:val="24"/>
          <w:szCs w:val="24"/>
        </w:rPr>
        <w:t>only</w:t>
      </w:r>
      <w:r w:rsidR="00F41EEE" w:rsidRPr="00BD41C6">
        <w:rPr>
          <w:rFonts w:ascii="Times New Roman" w:eastAsia="Times New Roman" w:hAnsi="Times New Roman" w:cs="Times New Roman"/>
          <w:sz w:val="24"/>
          <w:szCs w:val="24"/>
        </w:rPr>
        <w:t xml:space="preserve"> an average of</w:t>
      </w:r>
      <w:r w:rsidR="005C3112" w:rsidRPr="00BD41C6">
        <w:rPr>
          <w:rFonts w:ascii="Times New Roman" w:eastAsia="Times New Roman" w:hAnsi="Times New Roman" w:cs="Times New Roman"/>
          <w:sz w:val="24"/>
          <w:szCs w:val="24"/>
        </w:rPr>
        <w:t xml:space="preserve"> 3</w:t>
      </w:r>
      <w:r w:rsidR="00110413" w:rsidRPr="00BD41C6">
        <w:rPr>
          <w:rFonts w:ascii="Times New Roman" w:eastAsia="Times New Roman" w:hAnsi="Times New Roman" w:cs="Times New Roman"/>
          <w:sz w:val="24"/>
          <w:szCs w:val="24"/>
        </w:rPr>
        <w:t xml:space="preserve">% of observed SADs are more skewed than </w:t>
      </w:r>
      <w:r w:rsidR="005C3112" w:rsidRPr="00BD41C6">
        <w:rPr>
          <w:rFonts w:ascii="Times New Roman" w:eastAsia="Times New Roman" w:hAnsi="Times New Roman" w:cs="Times New Roman"/>
          <w:sz w:val="24"/>
          <w:szCs w:val="24"/>
        </w:rPr>
        <w:t>95% of their feasible sets</w:t>
      </w:r>
      <w:r w:rsidR="00110413" w:rsidRPr="00BD41C6">
        <w:rPr>
          <w:rFonts w:ascii="Times New Roman" w:eastAsia="Times New Roman" w:hAnsi="Times New Roman" w:cs="Times New Roman"/>
          <w:sz w:val="24"/>
          <w:szCs w:val="24"/>
        </w:rPr>
        <w:t xml:space="preserve">, but for the </w:t>
      </w:r>
      <w:r w:rsidR="00FE1681" w:rsidRPr="00BD41C6">
        <w:rPr>
          <w:rFonts w:ascii="Times New Roman" w:eastAsia="Times New Roman" w:hAnsi="Times New Roman" w:cs="Times New Roman"/>
          <w:sz w:val="24"/>
          <w:szCs w:val="24"/>
        </w:rPr>
        <w:t>3</w:t>
      </w:r>
      <w:r w:rsidR="005C3112" w:rsidRPr="00BD41C6">
        <w:rPr>
          <w:rFonts w:ascii="Times New Roman" w:eastAsia="Times New Roman" w:hAnsi="Times New Roman" w:cs="Times New Roman"/>
          <w:sz w:val="24"/>
          <w:szCs w:val="24"/>
        </w:rPr>
        <w:t xml:space="preserve">0% largest </w:t>
      </w:r>
      <w:r w:rsidR="00110413" w:rsidRPr="00BD41C6">
        <w:rPr>
          <w:rFonts w:ascii="Times New Roman" w:eastAsia="Times New Roman" w:hAnsi="Times New Roman" w:cs="Times New Roman"/>
          <w:sz w:val="24"/>
          <w:szCs w:val="24"/>
        </w:rPr>
        <w:t xml:space="preserve">feasible sets, </w:t>
      </w:r>
      <w:r w:rsidR="005C3112" w:rsidRPr="00BD41C6">
        <w:rPr>
          <w:rFonts w:ascii="Times New Roman" w:eastAsia="Times New Roman" w:hAnsi="Times New Roman" w:cs="Times New Roman"/>
          <w:sz w:val="24"/>
          <w:szCs w:val="24"/>
        </w:rPr>
        <w:t>15</w:t>
      </w:r>
      <w:r w:rsidR="00110413" w:rsidRPr="00BD41C6">
        <w:rPr>
          <w:rFonts w:ascii="Times New Roman" w:eastAsia="Times New Roman" w:hAnsi="Times New Roman" w:cs="Times New Roman"/>
          <w:sz w:val="24"/>
          <w:szCs w:val="24"/>
        </w:rPr>
        <w:t>% of observed SADs are similarly skewed</w:t>
      </w:r>
      <w:r w:rsidR="001D25F4" w:rsidRPr="00BD41C6">
        <w:rPr>
          <w:rFonts w:ascii="Times New Roman" w:eastAsia="Times New Roman" w:hAnsi="Times New Roman" w:cs="Times New Roman"/>
          <w:sz w:val="24"/>
          <w:szCs w:val="24"/>
        </w:rPr>
        <w:t xml:space="preserve">. The </w:t>
      </w:r>
      <w:r w:rsidR="00676D94" w:rsidRPr="00BD41C6">
        <w:rPr>
          <w:rFonts w:ascii="Times New Roman" w:eastAsia="Times New Roman" w:hAnsi="Times New Roman" w:cs="Times New Roman"/>
          <w:sz w:val="24"/>
          <w:szCs w:val="24"/>
        </w:rPr>
        <w:t>overrepresentation</w:t>
      </w:r>
      <w:r w:rsidR="001D25F4" w:rsidRPr="00BD41C6">
        <w:rPr>
          <w:rFonts w:ascii="Times New Roman" w:eastAsia="Times New Roman" w:hAnsi="Times New Roman" w:cs="Times New Roman"/>
          <w:sz w:val="24"/>
          <w:szCs w:val="24"/>
        </w:rPr>
        <w:t xml:space="preserve"> of very low </w:t>
      </w:r>
      <w:r w:rsidR="001D25F4" w:rsidRPr="00176AFA">
        <w:rPr>
          <w:rFonts w:ascii="Times New Roman" w:eastAsia="Times New Roman" w:hAnsi="Times New Roman" w:cs="Times New Roman"/>
          <w:i/>
          <w:iCs/>
          <w:sz w:val="24"/>
          <w:szCs w:val="24"/>
          <w:rPrChange w:id="827" w:author="Diaz,Renata M" w:date="2020-04-20T17:21:00Z">
            <w:rPr>
              <w:rFonts w:ascii="Times New Roman" w:eastAsia="Times New Roman" w:hAnsi="Times New Roman" w:cs="Times New Roman"/>
              <w:sz w:val="24"/>
              <w:szCs w:val="24"/>
            </w:rPr>
          </w:rPrChange>
        </w:rPr>
        <w:t>evenness</w:t>
      </w:r>
      <w:r w:rsidR="001D25F4" w:rsidRPr="00BD41C6">
        <w:rPr>
          <w:rFonts w:ascii="Times New Roman" w:eastAsia="Times New Roman" w:hAnsi="Times New Roman" w:cs="Times New Roman"/>
          <w:sz w:val="24"/>
          <w:szCs w:val="24"/>
        </w:rPr>
        <w:t xml:space="preserve"> scores is more </w:t>
      </w:r>
      <w:r w:rsidR="00671339" w:rsidRPr="00BD41C6">
        <w:rPr>
          <w:rFonts w:ascii="Times New Roman" w:eastAsia="Times New Roman" w:hAnsi="Times New Roman" w:cs="Times New Roman"/>
          <w:sz w:val="24"/>
          <w:szCs w:val="24"/>
        </w:rPr>
        <w:t>consistent across feasible set sizes</w:t>
      </w:r>
      <w:r w:rsidR="001D25F4" w:rsidRPr="00BD41C6">
        <w:rPr>
          <w:rFonts w:ascii="Times New Roman" w:eastAsia="Times New Roman" w:hAnsi="Times New Roman" w:cs="Times New Roman"/>
          <w:sz w:val="24"/>
          <w:szCs w:val="24"/>
        </w:rPr>
        <w:t xml:space="preserve">, but is also </w:t>
      </w:r>
      <w:r w:rsidR="00674BE3" w:rsidRPr="00BD41C6">
        <w:rPr>
          <w:rFonts w:ascii="Times New Roman" w:eastAsia="Times New Roman" w:hAnsi="Times New Roman" w:cs="Times New Roman"/>
          <w:sz w:val="24"/>
          <w:szCs w:val="24"/>
        </w:rPr>
        <w:t>more pronounced</w:t>
      </w:r>
      <w:r w:rsidR="001D25F4" w:rsidRPr="00BD41C6">
        <w:rPr>
          <w:rFonts w:ascii="Times New Roman" w:eastAsia="Times New Roman" w:hAnsi="Times New Roman" w:cs="Times New Roman"/>
          <w:sz w:val="24"/>
          <w:szCs w:val="24"/>
        </w:rPr>
        <w:t xml:space="preserve"> for </w:t>
      </w:r>
      <w:r w:rsidR="00674BE3" w:rsidRPr="00BD41C6">
        <w:rPr>
          <w:rFonts w:ascii="Times New Roman" w:eastAsia="Times New Roman" w:hAnsi="Times New Roman" w:cs="Times New Roman"/>
          <w:sz w:val="24"/>
          <w:szCs w:val="24"/>
        </w:rPr>
        <w:t xml:space="preserve">larger </w:t>
      </w:r>
      <w:r w:rsidR="001D25F4" w:rsidRPr="00BD41C6">
        <w:rPr>
          <w:rFonts w:ascii="Times New Roman" w:eastAsia="Times New Roman" w:hAnsi="Times New Roman" w:cs="Times New Roman"/>
          <w:sz w:val="24"/>
          <w:szCs w:val="24"/>
        </w:rPr>
        <w:t xml:space="preserve">feasible sets. </w:t>
      </w:r>
      <w:r w:rsidR="00C949EA" w:rsidRPr="00BD41C6">
        <w:rPr>
          <w:rFonts w:ascii="Times New Roman" w:eastAsia="Times New Roman" w:hAnsi="Times New Roman" w:cs="Times New Roman"/>
          <w:sz w:val="24"/>
          <w:szCs w:val="24"/>
        </w:rPr>
        <w:t xml:space="preserve">For the </w:t>
      </w:r>
      <w:r w:rsidR="0075556C" w:rsidRPr="00BD41C6">
        <w:rPr>
          <w:rFonts w:ascii="Times New Roman" w:eastAsia="Times New Roman" w:hAnsi="Times New Roman" w:cs="Times New Roman"/>
          <w:sz w:val="24"/>
          <w:szCs w:val="24"/>
        </w:rPr>
        <w:t xml:space="preserve">smaller </w:t>
      </w:r>
      <w:r w:rsidR="00780929" w:rsidRPr="00BD41C6">
        <w:rPr>
          <w:rFonts w:ascii="Times New Roman" w:eastAsia="Times New Roman" w:hAnsi="Times New Roman" w:cs="Times New Roman"/>
          <w:sz w:val="24"/>
          <w:szCs w:val="24"/>
        </w:rPr>
        <w:t>70</w:t>
      </w:r>
      <w:r w:rsidR="0075556C" w:rsidRPr="00BD41C6">
        <w:rPr>
          <w:rFonts w:ascii="Times New Roman" w:eastAsia="Times New Roman" w:hAnsi="Times New Roman" w:cs="Times New Roman"/>
          <w:sz w:val="24"/>
          <w:szCs w:val="24"/>
        </w:rPr>
        <w:t>% of</w:t>
      </w:r>
      <w:r w:rsidR="00C949EA" w:rsidRPr="00BD41C6">
        <w:rPr>
          <w:rFonts w:ascii="Times New Roman" w:eastAsia="Times New Roman" w:hAnsi="Times New Roman" w:cs="Times New Roman"/>
          <w:sz w:val="24"/>
          <w:szCs w:val="24"/>
        </w:rPr>
        <w:t xml:space="preserve"> feasible sets, </w:t>
      </w:r>
      <w:r w:rsidR="0075556C" w:rsidRPr="00BD41C6">
        <w:rPr>
          <w:rFonts w:ascii="Times New Roman" w:eastAsia="Times New Roman" w:hAnsi="Times New Roman" w:cs="Times New Roman"/>
          <w:sz w:val="24"/>
          <w:szCs w:val="24"/>
        </w:rPr>
        <w:t>9</w:t>
      </w:r>
      <w:r w:rsidR="00C949EA" w:rsidRPr="00BD41C6">
        <w:rPr>
          <w:rFonts w:ascii="Times New Roman" w:eastAsia="Times New Roman" w:hAnsi="Times New Roman" w:cs="Times New Roman"/>
          <w:sz w:val="24"/>
          <w:szCs w:val="24"/>
        </w:rPr>
        <w:t xml:space="preserve">% of SADs are </w:t>
      </w:r>
      <w:r w:rsidR="00C949EA" w:rsidRPr="00E61201">
        <w:rPr>
          <w:rFonts w:ascii="Times New Roman" w:eastAsia="Times New Roman" w:hAnsi="Times New Roman" w:cs="Times New Roman"/>
          <w:iCs/>
          <w:sz w:val="24"/>
          <w:szCs w:val="24"/>
        </w:rPr>
        <w:t>less</w:t>
      </w:r>
      <w:r w:rsidR="00C949EA" w:rsidRPr="00BD41C6">
        <w:rPr>
          <w:rFonts w:ascii="Times New Roman" w:eastAsia="Times New Roman" w:hAnsi="Times New Roman" w:cs="Times New Roman"/>
          <w:i/>
          <w:iCs/>
          <w:sz w:val="24"/>
          <w:szCs w:val="24"/>
        </w:rPr>
        <w:t xml:space="preserve"> </w:t>
      </w:r>
      <w:r w:rsidR="00C949EA" w:rsidRPr="00BD41C6">
        <w:rPr>
          <w:rFonts w:ascii="Times New Roman" w:eastAsia="Times New Roman" w:hAnsi="Times New Roman" w:cs="Times New Roman"/>
          <w:sz w:val="24"/>
          <w:szCs w:val="24"/>
        </w:rPr>
        <w:t xml:space="preserve">even than </w:t>
      </w:r>
      <w:r w:rsidR="0075556C" w:rsidRPr="00BD41C6">
        <w:rPr>
          <w:rFonts w:ascii="Times New Roman" w:eastAsia="Times New Roman" w:hAnsi="Times New Roman" w:cs="Times New Roman"/>
          <w:sz w:val="24"/>
          <w:szCs w:val="24"/>
        </w:rPr>
        <w:t>5</w:t>
      </w:r>
      <w:r w:rsidR="00C949EA" w:rsidRPr="00BD41C6">
        <w:rPr>
          <w:rFonts w:ascii="Times New Roman" w:eastAsia="Times New Roman" w:hAnsi="Times New Roman" w:cs="Times New Roman"/>
          <w:sz w:val="24"/>
          <w:szCs w:val="24"/>
        </w:rPr>
        <w:t xml:space="preserve">% of their feasible set. For the </w:t>
      </w:r>
      <w:r w:rsidR="00F33C36" w:rsidRPr="00BD41C6">
        <w:rPr>
          <w:rFonts w:ascii="Times New Roman" w:eastAsia="Times New Roman" w:hAnsi="Times New Roman" w:cs="Times New Roman"/>
          <w:sz w:val="24"/>
          <w:szCs w:val="24"/>
        </w:rPr>
        <w:t xml:space="preserve">largest </w:t>
      </w:r>
      <w:r w:rsidR="00780929" w:rsidRPr="00BD41C6">
        <w:rPr>
          <w:rFonts w:ascii="Times New Roman" w:eastAsia="Times New Roman" w:hAnsi="Times New Roman" w:cs="Times New Roman"/>
          <w:sz w:val="24"/>
          <w:szCs w:val="24"/>
        </w:rPr>
        <w:t>3</w:t>
      </w:r>
      <w:r w:rsidR="00F33C36" w:rsidRPr="00BD41C6">
        <w:rPr>
          <w:rFonts w:ascii="Times New Roman" w:eastAsia="Times New Roman" w:hAnsi="Times New Roman" w:cs="Times New Roman"/>
          <w:sz w:val="24"/>
          <w:szCs w:val="24"/>
        </w:rPr>
        <w:t>0</w:t>
      </w:r>
      <w:r w:rsidR="0075556C" w:rsidRPr="00BD41C6">
        <w:rPr>
          <w:rFonts w:ascii="Times New Roman" w:eastAsia="Times New Roman" w:hAnsi="Times New Roman" w:cs="Times New Roman"/>
          <w:sz w:val="24"/>
          <w:szCs w:val="24"/>
        </w:rPr>
        <w:t>%</w:t>
      </w:r>
      <w:r w:rsidR="00C949EA" w:rsidRPr="00BD41C6">
        <w:rPr>
          <w:rFonts w:ascii="Times New Roman" w:eastAsia="Times New Roman" w:hAnsi="Times New Roman" w:cs="Times New Roman"/>
          <w:sz w:val="24"/>
          <w:szCs w:val="24"/>
        </w:rPr>
        <w:t xml:space="preserve">, </w:t>
      </w:r>
      <w:r w:rsidR="00F33C36" w:rsidRPr="00BD41C6">
        <w:rPr>
          <w:rFonts w:ascii="Times New Roman" w:eastAsia="Times New Roman" w:hAnsi="Times New Roman" w:cs="Times New Roman"/>
          <w:sz w:val="24"/>
          <w:szCs w:val="24"/>
        </w:rPr>
        <w:t>25</w:t>
      </w:r>
      <w:r w:rsidR="00C949EA" w:rsidRPr="00BD41C6">
        <w:rPr>
          <w:rFonts w:ascii="Times New Roman" w:eastAsia="Times New Roman" w:hAnsi="Times New Roman" w:cs="Times New Roman"/>
          <w:sz w:val="24"/>
          <w:szCs w:val="24"/>
        </w:rPr>
        <w:t>% of SADs are highly uneven</w:t>
      </w:r>
      <w:r w:rsidR="005717EE" w:rsidRPr="00BD41C6">
        <w:rPr>
          <w:rFonts w:ascii="Times New Roman" w:eastAsia="Times New Roman" w:hAnsi="Times New Roman" w:cs="Times New Roman"/>
          <w:sz w:val="24"/>
          <w:szCs w:val="24"/>
        </w:rPr>
        <w:t xml:space="preserve"> (</w:t>
      </w:r>
      <w:hyperlink w:anchor="_Table_1:_Proportion" w:history="1">
        <w:r w:rsidR="005717EE" w:rsidRPr="00BD41C6">
          <w:rPr>
            <w:rStyle w:val="Hyperlink"/>
            <w:rFonts w:ascii="Times New Roman" w:eastAsia="Times New Roman" w:hAnsi="Times New Roman" w:cs="Times New Roman"/>
            <w:sz w:val="24"/>
            <w:szCs w:val="24"/>
          </w:rPr>
          <w:t>Table 1</w:t>
        </w:r>
      </w:hyperlink>
      <w:r w:rsidR="005717EE" w:rsidRPr="00BD41C6">
        <w:rPr>
          <w:rFonts w:ascii="Times New Roman" w:eastAsia="Times New Roman" w:hAnsi="Times New Roman" w:cs="Times New Roman"/>
          <w:sz w:val="24"/>
          <w:szCs w:val="24"/>
        </w:rPr>
        <w:t>)</w:t>
      </w:r>
      <w:r w:rsidR="00C949EA" w:rsidRPr="00BD41C6">
        <w:rPr>
          <w:rFonts w:ascii="Times New Roman" w:eastAsia="Times New Roman" w:hAnsi="Times New Roman" w:cs="Times New Roman"/>
          <w:sz w:val="24"/>
          <w:szCs w:val="24"/>
        </w:rPr>
        <w:t xml:space="preserve">. </w:t>
      </w:r>
    </w:p>
    <w:p w14:paraId="1022731E" w14:textId="5CA64F1A" w:rsidR="00F760DE" w:rsidRPr="00BD41C6" w:rsidRDefault="000B7509">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Effect</w:t>
      </w:r>
      <w:r w:rsidR="00F760DE" w:rsidRPr="00BD41C6">
        <w:rPr>
          <w:rFonts w:ascii="Times New Roman" w:eastAsia="Times New Roman" w:hAnsi="Times New Roman" w:cs="Times New Roman"/>
          <w:i/>
          <w:iCs/>
          <w:sz w:val="24"/>
          <w:szCs w:val="24"/>
        </w:rPr>
        <w:t xml:space="preserve"> of </w:t>
      </w:r>
      <w:commentRangeStart w:id="828"/>
      <w:r w:rsidR="00F760DE" w:rsidRPr="00BD41C6">
        <w:rPr>
          <w:rFonts w:ascii="Times New Roman" w:eastAsia="Times New Roman" w:hAnsi="Times New Roman" w:cs="Times New Roman"/>
          <w:i/>
          <w:iCs/>
          <w:sz w:val="24"/>
          <w:szCs w:val="24"/>
        </w:rPr>
        <w:t>rarefaction</w:t>
      </w:r>
      <w:commentRangeEnd w:id="828"/>
      <w:r w:rsidR="00D611AF">
        <w:rPr>
          <w:rStyle w:val="CommentReference"/>
        </w:rPr>
        <w:commentReference w:id="828"/>
      </w:r>
    </w:p>
    <w:p w14:paraId="2E027FA7" w14:textId="6EFD0528" w:rsidR="00F760DE" w:rsidRPr="00BD41C6" w:rsidRDefault="00FF6AFD" w:rsidP="00CB1B9B">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SADs corrected for rarefaction are </w:t>
      </w:r>
      <w:r w:rsidR="00C70DCF">
        <w:rPr>
          <w:rFonts w:ascii="Times New Roman" w:eastAsia="Times New Roman" w:hAnsi="Times New Roman" w:cs="Times New Roman"/>
          <w:sz w:val="24"/>
          <w:szCs w:val="24"/>
        </w:rPr>
        <w:t>almost always</w:t>
      </w:r>
      <w:r w:rsidRPr="00BD41C6">
        <w:rPr>
          <w:rFonts w:ascii="Times New Roman" w:eastAsia="Times New Roman" w:hAnsi="Times New Roman" w:cs="Times New Roman"/>
          <w:sz w:val="24"/>
          <w:szCs w:val="24"/>
        </w:rPr>
        <w:t xml:space="preserve"> </w:t>
      </w:r>
      <w:r w:rsidRPr="00BD41C6">
        <w:rPr>
          <w:rFonts w:ascii="Times New Roman" w:eastAsia="Times New Roman" w:hAnsi="Times New Roman" w:cs="Times New Roman"/>
          <w:i/>
          <w:iCs/>
          <w:sz w:val="24"/>
          <w:szCs w:val="24"/>
        </w:rPr>
        <w:t xml:space="preserve">more </w:t>
      </w:r>
      <w:r w:rsidRPr="00BD41C6">
        <w:rPr>
          <w:rFonts w:ascii="Times New Roman" w:eastAsia="Times New Roman" w:hAnsi="Times New Roman" w:cs="Times New Roman"/>
          <w:sz w:val="24"/>
          <w:szCs w:val="24"/>
        </w:rPr>
        <w:t>unusual, if anything, compared to their feasible sets than the raw distributions</w:t>
      </w:r>
      <w:r w:rsidR="00CB1B9B" w:rsidRPr="00BD41C6">
        <w:rPr>
          <w:rFonts w:ascii="Times New Roman" w:eastAsia="Times New Roman" w:hAnsi="Times New Roman" w:cs="Times New Roman"/>
          <w:sz w:val="24"/>
          <w:szCs w:val="24"/>
        </w:rPr>
        <w:t>.</w:t>
      </w:r>
      <w:del w:id="829" w:author="Diaz,Renata M" w:date="2020-04-13T16:51:00Z">
        <w:r w:rsidR="00CB1B9B" w:rsidRPr="00BD41C6" w:rsidDel="00940FEC">
          <w:rPr>
            <w:rFonts w:ascii="Times New Roman" w:eastAsia="Times New Roman" w:hAnsi="Times New Roman" w:cs="Times New Roman"/>
            <w:sz w:val="24"/>
            <w:szCs w:val="24"/>
          </w:rPr>
          <w:delText xml:space="preserve"> </w:delText>
        </w:r>
      </w:del>
      <w:r w:rsidR="00CB1B9B" w:rsidRPr="00BD41C6">
        <w:rPr>
          <w:rFonts w:ascii="Times New Roman" w:eastAsia="Times New Roman" w:hAnsi="Times New Roman" w:cs="Times New Roman"/>
          <w:sz w:val="24"/>
          <w:szCs w:val="24"/>
        </w:rPr>
        <w:t xml:space="preserve"> In </w:t>
      </w:r>
      <w:r w:rsidR="00C70DCF">
        <w:rPr>
          <w:rFonts w:ascii="Times New Roman" w:eastAsia="Times New Roman" w:hAnsi="Times New Roman" w:cs="Times New Roman"/>
          <w:sz w:val="24"/>
          <w:szCs w:val="24"/>
        </w:rPr>
        <w:t>nearly</w:t>
      </w:r>
      <w:r w:rsidR="00CB1B9B" w:rsidRPr="00BD41C6">
        <w:rPr>
          <w:rFonts w:ascii="Times New Roman" w:eastAsia="Times New Roman" w:hAnsi="Times New Roman" w:cs="Times New Roman"/>
          <w:sz w:val="24"/>
          <w:szCs w:val="24"/>
        </w:rPr>
        <w:t xml:space="preserve"> all communities, the rarefied percentile value for evenness is </w:t>
      </w:r>
      <w:r w:rsidR="00F06797">
        <w:rPr>
          <w:rFonts w:ascii="Times New Roman" w:eastAsia="Times New Roman" w:hAnsi="Times New Roman" w:cs="Times New Roman"/>
          <w:sz w:val="24"/>
          <w:szCs w:val="24"/>
        </w:rPr>
        <w:t>lower than for</w:t>
      </w:r>
      <w:r w:rsidR="00CB1B9B" w:rsidRPr="00BD41C6">
        <w:rPr>
          <w:rFonts w:ascii="Times New Roman" w:eastAsia="Times New Roman" w:hAnsi="Times New Roman" w:cs="Times New Roman"/>
          <w:sz w:val="24"/>
          <w:szCs w:val="24"/>
        </w:rPr>
        <w:t xml:space="preserve"> the raw distribution, and the percentile value for skewness is </w:t>
      </w:r>
      <w:r w:rsidR="00F06797">
        <w:rPr>
          <w:rFonts w:ascii="Times New Roman" w:eastAsia="Times New Roman" w:hAnsi="Times New Roman" w:cs="Times New Roman"/>
          <w:sz w:val="24"/>
          <w:szCs w:val="24"/>
        </w:rPr>
        <w:t>higher than</w:t>
      </w:r>
      <w:r w:rsidR="00CB1B9B" w:rsidRPr="00BD41C6">
        <w:rPr>
          <w:rFonts w:ascii="Times New Roman" w:eastAsia="Times New Roman" w:hAnsi="Times New Roman" w:cs="Times New Roman"/>
          <w:sz w:val="24"/>
          <w:szCs w:val="24"/>
        </w:rPr>
        <w:t xml:space="preserve"> the raw one </w:t>
      </w:r>
      <w:r w:rsidRPr="00BD41C6">
        <w:rPr>
          <w:rFonts w:ascii="Times New Roman" w:eastAsia="Times New Roman" w:hAnsi="Times New Roman" w:cs="Times New Roman"/>
          <w:sz w:val="24"/>
          <w:szCs w:val="24"/>
        </w:rPr>
        <w:t>(</w:t>
      </w:r>
      <w:hyperlink w:anchor="_Figure_10:_Skewness" w:history="1">
        <w:r w:rsidRPr="00BD41C6">
          <w:rPr>
            <w:rStyle w:val="Hyperlink"/>
            <w:rFonts w:ascii="Times New Roman" w:eastAsia="Times New Roman" w:hAnsi="Times New Roman" w:cs="Times New Roman"/>
            <w:sz w:val="24"/>
            <w:szCs w:val="24"/>
          </w:rPr>
          <w:t>Fig 10</w:t>
        </w:r>
      </w:hyperlink>
      <w:r w:rsidRPr="00BD41C6">
        <w:rPr>
          <w:rFonts w:ascii="Times New Roman" w:eastAsia="Times New Roman" w:hAnsi="Times New Roman" w:cs="Times New Roman"/>
          <w:sz w:val="24"/>
          <w:szCs w:val="24"/>
        </w:rPr>
        <w:t xml:space="preserve">, </w:t>
      </w:r>
      <w:hyperlink w:anchor="_Figure_11:_Simpson" w:history="1">
        <w:r w:rsidRPr="00BD41C6">
          <w:rPr>
            <w:rStyle w:val="Hyperlink"/>
            <w:rFonts w:ascii="Times New Roman" w:eastAsia="Times New Roman" w:hAnsi="Times New Roman" w:cs="Times New Roman"/>
            <w:sz w:val="24"/>
            <w:szCs w:val="24"/>
          </w:rPr>
          <w:t>Fig 11</w:t>
        </w:r>
      </w:hyperlink>
      <w:r w:rsidRPr="00BD41C6">
        <w:rPr>
          <w:rFonts w:ascii="Times New Roman" w:eastAsia="Times New Roman" w:hAnsi="Times New Roman" w:cs="Times New Roman"/>
          <w:sz w:val="24"/>
          <w:szCs w:val="24"/>
        </w:rPr>
        <w:t xml:space="preserve">). </w:t>
      </w:r>
      <w:r w:rsidR="00CB1B9B" w:rsidRPr="00BD41C6">
        <w:rPr>
          <w:rFonts w:ascii="Times New Roman" w:eastAsia="Times New Roman" w:hAnsi="Times New Roman" w:cs="Times New Roman"/>
          <w:sz w:val="24"/>
          <w:szCs w:val="24"/>
        </w:rPr>
        <w:t xml:space="preserve">For evenness, this </w:t>
      </w:r>
      <w:r w:rsidR="006B174C">
        <w:rPr>
          <w:rFonts w:ascii="Times New Roman" w:eastAsia="Times New Roman" w:hAnsi="Times New Roman" w:cs="Times New Roman"/>
          <w:sz w:val="24"/>
          <w:szCs w:val="24"/>
        </w:rPr>
        <w:t>outcome</w:t>
      </w:r>
      <w:r w:rsidR="00CB1B9B" w:rsidRPr="00BD41C6">
        <w:rPr>
          <w:rFonts w:ascii="Times New Roman" w:eastAsia="Times New Roman" w:hAnsi="Times New Roman" w:cs="Times New Roman"/>
          <w:sz w:val="24"/>
          <w:szCs w:val="24"/>
        </w:rPr>
        <w:t xml:space="preserve"> is consistent across almost all feasible sets and does not vary with the size of the feasible set (</w:t>
      </w:r>
      <w:hyperlink w:anchor="_Figure_12:_Simpson" w:history="1">
        <w:r w:rsidR="00CB1B9B" w:rsidRPr="00BD41C6">
          <w:rPr>
            <w:rStyle w:val="Hyperlink"/>
            <w:rFonts w:ascii="Times New Roman" w:eastAsia="Times New Roman" w:hAnsi="Times New Roman" w:cs="Times New Roman"/>
            <w:sz w:val="24"/>
            <w:szCs w:val="24"/>
          </w:rPr>
          <w:t>Fig 12</w:t>
        </w:r>
      </w:hyperlink>
      <w:r w:rsidR="00CB1B9B" w:rsidRPr="00BD41C6">
        <w:rPr>
          <w:rFonts w:ascii="Times New Roman" w:eastAsia="Times New Roman" w:hAnsi="Times New Roman" w:cs="Times New Roman"/>
          <w:sz w:val="24"/>
          <w:szCs w:val="24"/>
        </w:rPr>
        <w:t xml:space="preserve">). </w:t>
      </w:r>
      <w:del w:id="830" w:author="Diaz,Renata M" w:date="2020-04-13T16:51:00Z">
        <w:r w:rsidR="00CB1B9B" w:rsidRPr="00BD41C6" w:rsidDel="00377BF9">
          <w:rPr>
            <w:rFonts w:ascii="Times New Roman" w:eastAsia="Times New Roman" w:hAnsi="Times New Roman" w:cs="Times New Roman"/>
            <w:sz w:val="24"/>
            <w:szCs w:val="24"/>
          </w:rPr>
          <w:delText>For skewness, we see somewhat more variation</w:delText>
        </w:r>
        <w:r w:rsidR="005701CD" w:rsidDel="00377BF9">
          <w:rPr>
            <w:rFonts w:ascii="Times New Roman" w:eastAsia="Times New Roman" w:hAnsi="Times New Roman" w:cs="Times New Roman"/>
            <w:sz w:val="24"/>
            <w:szCs w:val="24"/>
          </w:rPr>
          <w:delText>, and</w:delText>
        </w:r>
      </w:del>
      <w:ins w:id="831" w:author="Diaz,Renata M" w:date="2020-04-13T16:51:00Z">
        <w:r w:rsidR="00377BF9">
          <w:rPr>
            <w:rFonts w:ascii="Times New Roman" w:eastAsia="Times New Roman" w:hAnsi="Times New Roman" w:cs="Times New Roman"/>
            <w:sz w:val="24"/>
            <w:szCs w:val="24"/>
          </w:rPr>
          <w:t>Outcomes for skewness are more variable</w:t>
        </w:r>
        <w:r w:rsidR="00F76E71">
          <w:rPr>
            <w:rFonts w:ascii="Times New Roman" w:eastAsia="Times New Roman" w:hAnsi="Times New Roman" w:cs="Times New Roman"/>
            <w:sz w:val="24"/>
            <w:szCs w:val="24"/>
          </w:rPr>
          <w:t>;</w:t>
        </w:r>
      </w:ins>
      <w:r w:rsidR="005701CD">
        <w:rPr>
          <w:rFonts w:ascii="Times New Roman" w:eastAsia="Times New Roman" w:hAnsi="Times New Roman" w:cs="Times New Roman"/>
          <w:sz w:val="24"/>
          <w:szCs w:val="24"/>
        </w:rPr>
        <w:t xml:space="preserve"> s</w:t>
      </w:r>
      <w:r w:rsidR="00CB1B9B" w:rsidRPr="00BD41C6">
        <w:rPr>
          <w:rFonts w:ascii="Times New Roman" w:eastAsia="Times New Roman" w:hAnsi="Times New Roman" w:cs="Times New Roman"/>
          <w:sz w:val="24"/>
          <w:szCs w:val="24"/>
        </w:rPr>
        <w:t xml:space="preserve">ome SADs do become </w:t>
      </w:r>
      <w:r w:rsidR="00CB1B9B" w:rsidRPr="00BD41C6">
        <w:rPr>
          <w:rFonts w:ascii="Times New Roman" w:eastAsia="Times New Roman" w:hAnsi="Times New Roman" w:cs="Times New Roman"/>
          <w:i/>
          <w:iCs/>
          <w:sz w:val="24"/>
          <w:szCs w:val="24"/>
        </w:rPr>
        <w:t xml:space="preserve">less </w:t>
      </w:r>
      <w:r w:rsidR="00CB1B9B" w:rsidRPr="00BD41C6">
        <w:rPr>
          <w:rFonts w:ascii="Times New Roman" w:eastAsia="Times New Roman" w:hAnsi="Times New Roman" w:cs="Times New Roman"/>
          <w:sz w:val="24"/>
          <w:szCs w:val="24"/>
        </w:rPr>
        <w:t xml:space="preserve">comparatively skewed when corrected for rarefaction. This is most pronounced for small feasible sets </w:t>
      </w:r>
      <w:r w:rsidR="00076125" w:rsidRPr="00BD41C6">
        <w:rPr>
          <w:rFonts w:ascii="Times New Roman" w:eastAsia="Times New Roman" w:hAnsi="Times New Roman" w:cs="Times New Roman"/>
          <w:sz w:val="24"/>
          <w:szCs w:val="24"/>
        </w:rPr>
        <w:t>(</w:t>
      </w:r>
      <w:hyperlink w:anchor="_Figure_13:_Skewness" w:history="1">
        <w:r w:rsidR="00076125" w:rsidRPr="00BD41C6">
          <w:rPr>
            <w:rStyle w:val="Hyperlink"/>
            <w:rFonts w:ascii="Times New Roman" w:eastAsia="Times New Roman" w:hAnsi="Times New Roman" w:cs="Times New Roman"/>
            <w:sz w:val="24"/>
            <w:szCs w:val="24"/>
          </w:rPr>
          <w:t>Fig 13</w:t>
        </w:r>
      </w:hyperlink>
      <w:r w:rsidR="00076125" w:rsidRPr="00BD41C6">
        <w:rPr>
          <w:rFonts w:ascii="Times New Roman" w:eastAsia="Times New Roman" w:hAnsi="Times New Roman" w:cs="Times New Roman"/>
          <w:sz w:val="24"/>
          <w:szCs w:val="24"/>
        </w:rPr>
        <w:t xml:space="preserve">) </w:t>
      </w:r>
      <w:r w:rsidR="00CB1B9B" w:rsidRPr="00BD41C6">
        <w:rPr>
          <w:rFonts w:ascii="Times New Roman" w:eastAsia="Times New Roman" w:hAnsi="Times New Roman" w:cs="Times New Roman"/>
          <w:sz w:val="24"/>
          <w:szCs w:val="24"/>
        </w:rPr>
        <w:t>and communities that are species-rich but have low average abundance</w:t>
      </w:r>
      <w:r w:rsidR="00076125" w:rsidRPr="00BD41C6">
        <w:rPr>
          <w:rFonts w:ascii="Times New Roman" w:eastAsia="Times New Roman" w:hAnsi="Times New Roman" w:cs="Times New Roman"/>
          <w:sz w:val="24"/>
          <w:szCs w:val="24"/>
        </w:rPr>
        <w:t xml:space="preserve"> (</w:t>
      </w:r>
      <w:hyperlink w:anchor="_Figure_14:_Skewness" w:history="1">
        <w:r w:rsidR="00076125" w:rsidRPr="00BD41C6">
          <w:rPr>
            <w:rStyle w:val="Hyperlink"/>
            <w:rFonts w:ascii="Times New Roman" w:eastAsia="Times New Roman" w:hAnsi="Times New Roman" w:cs="Times New Roman"/>
            <w:sz w:val="24"/>
            <w:szCs w:val="24"/>
          </w:rPr>
          <w:t>Fig 14</w:t>
        </w:r>
      </w:hyperlink>
      <w:r w:rsidR="00076125" w:rsidRPr="00BD41C6">
        <w:rPr>
          <w:rFonts w:ascii="Times New Roman" w:eastAsia="Times New Roman" w:hAnsi="Times New Roman" w:cs="Times New Roman"/>
          <w:sz w:val="24"/>
          <w:szCs w:val="24"/>
        </w:rPr>
        <w:t>)</w:t>
      </w:r>
      <w:r w:rsidR="00CB1B9B" w:rsidRPr="00BD41C6">
        <w:rPr>
          <w:rFonts w:ascii="Times New Roman" w:eastAsia="Times New Roman" w:hAnsi="Times New Roman" w:cs="Times New Roman"/>
          <w:sz w:val="24"/>
          <w:szCs w:val="24"/>
        </w:rPr>
        <w:t xml:space="preserve">. </w:t>
      </w:r>
      <w:ins w:id="832" w:author="Diaz,Renata M" w:date="2020-04-13T16:49:00Z">
        <w:r w:rsidR="00C01C75">
          <w:rPr>
            <w:rFonts w:ascii="Times New Roman" w:eastAsia="Times New Roman" w:hAnsi="Times New Roman" w:cs="Times New Roman"/>
            <w:sz w:val="24"/>
            <w:szCs w:val="24"/>
          </w:rPr>
          <w:t>These comm</w:t>
        </w:r>
      </w:ins>
      <w:ins w:id="833" w:author="Diaz,Renata M" w:date="2020-04-13T16:50:00Z">
        <w:r w:rsidR="00C01C75">
          <w:rPr>
            <w:rFonts w:ascii="Times New Roman" w:eastAsia="Times New Roman" w:hAnsi="Times New Roman" w:cs="Times New Roman"/>
            <w:sz w:val="24"/>
            <w:szCs w:val="24"/>
          </w:rPr>
          <w:t>unities are unusual in that all elements of their feasible sets must be quite uneven</w:t>
        </w:r>
      </w:ins>
      <w:ins w:id="834" w:author="Diaz,Renata M" w:date="2020-04-13T16:51:00Z">
        <w:r w:rsidR="00C01C75">
          <w:rPr>
            <w:rFonts w:ascii="Times New Roman" w:eastAsia="Times New Roman" w:hAnsi="Times New Roman" w:cs="Times New Roman"/>
            <w:sz w:val="24"/>
            <w:szCs w:val="24"/>
          </w:rPr>
          <w:t xml:space="preserve">. </w:t>
        </w:r>
      </w:ins>
      <w:r w:rsidR="00CE67E4" w:rsidRPr="00BD41C6">
        <w:rPr>
          <w:rFonts w:ascii="Times New Roman" w:eastAsia="Times New Roman" w:hAnsi="Times New Roman" w:cs="Times New Roman"/>
          <w:sz w:val="24"/>
          <w:szCs w:val="24"/>
        </w:rPr>
        <w:t>Correcting for rarefaction, overall 10% of SADs are more skewed than 95% of their feasible sets</w:t>
      </w:r>
      <w:r w:rsidR="00673314" w:rsidRPr="00BD41C6">
        <w:rPr>
          <w:rFonts w:ascii="Times New Roman" w:eastAsia="Times New Roman" w:hAnsi="Times New Roman" w:cs="Times New Roman"/>
          <w:sz w:val="24"/>
          <w:szCs w:val="24"/>
        </w:rPr>
        <w:t xml:space="preserve"> (</w:t>
      </w:r>
      <w:hyperlink w:anchor="_Figure_15:_Rarefied" w:history="1">
        <w:r w:rsidR="00673314" w:rsidRPr="00BD41C6">
          <w:rPr>
            <w:rStyle w:val="Hyperlink"/>
            <w:rFonts w:ascii="Times New Roman" w:eastAsia="Times New Roman" w:hAnsi="Times New Roman" w:cs="Times New Roman"/>
            <w:sz w:val="24"/>
            <w:szCs w:val="24"/>
          </w:rPr>
          <w:t>Fig 15</w:t>
        </w:r>
      </w:hyperlink>
      <w:r w:rsidR="00673314" w:rsidRPr="00BD41C6">
        <w:rPr>
          <w:rFonts w:ascii="Times New Roman" w:eastAsia="Times New Roman" w:hAnsi="Times New Roman" w:cs="Times New Roman"/>
          <w:sz w:val="24"/>
          <w:szCs w:val="24"/>
        </w:rPr>
        <w:t>)</w:t>
      </w:r>
      <w:r w:rsidR="00CE67E4" w:rsidRPr="00BD41C6">
        <w:rPr>
          <w:rFonts w:ascii="Times New Roman" w:eastAsia="Times New Roman" w:hAnsi="Times New Roman" w:cs="Times New Roman"/>
          <w:sz w:val="24"/>
          <w:szCs w:val="24"/>
        </w:rPr>
        <w:t>, and 20% are less even than 95% of their feasible sets</w:t>
      </w:r>
      <w:r w:rsidR="00673314" w:rsidRPr="00BD41C6">
        <w:rPr>
          <w:rFonts w:ascii="Times New Roman" w:eastAsia="Times New Roman" w:hAnsi="Times New Roman" w:cs="Times New Roman"/>
          <w:sz w:val="24"/>
          <w:szCs w:val="24"/>
        </w:rPr>
        <w:t xml:space="preserve"> (</w:t>
      </w:r>
      <w:hyperlink w:anchor="_Figure_16:_Rarefied" w:history="1">
        <w:r w:rsidR="00673314" w:rsidRPr="00BD41C6">
          <w:rPr>
            <w:rStyle w:val="Hyperlink"/>
            <w:rFonts w:ascii="Times New Roman" w:eastAsia="Times New Roman" w:hAnsi="Times New Roman" w:cs="Times New Roman"/>
            <w:sz w:val="24"/>
            <w:szCs w:val="24"/>
          </w:rPr>
          <w:t>Fig 16</w:t>
        </w:r>
      </w:hyperlink>
      <w:r w:rsidR="00673314" w:rsidRPr="00BD41C6">
        <w:rPr>
          <w:rFonts w:ascii="Times New Roman" w:eastAsia="Times New Roman" w:hAnsi="Times New Roman" w:cs="Times New Roman"/>
          <w:sz w:val="24"/>
          <w:szCs w:val="24"/>
        </w:rPr>
        <w:t>)</w:t>
      </w:r>
      <w:r w:rsidR="00CE67E4" w:rsidRPr="00BD41C6">
        <w:rPr>
          <w:rFonts w:ascii="Times New Roman" w:eastAsia="Times New Roman" w:hAnsi="Times New Roman" w:cs="Times New Roman"/>
          <w:sz w:val="24"/>
          <w:szCs w:val="24"/>
        </w:rPr>
        <w:t xml:space="preserve">. </w:t>
      </w:r>
      <w:r w:rsidR="0051603B" w:rsidRPr="00BD41C6">
        <w:rPr>
          <w:rFonts w:ascii="Times New Roman" w:eastAsia="Times New Roman" w:hAnsi="Times New Roman" w:cs="Times New Roman"/>
          <w:sz w:val="24"/>
          <w:szCs w:val="24"/>
        </w:rPr>
        <w:t xml:space="preserve">High skewness values are overrepresented for the largest 70% of feasible sets – rather than </w:t>
      </w:r>
      <w:r w:rsidR="0006004F" w:rsidRPr="00BD41C6">
        <w:rPr>
          <w:rFonts w:ascii="Times New Roman" w:eastAsia="Times New Roman" w:hAnsi="Times New Roman" w:cs="Times New Roman"/>
          <w:sz w:val="24"/>
          <w:szCs w:val="24"/>
        </w:rPr>
        <w:t xml:space="preserve">only </w:t>
      </w:r>
      <w:r w:rsidR="0051603B" w:rsidRPr="00BD41C6">
        <w:rPr>
          <w:rFonts w:ascii="Times New Roman" w:eastAsia="Times New Roman" w:hAnsi="Times New Roman" w:cs="Times New Roman"/>
          <w:sz w:val="24"/>
          <w:szCs w:val="24"/>
        </w:rPr>
        <w:t xml:space="preserve">the largest </w:t>
      </w:r>
      <w:r w:rsidR="0006004F" w:rsidRPr="00BD41C6">
        <w:rPr>
          <w:rFonts w:ascii="Times New Roman" w:eastAsia="Times New Roman" w:hAnsi="Times New Roman" w:cs="Times New Roman"/>
          <w:sz w:val="24"/>
          <w:szCs w:val="24"/>
        </w:rPr>
        <w:t>3</w:t>
      </w:r>
      <w:r w:rsidR="0051603B" w:rsidRPr="00BD41C6">
        <w:rPr>
          <w:rFonts w:ascii="Times New Roman" w:eastAsia="Times New Roman" w:hAnsi="Times New Roman" w:cs="Times New Roman"/>
          <w:sz w:val="24"/>
          <w:szCs w:val="24"/>
        </w:rPr>
        <w:t>0% for uncorrected distributions – and low evenness values are overrepresented across all feasible set size</w:t>
      </w:r>
      <w:r w:rsidR="004E26B4" w:rsidRPr="00BD41C6">
        <w:rPr>
          <w:rFonts w:ascii="Times New Roman" w:eastAsia="Times New Roman" w:hAnsi="Times New Roman" w:cs="Times New Roman"/>
          <w:sz w:val="24"/>
          <w:szCs w:val="24"/>
        </w:rPr>
        <w:t xml:space="preserve">s </w:t>
      </w:r>
      <w:r w:rsidR="002105E9" w:rsidRPr="00BD41C6">
        <w:rPr>
          <w:rFonts w:ascii="Times New Roman" w:eastAsia="Times New Roman" w:hAnsi="Times New Roman" w:cs="Times New Roman"/>
          <w:sz w:val="24"/>
          <w:szCs w:val="24"/>
        </w:rPr>
        <w:t>(</w:t>
      </w:r>
      <w:hyperlink w:anchor="_Table_2:_Proportion" w:history="1">
        <w:r w:rsidR="002105E9" w:rsidRPr="00BD41C6">
          <w:rPr>
            <w:rStyle w:val="Hyperlink"/>
            <w:rFonts w:ascii="Times New Roman" w:eastAsia="Times New Roman" w:hAnsi="Times New Roman" w:cs="Times New Roman"/>
            <w:sz w:val="24"/>
            <w:szCs w:val="24"/>
          </w:rPr>
          <w:t>Table 2</w:t>
        </w:r>
      </w:hyperlink>
      <w:r w:rsidR="002105E9" w:rsidRPr="00BD41C6">
        <w:rPr>
          <w:rFonts w:ascii="Times New Roman" w:eastAsia="Times New Roman" w:hAnsi="Times New Roman" w:cs="Times New Roman"/>
          <w:sz w:val="24"/>
          <w:szCs w:val="24"/>
        </w:rPr>
        <w:t>)</w:t>
      </w:r>
      <w:r w:rsidR="0051603B" w:rsidRPr="00BD41C6">
        <w:rPr>
          <w:rFonts w:ascii="Times New Roman" w:eastAsia="Times New Roman" w:hAnsi="Times New Roman" w:cs="Times New Roman"/>
          <w:sz w:val="24"/>
          <w:szCs w:val="24"/>
        </w:rPr>
        <w:t xml:space="preserve">. </w:t>
      </w:r>
      <w:ins w:id="835" w:author="Diaz,Renata M" w:date="2020-04-13T16:52:00Z">
        <w:r w:rsidR="00940FEC">
          <w:rPr>
            <w:rFonts w:ascii="Times New Roman" w:eastAsia="Times New Roman" w:hAnsi="Times New Roman" w:cs="Times New Roman"/>
            <w:sz w:val="24"/>
            <w:szCs w:val="24"/>
          </w:rPr>
          <w:t xml:space="preserve">This may be </w:t>
        </w:r>
      </w:ins>
      <w:ins w:id="836" w:author="Diaz,Renata M" w:date="2020-04-20T14:34:00Z">
        <w:r w:rsidR="00500924">
          <w:rPr>
            <w:rFonts w:ascii="Times New Roman" w:eastAsia="Times New Roman" w:hAnsi="Times New Roman" w:cs="Times New Roman"/>
            <w:sz w:val="24"/>
            <w:szCs w:val="24"/>
          </w:rPr>
          <w:t>partially due to our</w:t>
        </w:r>
      </w:ins>
      <w:ins w:id="837" w:author="Diaz,Renata M" w:date="2020-04-13T16:52:00Z">
        <w:r w:rsidR="00940FEC">
          <w:rPr>
            <w:rFonts w:ascii="Times New Roman" w:eastAsia="Times New Roman" w:hAnsi="Times New Roman" w:cs="Times New Roman"/>
            <w:sz w:val="24"/>
            <w:szCs w:val="24"/>
          </w:rPr>
          <w:t xml:space="preserve"> decision to add new species as singleton species, because adding singletons to a distribution without changing the rest of its shape necessarily increases skewness a</w:t>
        </w:r>
      </w:ins>
      <w:ins w:id="838" w:author="Diaz,Renata M" w:date="2020-04-13T16:53:00Z">
        <w:r w:rsidR="00940FEC">
          <w:rPr>
            <w:rFonts w:ascii="Times New Roman" w:eastAsia="Times New Roman" w:hAnsi="Times New Roman" w:cs="Times New Roman"/>
            <w:sz w:val="24"/>
            <w:szCs w:val="24"/>
          </w:rPr>
          <w:t xml:space="preserve">nd decreases evenness. </w:t>
        </w:r>
      </w:ins>
    </w:p>
    <w:p w14:paraId="649337C1" w14:textId="47D7A962" w:rsidR="00CB691B" w:rsidRPr="00BD41C6" w:rsidRDefault="00CB691B">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Discussion</w:t>
      </w:r>
    </w:p>
    <w:p w14:paraId="3CF4F711" w14:textId="4AE641E7" w:rsidR="0011723A" w:rsidRDefault="003B6F20" w:rsidP="0011723A">
      <w:pPr>
        <w:rPr>
          <w:ins w:id="839" w:author="Diaz,Renata M" w:date="2020-04-13T17:02:00Z"/>
          <w:rFonts w:ascii="Times New Roman" w:eastAsia="Times New Roman" w:hAnsi="Times New Roman" w:cs="Times New Roman"/>
          <w:sz w:val="24"/>
          <w:szCs w:val="24"/>
        </w:rPr>
      </w:pPr>
      <w:ins w:id="840" w:author="Diaz,Renata M" w:date="2020-04-20T17:02:00Z">
        <w:r>
          <w:rPr>
            <w:rFonts w:ascii="Times New Roman" w:eastAsia="Times New Roman" w:hAnsi="Times New Roman" w:cs="Times New Roman"/>
            <w:sz w:val="24"/>
            <w:szCs w:val="24"/>
          </w:rPr>
          <w:t xml:space="preserve">Empirically observed SADs </w:t>
        </w:r>
      </w:ins>
      <w:ins w:id="841" w:author="Diaz,Renata M" w:date="2020-04-20T17:04:00Z">
        <w:r w:rsidR="004466B5">
          <w:rPr>
            <w:rFonts w:ascii="Times New Roman" w:eastAsia="Times New Roman" w:hAnsi="Times New Roman" w:cs="Times New Roman"/>
            <w:sz w:val="24"/>
            <w:szCs w:val="24"/>
          </w:rPr>
          <w:t>often</w:t>
        </w:r>
      </w:ins>
      <w:ins w:id="842" w:author="Diaz,Renata M" w:date="2020-04-20T17:02:00Z">
        <w:r>
          <w:rPr>
            <w:rFonts w:ascii="Times New Roman" w:eastAsia="Times New Roman" w:hAnsi="Times New Roman" w:cs="Times New Roman"/>
            <w:sz w:val="24"/>
            <w:szCs w:val="24"/>
          </w:rPr>
          <w:t xml:space="preserve"> </w:t>
        </w:r>
      </w:ins>
      <w:ins w:id="843" w:author="Diaz,Renata M" w:date="2020-04-13T16:54:00Z">
        <w:r w:rsidR="008051A0">
          <w:rPr>
            <w:rFonts w:ascii="Times New Roman" w:eastAsia="Times New Roman" w:hAnsi="Times New Roman" w:cs="Times New Roman"/>
            <w:sz w:val="24"/>
            <w:szCs w:val="24"/>
          </w:rPr>
          <w:t xml:space="preserve">deviate </w:t>
        </w:r>
      </w:ins>
      <w:ins w:id="844" w:author="Diaz,Renata M" w:date="2020-04-20T17:04:00Z">
        <w:r w:rsidR="009513CC">
          <w:rPr>
            <w:rFonts w:ascii="Times New Roman" w:eastAsia="Times New Roman" w:hAnsi="Times New Roman" w:cs="Times New Roman"/>
            <w:sz w:val="24"/>
            <w:szCs w:val="24"/>
          </w:rPr>
          <w:t xml:space="preserve">pronouncedly </w:t>
        </w:r>
      </w:ins>
      <w:ins w:id="845" w:author="Diaz,Renata M" w:date="2020-04-13T16:54:00Z">
        <w:r w:rsidR="008051A0">
          <w:rPr>
            <w:rFonts w:ascii="Times New Roman" w:eastAsia="Times New Roman" w:hAnsi="Times New Roman" w:cs="Times New Roman"/>
            <w:sz w:val="24"/>
            <w:szCs w:val="24"/>
          </w:rPr>
          <w:t xml:space="preserve">from their statistical constraints, but </w:t>
        </w:r>
      </w:ins>
      <w:ins w:id="846" w:author="Diaz,Renata M" w:date="2020-04-13T16:57:00Z">
        <w:r w:rsidR="00F516A4">
          <w:rPr>
            <w:rFonts w:ascii="Times New Roman" w:eastAsia="Times New Roman" w:hAnsi="Times New Roman" w:cs="Times New Roman"/>
            <w:sz w:val="24"/>
            <w:szCs w:val="24"/>
          </w:rPr>
          <w:t>this is by no means a rule</w:t>
        </w:r>
      </w:ins>
      <w:ins w:id="847" w:author="Diaz,Renata M" w:date="2020-04-20T17:02:00Z">
        <w:r w:rsidR="000D1253">
          <w:rPr>
            <w:rFonts w:ascii="Times New Roman" w:eastAsia="Times New Roman" w:hAnsi="Times New Roman" w:cs="Times New Roman"/>
            <w:sz w:val="24"/>
            <w:szCs w:val="24"/>
          </w:rPr>
          <w:t xml:space="preserve"> even for the largest communities. We do not </w:t>
        </w:r>
      </w:ins>
      <w:ins w:id="848" w:author="Diaz,Renata M" w:date="2020-04-20T17:04:00Z">
        <w:r w:rsidR="006A6D60">
          <w:rPr>
            <w:rFonts w:ascii="Times New Roman" w:eastAsia="Times New Roman" w:hAnsi="Times New Roman" w:cs="Times New Roman"/>
            <w:sz w:val="24"/>
            <w:szCs w:val="24"/>
          </w:rPr>
          <w:t>find</w:t>
        </w:r>
      </w:ins>
      <w:ins w:id="849" w:author="Diaz,Renata M" w:date="2020-04-20T17:02:00Z">
        <w:r w:rsidR="000D1253">
          <w:rPr>
            <w:rFonts w:ascii="Times New Roman" w:eastAsia="Times New Roman" w:hAnsi="Times New Roman" w:cs="Times New Roman"/>
            <w:sz w:val="24"/>
            <w:szCs w:val="24"/>
          </w:rPr>
          <w:t xml:space="preserve"> </w:t>
        </w:r>
      </w:ins>
      <w:ins w:id="850" w:author="Diaz,Renata M" w:date="2020-04-20T17:10:00Z">
        <w:r w:rsidR="00874901">
          <w:rPr>
            <w:rFonts w:ascii="Times New Roman" w:eastAsia="Times New Roman" w:hAnsi="Times New Roman" w:cs="Times New Roman"/>
            <w:sz w:val="24"/>
            <w:szCs w:val="24"/>
          </w:rPr>
          <w:t>strong</w:t>
        </w:r>
      </w:ins>
      <w:ins w:id="851" w:author="Diaz,Renata M" w:date="2020-04-20T17:02:00Z">
        <w:r w:rsidR="000D1253">
          <w:rPr>
            <w:rFonts w:ascii="Times New Roman" w:eastAsia="Times New Roman" w:hAnsi="Times New Roman" w:cs="Times New Roman"/>
            <w:sz w:val="24"/>
            <w:szCs w:val="24"/>
          </w:rPr>
          <w:t xml:space="preserve"> deviations for small </w:t>
        </w:r>
      </w:ins>
      <w:ins w:id="852" w:author="Diaz,Renata M" w:date="2020-04-20T17:03:00Z">
        <w:r w:rsidR="000D1253">
          <w:rPr>
            <w:rFonts w:ascii="Times New Roman" w:eastAsia="Times New Roman" w:hAnsi="Times New Roman" w:cs="Times New Roman"/>
            <w:sz w:val="24"/>
            <w:szCs w:val="24"/>
          </w:rPr>
          <w:t>communities, but we are hesitant to interpret this</w:t>
        </w:r>
        <w:r w:rsidR="006A6D60">
          <w:rPr>
            <w:rFonts w:ascii="Times New Roman" w:eastAsia="Times New Roman" w:hAnsi="Times New Roman" w:cs="Times New Roman"/>
            <w:sz w:val="24"/>
            <w:szCs w:val="24"/>
          </w:rPr>
          <w:t xml:space="preserve"> as a biologically-driven phenomenon</w:t>
        </w:r>
      </w:ins>
      <w:ins w:id="853" w:author="Diaz,Renata M" w:date="2020-04-20T17:05:00Z">
        <w:r w:rsidR="000B3A8E">
          <w:rPr>
            <w:rFonts w:ascii="Times New Roman" w:eastAsia="Times New Roman" w:hAnsi="Times New Roman" w:cs="Times New Roman"/>
            <w:sz w:val="24"/>
            <w:szCs w:val="24"/>
          </w:rPr>
          <w:t>. W</w:t>
        </w:r>
      </w:ins>
      <w:ins w:id="854" w:author="Diaz,Renata M" w:date="2020-04-20T17:03:00Z">
        <w:r w:rsidR="006A6D60">
          <w:rPr>
            <w:rFonts w:ascii="Times New Roman" w:eastAsia="Times New Roman" w:hAnsi="Times New Roman" w:cs="Times New Roman"/>
            <w:sz w:val="24"/>
            <w:szCs w:val="24"/>
          </w:rPr>
          <w:t xml:space="preserve">e think it more likely that the characteristics </w:t>
        </w:r>
        <w:r w:rsidR="006A6D60" w:rsidRPr="00E75E2B">
          <w:rPr>
            <w:rFonts w:ascii="Times New Roman" w:eastAsia="Times New Roman" w:hAnsi="Times New Roman" w:cs="Times New Roman"/>
            <w:sz w:val="24"/>
            <w:szCs w:val="24"/>
            <w:rPrChange w:id="855" w:author="Diaz,Renata M" w:date="2020-04-20T17:05:00Z">
              <w:rPr>
                <w:rFonts w:ascii="Times New Roman" w:eastAsia="Times New Roman" w:hAnsi="Times New Roman" w:cs="Times New Roman"/>
                <w:i/>
                <w:iCs/>
                <w:sz w:val="24"/>
                <w:szCs w:val="24"/>
              </w:rPr>
            </w:rPrChange>
          </w:rPr>
          <w:t>of the statistical constraint</w:t>
        </w:r>
        <w:r w:rsidR="006A6D60">
          <w:rPr>
            <w:rFonts w:ascii="Times New Roman" w:eastAsia="Times New Roman" w:hAnsi="Times New Roman" w:cs="Times New Roman"/>
            <w:i/>
            <w:iCs/>
            <w:sz w:val="24"/>
            <w:szCs w:val="24"/>
          </w:rPr>
          <w:t xml:space="preserve"> </w:t>
        </w:r>
      </w:ins>
      <w:ins w:id="856" w:author="Diaz,Renata M" w:date="2020-04-20T17:05:00Z">
        <w:r w:rsidR="00E75E2B">
          <w:rPr>
            <w:rFonts w:ascii="Times New Roman" w:eastAsia="Times New Roman" w:hAnsi="Times New Roman" w:cs="Times New Roman"/>
            <w:sz w:val="24"/>
            <w:szCs w:val="24"/>
          </w:rPr>
          <w:t xml:space="preserve">on those communities </w:t>
        </w:r>
      </w:ins>
      <w:ins w:id="857" w:author="Diaz,Renata M" w:date="2020-04-20T17:03:00Z">
        <w:r w:rsidR="006A6D60">
          <w:rPr>
            <w:rFonts w:ascii="Times New Roman" w:eastAsia="Times New Roman" w:hAnsi="Times New Roman" w:cs="Times New Roman"/>
            <w:sz w:val="24"/>
            <w:szCs w:val="24"/>
          </w:rPr>
          <w:t xml:space="preserve">limit our capacity to </w:t>
        </w:r>
      </w:ins>
      <w:ins w:id="858" w:author="Diaz,Renata M" w:date="2020-04-20T17:04:00Z">
        <w:r w:rsidR="006A6D60">
          <w:rPr>
            <w:rFonts w:ascii="Times New Roman" w:eastAsia="Times New Roman" w:hAnsi="Times New Roman" w:cs="Times New Roman"/>
            <w:sz w:val="24"/>
            <w:szCs w:val="24"/>
          </w:rPr>
          <w:t xml:space="preserve">detect </w:t>
        </w:r>
      </w:ins>
      <w:ins w:id="859" w:author="Diaz,Renata M" w:date="2020-04-20T17:05:00Z">
        <w:r w:rsidR="00E75E2B">
          <w:rPr>
            <w:rFonts w:ascii="Times New Roman" w:eastAsia="Times New Roman" w:hAnsi="Times New Roman" w:cs="Times New Roman"/>
            <w:sz w:val="24"/>
            <w:szCs w:val="24"/>
          </w:rPr>
          <w:t xml:space="preserve">any but the most extreme deviations. </w:t>
        </w:r>
      </w:ins>
    </w:p>
    <w:p w14:paraId="46A785F9" w14:textId="05C37ED6" w:rsidR="00F516A4" w:rsidDel="000736DD" w:rsidRDefault="0011723A" w:rsidP="0011723A">
      <w:pPr>
        <w:rPr>
          <w:del w:id="860" w:author="Diaz,Renata M" w:date="2020-04-13T17:02:00Z"/>
          <w:rFonts w:ascii="Times New Roman" w:eastAsia="Times New Roman" w:hAnsi="Times New Roman" w:cs="Times New Roman"/>
          <w:sz w:val="24"/>
          <w:szCs w:val="24"/>
        </w:rPr>
      </w:pPr>
      <w:moveToRangeStart w:id="861" w:author="Diaz,Renata M" w:date="2020-04-13T17:03:00Z" w:name="move37689801"/>
      <w:moveTo w:id="862" w:author="Diaz,Renata M" w:date="2020-04-13T17:03:00Z">
        <w:r w:rsidRPr="00BD41C6">
          <w:rPr>
            <w:rFonts w:ascii="Times New Roman" w:eastAsia="Times New Roman" w:hAnsi="Times New Roman" w:cs="Times New Roman"/>
            <w:sz w:val="24"/>
            <w:szCs w:val="24"/>
          </w:rPr>
          <w:t xml:space="preserve">We can be confident that, for communities with large feasible sets, more SADs are </w:t>
        </w:r>
        <w:del w:id="863" w:author="Diaz,Renata M" w:date="2020-04-20T17:11:00Z">
          <w:r w:rsidRPr="00BD41C6" w:rsidDel="00227F96">
            <w:rPr>
              <w:rFonts w:ascii="Times New Roman" w:eastAsia="Times New Roman" w:hAnsi="Times New Roman" w:cs="Times New Roman"/>
              <w:sz w:val="24"/>
              <w:szCs w:val="24"/>
            </w:rPr>
            <w:delText>highly</w:delText>
          </w:r>
        </w:del>
      </w:moveTo>
      <w:ins w:id="864" w:author="Diaz,Renata M" w:date="2020-04-20T17:11:00Z">
        <w:r w:rsidR="00227F96">
          <w:rPr>
            <w:rFonts w:ascii="Times New Roman" w:eastAsia="Times New Roman" w:hAnsi="Times New Roman" w:cs="Times New Roman"/>
            <w:sz w:val="24"/>
            <w:szCs w:val="24"/>
          </w:rPr>
          <w:t>more</w:t>
        </w:r>
      </w:ins>
      <w:moveTo w:id="865" w:author="Diaz,Renata M" w:date="2020-04-13T17:03:00Z">
        <w:r w:rsidRPr="00BD41C6">
          <w:rPr>
            <w:rFonts w:ascii="Times New Roman" w:eastAsia="Times New Roman" w:hAnsi="Times New Roman" w:cs="Times New Roman"/>
            <w:sz w:val="24"/>
            <w:szCs w:val="24"/>
          </w:rPr>
          <w:t xml:space="preserve"> skewed and less even than would be expected if they simply tracked their statistical constraints</w:t>
        </w:r>
        <w:del w:id="866" w:author="Diaz,Renata M" w:date="2020-04-13T17:03:00Z">
          <w:r w:rsidRPr="00BD41C6" w:rsidDel="0011723A">
            <w:rPr>
              <w:rFonts w:ascii="Times New Roman" w:eastAsia="Times New Roman" w:hAnsi="Times New Roman" w:cs="Times New Roman"/>
              <w:sz w:val="24"/>
              <w:szCs w:val="24"/>
            </w:rPr>
            <w:delText>.</w:delText>
          </w:r>
        </w:del>
        <w:r w:rsidRPr="00BD41C6">
          <w:rPr>
            <w:rFonts w:ascii="Times New Roman" w:eastAsia="Times New Roman" w:hAnsi="Times New Roman" w:cs="Times New Roman"/>
            <w:sz w:val="24"/>
            <w:szCs w:val="24"/>
          </w:rPr>
          <w:t xml:space="preserve"> </w:t>
        </w:r>
      </w:moveTo>
      <w:moveToRangeStart w:id="867" w:author="Diaz,Renata M" w:date="2020-04-13T16:56:00Z" w:name="move37689417"/>
      <w:moveToRangeEnd w:id="861"/>
      <w:moveTo w:id="868" w:author="Diaz,Renata M" w:date="2020-04-13T16:56:00Z">
        <w:del w:id="869" w:author="Diaz,Renata M" w:date="2020-04-13T16:59:00Z">
          <w:r w:rsidR="00F516A4" w:rsidRPr="00BD41C6" w:rsidDel="0011723A">
            <w:rPr>
              <w:rFonts w:ascii="Times New Roman" w:eastAsia="Times New Roman" w:hAnsi="Times New Roman" w:cs="Times New Roman"/>
              <w:sz w:val="24"/>
              <w:szCs w:val="24"/>
            </w:rPr>
            <w:delText>This signal may be the signature of nonrandom processes operating on communities, and may provide traction for using the SAD to develop and evaluate theoretical predi</w:delText>
          </w:r>
        </w:del>
      </w:moveTo>
      <w:ins w:id="870" w:author="Diaz,Renata M" w:date="2020-04-13T17:03:00Z">
        <w:r>
          <w:rPr>
            <w:rFonts w:ascii="Times New Roman" w:eastAsia="Times New Roman" w:hAnsi="Times New Roman" w:cs="Times New Roman"/>
            <w:sz w:val="24"/>
            <w:szCs w:val="24"/>
          </w:rPr>
          <w:t xml:space="preserve">– but note that </w:t>
        </w:r>
      </w:ins>
      <w:moveTo w:id="871" w:author="Diaz,Renata M" w:date="2020-04-13T16:56:00Z">
        <w:del w:id="872" w:author="Diaz,Renata M" w:date="2020-04-13T16:59:00Z">
          <w:r w:rsidR="00F516A4" w:rsidRPr="00BD41C6" w:rsidDel="0011723A">
            <w:rPr>
              <w:rFonts w:ascii="Times New Roman" w:eastAsia="Times New Roman" w:hAnsi="Times New Roman" w:cs="Times New Roman"/>
              <w:sz w:val="24"/>
              <w:szCs w:val="24"/>
            </w:rPr>
            <w:delText>ctions.</w:delText>
          </w:r>
        </w:del>
      </w:moveTo>
      <w:ins w:id="873" w:author="Diaz,Renata M" w:date="2020-04-13T16:58:00Z">
        <w:r>
          <w:rPr>
            <w:rFonts w:ascii="Times New Roman" w:eastAsia="Times New Roman" w:hAnsi="Times New Roman" w:cs="Times New Roman"/>
            <w:sz w:val="24"/>
            <w:szCs w:val="24"/>
          </w:rPr>
          <w:t>it is hardly uncommon for the observed SAD to fall well within our random expectation.</w:t>
        </w:r>
      </w:ins>
      <w:ins w:id="874" w:author="Diaz,Renata M" w:date="2020-04-13T16:59:00Z">
        <w:r>
          <w:rPr>
            <w:rFonts w:ascii="Times New Roman" w:eastAsia="Times New Roman" w:hAnsi="Times New Roman" w:cs="Times New Roman"/>
            <w:sz w:val="24"/>
            <w:szCs w:val="24"/>
          </w:rPr>
          <w:t xml:space="preserve"> This range of variation in </w:t>
        </w:r>
        <w:r w:rsidRPr="003B4299">
          <w:rPr>
            <w:rFonts w:ascii="Times New Roman" w:eastAsia="Times New Roman" w:hAnsi="Times New Roman" w:cs="Times New Roman"/>
            <w:i/>
            <w:iCs/>
            <w:sz w:val="24"/>
            <w:szCs w:val="24"/>
            <w:rPrChange w:id="875" w:author="Diaz,Renata M" w:date="2020-04-13T17:13:00Z">
              <w:rPr>
                <w:rFonts w:ascii="Times New Roman" w:eastAsia="Times New Roman" w:hAnsi="Times New Roman" w:cs="Times New Roman"/>
                <w:sz w:val="24"/>
                <w:szCs w:val="24"/>
              </w:rPr>
            </w:rPrChange>
          </w:rPr>
          <w:t>deviation</w:t>
        </w:r>
        <w:r>
          <w:rPr>
            <w:rFonts w:ascii="Times New Roman" w:eastAsia="Times New Roman" w:hAnsi="Times New Roman" w:cs="Times New Roman"/>
            <w:sz w:val="24"/>
            <w:szCs w:val="24"/>
          </w:rPr>
          <w:t xml:space="preserve"> between observation and random expectation may provide new leverage for </w:t>
        </w:r>
      </w:ins>
      <w:ins w:id="876" w:author="Diaz,Renata M" w:date="2020-04-13T17:00:00Z">
        <w:r>
          <w:rPr>
            <w:rFonts w:ascii="Times New Roman" w:eastAsia="Times New Roman" w:hAnsi="Times New Roman" w:cs="Times New Roman"/>
            <w:sz w:val="24"/>
            <w:szCs w:val="24"/>
          </w:rPr>
          <w:t xml:space="preserve">evaluating theory and drawing contrasts between communities. If a theory can correctly predict whether a community will or will not deviate, or better still the magnitude of the deviation, it is telling us considerably more than we would be able to infer from S and N </w:t>
        </w:r>
        <w:r>
          <w:rPr>
            <w:rFonts w:ascii="Times New Roman" w:eastAsia="Times New Roman" w:hAnsi="Times New Roman" w:cs="Times New Roman"/>
            <w:sz w:val="24"/>
            <w:szCs w:val="24"/>
          </w:rPr>
          <w:lastRenderedPageBreak/>
          <w:t>alone</w:t>
        </w:r>
      </w:ins>
      <w:ins w:id="877" w:author="Diaz,Renata M" w:date="2020-04-13T17:12:00Z">
        <w:r w:rsidR="00C5358C">
          <w:rPr>
            <w:rFonts w:ascii="Times New Roman" w:eastAsia="Times New Roman" w:hAnsi="Times New Roman" w:cs="Times New Roman"/>
            <w:sz w:val="24"/>
            <w:szCs w:val="24"/>
          </w:rPr>
          <w:t xml:space="preserve">. </w:t>
        </w:r>
      </w:ins>
      <w:ins w:id="878" w:author="Diaz,Renata M" w:date="2020-04-13T17:01:00Z">
        <w:r>
          <w:rPr>
            <w:rFonts w:ascii="Times New Roman" w:eastAsia="Times New Roman" w:hAnsi="Times New Roman" w:cs="Times New Roman"/>
            <w:sz w:val="24"/>
            <w:szCs w:val="24"/>
          </w:rPr>
          <w:t xml:space="preserve">Similarly, </w:t>
        </w:r>
      </w:ins>
      <w:ins w:id="879" w:author="Diaz,Renata M" w:date="2020-04-13T17:02:00Z">
        <w:r>
          <w:rPr>
            <w:rFonts w:ascii="Times New Roman" w:eastAsia="Times New Roman" w:hAnsi="Times New Roman" w:cs="Times New Roman"/>
            <w:sz w:val="24"/>
            <w:szCs w:val="24"/>
          </w:rPr>
          <w:t>we may be able to</w:t>
        </w:r>
      </w:ins>
      <w:ins w:id="880" w:author="Diaz,Renata M" w:date="2020-04-13T17:01:00Z">
        <w:r>
          <w:rPr>
            <w:rFonts w:ascii="Times New Roman" w:eastAsia="Times New Roman" w:hAnsi="Times New Roman" w:cs="Times New Roman"/>
            <w:sz w:val="24"/>
            <w:szCs w:val="24"/>
          </w:rPr>
          <w:t xml:space="preserve"> identify differences between communities that determine whether their SADs are detectably different from the constraint</w:t>
        </w:r>
      </w:ins>
      <w:ins w:id="881" w:author="Diaz,Renata M" w:date="2020-04-13T17:02:00Z">
        <w:r>
          <w:rPr>
            <w:rFonts w:ascii="Times New Roman" w:eastAsia="Times New Roman" w:hAnsi="Times New Roman" w:cs="Times New Roman"/>
            <w:sz w:val="24"/>
            <w:szCs w:val="24"/>
          </w:rPr>
          <w:t xml:space="preserve">. </w:t>
        </w:r>
      </w:ins>
    </w:p>
    <w:p w14:paraId="6EFF6277" w14:textId="3A85D562" w:rsidR="000736DD" w:rsidRDefault="000736DD" w:rsidP="0011723A">
      <w:pPr>
        <w:rPr>
          <w:ins w:id="882" w:author="Diaz,Renata M" w:date="2020-04-13T17:04:00Z"/>
          <w:rFonts w:ascii="Times New Roman" w:eastAsia="Times New Roman" w:hAnsi="Times New Roman" w:cs="Times New Roman"/>
          <w:sz w:val="24"/>
          <w:szCs w:val="24"/>
        </w:rPr>
      </w:pPr>
    </w:p>
    <w:moveToRangeEnd w:id="867"/>
    <w:p w14:paraId="219B72F0" w14:textId="4D553B9E" w:rsidR="00562B35" w:rsidRPr="00BD41C6" w:rsidDel="00C5358C" w:rsidRDefault="000736DD">
      <w:pPr>
        <w:rPr>
          <w:del w:id="883" w:author="Diaz,Renata M" w:date="2020-04-13T17:12:00Z"/>
          <w:rFonts w:ascii="Times New Roman" w:eastAsia="Times New Roman" w:hAnsi="Times New Roman" w:cs="Times New Roman"/>
          <w:sz w:val="24"/>
          <w:szCs w:val="24"/>
        </w:rPr>
      </w:pPr>
      <w:ins w:id="884" w:author="Diaz,Renata M" w:date="2020-04-13T17:04:00Z">
        <w:r>
          <w:rPr>
            <w:rFonts w:ascii="Times New Roman" w:eastAsia="Times New Roman" w:hAnsi="Times New Roman" w:cs="Times New Roman"/>
            <w:sz w:val="24"/>
            <w:szCs w:val="24"/>
          </w:rPr>
          <w:t xml:space="preserve">For </w:t>
        </w:r>
        <w:r w:rsidR="000E168C">
          <w:rPr>
            <w:rFonts w:ascii="Times New Roman" w:eastAsia="Times New Roman" w:hAnsi="Times New Roman" w:cs="Times New Roman"/>
            <w:sz w:val="24"/>
            <w:szCs w:val="24"/>
          </w:rPr>
          <w:t xml:space="preserve">a substantial proportion of relatively small communities, we do </w:t>
        </w:r>
      </w:ins>
      <w:ins w:id="885" w:author="Diaz,Renata M" w:date="2020-04-13T17:05:00Z">
        <w:r w:rsidR="000E168C">
          <w:rPr>
            <w:rFonts w:ascii="Times New Roman" w:eastAsia="Times New Roman" w:hAnsi="Times New Roman" w:cs="Times New Roman"/>
            <w:sz w:val="24"/>
            <w:szCs w:val="24"/>
          </w:rPr>
          <w:t>not detect any consistent deviation from randomness. It is technically possible that these small communities differ in some substantive way from large communities, and that small communities are effectively random while large ones are structured by strong nonrandom process</w:t>
        </w:r>
      </w:ins>
      <w:ins w:id="886" w:author="Diaz,Renata M" w:date="2020-04-20T14:35:00Z">
        <w:r w:rsidR="00CA38C2">
          <w:rPr>
            <w:rFonts w:ascii="Times New Roman" w:eastAsia="Times New Roman" w:hAnsi="Times New Roman" w:cs="Times New Roman"/>
            <w:sz w:val="24"/>
            <w:szCs w:val="24"/>
          </w:rPr>
          <w:t>es</w:t>
        </w:r>
      </w:ins>
      <w:ins w:id="887" w:author="Diaz,Renata M" w:date="2020-04-13T17:05:00Z">
        <w:r w:rsidR="000E168C">
          <w:rPr>
            <w:rFonts w:ascii="Times New Roman" w:eastAsia="Times New Roman" w:hAnsi="Times New Roman" w:cs="Times New Roman"/>
            <w:sz w:val="24"/>
            <w:szCs w:val="24"/>
          </w:rPr>
          <w:t>. However, we think it more likely that our failure to det</w:t>
        </w:r>
      </w:ins>
      <w:ins w:id="888" w:author="Diaz,Renata M" w:date="2020-04-13T17:06:00Z">
        <w:r w:rsidR="000E168C">
          <w:rPr>
            <w:rFonts w:ascii="Times New Roman" w:eastAsia="Times New Roman" w:hAnsi="Times New Roman" w:cs="Times New Roman"/>
            <w:sz w:val="24"/>
            <w:szCs w:val="24"/>
          </w:rPr>
          <w:t>ect deviations for small communities is simply a reflection of the underlying characteristics of the statistical constraints on these communities</w:t>
        </w:r>
      </w:ins>
      <w:ins w:id="889" w:author="Diaz,Renata M" w:date="2020-04-13T17:13:00Z">
        <w:r w:rsidR="006856CB">
          <w:rPr>
            <w:rFonts w:ascii="Times New Roman" w:eastAsia="Times New Roman" w:hAnsi="Times New Roman" w:cs="Times New Roman"/>
            <w:sz w:val="24"/>
            <w:szCs w:val="24"/>
          </w:rPr>
          <w:t xml:space="preserve">. Generally, small </w:t>
        </w:r>
      </w:ins>
      <w:ins w:id="890" w:author="Diaz,Renata M" w:date="2020-04-13T17:08:00Z">
        <w:r w:rsidR="000E168C">
          <w:rPr>
            <w:rFonts w:ascii="Times New Roman" w:eastAsia="Times New Roman" w:hAnsi="Times New Roman" w:cs="Times New Roman"/>
            <w:sz w:val="24"/>
            <w:szCs w:val="24"/>
          </w:rPr>
          <w:t>systems are problematic for approaches inspired by statistical mechanic</w:t>
        </w:r>
      </w:ins>
      <w:ins w:id="891" w:author="Diaz,Renata M" w:date="2020-04-13T17:09:00Z">
        <w:r w:rsidR="000E168C">
          <w:rPr>
            <w:rFonts w:ascii="Times New Roman" w:eastAsia="Times New Roman" w:hAnsi="Times New Roman" w:cs="Times New Roman"/>
            <w:sz w:val="24"/>
            <w:szCs w:val="24"/>
          </w:rPr>
          <w:t xml:space="preserve">s, as ours is here. The statistically most-likely state for these systems is relatively broadly defined, and this </w:t>
        </w:r>
      </w:ins>
      <w:ins w:id="892" w:author="Diaz,Renata M" w:date="2020-04-13T17:11:00Z">
        <w:r w:rsidR="000E168C">
          <w:rPr>
            <w:rFonts w:ascii="Times New Roman" w:eastAsia="Times New Roman" w:hAnsi="Times New Roman" w:cs="Times New Roman"/>
            <w:sz w:val="24"/>
            <w:szCs w:val="24"/>
          </w:rPr>
          <w:t xml:space="preserve">can make even nonrandom outcomes difficult to distinguish from outcomes that could reasonably emerge at random. </w:t>
        </w:r>
      </w:ins>
      <w:ins w:id="893" w:author="Diaz,Renata M" w:date="2020-04-13T17:14:00Z">
        <w:r w:rsidR="0075383E">
          <w:rPr>
            <w:rFonts w:ascii="Times New Roman" w:eastAsia="Times New Roman" w:hAnsi="Times New Roman" w:cs="Times New Roman"/>
            <w:sz w:val="24"/>
            <w:szCs w:val="24"/>
          </w:rPr>
          <w:t>These</w:t>
        </w:r>
        <w:r w:rsidR="006856CB">
          <w:rPr>
            <w:rFonts w:ascii="Times New Roman" w:eastAsia="Times New Roman" w:hAnsi="Times New Roman" w:cs="Times New Roman"/>
            <w:sz w:val="24"/>
            <w:szCs w:val="24"/>
          </w:rPr>
          <w:t xml:space="preserve"> considerations </w:t>
        </w:r>
      </w:ins>
      <w:ins w:id="894" w:author="Diaz,Renata M" w:date="2020-04-13T17:15:00Z">
        <w:r w:rsidR="0075383E">
          <w:rPr>
            <w:rFonts w:ascii="Times New Roman" w:eastAsia="Times New Roman" w:hAnsi="Times New Roman" w:cs="Times New Roman"/>
            <w:sz w:val="24"/>
            <w:szCs w:val="24"/>
          </w:rPr>
          <w:t xml:space="preserve">seem to </w:t>
        </w:r>
      </w:ins>
      <w:ins w:id="895" w:author="Diaz,Renata M" w:date="2020-04-13T17:14:00Z">
        <w:r w:rsidR="0075383E">
          <w:rPr>
            <w:rFonts w:ascii="Times New Roman" w:eastAsia="Times New Roman" w:hAnsi="Times New Roman" w:cs="Times New Roman"/>
            <w:sz w:val="24"/>
            <w:szCs w:val="24"/>
          </w:rPr>
          <w:t>be</w:t>
        </w:r>
        <w:r w:rsidR="006856CB">
          <w:rPr>
            <w:rFonts w:ascii="Times New Roman" w:eastAsia="Times New Roman" w:hAnsi="Times New Roman" w:cs="Times New Roman"/>
            <w:sz w:val="24"/>
            <w:szCs w:val="24"/>
          </w:rPr>
          <w:t xml:space="preserve"> relevant for a </w:t>
        </w:r>
      </w:ins>
      <w:ins w:id="896" w:author="Diaz,Renata M" w:date="2020-04-16T15:10:00Z">
        <w:r w:rsidR="00C232ED">
          <w:rPr>
            <w:rFonts w:ascii="Times New Roman" w:eastAsia="Times New Roman" w:hAnsi="Times New Roman" w:cs="Times New Roman"/>
            <w:sz w:val="24"/>
            <w:szCs w:val="24"/>
          </w:rPr>
          <w:t>surprisingly</w:t>
        </w:r>
      </w:ins>
      <w:ins w:id="897" w:author="Diaz,Renata M" w:date="2020-04-13T17:14:00Z">
        <w:r w:rsidR="006856CB">
          <w:rPr>
            <w:rFonts w:ascii="Times New Roman" w:eastAsia="Times New Roman" w:hAnsi="Times New Roman" w:cs="Times New Roman"/>
            <w:sz w:val="24"/>
            <w:szCs w:val="24"/>
          </w:rPr>
          <w:t xml:space="preserve"> large subset of ecological communities</w:t>
        </w:r>
      </w:ins>
      <w:ins w:id="898" w:author="Diaz,Renata M" w:date="2020-04-13T17:15:00Z">
        <w:r w:rsidR="0075383E">
          <w:rPr>
            <w:rFonts w:ascii="Times New Roman" w:eastAsia="Times New Roman" w:hAnsi="Times New Roman" w:cs="Times New Roman"/>
            <w:sz w:val="24"/>
            <w:szCs w:val="24"/>
          </w:rPr>
          <w:t xml:space="preserve">. Unless we can develop </w:t>
        </w:r>
      </w:ins>
      <w:ins w:id="899" w:author="Diaz,Renata M" w:date="2020-04-20T17:12:00Z">
        <w:r w:rsidR="007C0EDA">
          <w:rPr>
            <w:rFonts w:ascii="Times New Roman" w:eastAsia="Times New Roman" w:hAnsi="Times New Roman" w:cs="Times New Roman"/>
            <w:sz w:val="24"/>
            <w:szCs w:val="24"/>
          </w:rPr>
          <w:t>more sensitive</w:t>
        </w:r>
      </w:ins>
      <w:ins w:id="900" w:author="Diaz,Renata M" w:date="2020-04-13T17:15:00Z">
        <w:r w:rsidR="0075383E">
          <w:rPr>
            <w:rFonts w:ascii="Times New Roman" w:eastAsia="Times New Roman" w:hAnsi="Times New Roman" w:cs="Times New Roman"/>
            <w:sz w:val="24"/>
            <w:szCs w:val="24"/>
          </w:rPr>
          <w:t xml:space="preserve"> methods for detecting deviations, or a lack thereof, for these </w:t>
        </w:r>
      </w:ins>
      <w:ins w:id="901" w:author="Diaz,Renata M" w:date="2020-04-13T17:16:00Z">
        <w:r w:rsidR="0075383E">
          <w:rPr>
            <w:rFonts w:ascii="Times New Roman" w:eastAsia="Times New Roman" w:hAnsi="Times New Roman" w:cs="Times New Roman"/>
            <w:sz w:val="24"/>
            <w:szCs w:val="24"/>
          </w:rPr>
          <w:t xml:space="preserve">small communities, we </w:t>
        </w:r>
        <w:r w:rsidR="00457C95">
          <w:rPr>
            <w:rFonts w:ascii="Times New Roman" w:eastAsia="Times New Roman" w:hAnsi="Times New Roman" w:cs="Times New Roman"/>
            <w:sz w:val="24"/>
            <w:szCs w:val="24"/>
          </w:rPr>
          <w:t>should</w:t>
        </w:r>
        <w:r w:rsidR="0075383E">
          <w:rPr>
            <w:rFonts w:ascii="Times New Roman" w:eastAsia="Times New Roman" w:hAnsi="Times New Roman" w:cs="Times New Roman"/>
            <w:sz w:val="24"/>
            <w:szCs w:val="24"/>
          </w:rPr>
          <w:t xml:space="preserve"> expect to learn the most </w:t>
        </w:r>
        <w:r w:rsidR="00DC77D3">
          <w:rPr>
            <w:rFonts w:ascii="Times New Roman" w:eastAsia="Times New Roman" w:hAnsi="Times New Roman" w:cs="Times New Roman"/>
            <w:sz w:val="24"/>
            <w:szCs w:val="24"/>
          </w:rPr>
          <w:t>by focusing on</w:t>
        </w:r>
        <w:r w:rsidR="0075383E">
          <w:rPr>
            <w:rFonts w:ascii="Times New Roman" w:eastAsia="Times New Roman" w:hAnsi="Times New Roman" w:cs="Times New Roman"/>
            <w:sz w:val="24"/>
            <w:szCs w:val="24"/>
          </w:rPr>
          <w:t xml:space="preserve"> SADs from relatively large communities.  </w:t>
        </w:r>
      </w:ins>
      <w:del w:id="902" w:author="Diaz,Renata M" w:date="2020-04-13T16:49:00Z">
        <w:r w:rsidR="00562B35" w:rsidRPr="00BD41C6" w:rsidDel="00C01C75">
          <w:rPr>
            <w:rFonts w:ascii="Times New Roman" w:eastAsia="Times New Roman" w:hAnsi="Times New Roman" w:cs="Times New Roman"/>
            <w:sz w:val="24"/>
            <w:szCs w:val="24"/>
          </w:rPr>
          <w:delText xml:space="preserve">Across all of the communities considered here, we find it is quite common for empirical SADs to be unremarkable compared to their feasible sets. </w:delText>
        </w:r>
      </w:del>
      <w:del w:id="903" w:author="Diaz,Renata M" w:date="2020-04-13T17:02:00Z">
        <w:r w:rsidR="00562B35" w:rsidRPr="00BD41C6" w:rsidDel="0011723A">
          <w:rPr>
            <w:rFonts w:ascii="Times New Roman" w:eastAsia="Times New Roman" w:hAnsi="Times New Roman" w:cs="Times New Roman"/>
            <w:sz w:val="24"/>
            <w:szCs w:val="24"/>
          </w:rPr>
          <w:delText xml:space="preserve">This may indicate that, in many cases, the SAD is indistinguishable from </w:delText>
        </w:r>
        <w:r w:rsidR="00F95574" w:rsidRPr="00BD41C6" w:rsidDel="0011723A">
          <w:rPr>
            <w:rFonts w:ascii="Times New Roman" w:eastAsia="Times New Roman" w:hAnsi="Times New Roman" w:cs="Times New Roman"/>
            <w:sz w:val="24"/>
            <w:szCs w:val="24"/>
          </w:rPr>
          <w:delText>a</w:delText>
        </w:r>
        <w:r w:rsidR="00562B35" w:rsidRPr="00BD41C6" w:rsidDel="0011723A">
          <w:rPr>
            <w:rFonts w:ascii="Times New Roman" w:eastAsia="Times New Roman" w:hAnsi="Times New Roman" w:cs="Times New Roman"/>
            <w:sz w:val="24"/>
            <w:szCs w:val="24"/>
          </w:rPr>
          <w:delText xml:space="preserve"> statistical by-product of allocating individuals into species. </w:delText>
        </w:r>
        <w:r w:rsidR="00562B35" w:rsidRPr="00BD41C6" w:rsidDel="0011723A">
          <w:rPr>
            <w:rFonts w:ascii="Times New Roman" w:eastAsia="Times New Roman" w:hAnsi="Times New Roman" w:cs="Times New Roman"/>
            <w:i/>
            <w:iCs/>
            <w:sz w:val="24"/>
            <w:szCs w:val="24"/>
          </w:rPr>
          <w:delText>However</w:delText>
        </w:r>
        <w:r w:rsidR="00562B35" w:rsidRPr="00BD41C6" w:rsidDel="0011723A">
          <w:rPr>
            <w:rFonts w:ascii="Times New Roman" w:eastAsia="Times New Roman" w:hAnsi="Times New Roman" w:cs="Times New Roman"/>
            <w:sz w:val="24"/>
            <w:szCs w:val="24"/>
          </w:rPr>
          <w:delText>, we do indeed detect</w:delText>
        </w:r>
        <w:r w:rsidR="00562B35" w:rsidRPr="00BD41C6" w:rsidDel="0011723A">
          <w:rPr>
            <w:rFonts w:ascii="Times New Roman" w:eastAsia="Times New Roman" w:hAnsi="Times New Roman" w:cs="Times New Roman"/>
            <w:i/>
            <w:iCs/>
            <w:sz w:val="24"/>
            <w:szCs w:val="24"/>
          </w:rPr>
          <w:delText xml:space="preserve"> </w:delText>
        </w:r>
        <w:r w:rsidR="00562B35" w:rsidRPr="00BD41C6" w:rsidDel="0011723A">
          <w:rPr>
            <w:rFonts w:ascii="Times New Roman" w:eastAsia="Times New Roman" w:hAnsi="Times New Roman" w:cs="Times New Roman"/>
            <w:sz w:val="24"/>
            <w:szCs w:val="24"/>
          </w:rPr>
          <w:delText xml:space="preserve">a consistent tendency towards low evenness and high skewness that differentiates empirical SADs </w:delText>
        </w:r>
        <w:r w:rsidR="0084335E" w:rsidRPr="00BD41C6" w:rsidDel="0011723A">
          <w:rPr>
            <w:rFonts w:ascii="Times New Roman" w:eastAsia="Times New Roman" w:hAnsi="Times New Roman" w:cs="Times New Roman"/>
            <w:sz w:val="24"/>
            <w:szCs w:val="24"/>
          </w:rPr>
          <w:delText>from statistical noise</w:delText>
        </w:r>
        <w:r w:rsidR="009C1DAF" w:rsidRPr="00BD41C6" w:rsidDel="0011723A">
          <w:rPr>
            <w:rFonts w:ascii="Times New Roman" w:eastAsia="Times New Roman" w:hAnsi="Times New Roman" w:cs="Times New Roman"/>
            <w:sz w:val="24"/>
            <w:szCs w:val="24"/>
          </w:rPr>
          <w:delText xml:space="preserve">. </w:delText>
        </w:r>
      </w:del>
      <w:moveFromRangeStart w:id="904" w:author="Diaz,Renata M" w:date="2020-04-13T16:56:00Z" w:name="move37689417"/>
      <w:moveFrom w:id="905" w:author="Diaz,Renata M" w:date="2020-04-13T16:56:00Z">
        <w:del w:id="906" w:author="Diaz,Renata M" w:date="2020-04-13T17:02:00Z">
          <w:r w:rsidR="009C1DAF" w:rsidRPr="00BD41C6" w:rsidDel="0011723A">
            <w:rPr>
              <w:rFonts w:ascii="Times New Roman" w:eastAsia="Times New Roman" w:hAnsi="Times New Roman" w:cs="Times New Roman"/>
              <w:sz w:val="24"/>
              <w:szCs w:val="24"/>
            </w:rPr>
            <w:delText>Th</w:delText>
          </w:r>
          <w:r w:rsidR="004D39B7" w:rsidRPr="00BD41C6" w:rsidDel="0011723A">
            <w:rPr>
              <w:rFonts w:ascii="Times New Roman" w:eastAsia="Times New Roman" w:hAnsi="Times New Roman" w:cs="Times New Roman"/>
              <w:sz w:val="24"/>
              <w:szCs w:val="24"/>
            </w:rPr>
            <w:delText xml:space="preserve">is signal </w:delText>
          </w:r>
          <w:r w:rsidR="00C523D3" w:rsidRPr="00BD41C6" w:rsidDel="0011723A">
            <w:rPr>
              <w:rFonts w:ascii="Times New Roman" w:eastAsia="Times New Roman" w:hAnsi="Times New Roman" w:cs="Times New Roman"/>
              <w:sz w:val="24"/>
              <w:szCs w:val="24"/>
            </w:rPr>
            <w:delText>may be the signature of non</w:delText>
          </w:r>
          <w:r w:rsidR="00363F09" w:rsidRPr="00BD41C6" w:rsidDel="0011723A">
            <w:rPr>
              <w:rFonts w:ascii="Times New Roman" w:eastAsia="Times New Roman" w:hAnsi="Times New Roman" w:cs="Times New Roman"/>
              <w:sz w:val="24"/>
              <w:szCs w:val="24"/>
            </w:rPr>
            <w:delText>random</w:delText>
          </w:r>
          <w:r w:rsidR="00C523D3" w:rsidRPr="00BD41C6" w:rsidDel="0011723A">
            <w:rPr>
              <w:rFonts w:ascii="Times New Roman" w:eastAsia="Times New Roman" w:hAnsi="Times New Roman" w:cs="Times New Roman"/>
              <w:sz w:val="24"/>
              <w:szCs w:val="24"/>
            </w:rPr>
            <w:delText xml:space="preserve"> processes operating on communities</w:delText>
          </w:r>
          <w:r w:rsidR="009C1DAF" w:rsidRPr="00BD41C6" w:rsidDel="0011723A">
            <w:rPr>
              <w:rFonts w:ascii="Times New Roman" w:eastAsia="Times New Roman" w:hAnsi="Times New Roman" w:cs="Times New Roman"/>
              <w:sz w:val="24"/>
              <w:szCs w:val="24"/>
            </w:rPr>
            <w:delText>, and</w:delText>
          </w:r>
          <w:r w:rsidR="0084335E" w:rsidRPr="00BD41C6" w:rsidDel="0011723A">
            <w:rPr>
              <w:rFonts w:ascii="Times New Roman" w:eastAsia="Times New Roman" w:hAnsi="Times New Roman" w:cs="Times New Roman"/>
              <w:sz w:val="24"/>
              <w:szCs w:val="24"/>
            </w:rPr>
            <w:delText xml:space="preserve"> may provide traction for using the SAD to develop and evaluate </w:delText>
          </w:r>
          <w:r w:rsidR="005D0408" w:rsidRPr="00BD41C6" w:rsidDel="0011723A">
            <w:rPr>
              <w:rFonts w:ascii="Times New Roman" w:eastAsia="Times New Roman" w:hAnsi="Times New Roman" w:cs="Times New Roman"/>
              <w:sz w:val="24"/>
              <w:szCs w:val="24"/>
            </w:rPr>
            <w:delText>theoretical predictions.</w:delText>
          </w:r>
        </w:del>
      </w:moveFrom>
      <w:moveFromRangeEnd w:id="904"/>
    </w:p>
    <w:p w14:paraId="0F66117A" w14:textId="321AEFB9" w:rsidR="00E5532B" w:rsidRPr="00BD41C6" w:rsidDel="00EC3006" w:rsidRDefault="00562B35">
      <w:pPr>
        <w:rPr>
          <w:del w:id="907" w:author="Diaz,Renata M" w:date="2020-04-13T17:03:00Z"/>
          <w:rFonts w:ascii="Times New Roman" w:eastAsia="Times New Roman" w:hAnsi="Times New Roman" w:cs="Times New Roman"/>
          <w:sz w:val="24"/>
          <w:szCs w:val="24"/>
        </w:rPr>
      </w:pPr>
      <w:del w:id="908" w:author="Diaz,Renata M" w:date="2020-04-13T17:03:00Z">
        <w:r w:rsidRPr="00BD41C6" w:rsidDel="00EC3006">
          <w:rPr>
            <w:rFonts w:ascii="Times New Roman" w:eastAsia="Times New Roman" w:hAnsi="Times New Roman" w:cs="Times New Roman"/>
            <w:sz w:val="24"/>
            <w:szCs w:val="24"/>
          </w:rPr>
          <w:delText xml:space="preserve">These deviations appear to be contingent on the size and/or self-similarity of the feasible set. </w:delText>
        </w:r>
      </w:del>
      <w:moveFromRangeStart w:id="909" w:author="Diaz,Renata M" w:date="2020-04-13T17:03:00Z" w:name="move37689801"/>
      <w:moveFrom w:id="910" w:author="Diaz,Renata M" w:date="2020-04-13T17:03:00Z">
        <w:del w:id="911" w:author="Diaz,Renata M" w:date="2020-04-13T17:03:00Z">
          <w:r w:rsidR="00005B03" w:rsidRPr="00BD41C6" w:rsidDel="00EC3006">
            <w:rPr>
              <w:rFonts w:ascii="Times New Roman" w:eastAsia="Times New Roman" w:hAnsi="Times New Roman" w:cs="Times New Roman"/>
              <w:sz w:val="24"/>
              <w:szCs w:val="24"/>
            </w:rPr>
            <w:delText xml:space="preserve">We can be confident that, for communities with large feasible sets, </w:delText>
          </w:r>
          <w:r w:rsidRPr="00BD41C6" w:rsidDel="00EC3006">
            <w:rPr>
              <w:rFonts w:ascii="Times New Roman" w:eastAsia="Times New Roman" w:hAnsi="Times New Roman" w:cs="Times New Roman"/>
              <w:sz w:val="24"/>
              <w:szCs w:val="24"/>
            </w:rPr>
            <w:delText xml:space="preserve">more </w:delText>
          </w:r>
          <w:r w:rsidR="00005B03" w:rsidRPr="00BD41C6" w:rsidDel="00EC3006">
            <w:rPr>
              <w:rFonts w:ascii="Times New Roman" w:eastAsia="Times New Roman" w:hAnsi="Times New Roman" w:cs="Times New Roman"/>
              <w:sz w:val="24"/>
              <w:szCs w:val="24"/>
            </w:rPr>
            <w:delText xml:space="preserve">SADs are highly skewed and less even than would be expected if they simply tracked their statistical constraints. </w:delText>
          </w:r>
        </w:del>
      </w:moveFrom>
      <w:moveFromRangeEnd w:id="909"/>
      <w:del w:id="912" w:author="Diaz,Renata M" w:date="2020-04-13T17:03:00Z">
        <w:r w:rsidR="00005B03" w:rsidRPr="00BD41C6" w:rsidDel="00EC3006">
          <w:rPr>
            <w:rFonts w:ascii="Times New Roman" w:eastAsia="Times New Roman" w:hAnsi="Times New Roman" w:cs="Times New Roman"/>
            <w:sz w:val="24"/>
            <w:szCs w:val="24"/>
          </w:rPr>
          <w:delText xml:space="preserve">The picture is murkier for smaller feasible sets. It is possible that smaller communities differ in some substantive way from larger communities, and behave effectively randomly when larger communities do not. However, it is also possible that statistical properties of smaller feasible sets obscure our ability to </w:delText>
        </w:r>
        <w:r w:rsidR="00005B03" w:rsidRPr="00BD41C6" w:rsidDel="00EC3006">
          <w:rPr>
            <w:rFonts w:ascii="Times New Roman" w:eastAsia="Times New Roman" w:hAnsi="Times New Roman" w:cs="Times New Roman"/>
            <w:i/>
            <w:iCs/>
            <w:sz w:val="24"/>
            <w:szCs w:val="24"/>
          </w:rPr>
          <w:delText xml:space="preserve">detect </w:delText>
        </w:r>
        <w:r w:rsidR="00005B03" w:rsidRPr="00BD41C6" w:rsidDel="00EC3006">
          <w:rPr>
            <w:rFonts w:ascii="Times New Roman" w:eastAsia="Times New Roman" w:hAnsi="Times New Roman" w:cs="Times New Roman"/>
            <w:sz w:val="24"/>
            <w:szCs w:val="24"/>
          </w:rPr>
          <w:delText xml:space="preserve">deviations that may </w:delText>
        </w:r>
        <w:commentRangeStart w:id="913"/>
        <w:r w:rsidR="00005B03" w:rsidRPr="00BD41C6" w:rsidDel="00EC3006">
          <w:rPr>
            <w:rFonts w:ascii="Times New Roman" w:eastAsia="Times New Roman" w:hAnsi="Times New Roman" w:cs="Times New Roman"/>
            <w:sz w:val="24"/>
            <w:szCs w:val="24"/>
          </w:rPr>
          <w:delText>exist</w:delText>
        </w:r>
        <w:commentRangeEnd w:id="913"/>
        <w:r w:rsidR="00B52E40" w:rsidRPr="00BD41C6" w:rsidDel="00EC3006">
          <w:rPr>
            <w:rStyle w:val="CommentReference"/>
            <w:rFonts w:ascii="Times New Roman" w:hAnsi="Times New Roman" w:cs="Times New Roman"/>
          </w:rPr>
          <w:commentReference w:id="913"/>
        </w:r>
        <w:r w:rsidR="0061290D" w:rsidRPr="00BD41C6" w:rsidDel="00EC3006">
          <w:rPr>
            <w:rFonts w:ascii="Times New Roman" w:eastAsia="Times New Roman" w:hAnsi="Times New Roman" w:cs="Times New Roman"/>
            <w:sz w:val="24"/>
            <w:szCs w:val="24"/>
          </w:rPr>
          <w:delText xml:space="preserve">. </w:delText>
        </w:r>
        <w:r w:rsidR="004C693E" w:rsidRPr="00BD41C6" w:rsidDel="00EC3006">
          <w:rPr>
            <w:rFonts w:ascii="Times New Roman" w:eastAsia="Times New Roman" w:hAnsi="Times New Roman" w:cs="Times New Roman"/>
            <w:sz w:val="24"/>
            <w:szCs w:val="24"/>
          </w:rPr>
          <w:delText xml:space="preserve">Distinguishing between these possibilities would certainly be fascinating, but is not necessary for this approach to be informative.  </w:delText>
        </w:r>
      </w:del>
    </w:p>
    <w:p w14:paraId="27D8D156" w14:textId="5E262BCA" w:rsidR="00E5532B" w:rsidRPr="00BD41C6" w:rsidRDefault="00607A1F">
      <w:pPr>
        <w:rPr>
          <w:rFonts w:ascii="Times New Roman" w:eastAsia="Times New Roman" w:hAnsi="Times New Roman" w:cs="Times New Roman"/>
          <w:sz w:val="24"/>
          <w:szCs w:val="24"/>
        </w:rPr>
      </w:pPr>
      <w:del w:id="914" w:author="Diaz,Renata M" w:date="2020-04-13T17:12:00Z">
        <w:r w:rsidRPr="00BD41C6" w:rsidDel="00C5358C">
          <w:rPr>
            <w:rFonts w:ascii="Times New Roman" w:eastAsia="Times New Roman" w:hAnsi="Times New Roman" w:cs="Times New Roman"/>
            <w:sz w:val="24"/>
            <w:szCs w:val="24"/>
          </w:rPr>
          <w:delText>Moving forward</w:delText>
        </w:r>
        <w:r w:rsidR="0084335E" w:rsidRPr="00BD41C6" w:rsidDel="00C5358C">
          <w:rPr>
            <w:rFonts w:ascii="Times New Roman" w:eastAsia="Times New Roman" w:hAnsi="Times New Roman" w:cs="Times New Roman"/>
            <w:sz w:val="24"/>
            <w:szCs w:val="24"/>
          </w:rPr>
          <w:delText xml:space="preserve">, </w:delText>
        </w:r>
        <w:r w:rsidR="003B024B" w:rsidRPr="00BD41C6" w:rsidDel="00C5358C">
          <w:rPr>
            <w:rFonts w:ascii="Times New Roman" w:eastAsia="Times New Roman" w:hAnsi="Times New Roman" w:cs="Times New Roman"/>
            <w:sz w:val="24"/>
            <w:szCs w:val="24"/>
          </w:rPr>
          <w:delText>we can focus</w:delText>
        </w:r>
        <w:r w:rsidR="0021470F" w:rsidRPr="00BD41C6" w:rsidDel="00C5358C">
          <w:rPr>
            <w:rFonts w:ascii="Times New Roman" w:eastAsia="Times New Roman" w:hAnsi="Times New Roman" w:cs="Times New Roman"/>
            <w:sz w:val="24"/>
            <w:szCs w:val="24"/>
          </w:rPr>
          <w:delText xml:space="preserve"> our efforts on accurately predicting the deviation – or lack thereof – between observed SADs and their statistical baselines. </w:delText>
        </w:r>
        <w:r w:rsidR="00C21730" w:rsidRPr="00BD41C6" w:rsidDel="00C5358C">
          <w:rPr>
            <w:rFonts w:ascii="Times New Roman" w:eastAsia="Times New Roman" w:hAnsi="Times New Roman" w:cs="Times New Roman"/>
            <w:sz w:val="24"/>
            <w:szCs w:val="24"/>
          </w:rPr>
          <w:delText>Here we document appreciable variation in the detectable deviations for communities with a range of S and N from diverse taxa</w:delText>
        </w:r>
        <w:r w:rsidR="00833348" w:rsidRPr="00BD41C6" w:rsidDel="00C5358C">
          <w:rPr>
            <w:rFonts w:ascii="Times New Roman" w:eastAsia="Times New Roman" w:hAnsi="Times New Roman" w:cs="Times New Roman"/>
            <w:sz w:val="24"/>
            <w:szCs w:val="24"/>
          </w:rPr>
          <w:delText xml:space="preserve">, and this variation can be used to inspire and evaluate theoretical explanations. Why do large communities tend to have more pronounced </w:delText>
        </w:r>
        <w:r w:rsidR="003F1090" w:rsidRPr="00BD41C6" w:rsidDel="00C5358C">
          <w:rPr>
            <w:rFonts w:ascii="Times New Roman" w:eastAsia="Times New Roman" w:hAnsi="Times New Roman" w:cs="Times New Roman"/>
            <w:sz w:val="24"/>
            <w:szCs w:val="24"/>
          </w:rPr>
          <w:delText xml:space="preserve">or detectable </w:delText>
        </w:r>
        <w:r w:rsidR="00833348" w:rsidRPr="00BD41C6" w:rsidDel="00C5358C">
          <w:rPr>
            <w:rFonts w:ascii="Times New Roman" w:eastAsia="Times New Roman" w:hAnsi="Times New Roman" w:cs="Times New Roman"/>
            <w:sz w:val="24"/>
            <w:szCs w:val="24"/>
          </w:rPr>
          <w:delText xml:space="preserve">deviations? What determines </w:delText>
        </w:r>
        <w:r w:rsidR="00833348" w:rsidRPr="00BD41C6" w:rsidDel="00C5358C">
          <w:rPr>
            <w:rFonts w:ascii="Times New Roman" w:eastAsia="Times New Roman" w:hAnsi="Times New Roman" w:cs="Times New Roman"/>
            <w:i/>
            <w:iCs/>
            <w:sz w:val="24"/>
            <w:szCs w:val="24"/>
          </w:rPr>
          <w:delText xml:space="preserve">which </w:delText>
        </w:r>
        <w:r w:rsidR="00833348" w:rsidRPr="00BD41C6" w:rsidDel="00C5358C">
          <w:rPr>
            <w:rFonts w:ascii="Times New Roman" w:eastAsia="Times New Roman" w:hAnsi="Times New Roman" w:cs="Times New Roman"/>
            <w:sz w:val="24"/>
            <w:szCs w:val="24"/>
          </w:rPr>
          <w:delText xml:space="preserve">communities, even among large ones, deviate appreciably from their baselines? If a theory generates predictions with deviations that mirror the broad outcomes shown here, that will be considerably more informative than any number of theories that predict relatively indistinguishable hollow curves. </w:delText>
        </w:r>
      </w:del>
    </w:p>
    <w:p w14:paraId="52738DE3" w14:textId="6AA1EEBF" w:rsidR="007D71F1" w:rsidDel="00ED52C0" w:rsidRDefault="00692FC8">
      <w:pPr>
        <w:rPr>
          <w:del w:id="915" w:author="Diaz,Renata M" w:date="2020-04-20T17:17:00Z"/>
          <w:rFonts w:ascii="Times New Roman" w:eastAsia="Times New Roman" w:hAnsi="Times New Roman" w:cs="Times New Roman"/>
          <w:sz w:val="24"/>
          <w:szCs w:val="24"/>
        </w:rPr>
      </w:pPr>
      <w:del w:id="916" w:author="Diaz,Renata M" w:date="2020-04-13T17:03:00Z">
        <w:r w:rsidRPr="00BD41C6" w:rsidDel="00243ABC">
          <w:rPr>
            <w:rFonts w:ascii="Times New Roman" w:eastAsia="Times New Roman" w:hAnsi="Times New Roman" w:cs="Times New Roman"/>
            <w:sz w:val="24"/>
            <w:szCs w:val="24"/>
          </w:rPr>
          <w:delText>Finally,</w:delText>
        </w:r>
      </w:del>
      <w:ins w:id="917" w:author="Diaz,Renata M" w:date="2020-04-13T17:03:00Z">
        <w:r w:rsidR="00E750EF">
          <w:rPr>
            <w:rFonts w:ascii="Times New Roman" w:eastAsia="Times New Roman" w:hAnsi="Times New Roman" w:cs="Times New Roman"/>
            <w:sz w:val="24"/>
            <w:szCs w:val="24"/>
          </w:rPr>
          <w:t>T</w:t>
        </w:r>
      </w:ins>
      <w:del w:id="918" w:author="Diaz,Renata M" w:date="2020-04-13T17:03:00Z">
        <w:r w:rsidRPr="00BD41C6" w:rsidDel="00E750EF">
          <w:rPr>
            <w:rFonts w:ascii="Times New Roman" w:eastAsia="Times New Roman" w:hAnsi="Times New Roman" w:cs="Times New Roman"/>
            <w:sz w:val="24"/>
            <w:szCs w:val="24"/>
          </w:rPr>
          <w:delText xml:space="preserve"> </w:delText>
        </w:r>
        <w:r w:rsidR="00C92EEB" w:rsidRPr="00BD41C6" w:rsidDel="00E750EF">
          <w:rPr>
            <w:rFonts w:ascii="Times New Roman" w:eastAsia="Times New Roman" w:hAnsi="Times New Roman" w:cs="Times New Roman"/>
            <w:sz w:val="24"/>
            <w:szCs w:val="24"/>
          </w:rPr>
          <w:delText>t</w:delText>
        </w:r>
      </w:del>
      <w:r w:rsidR="00C92EEB" w:rsidRPr="00BD41C6">
        <w:rPr>
          <w:rFonts w:ascii="Times New Roman" w:eastAsia="Times New Roman" w:hAnsi="Times New Roman" w:cs="Times New Roman"/>
          <w:sz w:val="24"/>
          <w:szCs w:val="24"/>
        </w:rPr>
        <w:t xml:space="preserve">he SAD is a case study that illustrates how important it is to consider statistical baselines </w:t>
      </w:r>
      <w:r w:rsidR="00D84DA2" w:rsidRPr="00BD41C6">
        <w:rPr>
          <w:rFonts w:ascii="Times New Roman" w:eastAsia="Times New Roman" w:hAnsi="Times New Roman" w:cs="Times New Roman"/>
          <w:sz w:val="24"/>
          <w:szCs w:val="24"/>
        </w:rPr>
        <w:t>when we</w:t>
      </w:r>
      <w:r w:rsidR="00C92EEB" w:rsidRPr="00BD41C6">
        <w:rPr>
          <w:rFonts w:ascii="Times New Roman" w:eastAsia="Times New Roman" w:hAnsi="Times New Roman" w:cs="Times New Roman"/>
          <w:sz w:val="24"/>
          <w:szCs w:val="24"/>
        </w:rPr>
        <w:t xml:space="preserve"> interpret “patterns” in ecology and especially macroecology. </w:t>
      </w:r>
      <w:r w:rsidR="00A02802" w:rsidRPr="00BD41C6">
        <w:rPr>
          <w:rFonts w:ascii="Times New Roman" w:eastAsia="Times New Roman" w:hAnsi="Times New Roman" w:cs="Times New Roman"/>
          <w:sz w:val="24"/>
          <w:szCs w:val="24"/>
        </w:rPr>
        <w:t xml:space="preserve">Like all ecological distributions, the SAD emerges from a suite of biological </w:t>
      </w:r>
      <w:r w:rsidR="00A02802" w:rsidRPr="00BD41C6">
        <w:rPr>
          <w:rFonts w:ascii="Times New Roman" w:eastAsia="Times New Roman" w:hAnsi="Times New Roman" w:cs="Times New Roman"/>
          <w:i/>
          <w:iCs/>
          <w:sz w:val="24"/>
          <w:szCs w:val="24"/>
        </w:rPr>
        <w:t xml:space="preserve">and statistical </w:t>
      </w:r>
      <w:r w:rsidR="00BE6265" w:rsidRPr="00BD41C6">
        <w:rPr>
          <w:rFonts w:ascii="Times New Roman" w:eastAsia="Times New Roman" w:hAnsi="Times New Roman" w:cs="Times New Roman"/>
          <w:sz w:val="24"/>
          <w:szCs w:val="24"/>
        </w:rPr>
        <w:t>processes</w:t>
      </w:r>
      <w:r w:rsidR="00A02802" w:rsidRPr="00BD41C6">
        <w:rPr>
          <w:rFonts w:ascii="Times New Roman" w:eastAsia="Times New Roman" w:hAnsi="Times New Roman" w:cs="Times New Roman"/>
          <w:sz w:val="24"/>
          <w:szCs w:val="24"/>
        </w:rPr>
        <w:t xml:space="preserve">. In this case, the statistical constraint on the SAD </w:t>
      </w:r>
      <w:del w:id="919" w:author="Diaz,Renata M" w:date="2020-04-20T17:15:00Z">
        <w:r w:rsidR="00CF247B" w:rsidRPr="00BD41C6" w:rsidDel="006D3C66">
          <w:rPr>
            <w:rFonts w:ascii="Times New Roman" w:eastAsia="Times New Roman" w:hAnsi="Times New Roman" w:cs="Times New Roman"/>
            <w:sz w:val="24"/>
            <w:szCs w:val="24"/>
          </w:rPr>
          <w:delText>undermines</w:delText>
        </w:r>
        <w:r w:rsidR="00A02802" w:rsidRPr="00BD41C6" w:rsidDel="006D3C66">
          <w:rPr>
            <w:rFonts w:ascii="Times New Roman" w:eastAsia="Times New Roman" w:hAnsi="Times New Roman" w:cs="Times New Roman"/>
            <w:sz w:val="24"/>
            <w:szCs w:val="24"/>
          </w:rPr>
          <w:delText xml:space="preserve"> </w:delText>
        </w:r>
      </w:del>
      <w:ins w:id="920" w:author="Diaz,Renata M" w:date="2020-04-20T17:15:00Z">
        <w:r w:rsidR="006D3C66">
          <w:rPr>
            <w:rFonts w:ascii="Times New Roman" w:eastAsia="Times New Roman" w:hAnsi="Times New Roman" w:cs="Times New Roman"/>
            <w:sz w:val="24"/>
            <w:szCs w:val="24"/>
          </w:rPr>
          <w:t>thwarts</w:t>
        </w:r>
        <w:r w:rsidR="006D3C66" w:rsidRPr="00BD41C6">
          <w:rPr>
            <w:rFonts w:ascii="Times New Roman" w:eastAsia="Times New Roman" w:hAnsi="Times New Roman" w:cs="Times New Roman"/>
            <w:sz w:val="24"/>
            <w:szCs w:val="24"/>
          </w:rPr>
          <w:t xml:space="preserve"> </w:t>
        </w:r>
      </w:ins>
      <w:r w:rsidR="00A02802" w:rsidRPr="00BD41C6">
        <w:rPr>
          <w:rFonts w:ascii="Times New Roman" w:eastAsia="Times New Roman" w:hAnsi="Times New Roman" w:cs="Times New Roman"/>
          <w:sz w:val="24"/>
          <w:szCs w:val="24"/>
        </w:rPr>
        <w:t xml:space="preserve">our intuition </w:t>
      </w:r>
      <w:r w:rsidR="00CF247B" w:rsidRPr="00BD41C6">
        <w:rPr>
          <w:rFonts w:ascii="Times New Roman" w:eastAsia="Times New Roman" w:hAnsi="Times New Roman" w:cs="Times New Roman"/>
          <w:sz w:val="24"/>
          <w:szCs w:val="24"/>
        </w:rPr>
        <w:t>for</w:t>
      </w:r>
      <w:r w:rsidR="00A02802" w:rsidRPr="00BD41C6">
        <w:rPr>
          <w:rFonts w:ascii="Times New Roman" w:eastAsia="Times New Roman" w:hAnsi="Times New Roman" w:cs="Times New Roman"/>
          <w:sz w:val="24"/>
          <w:szCs w:val="24"/>
        </w:rPr>
        <w:t xml:space="preserve"> what constitutes a surprising </w:t>
      </w:r>
      <w:del w:id="921" w:author="Diaz,Renata M" w:date="2020-04-20T17:15:00Z">
        <w:r w:rsidR="00A02802" w:rsidRPr="00BD41C6" w:rsidDel="00702DFE">
          <w:rPr>
            <w:rFonts w:ascii="Times New Roman" w:eastAsia="Times New Roman" w:hAnsi="Times New Roman" w:cs="Times New Roman"/>
            <w:sz w:val="24"/>
            <w:szCs w:val="24"/>
          </w:rPr>
          <w:delText xml:space="preserve">outcome </w:delText>
        </w:r>
      </w:del>
      <w:ins w:id="922" w:author="Diaz,Renata M" w:date="2020-04-20T17:15:00Z">
        <w:r w:rsidR="00702DFE">
          <w:rPr>
            <w:rFonts w:ascii="Times New Roman" w:eastAsia="Times New Roman" w:hAnsi="Times New Roman" w:cs="Times New Roman"/>
            <w:sz w:val="24"/>
            <w:szCs w:val="24"/>
          </w:rPr>
          <w:t>form</w:t>
        </w:r>
        <w:r w:rsidR="00702DFE" w:rsidRPr="00BD41C6">
          <w:rPr>
            <w:rFonts w:ascii="Times New Roman" w:eastAsia="Times New Roman" w:hAnsi="Times New Roman" w:cs="Times New Roman"/>
            <w:sz w:val="24"/>
            <w:szCs w:val="24"/>
          </w:rPr>
          <w:t xml:space="preserve"> </w:t>
        </w:r>
      </w:ins>
      <w:r w:rsidR="00A02802" w:rsidRPr="00BD41C6">
        <w:rPr>
          <w:rFonts w:ascii="Times New Roman" w:eastAsia="Times New Roman" w:hAnsi="Times New Roman" w:cs="Times New Roman"/>
          <w:sz w:val="24"/>
          <w:szCs w:val="24"/>
        </w:rPr>
        <w:t>for the distribution</w:t>
      </w:r>
      <w:del w:id="923" w:author="Diaz,Renata M" w:date="2020-04-20T17:16:00Z">
        <w:r w:rsidR="00A02802" w:rsidRPr="00BD41C6" w:rsidDel="0005569A">
          <w:rPr>
            <w:rFonts w:ascii="Times New Roman" w:eastAsia="Times New Roman" w:hAnsi="Times New Roman" w:cs="Times New Roman"/>
            <w:sz w:val="24"/>
            <w:szCs w:val="24"/>
          </w:rPr>
          <w:delText>. If our implicit null expectation for the SAD is an equal division of individuals among all species, the observed hollow curve is highly surprising and begs for an explanation</w:delText>
        </w:r>
      </w:del>
      <w:r w:rsidR="00A02802" w:rsidRPr="00BD41C6">
        <w:rPr>
          <w:rFonts w:ascii="Times New Roman" w:eastAsia="Times New Roman" w:hAnsi="Times New Roman" w:cs="Times New Roman"/>
          <w:sz w:val="24"/>
          <w:szCs w:val="24"/>
        </w:rPr>
        <w:t xml:space="preserve">. </w:t>
      </w:r>
      <w:del w:id="924" w:author="Diaz,Renata M" w:date="2020-04-20T17:15:00Z">
        <w:r w:rsidR="00A02802" w:rsidRPr="00BD41C6" w:rsidDel="00CA5FD8">
          <w:rPr>
            <w:rFonts w:ascii="Times New Roman" w:eastAsia="Times New Roman" w:hAnsi="Times New Roman" w:cs="Times New Roman"/>
            <w:sz w:val="24"/>
            <w:szCs w:val="24"/>
          </w:rPr>
          <w:delText xml:space="preserve">However, </w:delText>
        </w:r>
      </w:del>
      <w:del w:id="925" w:author="Diaz,Renata M" w:date="2020-04-13T17:17:00Z">
        <w:r w:rsidR="00A02802" w:rsidRPr="00BD41C6" w:rsidDel="001F4588">
          <w:rPr>
            <w:rFonts w:ascii="Times New Roman" w:eastAsia="Times New Roman" w:hAnsi="Times New Roman" w:cs="Times New Roman"/>
            <w:sz w:val="24"/>
            <w:szCs w:val="24"/>
          </w:rPr>
          <w:delText>taking into account</w:delText>
        </w:r>
      </w:del>
      <w:ins w:id="926" w:author="Diaz,Renata M" w:date="2020-04-20T17:17:00Z">
        <w:r w:rsidR="00217408">
          <w:rPr>
            <w:rFonts w:ascii="Times New Roman" w:eastAsia="Times New Roman" w:hAnsi="Times New Roman" w:cs="Times New Roman"/>
            <w:sz w:val="24"/>
            <w:szCs w:val="24"/>
          </w:rPr>
          <w:t xml:space="preserve">Accounting for the statistical constraint reveals more subtle patterns of variation, which may yield much more insight into biology than </w:t>
        </w:r>
      </w:ins>
      <w:ins w:id="927" w:author="Diaz,Renata M" w:date="2020-04-20T17:18:00Z">
        <w:r w:rsidR="0005421F">
          <w:rPr>
            <w:rFonts w:ascii="Times New Roman" w:eastAsia="Times New Roman" w:hAnsi="Times New Roman" w:cs="Times New Roman"/>
            <w:sz w:val="24"/>
            <w:szCs w:val="24"/>
          </w:rPr>
          <w:t>we have</w:t>
        </w:r>
      </w:ins>
      <w:ins w:id="928" w:author="Diaz,Renata M" w:date="2020-04-20T17:20:00Z">
        <w:r w:rsidR="00627185">
          <w:rPr>
            <w:rFonts w:ascii="Times New Roman" w:eastAsia="Times New Roman" w:hAnsi="Times New Roman" w:cs="Times New Roman"/>
            <w:sz w:val="24"/>
            <w:szCs w:val="24"/>
          </w:rPr>
          <w:t xml:space="preserve"> so far managed to extract from the </w:t>
        </w:r>
        <w:r w:rsidR="00505614">
          <w:rPr>
            <w:rFonts w:ascii="Times New Roman" w:eastAsia="Times New Roman" w:hAnsi="Times New Roman" w:cs="Times New Roman"/>
            <w:sz w:val="24"/>
            <w:szCs w:val="24"/>
          </w:rPr>
          <w:t xml:space="preserve">famous </w:t>
        </w:r>
        <w:r w:rsidR="00627185">
          <w:rPr>
            <w:rFonts w:ascii="Times New Roman" w:eastAsia="Times New Roman" w:hAnsi="Times New Roman" w:cs="Times New Roman"/>
            <w:sz w:val="24"/>
            <w:szCs w:val="24"/>
          </w:rPr>
          <w:t xml:space="preserve">hollow curve. </w:t>
        </w:r>
      </w:ins>
      <w:del w:id="929" w:author="Diaz,Renata M" w:date="2020-04-20T17:16:00Z">
        <w:r w:rsidR="00A02802" w:rsidRPr="00BD41C6" w:rsidDel="00217408">
          <w:rPr>
            <w:rFonts w:ascii="Times New Roman" w:eastAsia="Times New Roman" w:hAnsi="Times New Roman" w:cs="Times New Roman"/>
            <w:sz w:val="24"/>
            <w:szCs w:val="24"/>
          </w:rPr>
          <w:delText xml:space="preserve"> the actual landscape of probable forms for the SAD, we find that the hollow curve </w:delText>
        </w:r>
        <w:r w:rsidR="00A02802" w:rsidRPr="00BD41C6" w:rsidDel="00C32025">
          <w:rPr>
            <w:rFonts w:ascii="Times New Roman" w:eastAsia="Times New Roman" w:hAnsi="Times New Roman" w:cs="Times New Roman"/>
            <w:sz w:val="24"/>
            <w:szCs w:val="24"/>
          </w:rPr>
          <w:delText xml:space="preserve">alone </w:delText>
        </w:r>
        <w:r w:rsidR="00A02802" w:rsidRPr="00BD41C6" w:rsidDel="00217408">
          <w:rPr>
            <w:rFonts w:ascii="Times New Roman" w:eastAsia="Times New Roman" w:hAnsi="Times New Roman" w:cs="Times New Roman"/>
            <w:sz w:val="24"/>
            <w:szCs w:val="24"/>
          </w:rPr>
          <w:delText xml:space="preserve">is </w:delText>
        </w:r>
        <w:r w:rsidR="00753938" w:rsidRPr="00BD41C6" w:rsidDel="00217408">
          <w:rPr>
            <w:rFonts w:ascii="Times New Roman" w:eastAsia="Times New Roman" w:hAnsi="Times New Roman" w:cs="Times New Roman"/>
            <w:sz w:val="24"/>
            <w:szCs w:val="24"/>
          </w:rPr>
          <w:delText xml:space="preserve">not </w:delText>
        </w:r>
        <w:r w:rsidR="00487EB2" w:rsidRPr="00BD41C6" w:rsidDel="00217408">
          <w:rPr>
            <w:rFonts w:ascii="Times New Roman" w:eastAsia="Times New Roman" w:hAnsi="Times New Roman" w:cs="Times New Roman"/>
            <w:sz w:val="24"/>
            <w:szCs w:val="24"/>
          </w:rPr>
          <w:delText>a</w:delText>
        </w:r>
        <w:r w:rsidR="00753938" w:rsidRPr="00BD41C6" w:rsidDel="00217408">
          <w:rPr>
            <w:rFonts w:ascii="Times New Roman" w:eastAsia="Times New Roman" w:hAnsi="Times New Roman" w:cs="Times New Roman"/>
            <w:sz w:val="24"/>
            <w:szCs w:val="24"/>
          </w:rPr>
          <w:delText xml:space="preserve"> remarkable</w:delText>
        </w:r>
        <w:r w:rsidR="00487EB2" w:rsidRPr="00BD41C6" w:rsidDel="00217408">
          <w:rPr>
            <w:rFonts w:ascii="Times New Roman" w:eastAsia="Times New Roman" w:hAnsi="Times New Roman" w:cs="Times New Roman"/>
            <w:sz w:val="24"/>
            <w:szCs w:val="24"/>
          </w:rPr>
          <w:delText xml:space="preserve"> observation</w:delText>
        </w:r>
        <w:r w:rsidR="00A02802" w:rsidRPr="00BD41C6" w:rsidDel="00217408">
          <w:rPr>
            <w:rFonts w:ascii="Times New Roman" w:eastAsia="Times New Roman" w:hAnsi="Times New Roman" w:cs="Times New Roman"/>
            <w:sz w:val="24"/>
            <w:szCs w:val="24"/>
          </w:rPr>
          <w:delText xml:space="preserve">, but that there are more subtle patterns of variation that we </w:delText>
        </w:r>
        <w:r w:rsidR="00A02802" w:rsidRPr="00BD41C6" w:rsidDel="00217408">
          <w:rPr>
            <w:rFonts w:ascii="Times New Roman" w:eastAsia="Times New Roman" w:hAnsi="Times New Roman" w:cs="Times New Roman"/>
            <w:i/>
            <w:iCs/>
            <w:sz w:val="24"/>
            <w:szCs w:val="24"/>
          </w:rPr>
          <w:delText>cannot</w:delText>
        </w:r>
        <w:r w:rsidR="00A02802" w:rsidRPr="00BD41C6" w:rsidDel="00217408">
          <w:rPr>
            <w:rFonts w:ascii="Times New Roman" w:eastAsia="Times New Roman" w:hAnsi="Times New Roman" w:cs="Times New Roman"/>
            <w:sz w:val="24"/>
            <w:szCs w:val="24"/>
          </w:rPr>
          <w:delText xml:space="preserve"> attribute to randomness alone.</w:delText>
        </w:r>
      </w:del>
      <w:r w:rsidR="00D558B6" w:rsidRPr="00BD41C6">
        <w:rPr>
          <w:rFonts w:ascii="Times New Roman" w:eastAsia="Times New Roman" w:hAnsi="Times New Roman" w:cs="Times New Roman"/>
          <w:sz w:val="24"/>
          <w:szCs w:val="24"/>
        </w:rPr>
        <w:t xml:space="preserve"> </w:t>
      </w:r>
    </w:p>
    <w:p w14:paraId="2BC81CB2" w14:textId="77777777" w:rsidR="00ED52C0" w:rsidRPr="00BD41C6" w:rsidRDefault="00ED52C0">
      <w:pPr>
        <w:rPr>
          <w:ins w:id="930" w:author="Diaz,Renata M" w:date="2020-04-20T17:18:00Z"/>
          <w:rFonts w:ascii="Times New Roman" w:eastAsia="Times New Roman" w:hAnsi="Times New Roman" w:cs="Times New Roman"/>
          <w:sz w:val="24"/>
          <w:szCs w:val="24"/>
        </w:rPr>
      </w:pPr>
    </w:p>
    <w:p w14:paraId="7A0A230D" w14:textId="38168629" w:rsidR="00345B8E" w:rsidRPr="00BD41C6" w:rsidRDefault="00A02802">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It is </w:t>
      </w:r>
      <w:r w:rsidR="00D558B6" w:rsidRPr="00BD41C6">
        <w:rPr>
          <w:rFonts w:ascii="Times New Roman" w:eastAsia="Times New Roman" w:hAnsi="Times New Roman" w:cs="Times New Roman"/>
          <w:sz w:val="24"/>
          <w:szCs w:val="24"/>
        </w:rPr>
        <w:t xml:space="preserve">relatively intuitive to </w:t>
      </w:r>
      <w:r w:rsidR="0054731D" w:rsidRPr="00BD41C6">
        <w:rPr>
          <w:rFonts w:ascii="Times New Roman" w:eastAsia="Times New Roman" w:hAnsi="Times New Roman" w:cs="Times New Roman"/>
          <w:sz w:val="24"/>
          <w:szCs w:val="24"/>
        </w:rPr>
        <w:t>demonstrate</w:t>
      </w:r>
      <w:r w:rsidR="00D558B6" w:rsidRPr="00BD41C6">
        <w:rPr>
          <w:rFonts w:ascii="Times New Roman" w:eastAsia="Times New Roman" w:hAnsi="Times New Roman" w:cs="Times New Roman"/>
          <w:i/>
          <w:iCs/>
          <w:sz w:val="24"/>
          <w:szCs w:val="24"/>
        </w:rPr>
        <w:t xml:space="preserve"> </w:t>
      </w:r>
      <w:r w:rsidRPr="00BD41C6">
        <w:rPr>
          <w:rFonts w:ascii="Times New Roman" w:eastAsia="Times New Roman" w:hAnsi="Times New Roman" w:cs="Times New Roman"/>
          <w:sz w:val="24"/>
          <w:szCs w:val="24"/>
        </w:rPr>
        <w:t xml:space="preserve">this phenomenon for the </w:t>
      </w:r>
      <w:r w:rsidR="00D558B6" w:rsidRPr="00BD41C6">
        <w:rPr>
          <w:rFonts w:ascii="Times New Roman" w:eastAsia="Times New Roman" w:hAnsi="Times New Roman" w:cs="Times New Roman"/>
          <w:sz w:val="24"/>
          <w:szCs w:val="24"/>
        </w:rPr>
        <w:t xml:space="preserve">SAD, </w:t>
      </w:r>
      <w:r w:rsidRPr="00BD41C6">
        <w:rPr>
          <w:rFonts w:ascii="Times New Roman" w:eastAsia="Times New Roman" w:hAnsi="Times New Roman" w:cs="Times New Roman"/>
          <w:sz w:val="24"/>
          <w:szCs w:val="24"/>
        </w:rPr>
        <w:t>b</w:t>
      </w:r>
      <w:r w:rsidR="00D558B6" w:rsidRPr="00BD41C6">
        <w:rPr>
          <w:rFonts w:ascii="Times New Roman" w:eastAsia="Times New Roman" w:hAnsi="Times New Roman" w:cs="Times New Roman"/>
          <w:sz w:val="24"/>
          <w:szCs w:val="24"/>
        </w:rPr>
        <w:t>ut the general principle</w:t>
      </w:r>
      <w:r w:rsidR="00603C5D" w:rsidRPr="00BD41C6">
        <w:rPr>
          <w:rFonts w:ascii="Times New Roman" w:eastAsia="Times New Roman" w:hAnsi="Times New Roman" w:cs="Times New Roman"/>
          <w:sz w:val="24"/>
          <w:szCs w:val="24"/>
        </w:rPr>
        <w:t xml:space="preserve"> may</w:t>
      </w:r>
      <w:r w:rsidR="00D558B6" w:rsidRPr="00BD41C6">
        <w:rPr>
          <w:rFonts w:ascii="Times New Roman" w:eastAsia="Times New Roman" w:hAnsi="Times New Roman" w:cs="Times New Roman"/>
          <w:sz w:val="24"/>
          <w:szCs w:val="24"/>
        </w:rPr>
        <w:t xml:space="preserve"> be equally important for other, less tractable</w:t>
      </w:r>
      <w:r w:rsidR="00547295" w:rsidRPr="00BD41C6">
        <w:rPr>
          <w:rFonts w:ascii="Times New Roman" w:eastAsia="Times New Roman" w:hAnsi="Times New Roman" w:cs="Times New Roman"/>
          <w:sz w:val="24"/>
          <w:szCs w:val="24"/>
        </w:rPr>
        <w:t>,</w:t>
      </w:r>
      <w:r w:rsidR="00D558B6" w:rsidRPr="00BD41C6">
        <w:rPr>
          <w:rFonts w:ascii="Times New Roman" w:eastAsia="Times New Roman" w:hAnsi="Times New Roman" w:cs="Times New Roman"/>
          <w:sz w:val="24"/>
          <w:szCs w:val="24"/>
        </w:rPr>
        <w:t xml:space="preserve"> distributions. Because the SAD involves partitioning discrete values into </w:t>
      </w:r>
      <w:r w:rsidR="00FD5F4D" w:rsidRPr="00BD41C6">
        <w:rPr>
          <w:rFonts w:ascii="Times New Roman" w:eastAsia="Times New Roman" w:hAnsi="Times New Roman" w:cs="Times New Roman"/>
          <w:sz w:val="24"/>
          <w:szCs w:val="24"/>
        </w:rPr>
        <w:t xml:space="preserve">distinct </w:t>
      </w:r>
      <w:r w:rsidR="00D558B6" w:rsidRPr="00BD41C6">
        <w:rPr>
          <w:rFonts w:ascii="Times New Roman" w:eastAsia="Times New Roman" w:hAnsi="Times New Roman" w:cs="Times New Roman"/>
          <w:sz w:val="24"/>
          <w:szCs w:val="24"/>
        </w:rPr>
        <w:t>categories,</w:t>
      </w:r>
      <w:r w:rsidRPr="00BD41C6">
        <w:rPr>
          <w:rFonts w:ascii="Times New Roman" w:eastAsia="Times New Roman" w:hAnsi="Times New Roman" w:cs="Times New Roman"/>
          <w:sz w:val="24"/>
          <w:szCs w:val="24"/>
        </w:rPr>
        <w:t xml:space="preserve"> </w:t>
      </w:r>
      <w:del w:id="931" w:author="Diaz,Renata M" w:date="2020-04-20T17:13:00Z">
        <w:r w:rsidRPr="00BD41C6" w:rsidDel="004F3C36">
          <w:rPr>
            <w:rFonts w:ascii="Times New Roman" w:eastAsia="Times New Roman" w:hAnsi="Times New Roman" w:cs="Times New Roman"/>
            <w:sz w:val="24"/>
            <w:szCs w:val="24"/>
          </w:rPr>
          <w:delText xml:space="preserve">the statistical constraint is relatively simple and can be characterized </w:delText>
        </w:r>
        <w:r w:rsidR="00123580" w:rsidRPr="00BD41C6" w:rsidDel="004F3C36">
          <w:rPr>
            <w:rFonts w:ascii="Times New Roman" w:eastAsia="Times New Roman" w:hAnsi="Times New Roman" w:cs="Times New Roman"/>
            <w:sz w:val="24"/>
            <w:szCs w:val="24"/>
          </w:rPr>
          <w:delText>using</w:delText>
        </w:r>
        <w:r w:rsidRPr="00BD41C6" w:rsidDel="004F3C36">
          <w:rPr>
            <w:rFonts w:ascii="Times New Roman" w:eastAsia="Times New Roman" w:hAnsi="Times New Roman" w:cs="Times New Roman"/>
            <w:sz w:val="24"/>
            <w:szCs w:val="24"/>
          </w:rPr>
          <w:delText xml:space="preserve"> combinatorics</w:delText>
        </w:r>
      </w:del>
      <w:ins w:id="932" w:author="Diaz,Renata M" w:date="2020-04-20T17:13:00Z">
        <w:r w:rsidR="004F3C36">
          <w:rPr>
            <w:rFonts w:ascii="Times New Roman" w:eastAsia="Times New Roman" w:hAnsi="Times New Roman" w:cs="Times New Roman"/>
            <w:sz w:val="24"/>
            <w:szCs w:val="24"/>
          </w:rPr>
          <w:t xml:space="preserve">we can characterize the constraint fairly </w:t>
        </w:r>
        <w:r w:rsidR="00A2513C">
          <w:rPr>
            <w:rFonts w:ascii="Times New Roman" w:eastAsia="Times New Roman" w:hAnsi="Times New Roman" w:cs="Times New Roman"/>
            <w:sz w:val="24"/>
            <w:szCs w:val="24"/>
          </w:rPr>
          <w:t>s</w:t>
        </w:r>
      </w:ins>
      <w:ins w:id="933" w:author="Diaz,Renata M" w:date="2020-04-20T17:14:00Z">
        <w:r w:rsidR="00A2513C">
          <w:rPr>
            <w:rFonts w:ascii="Times New Roman" w:eastAsia="Times New Roman" w:hAnsi="Times New Roman" w:cs="Times New Roman"/>
            <w:sz w:val="24"/>
            <w:szCs w:val="24"/>
          </w:rPr>
          <w:t>imply via combinatorics</w:t>
        </w:r>
      </w:ins>
      <w:r w:rsidR="00D558B6" w:rsidRPr="00BD41C6">
        <w:rPr>
          <w:rFonts w:ascii="Times New Roman" w:eastAsia="Times New Roman" w:hAnsi="Times New Roman" w:cs="Times New Roman"/>
          <w:sz w:val="24"/>
          <w:szCs w:val="24"/>
        </w:rPr>
        <w:t xml:space="preserve">. </w:t>
      </w:r>
      <w:r w:rsidR="00547295" w:rsidRPr="00BD41C6">
        <w:rPr>
          <w:rFonts w:ascii="Times New Roman" w:eastAsia="Times New Roman" w:hAnsi="Times New Roman" w:cs="Times New Roman"/>
          <w:sz w:val="24"/>
          <w:szCs w:val="24"/>
        </w:rPr>
        <w:t>Defining and accounting for the statistical constraints on more complex</w:t>
      </w:r>
      <w:ins w:id="934" w:author="Diaz,Renata M" w:date="2020-04-20T17:14:00Z">
        <w:r w:rsidR="00D50191">
          <w:rPr>
            <w:rFonts w:ascii="Times New Roman" w:eastAsia="Times New Roman" w:hAnsi="Times New Roman" w:cs="Times New Roman"/>
            <w:sz w:val="24"/>
            <w:szCs w:val="24"/>
          </w:rPr>
          <w:t>, often continuous</w:t>
        </w:r>
        <w:r w:rsidR="00A3074C">
          <w:rPr>
            <w:rFonts w:ascii="Times New Roman" w:eastAsia="Times New Roman" w:hAnsi="Times New Roman" w:cs="Times New Roman"/>
            <w:sz w:val="24"/>
            <w:szCs w:val="24"/>
          </w:rPr>
          <w:t>,</w:t>
        </w:r>
        <w:r w:rsidR="00FB7362">
          <w:rPr>
            <w:rFonts w:ascii="Times New Roman" w:eastAsia="Times New Roman" w:hAnsi="Times New Roman" w:cs="Times New Roman"/>
            <w:sz w:val="24"/>
            <w:szCs w:val="24"/>
          </w:rPr>
          <w:t xml:space="preserve"> </w:t>
        </w:r>
      </w:ins>
      <w:del w:id="935" w:author="Diaz,Renata M" w:date="2020-04-20T17:14:00Z">
        <w:r w:rsidR="00547295" w:rsidRPr="00BD41C6" w:rsidDel="00817DB8">
          <w:rPr>
            <w:rFonts w:ascii="Times New Roman" w:eastAsia="Times New Roman" w:hAnsi="Times New Roman" w:cs="Times New Roman"/>
            <w:sz w:val="24"/>
            <w:szCs w:val="24"/>
          </w:rPr>
          <w:delText xml:space="preserve"> </w:delText>
        </w:r>
      </w:del>
      <w:ins w:id="936" w:author="Diaz,Renata M" w:date="2020-04-20T17:14:00Z">
        <w:r w:rsidR="001368E3">
          <w:rPr>
            <w:rFonts w:ascii="Times New Roman" w:eastAsia="Times New Roman" w:hAnsi="Times New Roman" w:cs="Times New Roman"/>
            <w:sz w:val="24"/>
            <w:szCs w:val="24"/>
          </w:rPr>
          <w:t xml:space="preserve">distributions </w:t>
        </w:r>
      </w:ins>
      <w:del w:id="937" w:author="Diaz,Renata M" w:date="2020-04-20T17:14:00Z">
        <w:r w:rsidR="00547295" w:rsidRPr="00BD41C6" w:rsidDel="001368E3">
          <w:rPr>
            <w:rFonts w:ascii="Times New Roman" w:eastAsia="Times New Roman" w:hAnsi="Times New Roman" w:cs="Times New Roman"/>
            <w:sz w:val="24"/>
            <w:szCs w:val="24"/>
          </w:rPr>
          <w:delText xml:space="preserve">distributions – such as the </w:delText>
        </w:r>
        <w:r w:rsidR="00C661C1" w:rsidRPr="00BD41C6" w:rsidDel="001368E3">
          <w:rPr>
            <w:rFonts w:ascii="Times New Roman" w:eastAsia="Times New Roman" w:hAnsi="Times New Roman" w:cs="Times New Roman"/>
            <w:sz w:val="24"/>
            <w:szCs w:val="24"/>
          </w:rPr>
          <w:delText>distribution</w:delText>
        </w:r>
        <w:r w:rsidR="00547295" w:rsidRPr="00BD41C6" w:rsidDel="001368E3">
          <w:rPr>
            <w:rFonts w:ascii="Times New Roman" w:eastAsia="Times New Roman" w:hAnsi="Times New Roman" w:cs="Times New Roman"/>
            <w:sz w:val="24"/>
            <w:szCs w:val="24"/>
          </w:rPr>
          <w:delText xml:space="preserve"> of biomass among species, or energy use over body size categories – </w:delText>
        </w:r>
      </w:del>
      <w:r w:rsidR="00547295" w:rsidRPr="00BD41C6">
        <w:rPr>
          <w:rFonts w:ascii="Times New Roman" w:eastAsia="Times New Roman" w:hAnsi="Times New Roman" w:cs="Times New Roman"/>
          <w:sz w:val="24"/>
          <w:szCs w:val="24"/>
        </w:rPr>
        <w:t xml:space="preserve">poses </w:t>
      </w:r>
      <w:r w:rsidR="00C12F95" w:rsidRPr="00BD41C6">
        <w:rPr>
          <w:rFonts w:ascii="Times New Roman" w:eastAsia="Times New Roman" w:hAnsi="Times New Roman" w:cs="Times New Roman"/>
          <w:sz w:val="24"/>
          <w:szCs w:val="24"/>
        </w:rPr>
        <w:t>additional</w:t>
      </w:r>
      <w:r w:rsidR="00547295" w:rsidRPr="00BD41C6">
        <w:rPr>
          <w:rFonts w:ascii="Times New Roman" w:eastAsia="Times New Roman" w:hAnsi="Times New Roman" w:cs="Times New Roman"/>
          <w:sz w:val="24"/>
          <w:szCs w:val="24"/>
        </w:rPr>
        <w:t xml:space="preserve"> challenges</w:t>
      </w:r>
      <w:r w:rsidR="00237A07" w:rsidRPr="00BD41C6">
        <w:rPr>
          <w:rFonts w:ascii="Times New Roman" w:eastAsia="Times New Roman" w:hAnsi="Times New Roman" w:cs="Times New Roman"/>
          <w:sz w:val="24"/>
          <w:szCs w:val="24"/>
        </w:rPr>
        <w:t xml:space="preserve"> and may necessitate borrowing tools from other disciplines. If </w:t>
      </w:r>
      <w:del w:id="938" w:author="Diaz,Renata M" w:date="2020-04-13T17:17:00Z">
        <w:r w:rsidR="00237A07" w:rsidRPr="00BD41C6" w:rsidDel="00144729">
          <w:rPr>
            <w:rFonts w:ascii="Times New Roman" w:eastAsia="Times New Roman" w:hAnsi="Times New Roman" w:cs="Times New Roman"/>
            <w:sz w:val="24"/>
            <w:szCs w:val="24"/>
          </w:rPr>
          <w:delText xml:space="preserve">the </w:delText>
        </w:r>
        <w:r w:rsidR="00E23E48" w:rsidRPr="00BD41C6" w:rsidDel="00144729">
          <w:rPr>
            <w:rFonts w:ascii="Times New Roman" w:eastAsia="Times New Roman" w:hAnsi="Times New Roman" w:cs="Times New Roman"/>
            <w:sz w:val="24"/>
            <w:szCs w:val="24"/>
          </w:rPr>
          <w:delText>example</w:delText>
        </w:r>
        <w:r w:rsidR="00237A07" w:rsidRPr="00BD41C6" w:rsidDel="00144729">
          <w:rPr>
            <w:rFonts w:ascii="Times New Roman" w:eastAsia="Times New Roman" w:hAnsi="Times New Roman" w:cs="Times New Roman"/>
            <w:sz w:val="24"/>
            <w:szCs w:val="24"/>
          </w:rPr>
          <w:delText xml:space="preserve"> of the SAD</w:delText>
        </w:r>
      </w:del>
      <w:ins w:id="939" w:author="Diaz,Renata M" w:date="2020-04-13T17:17:00Z">
        <w:r w:rsidR="00144729">
          <w:rPr>
            <w:rFonts w:ascii="Times New Roman" w:eastAsia="Times New Roman" w:hAnsi="Times New Roman" w:cs="Times New Roman"/>
            <w:sz w:val="24"/>
            <w:szCs w:val="24"/>
          </w:rPr>
          <w:t>the SAD</w:t>
        </w:r>
      </w:ins>
      <w:r w:rsidR="00237A07" w:rsidRPr="00BD41C6">
        <w:rPr>
          <w:rFonts w:ascii="Times New Roman" w:eastAsia="Times New Roman" w:hAnsi="Times New Roman" w:cs="Times New Roman"/>
          <w:sz w:val="24"/>
          <w:szCs w:val="24"/>
        </w:rPr>
        <w:t xml:space="preserve"> is any indication</w:t>
      </w:r>
      <w:r w:rsidR="00EB0A63" w:rsidRPr="00BD41C6">
        <w:rPr>
          <w:rFonts w:ascii="Times New Roman" w:eastAsia="Times New Roman" w:hAnsi="Times New Roman" w:cs="Times New Roman"/>
          <w:sz w:val="24"/>
          <w:szCs w:val="24"/>
        </w:rPr>
        <w:t xml:space="preserve">, </w:t>
      </w:r>
      <w:r w:rsidR="00237A07" w:rsidRPr="00BD41C6">
        <w:rPr>
          <w:rFonts w:ascii="Times New Roman" w:eastAsia="Times New Roman" w:hAnsi="Times New Roman" w:cs="Times New Roman"/>
          <w:sz w:val="24"/>
          <w:szCs w:val="24"/>
        </w:rPr>
        <w:t xml:space="preserve">rising to those challenges </w:t>
      </w:r>
      <w:r w:rsidR="004A5618" w:rsidRPr="00BD41C6">
        <w:rPr>
          <w:rFonts w:ascii="Times New Roman" w:eastAsia="Times New Roman" w:hAnsi="Times New Roman" w:cs="Times New Roman"/>
          <w:sz w:val="24"/>
          <w:szCs w:val="24"/>
        </w:rPr>
        <w:t xml:space="preserve">and incorporating the statistical baseline into our analyses </w:t>
      </w:r>
      <w:r w:rsidR="001912AD" w:rsidRPr="00BD41C6">
        <w:rPr>
          <w:rFonts w:ascii="Times New Roman" w:eastAsia="Times New Roman" w:hAnsi="Times New Roman" w:cs="Times New Roman"/>
          <w:sz w:val="24"/>
          <w:szCs w:val="24"/>
        </w:rPr>
        <w:t xml:space="preserve">of other ecological </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patterns</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 xml:space="preserve"> </w:t>
      </w:r>
      <w:r w:rsidR="00044711" w:rsidRPr="00BD41C6">
        <w:rPr>
          <w:rFonts w:ascii="Times New Roman" w:eastAsia="Times New Roman" w:hAnsi="Times New Roman" w:cs="Times New Roman"/>
          <w:sz w:val="24"/>
          <w:szCs w:val="24"/>
        </w:rPr>
        <w:t>is</w:t>
      </w:r>
      <w:r w:rsidR="0040698A" w:rsidRPr="00BD41C6">
        <w:rPr>
          <w:rFonts w:ascii="Times New Roman" w:eastAsia="Times New Roman" w:hAnsi="Times New Roman" w:cs="Times New Roman"/>
          <w:sz w:val="24"/>
          <w:szCs w:val="24"/>
        </w:rPr>
        <w:t xml:space="preserve"> </w:t>
      </w:r>
      <w:r w:rsidR="004A5618" w:rsidRPr="00BD41C6">
        <w:rPr>
          <w:rFonts w:ascii="Times New Roman" w:eastAsia="Times New Roman" w:hAnsi="Times New Roman" w:cs="Times New Roman"/>
          <w:sz w:val="24"/>
          <w:szCs w:val="24"/>
        </w:rPr>
        <w:t>both</w:t>
      </w:r>
      <w:r w:rsidR="00237A07" w:rsidRPr="00BD41C6">
        <w:rPr>
          <w:rFonts w:ascii="Times New Roman" w:eastAsia="Times New Roman" w:hAnsi="Times New Roman" w:cs="Times New Roman"/>
          <w:sz w:val="24"/>
          <w:szCs w:val="24"/>
        </w:rPr>
        <w:t xml:space="preserve"> necessary and </w:t>
      </w:r>
      <w:del w:id="940" w:author="Diaz,Renata M" w:date="2020-04-13T17:04:00Z">
        <w:r w:rsidR="00237A07" w:rsidRPr="00BD41C6" w:rsidDel="0025717D">
          <w:rPr>
            <w:rFonts w:ascii="Times New Roman" w:eastAsia="Times New Roman" w:hAnsi="Times New Roman" w:cs="Times New Roman"/>
            <w:sz w:val="24"/>
            <w:szCs w:val="24"/>
          </w:rPr>
          <w:delText xml:space="preserve">profoundly </w:delText>
        </w:r>
      </w:del>
      <w:ins w:id="941" w:author="Diaz,Renata M" w:date="2020-04-13T17:04:00Z">
        <w:r w:rsidR="0025717D">
          <w:rPr>
            <w:rFonts w:ascii="Times New Roman" w:eastAsia="Times New Roman" w:hAnsi="Times New Roman" w:cs="Times New Roman"/>
            <w:sz w:val="24"/>
            <w:szCs w:val="24"/>
          </w:rPr>
          <w:t>richly</w:t>
        </w:r>
        <w:r w:rsidR="0025717D" w:rsidRPr="00BD41C6">
          <w:rPr>
            <w:rFonts w:ascii="Times New Roman" w:eastAsia="Times New Roman" w:hAnsi="Times New Roman" w:cs="Times New Roman"/>
            <w:sz w:val="24"/>
            <w:szCs w:val="24"/>
          </w:rPr>
          <w:t xml:space="preserve"> </w:t>
        </w:r>
      </w:ins>
      <w:r w:rsidR="00237A07" w:rsidRPr="00BD41C6">
        <w:rPr>
          <w:rFonts w:ascii="Times New Roman" w:eastAsia="Times New Roman" w:hAnsi="Times New Roman" w:cs="Times New Roman"/>
          <w:sz w:val="24"/>
          <w:szCs w:val="24"/>
        </w:rPr>
        <w:t>informative</w:t>
      </w:r>
      <w:r w:rsidR="004A5618" w:rsidRPr="00BD41C6">
        <w:rPr>
          <w:rFonts w:ascii="Times New Roman" w:eastAsia="Times New Roman" w:hAnsi="Times New Roman" w:cs="Times New Roman"/>
          <w:sz w:val="24"/>
          <w:szCs w:val="24"/>
        </w:rPr>
        <w:t xml:space="preserve">. </w:t>
      </w:r>
    </w:p>
    <w:p w14:paraId="0B652707" w14:textId="68F4B99C" w:rsidR="007D71F1" w:rsidRPr="00BD41C6" w:rsidRDefault="007D71F1">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br w:type="page"/>
      </w:r>
    </w:p>
    <w:p w14:paraId="0F818CA9" w14:textId="77777777" w:rsidR="00F34AF8" w:rsidRPr="00BD41C6" w:rsidRDefault="00F34AF8" w:rsidP="007D71F1">
      <w:pPr>
        <w:rPr>
          <w:rFonts w:ascii="Times New Roman" w:eastAsia="Times New Roman" w:hAnsi="Times New Roman" w:cs="Times New Roman"/>
          <w:b/>
          <w:bCs/>
          <w:sz w:val="24"/>
          <w:szCs w:val="24"/>
        </w:rPr>
      </w:pPr>
    </w:p>
    <w:p w14:paraId="20DEF96F" w14:textId="1518B90C" w:rsidR="00105F6C" w:rsidRPr="00BD41C6" w:rsidRDefault="00F34AF8" w:rsidP="00A679B6">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Figures</w:t>
      </w:r>
    </w:p>
    <w:p w14:paraId="707FBB5B" w14:textId="4F66C934" w:rsidR="00F34AF8" w:rsidRPr="00BD41C6" w:rsidRDefault="00F34AF8" w:rsidP="00F34AF8">
      <w:pPr>
        <w:pStyle w:val="Heading5"/>
        <w:rPr>
          <w:rFonts w:ascii="Times New Roman" w:eastAsia="Times New Roman" w:hAnsi="Times New Roman" w:cs="Times New Roman"/>
        </w:rPr>
      </w:pPr>
      <w:bookmarkStart w:id="942" w:name="_Figure_1:_S0,"/>
      <w:bookmarkEnd w:id="942"/>
      <w:r w:rsidRPr="00BD41C6">
        <w:rPr>
          <w:rFonts w:ascii="Times New Roman" w:eastAsia="Times New Roman" w:hAnsi="Times New Roman" w:cs="Times New Roman"/>
        </w:rPr>
        <w:t xml:space="preserve">Figure 1: S0, N0, lognparts for range of S*N </w:t>
      </w:r>
      <w:commentRangeStart w:id="943"/>
      <w:r w:rsidRPr="00BD41C6">
        <w:rPr>
          <w:rFonts w:ascii="Times New Roman" w:eastAsia="Times New Roman" w:hAnsi="Times New Roman" w:cs="Times New Roman"/>
        </w:rPr>
        <w:t>space</w:t>
      </w:r>
      <w:commentRangeEnd w:id="943"/>
      <w:r w:rsidR="00BC7F99" w:rsidRPr="00BD41C6">
        <w:rPr>
          <w:rStyle w:val="CommentReference"/>
          <w:rFonts w:ascii="Times New Roman" w:eastAsiaTheme="minorHAnsi" w:hAnsi="Times New Roman" w:cs="Times New Roman"/>
          <w:color w:val="auto"/>
        </w:rPr>
        <w:commentReference w:id="943"/>
      </w:r>
    </w:p>
    <w:p w14:paraId="6F704944" w14:textId="2C801C5C" w:rsidR="004926A7" w:rsidRPr="00BD41C6" w:rsidRDefault="000A19FF" w:rsidP="00F34AF8">
      <w:pPr>
        <w:rPr>
          <w:rFonts w:ascii="Times New Roman" w:hAnsi="Times New Roman" w:cs="Times New Roman"/>
        </w:rPr>
      </w:pPr>
      <w:ins w:id="944" w:author="Diaz,Renata M" w:date="2020-04-22T11:27:00Z">
        <w:r>
          <w:rPr>
            <w:noProof/>
          </w:rPr>
          <w:drawing>
            <wp:inline distT="0" distB="0" distL="0" distR="0" wp14:anchorId="4EF02DD9" wp14:editId="551BF483">
              <wp:extent cx="5943600" cy="4245610"/>
              <wp:effectExtent l="0" t="0" r="0" b="2540"/>
              <wp:docPr id="14" name="Picture 14" descr="C:\Users\diaz.renata\AppData\Local\Microsoft\Windows\INetCache\Content.MSO\58AB58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az.renata\AppData\Local\Microsoft\Windows\INetCache\Content.MSO\58AB58E5.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ins>
      <w:del w:id="945" w:author="Diaz,Renata M" w:date="2020-04-22T11:27:00Z">
        <w:r w:rsidR="00F34AF8" w:rsidRPr="00BD41C6" w:rsidDel="000A19FF">
          <w:rPr>
            <w:rFonts w:ascii="Times New Roman" w:hAnsi="Times New Roman" w:cs="Times New Roman"/>
            <w:noProof/>
          </w:rPr>
          <w:drawing>
            <wp:inline distT="0" distB="0" distL="0" distR="0" wp14:anchorId="25376B54" wp14:editId="70FE8498">
              <wp:extent cx="5570621" cy="464106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8052" cy="4655592"/>
                      </a:xfrm>
                      <a:prstGeom prst="rect">
                        <a:avLst/>
                      </a:prstGeom>
                    </pic:spPr>
                  </pic:pic>
                </a:graphicData>
              </a:graphic>
            </wp:inline>
          </w:drawing>
        </w:r>
      </w:del>
    </w:p>
    <w:p w14:paraId="3120A6AB" w14:textId="5B7A5CD8" w:rsidR="00454133" w:rsidRPr="00BD41C6" w:rsidRDefault="00454133" w:rsidP="00454133">
      <w:pPr>
        <w:pStyle w:val="Heading5"/>
        <w:rPr>
          <w:rFonts w:ascii="Times New Roman" w:hAnsi="Times New Roman" w:cs="Times New Roman"/>
        </w:rPr>
      </w:pPr>
      <w:bookmarkStart w:id="946" w:name="_Figure_1.5:_Datasets"/>
      <w:bookmarkEnd w:id="946"/>
      <w:r w:rsidRPr="00BD41C6">
        <w:rPr>
          <w:rFonts w:ascii="Times New Roman" w:hAnsi="Times New Roman" w:cs="Times New Roman"/>
        </w:rPr>
        <w:lastRenderedPageBreak/>
        <w:t>Figure 1.5: Datasets in S*N space</w:t>
      </w:r>
    </w:p>
    <w:p w14:paraId="642561BD" w14:textId="0BE94578" w:rsidR="00EE248A" w:rsidRPr="00BD41C6" w:rsidRDefault="00454133" w:rsidP="00454133">
      <w:pPr>
        <w:rPr>
          <w:rFonts w:ascii="Times New Roman" w:hAnsi="Times New Roman" w:cs="Times New Roman"/>
        </w:rPr>
      </w:pPr>
      <w:r w:rsidRPr="00BD41C6">
        <w:rPr>
          <w:rFonts w:ascii="Times New Roman" w:hAnsi="Times New Roman" w:cs="Times New Roman"/>
          <w:noProof/>
        </w:rPr>
        <w:drawing>
          <wp:inline distT="0" distB="0" distL="0" distR="0" wp14:anchorId="0E23013B" wp14:editId="77F962C1">
            <wp:extent cx="6345936" cy="6345936"/>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45936" cy="6345936"/>
                    </a:xfrm>
                    <a:prstGeom prst="rect">
                      <a:avLst/>
                    </a:prstGeom>
                  </pic:spPr>
                </pic:pic>
              </a:graphicData>
            </a:graphic>
          </wp:inline>
        </w:drawing>
      </w:r>
    </w:p>
    <w:p w14:paraId="0F1ACD7C" w14:textId="5C27BA0C" w:rsidR="00EE248A" w:rsidRPr="00BD41C6" w:rsidRDefault="00EE248A" w:rsidP="00EE248A">
      <w:pPr>
        <w:pStyle w:val="Heading5"/>
        <w:rPr>
          <w:rFonts w:ascii="Times New Roman" w:hAnsi="Times New Roman" w:cs="Times New Roman"/>
        </w:rPr>
      </w:pPr>
      <w:bookmarkStart w:id="947" w:name="_Figure_1.75:_Nparts"/>
      <w:bookmarkEnd w:id="947"/>
      <w:r w:rsidRPr="00BD41C6">
        <w:rPr>
          <w:rFonts w:ascii="Times New Roman" w:hAnsi="Times New Roman" w:cs="Times New Roman"/>
        </w:rPr>
        <w:lastRenderedPageBreak/>
        <w:t>Figure 1.75: Nparts for datasets</w:t>
      </w:r>
    </w:p>
    <w:p w14:paraId="7B19533F" w14:textId="46A90EC0" w:rsidR="00EE248A" w:rsidRPr="00BD41C6" w:rsidRDefault="00C47624" w:rsidP="00EE248A">
      <w:pPr>
        <w:rPr>
          <w:rFonts w:ascii="Times New Roman" w:hAnsi="Times New Roman" w:cs="Times New Roman"/>
        </w:rPr>
      </w:pPr>
      <w:r w:rsidRPr="00BD41C6">
        <w:rPr>
          <w:rFonts w:ascii="Times New Roman" w:hAnsi="Times New Roman" w:cs="Times New Roman"/>
          <w:noProof/>
        </w:rPr>
        <w:drawing>
          <wp:inline distT="0" distB="0" distL="0" distR="0" wp14:anchorId="5EA7AEEB" wp14:editId="044F7F9E">
            <wp:extent cx="5943600" cy="59512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51220"/>
                    </a:xfrm>
                    <a:prstGeom prst="rect">
                      <a:avLst/>
                    </a:prstGeom>
                  </pic:spPr>
                </pic:pic>
              </a:graphicData>
            </a:graphic>
          </wp:inline>
        </w:drawing>
      </w:r>
    </w:p>
    <w:p w14:paraId="12AE2643" w14:textId="79D3F8ED" w:rsidR="00373100" w:rsidRPr="00BD41C6" w:rsidRDefault="00EE792F" w:rsidP="00EE792F">
      <w:pPr>
        <w:pStyle w:val="Heading5"/>
        <w:rPr>
          <w:rFonts w:ascii="Times New Roman" w:hAnsi="Times New Roman" w:cs="Times New Roman"/>
        </w:rPr>
      </w:pPr>
      <w:bookmarkStart w:id="948" w:name="_Figure_1.875:_Nparts"/>
      <w:bookmarkEnd w:id="948"/>
      <w:r w:rsidRPr="00BD41C6">
        <w:rPr>
          <w:rFonts w:ascii="Times New Roman" w:hAnsi="Times New Roman" w:cs="Times New Roman"/>
        </w:rPr>
        <w:lastRenderedPageBreak/>
        <w:t>Figure 1.</w:t>
      </w:r>
      <w:r w:rsidR="00BF2198" w:rsidRPr="00BD41C6">
        <w:rPr>
          <w:rFonts w:ascii="Times New Roman" w:hAnsi="Times New Roman" w:cs="Times New Roman"/>
        </w:rPr>
        <w:t>875: Nparts by S, N, N/S</w:t>
      </w:r>
    </w:p>
    <w:p w14:paraId="5401A4EA" w14:textId="508E9D72" w:rsidR="00BF2198" w:rsidRPr="00BD41C6" w:rsidRDefault="00BF2198" w:rsidP="00BF2198">
      <w:pPr>
        <w:rPr>
          <w:rFonts w:ascii="Times New Roman" w:hAnsi="Times New Roman" w:cs="Times New Roman"/>
        </w:rPr>
      </w:pPr>
      <w:r w:rsidRPr="00BD41C6">
        <w:rPr>
          <w:rFonts w:ascii="Times New Roman" w:hAnsi="Times New Roman" w:cs="Times New Roman"/>
          <w:noProof/>
        </w:rPr>
        <w:drawing>
          <wp:inline distT="0" distB="0" distL="0" distR="0" wp14:anchorId="0A3B048C" wp14:editId="07E41188">
            <wp:extent cx="4680284" cy="4680284"/>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1873" cy="4691873"/>
                    </a:xfrm>
                    <a:prstGeom prst="rect">
                      <a:avLst/>
                    </a:prstGeom>
                  </pic:spPr>
                </pic:pic>
              </a:graphicData>
            </a:graphic>
          </wp:inline>
        </w:drawing>
      </w:r>
    </w:p>
    <w:p w14:paraId="6FF5BFDF" w14:textId="5E436B7F" w:rsidR="00B165B6" w:rsidRPr="00BD41C6" w:rsidRDefault="00B165B6" w:rsidP="00B165B6">
      <w:pPr>
        <w:pStyle w:val="Heading5"/>
        <w:rPr>
          <w:rFonts w:ascii="Times New Roman" w:hAnsi="Times New Roman" w:cs="Times New Roman"/>
        </w:rPr>
      </w:pPr>
      <w:bookmarkStart w:id="949" w:name="_Figure_2:_Self-similarity"/>
      <w:bookmarkEnd w:id="949"/>
      <w:r w:rsidRPr="00BD41C6">
        <w:rPr>
          <w:rFonts w:ascii="Times New Roman" w:hAnsi="Times New Roman" w:cs="Times New Roman"/>
        </w:rPr>
        <w:lastRenderedPageBreak/>
        <w:t>Figure 2: Self-similarity over S*N space</w:t>
      </w:r>
    </w:p>
    <w:p w14:paraId="0199909A" w14:textId="4CB9D6E7" w:rsidR="00B165B6" w:rsidRPr="00BD41C6" w:rsidRDefault="00B165B6" w:rsidP="00B165B6">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noProof/>
          <w:sz w:val="24"/>
          <w:szCs w:val="24"/>
        </w:rPr>
        <w:drawing>
          <wp:inline distT="0" distB="0" distL="0" distR="0" wp14:anchorId="700A3DF0" wp14:editId="567654F4">
            <wp:extent cx="5188836" cy="43240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5029" cy="4379188"/>
                    </a:xfrm>
                    <a:prstGeom prst="rect">
                      <a:avLst/>
                    </a:prstGeom>
                  </pic:spPr>
                </pic:pic>
              </a:graphicData>
            </a:graphic>
          </wp:inline>
        </w:drawing>
      </w:r>
    </w:p>
    <w:p w14:paraId="107644F8" w14:textId="77777777" w:rsidR="00672968" w:rsidRPr="00BD41C6" w:rsidRDefault="00672968" w:rsidP="00B165B6">
      <w:pPr>
        <w:spacing w:after="0" w:line="240" w:lineRule="auto"/>
        <w:rPr>
          <w:rFonts w:ascii="Times New Roman" w:eastAsia="Times New Roman" w:hAnsi="Times New Roman" w:cs="Times New Roman"/>
          <w:sz w:val="24"/>
          <w:szCs w:val="24"/>
        </w:rPr>
      </w:pPr>
    </w:p>
    <w:p w14:paraId="389933CB" w14:textId="4A36F508" w:rsidR="00B165B6" w:rsidRPr="00BD41C6" w:rsidRDefault="007A4E2B" w:rsidP="007A4E2B">
      <w:pPr>
        <w:pStyle w:val="Heading5"/>
        <w:rPr>
          <w:rFonts w:ascii="Times New Roman" w:hAnsi="Times New Roman" w:cs="Times New Roman"/>
        </w:rPr>
      </w:pPr>
      <w:bookmarkStart w:id="950" w:name="_Figure_3:_Self-similarity"/>
      <w:bookmarkEnd w:id="950"/>
      <w:r w:rsidRPr="00BD41C6">
        <w:rPr>
          <w:rFonts w:ascii="Times New Roman" w:hAnsi="Times New Roman" w:cs="Times New Roman"/>
        </w:rPr>
        <w:lastRenderedPageBreak/>
        <w:t>Figure 3: Self-similarity vs. nparts, N/S</w:t>
      </w:r>
    </w:p>
    <w:p w14:paraId="39631936" w14:textId="00DD86B0" w:rsidR="007A4E2B" w:rsidRPr="00BD41C6" w:rsidRDefault="002E2B4D" w:rsidP="007A4E2B">
      <w:pPr>
        <w:rPr>
          <w:rFonts w:ascii="Times New Roman" w:hAnsi="Times New Roman" w:cs="Times New Roman"/>
        </w:rPr>
      </w:pPr>
      <w:r w:rsidRPr="00BD41C6">
        <w:rPr>
          <w:rFonts w:ascii="Times New Roman" w:hAnsi="Times New Roman" w:cs="Times New Roman"/>
          <w:noProof/>
        </w:rPr>
        <w:drawing>
          <wp:inline distT="0" distB="0" distL="0" distR="0" wp14:anchorId="41039DE0" wp14:editId="61AFC3FA">
            <wp:extent cx="4734732" cy="4735378"/>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0870"/>
                    <a:stretch/>
                  </pic:blipFill>
                  <pic:spPr bwMode="auto">
                    <a:xfrm>
                      <a:off x="0" y="0"/>
                      <a:ext cx="4756046" cy="4756695"/>
                    </a:xfrm>
                    <a:prstGeom prst="rect">
                      <a:avLst/>
                    </a:prstGeom>
                    <a:ln>
                      <a:noFill/>
                    </a:ln>
                    <a:extLst>
                      <a:ext uri="{53640926-AAD7-44D8-BBD7-CCE9431645EC}">
                        <a14:shadowObscured xmlns:a14="http://schemas.microsoft.com/office/drawing/2010/main"/>
                      </a:ext>
                    </a:extLst>
                  </pic:spPr>
                </pic:pic>
              </a:graphicData>
            </a:graphic>
          </wp:inline>
        </w:drawing>
      </w:r>
    </w:p>
    <w:p w14:paraId="4D84BC3E" w14:textId="71BCE220" w:rsidR="00D50651" w:rsidRPr="00BD41C6" w:rsidRDefault="00D50651" w:rsidP="00D50651">
      <w:pPr>
        <w:pStyle w:val="Heading5"/>
        <w:rPr>
          <w:rFonts w:ascii="Times New Roman" w:hAnsi="Times New Roman" w:cs="Times New Roman"/>
        </w:rPr>
      </w:pPr>
      <w:bookmarkStart w:id="951" w:name="_Figure_3.5_Self"/>
      <w:bookmarkEnd w:id="951"/>
      <w:r w:rsidRPr="00BD41C6">
        <w:rPr>
          <w:rFonts w:ascii="Times New Roman" w:hAnsi="Times New Roman" w:cs="Times New Roman"/>
        </w:rPr>
        <w:lastRenderedPageBreak/>
        <w:t>Figure 3.5 Self similarity for datasets</w:t>
      </w:r>
    </w:p>
    <w:p w14:paraId="763BC7EE" w14:textId="20449891" w:rsidR="00D50651" w:rsidRPr="00BD41C6" w:rsidRDefault="002D4839" w:rsidP="00D50651">
      <w:pPr>
        <w:rPr>
          <w:rFonts w:ascii="Times New Roman" w:hAnsi="Times New Roman" w:cs="Times New Roman"/>
        </w:rPr>
      </w:pPr>
      <w:r w:rsidRPr="00BD41C6">
        <w:rPr>
          <w:rFonts w:ascii="Times New Roman" w:hAnsi="Times New Roman" w:cs="Times New Roman"/>
          <w:noProof/>
        </w:rPr>
        <w:drawing>
          <wp:inline distT="0" distB="0" distL="0" distR="0" wp14:anchorId="029DBA16" wp14:editId="17D4E5FE">
            <wp:extent cx="59436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53000"/>
                    </a:xfrm>
                    <a:prstGeom prst="rect">
                      <a:avLst/>
                    </a:prstGeom>
                  </pic:spPr>
                </pic:pic>
              </a:graphicData>
            </a:graphic>
          </wp:inline>
        </w:drawing>
      </w:r>
    </w:p>
    <w:p w14:paraId="76B32A00" w14:textId="77777777" w:rsidR="00C12941" w:rsidRPr="00BD41C6" w:rsidRDefault="00C12941">
      <w:pPr>
        <w:rPr>
          <w:rFonts w:ascii="Times New Roman" w:eastAsiaTheme="majorEastAsia" w:hAnsi="Times New Roman" w:cs="Times New Roman"/>
          <w:color w:val="2F5496" w:themeColor="accent1" w:themeShade="BF"/>
        </w:rPr>
      </w:pPr>
      <w:bookmarkStart w:id="952" w:name="_Figure_4:_Overall"/>
      <w:bookmarkEnd w:id="952"/>
      <w:r w:rsidRPr="00BD41C6">
        <w:rPr>
          <w:rFonts w:ascii="Times New Roman" w:hAnsi="Times New Roman" w:cs="Times New Roman"/>
        </w:rPr>
        <w:br w:type="page"/>
      </w:r>
    </w:p>
    <w:p w14:paraId="0A5CC318" w14:textId="4CA52617" w:rsidR="00D10C55" w:rsidRPr="00BD41C6" w:rsidRDefault="00D10C55" w:rsidP="00D10C55">
      <w:pPr>
        <w:pStyle w:val="Heading5"/>
        <w:rPr>
          <w:rFonts w:ascii="Times New Roman" w:hAnsi="Times New Roman" w:cs="Times New Roman"/>
        </w:rPr>
      </w:pPr>
      <w:r w:rsidRPr="00BD41C6">
        <w:rPr>
          <w:rFonts w:ascii="Times New Roman" w:hAnsi="Times New Roman" w:cs="Times New Roman"/>
        </w:rPr>
        <w:lastRenderedPageBreak/>
        <w:t>Figure 4: Overall percentile scores for skewness</w:t>
      </w:r>
      <w:r w:rsidR="00876671" w:rsidRPr="00BD41C6">
        <w:rPr>
          <w:rFonts w:ascii="Times New Roman" w:hAnsi="Times New Roman" w:cs="Times New Roman"/>
        </w:rPr>
        <w:t xml:space="preserve"> </w:t>
      </w:r>
    </w:p>
    <w:p w14:paraId="1EF0182E" w14:textId="02091560" w:rsidR="007C2BC0" w:rsidRPr="00BD41C6" w:rsidRDefault="007C2BC0" w:rsidP="007C2BC0">
      <w:pPr>
        <w:rPr>
          <w:rFonts w:ascii="Times New Roman" w:hAnsi="Times New Roman" w:cs="Times New Roman"/>
        </w:rPr>
      </w:pPr>
    </w:p>
    <w:p w14:paraId="22A4AEB5" w14:textId="1354343D" w:rsidR="00A92F5C" w:rsidRPr="00BD41C6" w:rsidRDefault="00A92F5C" w:rsidP="007C2BC0">
      <w:pPr>
        <w:rPr>
          <w:rFonts w:ascii="Times New Roman" w:hAnsi="Times New Roman" w:cs="Times New Roman"/>
        </w:rPr>
      </w:pPr>
      <w:r w:rsidRPr="00BD41C6">
        <w:rPr>
          <w:rFonts w:ascii="Times New Roman" w:hAnsi="Times New Roman" w:cs="Times New Roman"/>
          <w:noProof/>
        </w:rPr>
        <w:drawing>
          <wp:inline distT="0" distB="0" distL="0" distR="0" wp14:anchorId="2064D27E" wp14:editId="0D90AB52">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62400"/>
                    </a:xfrm>
                    <a:prstGeom prst="rect">
                      <a:avLst/>
                    </a:prstGeom>
                  </pic:spPr>
                </pic:pic>
              </a:graphicData>
            </a:graphic>
          </wp:inline>
        </w:drawing>
      </w:r>
    </w:p>
    <w:p w14:paraId="2C224F23" w14:textId="77777777" w:rsidR="00C12941" w:rsidRPr="00BD41C6" w:rsidRDefault="00C12941">
      <w:pPr>
        <w:rPr>
          <w:rFonts w:ascii="Times New Roman" w:eastAsiaTheme="majorEastAsia" w:hAnsi="Times New Roman" w:cs="Times New Roman"/>
          <w:color w:val="2F5496" w:themeColor="accent1" w:themeShade="BF"/>
        </w:rPr>
      </w:pPr>
      <w:bookmarkStart w:id="953" w:name="_Figure_5:_Overall"/>
      <w:bookmarkEnd w:id="953"/>
      <w:r w:rsidRPr="00BD41C6">
        <w:rPr>
          <w:rFonts w:ascii="Times New Roman" w:hAnsi="Times New Roman" w:cs="Times New Roman"/>
        </w:rPr>
        <w:br w:type="page"/>
      </w:r>
    </w:p>
    <w:p w14:paraId="705717C7" w14:textId="525F468C" w:rsidR="00DB01C4" w:rsidRPr="00BD41C6" w:rsidRDefault="00DB01C4" w:rsidP="00DB01C4">
      <w:pPr>
        <w:pStyle w:val="Heading5"/>
        <w:rPr>
          <w:rFonts w:ascii="Times New Roman" w:hAnsi="Times New Roman" w:cs="Times New Roman"/>
        </w:rPr>
      </w:pPr>
      <w:r w:rsidRPr="00BD41C6">
        <w:rPr>
          <w:rFonts w:ascii="Times New Roman" w:hAnsi="Times New Roman" w:cs="Times New Roman"/>
        </w:rPr>
        <w:lastRenderedPageBreak/>
        <w:t xml:space="preserve">Figure 5: Overall percentile scores for </w:t>
      </w:r>
      <w:r w:rsidR="00956712" w:rsidRPr="00BD41C6">
        <w:rPr>
          <w:rFonts w:ascii="Times New Roman" w:hAnsi="Times New Roman" w:cs="Times New Roman"/>
        </w:rPr>
        <w:t>evenness</w:t>
      </w:r>
    </w:p>
    <w:p w14:paraId="4DDDA2BC" w14:textId="4AB8DCB0" w:rsidR="005C4506" w:rsidRPr="00BD41C6" w:rsidRDefault="005C4506" w:rsidP="007C2BC0">
      <w:pPr>
        <w:rPr>
          <w:rFonts w:ascii="Times New Roman" w:hAnsi="Times New Roman" w:cs="Times New Roman"/>
        </w:rPr>
      </w:pPr>
    </w:p>
    <w:p w14:paraId="30F73656" w14:textId="2290B878" w:rsidR="005C4506" w:rsidRPr="00BD41C6" w:rsidRDefault="00A92F5C" w:rsidP="007C2BC0">
      <w:pPr>
        <w:rPr>
          <w:rFonts w:ascii="Times New Roman" w:hAnsi="Times New Roman" w:cs="Times New Roman"/>
        </w:rPr>
      </w:pPr>
      <w:r w:rsidRPr="00BD41C6">
        <w:rPr>
          <w:rFonts w:ascii="Times New Roman" w:hAnsi="Times New Roman" w:cs="Times New Roman"/>
          <w:noProof/>
        </w:rPr>
        <w:drawing>
          <wp:inline distT="0" distB="0" distL="0" distR="0" wp14:anchorId="250191B6" wp14:editId="3C6348CB">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62400"/>
                    </a:xfrm>
                    <a:prstGeom prst="rect">
                      <a:avLst/>
                    </a:prstGeom>
                  </pic:spPr>
                </pic:pic>
              </a:graphicData>
            </a:graphic>
          </wp:inline>
        </w:drawing>
      </w:r>
    </w:p>
    <w:p w14:paraId="32D37D95" w14:textId="79062E93" w:rsidR="007A208A" w:rsidRPr="00BD41C6" w:rsidRDefault="007A208A" w:rsidP="007C2BC0">
      <w:pPr>
        <w:rPr>
          <w:rFonts w:ascii="Times New Roman" w:hAnsi="Times New Roman" w:cs="Times New Roman"/>
        </w:rPr>
      </w:pPr>
    </w:p>
    <w:p w14:paraId="0C2EBC45" w14:textId="77777777" w:rsidR="00C12941" w:rsidRPr="00BD41C6" w:rsidRDefault="00C12941">
      <w:pPr>
        <w:rPr>
          <w:rFonts w:ascii="Times New Roman" w:eastAsiaTheme="majorEastAsia" w:hAnsi="Times New Roman" w:cs="Times New Roman"/>
          <w:color w:val="2F5496" w:themeColor="accent1" w:themeShade="BF"/>
        </w:rPr>
      </w:pPr>
      <w:bookmarkStart w:id="954" w:name="_Figure_6:_Skewness"/>
      <w:bookmarkEnd w:id="954"/>
      <w:r w:rsidRPr="00BD41C6">
        <w:rPr>
          <w:rFonts w:ascii="Times New Roman" w:hAnsi="Times New Roman" w:cs="Times New Roman"/>
        </w:rPr>
        <w:br w:type="page"/>
      </w:r>
    </w:p>
    <w:p w14:paraId="7D35A480" w14:textId="3B42C93B" w:rsidR="00CF63DA" w:rsidRPr="00BD41C6" w:rsidRDefault="00CF63DA" w:rsidP="00CF63DA">
      <w:pPr>
        <w:pStyle w:val="Heading5"/>
        <w:rPr>
          <w:rFonts w:ascii="Times New Roman" w:hAnsi="Times New Roman" w:cs="Times New Roman"/>
        </w:rPr>
      </w:pPr>
      <w:r w:rsidRPr="00BD41C6">
        <w:rPr>
          <w:rFonts w:ascii="Times New Roman" w:hAnsi="Times New Roman" w:cs="Times New Roman"/>
        </w:rPr>
        <w:lastRenderedPageBreak/>
        <w:t>Figure 6: Skewness broken out by ROV metrics</w:t>
      </w:r>
    </w:p>
    <w:p w14:paraId="48702BB5" w14:textId="02C13EE2" w:rsidR="005109B7" w:rsidRPr="00BD41C6" w:rsidRDefault="005109B7" w:rsidP="005109B7">
      <w:pPr>
        <w:rPr>
          <w:rFonts w:ascii="Times New Roman" w:hAnsi="Times New Roman" w:cs="Times New Roman"/>
        </w:rPr>
      </w:pPr>
      <w:r w:rsidRPr="00BD41C6">
        <w:rPr>
          <w:rFonts w:ascii="Times New Roman" w:hAnsi="Times New Roman" w:cs="Times New Roman"/>
        </w:rPr>
        <w:t>ROV metrics binned into quantiles</w:t>
      </w:r>
      <w:r w:rsidR="00021C8D">
        <w:rPr>
          <w:rFonts w:ascii="Times New Roman" w:hAnsi="Times New Roman" w:cs="Times New Roman"/>
        </w:rPr>
        <w:t xml:space="preserve">. So each histogram accounts for </w:t>
      </w:r>
      <w:r w:rsidR="00206E91">
        <w:rPr>
          <w:rFonts w:ascii="Times New Roman" w:hAnsi="Times New Roman" w:cs="Times New Roman"/>
        </w:rPr>
        <w:t>20%</w:t>
      </w:r>
      <w:r w:rsidR="00021C8D">
        <w:rPr>
          <w:rFonts w:ascii="Times New Roman" w:hAnsi="Times New Roman" w:cs="Times New Roman"/>
        </w:rPr>
        <w:t xml:space="preserve"> of communities. The “1” panel for mean_cd is the 20% of communities with the lowest cd scores, etc.  </w:t>
      </w:r>
    </w:p>
    <w:p w14:paraId="448C5750" w14:textId="5A47D134" w:rsidR="00A05094" w:rsidRPr="00BD41C6" w:rsidRDefault="00A05094" w:rsidP="00A0509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"C:\\var\\folders\\3x\\wqp6fb8j7jg7dwt52bbxh_jw0000gn\\T\\com.microsoft.Word\\WebArchiveCopyPasteTempFiles\\000012.png"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3EBBC549" wp14:editId="633F7B08">
            <wp:extent cx="5943600" cy="3667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702CE0E3" w14:textId="0D4365CA" w:rsidR="009538CE" w:rsidRPr="00BD41C6" w:rsidRDefault="009538CE" w:rsidP="00CF63DA">
      <w:pPr>
        <w:rPr>
          <w:rFonts w:ascii="Times New Roman" w:hAnsi="Times New Roman" w:cs="Times New Roman"/>
        </w:rPr>
      </w:pPr>
    </w:p>
    <w:p w14:paraId="1AE32EED" w14:textId="77777777" w:rsidR="009538CE" w:rsidRPr="00BD41C6" w:rsidRDefault="009538CE">
      <w:pPr>
        <w:rPr>
          <w:rFonts w:ascii="Times New Roman" w:hAnsi="Times New Roman" w:cs="Times New Roman"/>
        </w:rPr>
      </w:pPr>
      <w:r w:rsidRPr="00BD41C6">
        <w:rPr>
          <w:rFonts w:ascii="Times New Roman" w:hAnsi="Times New Roman" w:cs="Times New Roman"/>
        </w:rPr>
        <w:br w:type="page"/>
      </w:r>
    </w:p>
    <w:p w14:paraId="41AEEC67" w14:textId="733F484A" w:rsidR="00FD4444" w:rsidRPr="00BD41C6" w:rsidRDefault="00FD4444" w:rsidP="00FD4444">
      <w:pPr>
        <w:pStyle w:val="Heading5"/>
        <w:rPr>
          <w:rFonts w:ascii="Times New Roman" w:hAnsi="Times New Roman" w:cs="Times New Roman"/>
        </w:rPr>
      </w:pPr>
      <w:bookmarkStart w:id="955" w:name="_Figure_7:_Skewness"/>
      <w:bookmarkEnd w:id="955"/>
      <w:r w:rsidRPr="00BD41C6">
        <w:rPr>
          <w:rFonts w:ascii="Times New Roman" w:hAnsi="Times New Roman" w:cs="Times New Roman"/>
        </w:rPr>
        <w:lastRenderedPageBreak/>
        <w:t>Figure 7: Skewness broken out by thresholded size of FS</w:t>
      </w:r>
    </w:p>
    <w:p w14:paraId="5DC523CF" w14:textId="70C1084B" w:rsidR="00D01ACA" w:rsidRPr="00BD41C6" w:rsidRDefault="00D01ACA" w:rsidP="00D01ACA">
      <w:pPr>
        <w:rPr>
          <w:rFonts w:ascii="Times New Roman" w:hAnsi="Times New Roman" w:cs="Times New Roman"/>
        </w:rPr>
      </w:pPr>
      <w:r w:rsidRPr="00BD41C6">
        <w:rPr>
          <w:rFonts w:ascii="Times New Roman" w:hAnsi="Times New Roman" w:cs="Times New Roman"/>
        </w:rPr>
        <w:t xml:space="preserve">Size of FS is </w:t>
      </w:r>
      <w:r w:rsidR="00185BF0" w:rsidRPr="00BD41C6">
        <w:rPr>
          <w:rFonts w:ascii="Times New Roman" w:hAnsi="Times New Roman" w:cs="Times New Roman"/>
        </w:rPr>
        <w:t xml:space="preserve">broken into 10 </w:t>
      </w:r>
      <w:r w:rsidR="00AE1DE2">
        <w:rPr>
          <w:rFonts w:ascii="Times New Roman" w:hAnsi="Times New Roman" w:cs="Times New Roman"/>
        </w:rPr>
        <w:t>bins by quantile</w:t>
      </w:r>
      <w:r w:rsidR="00185BF0" w:rsidRPr="00BD41C6">
        <w:rPr>
          <w:rFonts w:ascii="Times New Roman" w:hAnsi="Times New Roman" w:cs="Times New Roman"/>
        </w:rPr>
        <w:t>.</w:t>
      </w:r>
      <w:r w:rsidR="005B2C68" w:rsidRPr="00BD41C6">
        <w:rPr>
          <w:rFonts w:ascii="Times New Roman" w:hAnsi="Times New Roman" w:cs="Times New Roman"/>
        </w:rPr>
        <w:t xml:space="preserve"> Facet labels are the maximum lognparts for that facet; so the 4.7 one is the 10% of communities with exp(3.5) – exp(4.7) parts. </w:t>
      </w:r>
    </w:p>
    <w:p w14:paraId="4BBDD258" w14:textId="46390A3A" w:rsidR="00604DCC" w:rsidRPr="00BD41C6" w:rsidRDefault="00604DCC" w:rsidP="00604DCC">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"C:\\var\\folders\\3x\\wqp6fb8j7jg7dwt52bbxh_jw0000gn\\T\\com.microsoft.Word\\WebArchiveCopyPasteTempFiles\\00000c.png"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C177A5C" wp14:editId="652F7571">
            <wp:extent cx="5943600" cy="3667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2482904F" w14:textId="424A2C2E" w:rsidR="00FD4444" w:rsidRPr="00BD41C6" w:rsidRDefault="00185BF0" w:rsidP="00FD4444">
      <w:pPr>
        <w:rPr>
          <w:rFonts w:ascii="Times New Roman" w:hAnsi="Times New Roman" w:cs="Times New Roman"/>
        </w:rPr>
      </w:pPr>
      <w:r w:rsidRPr="00BD41C6">
        <w:rPr>
          <w:rFonts w:ascii="Times New Roman" w:hAnsi="Times New Roman" w:cs="Times New Roman"/>
          <w:noProof/>
        </w:rPr>
        <w:t xml:space="preserve"> </w:t>
      </w:r>
    </w:p>
    <w:p w14:paraId="41525ADB" w14:textId="0F745216" w:rsidR="000A5E7C" w:rsidRPr="00BD41C6" w:rsidRDefault="000A5E7C" w:rsidP="00FD4444">
      <w:pPr>
        <w:rPr>
          <w:rFonts w:ascii="Times New Roman" w:hAnsi="Times New Roman" w:cs="Times New Roman"/>
        </w:rPr>
      </w:pPr>
    </w:p>
    <w:p w14:paraId="7C7DD740" w14:textId="03E68F1F" w:rsidR="000A5E7C" w:rsidRPr="00BD41C6" w:rsidRDefault="000A5E7C" w:rsidP="000A5E7C">
      <w:pPr>
        <w:pStyle w:val="Heading5"/>
        <w:rPr>
          <w:rFonts w:ascii="Times New Roman" w:hAnsi="Times New Roman" w:cs="Times New Roman"/>
        </w:rPr>
      </w:pPr>
      <w:bookmarkStart w:id="956" w:name="_Figure_8:_Simpson"/>
      <w:bookmarkEnd w:id="956"/>
      <w:r w:rsidRPr="00BD41C6">
        <w:rPr>
          <w:rFonts w:ascii="Times New Roman" w:hAnsi="Times New Roman" w:cs="Times New Roman"/>
        </w:rPr>
        <w:lastRenderedPageBreak/>
        <w:t>Figure 8: Simpson versus ROV</w:t>
      </w:r>
    </w:p>
    <w:p w14:paraId="4BAB1EA4" w14:textId="75DC4287" w:rsidR="00A05094" w:rsidRPr="00BD41C6" w:rsidRDefault="00A05094" w:rsidP="00A0509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"C:\\var\\folders\\3x\\wqp6fb8j7jg7dwt52bbxh_jw0000gn\\T\\com.microsoft.Word\\WebArchiveCopyPasteTempFiles\\000016.png"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436D1AD4" wp14:editId="0F42DA43">
            <wp:extent cx="5943600" cy="3667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42E83687" w14:textId="14BAFFAC" w:rsidR="000A5E7C" w:rsidRPr="00BD41C6" w:rsidRDefault="000A5E7C" w:rsidP="00FD4444">
      <w:pPr>
        <w:rPr>
          <w:rFonts w:ascii="Times New Roman" w:hAnsi="Times New Roman" w:cs="Times New Roman"/>
        </w:rPr>
      </w:pPr>
    </w:p>
    <w:p w14:paraId="53DC0BEC" w14:textId="3BC231B4" w:rsidR="00B648E1" w:rsidRPr="00BD41C6" w:rsidRDefault="00B648E1" w:rsidP="00FD4444">
      <w:pPr>
        <w:rPr>
          <w:rFonts w:ascii="Times New Roman" w:hAnsi="Times New Roman" w:cs="Times New Roman"/>
        </w:rPr>
      </w:pPr>
    </w:p>
    <w:p w14:paraId="23F99F7B" w14:textId="18CE0F61" w:rsidR="00B648E1" w:rsidRPr="00BD41C6" w:rsidRDefault="00B648E1" w:rsidP="00B648E1">
      <w:pPr>
        <w:pStyle w:val="Heading5"/>
        <w:rPr>
          <w:rFonts w:ascii="Times New Roman" w:hAnsi="Times New Roman" w:cs="Times New Roman"/>
        </w:rPr>
      </w:pPr>
      <w:bookmarkStart w:id="957" w:name="_Figure_9:_Simpson"/>
      <w:bookmarkEnd w:id="957"/>
      <w:r w:rsidRPr="00BD41C6">
        <w:rPr>
          <w:rFonts w:ascii="Times New Roman" w:hAnsi="Times New Roman" w:cs="Times New Roman"/>
        </w:rPr>
        <w:lastRenderedPageBreak/>
        <w:t>Figure 9: Simpson vs size of FS</w:t>
      </w:r>
    </w:p>
    <w:p w14:paraId="4B81C701" w14:textId="49637B46" w:rsidR="0009598D" w:rsidRPr="00BD41C6" w:rsidRDefault="0009598D" w:rsidP="0009598D">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"C:\\var\\folders\\3x\\wqp6fb8j7jg7dwt52bbxh_jw0000gn\\T\\com.microsoft.Word\\WebArchiveCopyPasteTempFiles\\00000e.png"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4C93571D" wp14:editId="278717C9">
            <wp:extent cx="5943600" cy="3667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3430AD05" w14:textId="7642B3BD" w:rsidR="009A559C" w:rsidRDefault="009A559C">
      <w:pPr>
        <w:rPr>
          <w:ins w:id="958" w:author="Diaz,Renata M" w:date="2020-04-22T11:39:00Z"/>
          <w:rFonts w:ascii="Times New Roman" w:hAnsi="Times New Roman" w:cs="Times New Roman"/>
        </w:rPr>
      </w:pPr>
      <w:ins w:id="959" w:author="Diaz,Renata M" w:date="2020-04-22T11:39:00Z">
        <w:r>
          <w:rPr>
            <w:rFonts w:ascii="Times New Roman" w:hAnsi="Times New Roman" w:cs="Times New Roman"/>
          </w:rPr>
          <w:br w:type="page"/>
        </w:r>
      </w:ins>
    </w:p>
    <w:p w14:paraId="77F64D59" w14:textId="77777777" w:rsidR="00B648E1" w:rsidRPr="00BD41C6" w:rsidRDefault="00B648E1" w:rsidP="00B648E1">
      <w:pPr>
        <w:rPr>
          <w:rFonts w:ascii="Times New Roman" w:hAnsi="Times New Roman" w:cs="Times New Roman"/>
        </w:rPr>
      </w:pPr>
    </w:p>
    <w:p w14:paraId="6FBBA6FB" w14:textId="03947B9A" w:rsidR="009621FA" w:rsidRPr="00BD41C6" w:rsidRDefault="009621FA" w:rsidP="009621FA">
      <w:pPr>
        <w:pStyle w:val="Heading5"/>
        <w:rPr>
          <w:rFonts w:ascii="Times New Roman" w:hAnsi="Times New Roman" w:cs="Times New Roman"/>
        </w:rPr>
      </w:pPr>
      <w:bookmarkStart w:id="960" w:name="_Figure_10:_Skewness"/>
      <w:bookmarkEnd w:id="960"/>
      <w:r w:rsidRPr="00BD41C6">
        <w:rPr>
          <w:rFonts w:ascii="Times New Roman" w:hAnsi="Times New Roman" w:cs="Times New Roman"/>
        </w:rPr>
        <w:t>Figure 10: Skewness rarefaction change overall</w:t>
      </w:r>
    </w:p>
    <w:p w14:paraId="20D03A84" w14:textId="5D2B333F" w:rsidR="009621FA" w:rsidRPr="00BD41C6" w:rsidRDefault="009621FA" w:rsidP="009621FA">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"https://github.com/diazrenata/scadsanalysis/raw/rov/analysis/reports/rov_files/figure-markdown_github/rarefaction%20change-1.png"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6955EF75" wp14:editId="36B87347">
            <wp:extent cx="5113421" cy="365642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2327" cy="3669943"/>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D59EA87" w14:textId="528A68F1" w:rsidR="009621FA" w:rsidRPr="00BD41C6" w:rsidRDefault="009621FA" w:rsidP="009621FA">
      <w:pPr>
        <w:pStyle w:val="Heading5"/>
        <w:rPr>
          <w:rFonts w:ascii="Times New Roman" w:eastAsia="Times New Roman" w:hAnsi="Times New Roman" w:cs="Times New Roman"/>
        </w:rPr>
      </w:pPr>
      <w:bookmarkStart w:id="961" w:name="_Figure_11:_Simpson"/>
      <w:bookmarkEnd w:id="961"/>
      <w:r w:rsidRPr="00BD41C6">
        <w:rPr>
          <w:rFonts w:ascii="Times New Roman" w:eastAsia="Times New Roman" w:hAnsi="Times New Roman" w:cs="Times New Roman"/>
        </w:rPr>
        <w:t>Figure 11: Simpson rarefaction change overall</w:t>
      </w:r>
    </w:p>
    <w:p w14:paraId="7AFBB149" w14:textId="5331CCB7" w:rsidR="00D24054" w:rsidRPr="00BD41C6" w:rsidRDefault="00D24054" w:rsidP="00D2405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"https://github.com/diazrenata/scadsanalysis/raw/rov/analysis/reports/rov_files/figure-markdown_github/rarefaction%20change-4.png"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7B7A32D" wp14:editId="7CA2D9B9">
            <wp:extent cx="5173579" cy="36994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6878" cy="370895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22E8C9BB" w14:textId="77777777" w:rsidR="009621FA" w:rsidRPr="00BD41C6" w:rsidRDefault="009621FA" w:rsidP="009621FA">
      <w:pPr>
        <w:rPr>
          <w:rFonts w:ascii="Times New Roman" w:hAnsi="Times New Roman" w:cs="Times New Roman"/>
        </w:rPr>
      </w:pPr>
    </w:p>
    <w:p w14:paraId="725664F6" w14:textId="070C5EF4" w:rsidR="009621FA" w:rsidRPr="00BD41C6" w:rsidRDefault="00282FA3" w:rsidP="00282FA3">
      <w:pPr>
        <w:pStyle w:val="Heading5"/>
        <w:rPr>
          <w:rFonts w:ascii="Times New Roman" w:hAnsi="Times New Roman" w:cs="Times New Roman"/>
        </w:rPr>
      </w:pPr>
      <w:bookmarkStart w:id="962" w:name="_Figure_12:_Simpson"/>
      <w:bookmarkEnd w:id="962"/>
      <w:r w:rsidRPr="00BD41C6">
        <w:rPr>
          <w:rFonts w:ascii="Times New Roman" w:hAnsi="Times New Roman" w:cs="Times New Roman"/>
        </w:rPr>
        <w:lastRenderedPageBreak/>
        <w:t>Figure 12: Simpson rarefaction by size of FS</w:t>
      </w:r>
    </w:p>
    <w:p w14:paraId="6CEB141C" w14:textId="681111C1" w:rsidR="00282FA3" w:rsidRPr="00BD41C6" w:rsidRDefault="00282FA3" w:rsidP="00282FA3">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"https://github.com/diazrenata/scadsanalysis/raw/rov/analysis/reports/rov_files/figure-markdown_github/rarefaction%20change-5.png"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1906E7B" wp14:editId="61E4C566">
            <wp:extent cx="5943600" cy="4250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00A35D62" w14:textId="11C7DA0C" w:rsidR="00282FA3" w:rsidRPr="00BD41C6" w:rsidRDefault="00282FA3" w:rsidP="00282FA3">
      <w:pPr>
        <w:rPr>
          <w:rFonts w:ascii="Times New Roman" w:hAnsi="Times New Roman" w:cs="Times New Roman"/>
        </w:rPr>
      </w:pPr>
    </w:p>
    <w:p w14:paraId="3B04C744" w14:textId="13E53AC6" w:rsidR="00FE5B8E" w:rsidRPr="00BD41C6" w:rsidRDefault="00FE5B8E" w:rsidP="00FE5B8E">
      <w:pPr>
        <w:pStyle w:val="Heading5"/>
        <w:rPr>
          <w:rFonts w:ascii="Times New Roman" w:hAnsi="Times New Roman" w:cs="Times New Roman"/>
        </w:rPr>
      </w:pPr>
      <w:bookmarkStart w:id="963" w:name="_Figure_13:_Skewness"/>
      <w:bookmarkEnd w:id="963"/>
      <w:r w:rsidRPr="00BD41C6">
        <w:rPr>
          <w:rFonts w:ascii="Times New Roman" w:hAnsi="Times New Roman" w:cs="Times New Roman"/>
        </w:rPr>
        <w:lastRenderedPageBreak/>
        <w:t>Figure 13: Skewness rarefaction change by size of FS</w:t>
      </w:r>
    </w:p>
    <w:p w14:paraId="44274DCC" w14:textId="0C7DA339" w:rsidR="00FE5B8E" w:rsidRPr="00BD41C6" w:rsidRDefault="00FE5B8E" w:rsidP="00FE5B8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"https://github.com/diazrenata/scadsanalysis/raw/rov/analysis/reports/rov_files/figure-markdown_github/rarefaction%20change-3.png"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7FDFB4C8" wp14:editId="16A3298C">
            <wp:extent cx="5943600" cy="4250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C0C7287" w14:textId="6CA96C89" w:rsidR="00FE5B8E" w:rsidRPr="00BD41C6" w:rsidRDefault="00FE5B8E" w:rsidP="00FE5B8E">
      <w:pPr>
        <w:rPr>
          <w:rFonts w:ascii="Times New Roman" w:hAnsi="Times New Roman" w:cs="Times New Roman"/>
        </w:rPr>
      </w:pPr>
    </w:p>
    <w:p w14:paraId="3256DE55" w14:textId="77777777" w:rsidR="003B13BD" w:rsidRDefault="003B13BD">
      <w:pPr>
        <w:rPr>
          <w:rFonts w:ascii="Times New Roman" w:eastAsiaTheme="majorEastAsia" w:hAnsi="Times New Roman" w:cs="Times New Roman"/>
          <w:color w:val="2F5496" w:themeColor="accent1" w:themeShade="BF"/>
        </w:rPr>
      </w:pPr>
      <w:bookmarkStart w:id="964" w:name="_Figure_14:_Skewness"/>
      <w:bookmarkEnd w:id="964"/>
      <w:r>
        <w:rPr>
          <w:rFonts w:ascii="Times New Roman" w:hAnsi="Times New Roman" w:cs="Times New Roman"/>
        </w:rPr>
        <w:br w:type="page"/>
      </w:r>
    </w:p>
    <w:p w14:paraId="3AB5C0E7" w14:textId="2D3C540B" w:rsidR="001214F3" w:rsidRPr="003B13BD" w:rsidRDefault="000714AC" w:rsidP="000714AC">
      <w:pPr>
        <w:pStyle w:val="Heading5"/>
        <w:rPr>
          <w:rFonts w:ascii="Times New Roman" w:hAnsi="Times New Roman" w:cs="Times New Roman"/>
        </w:rPr>
      </w:pPr>
      <w:r w:rsidRPr="00BD41C6">
        <w:rPr>
          <w:rFonts w:ascii="Times New Roman" w:hAnsi="Times New Roman" w:cs="Times New Roman"/>
        </w:rPr>
        <w:lastRenderedPageBreak/>
        <w:t>Figure 14: Skewness rarefaction change by S and N</w:t>
      </w:r>
      <w:r w:rsidR="003B13BD">
        <w:rPr>
          <w:rFonts w:ascii="Times New Roman" w:hAnsi="Times New Roman" w:cs="Times New Roman"/>
        </w:rPr>
        <w:br/>
        <w:t xml:space="preserve">Green = rarefaction made the skewness percentile score go </w:t>
      </w:r>
      <w:r w:rsidR="003B13BD">
        <w:rPr>
          <w:rFonts w:ascii="Times New Roman" w:hAnsi="Times New Roman" w:cs="Times New Roman"/>
          <w:i/>
          <w:iCs/>
        </w:rPr>
        <w:t xml:space="preserve">down </w:t>
      </w:r>
    </w:p>
    <w:p w14:paraId="1C68CFCA" w14:textId="77777777" w:rsidR="00ED46EE" w:rsidRPr="00BD41C6" w:rsidRDefault="00ED46EE" w:rsidP="000714AC">
      <w:pPr>
        <w:spacing w:after="0" w:line="240" w:lineRule="auto"/>
        <w:rPr>
          <w:rFonts w:ascii="Times New Roman" w:eastAsia="Times New Roman" w:hAnsi="Times New Roman" w:cs="Times New Roman"/>
          <w:sz w:val="24"/>
          <w:szCs w:val="24"/>
        </w:rPr>
      </w:pPr>
    </w:p>
    <w:p w14:paraId="0DD230F2" w14:textId="7BF82988" w:rsidR="000714AC" w:rsidRPr="00BD41C6" w:rsidRDefault="000714AC" w:rsidP="000714AC">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"https://github.com/diazrenata/scadsanalysis/raw/rov/analysis/reports/rov_files/figure-markdown_github/rarefaction%20change-2.png"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DD19F1F" wp14:editId="53F4146C">
            <wp:extent cx="5943600" cy="4250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7A5E4C99" w14:textId="3079F9F4" w:rsidR="00ED46EE" w:rsidRPr="00BD41C6" w:rsidRDefault="00ED46EE" w:rsidP="00ED46EE">
      <w:pPr>
        <w:pStyle w:val="Heading5"/>
        <w:rPr>
          <w:rFonts w:ascii="Times New Roman" w:eastAsia="Times New Roman" w:hAnsi="Times New Roman" w:cs="Times New Roman"/>
        </w:rPr>
      </w:pPr>
      <w:bookmarkStart w:id="965" w:name="_Figure_15:_Rarefied"/>
      <w:bookmarkEnd w:id="965"/>
      <w:r w:rsidRPr="00BD41C6">
        <w:rPr>
          <w:rFonts w:ascii="Times New Roman" w:eastAsia="Times New Roman" w:hAnsi="Times New Roman" w:cs="Times New Roman"/>
        </w:rPr>
        <w:lastRenderedPageBreak/>
        <w:t>Figure 15: Rarefied skewness</w:t>
      </w:r>
      <w:r w:rsidR="00FC51F6" w:rsidRPr="00BD41C6">
        <w:rPr>
          <w:rFonts w:ascii="Times New Roman" w:eastAsia="Times New Roman" w:hAnsi="Times New Roman" w:cs="Times New Roman"/>
        </w:rPr>
        <w:t xml:space="preserve"> overall</w:t>
      </w:r>
    </w:p>
    <w:p w14:paraId="2A065639" w14:textId="44A4F166" w:rsidR="00ED46EE" w:rsidRPr="00BD41C6" w:rsidRDefault="00ED46EE" w:rsidP="00ED46E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"https://github.com/diazrenata/scadsanalysis/raw/rov/analysis/reports/rov_files/figure-markdown_github/rarefaction%20percentiles%20overall-1.png"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6DA33A74" wp14:editId="1A22D07C">
            <wp:extent cx="5943600" cy="4250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65DA34C" w14:textId="46BABD66" w:rsidR="000714AC" w:rsidRPr="00BD41C6" w:rsidRDefault="000714AC" w:rsidP="000714AC">
      <w:pPr>
        <w:rPr>
          <w:rFonts w:ascii="Times New Roman" w:hAnsi="Times New Roman" w:cs="Times New Roman"/>
        </w:rPr>
      </w:pPr>
    </w:p>
    <w:p w14:paraId="0500D257" w14:textId="5229818F" w:rsidR="00796E53" w:rsidRPr="00BD41C6" w:rsidRDefault="00796E53" w:rsidP="00796E53">
      <w:pPr>
        <w:pStyle w:val="Heading5"/>
        <w:rPr>
          <w:rFonts w:ascii="Times New Roman" w:hAnsi="Times New Roman" w:cs="Times New Roman"/>
        </w:rPr>
      </w:pPr>
      <w:bookmarkStart w:id="966" w:name="_Figure_16:_Rarefied"/>
      <w:bookmarkEnd w:id="966"/>
      <w:r w:rsidRPr="00BD41C6">
        <w:rPr>
          <w:rFonts w:ascii="Times New Roman" w:hAnsi="Times New Roman" w:cs="Times New Roman"/>
        </w:rPr>
        <w:lastRenderedPageBreak/>
        <w:t>Figure 16: Rarefied evenness overall</w:t>
      </w:r>
    </w:p>
    <w:p w14:paraId="1A8D15AA" w14:textId="62D9CA71" w:rsidR="00EF036E" w:rsidRPr="00BD41C6" w:rsidRDefault="00EF036E" w:rsidP="00EF036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"https://github.com/diazrenata/scadsanalysis/raw/rov/analysis/reports/rov_files/figure-markdown_github/rarefaction%20percentiles%20overall-2.png"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09FBC3A4" wp14:editId="470340CD">
            <wp:extent cx="5943600" cy="4250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1D5C20F8" w14:textId="7A6A172D" w:rsidR="00EF036E" w:rsidRPr="00BD41C6" w:rsidRDefault="00EF036E" w:rsidP="00EF036E">
      <w:pPr>
        <w:rPr>
          <w:rFonts w:ascii="Times New Roman" w:hAnsi="Times New Roman" w:cs="Times New Roman"/>
        </w:rPr>
      </w:pPr>
    </w:p>
    <w:p w14:paraId="7548D851" w14:textId="1D883736" w:rsidR="00287472" w:rsidRPr="00BD41C6" w:rsidRDefault="00287472" w:rsidP="00287472">
      <w:pPr>
        <w:pStyle w:val="Heading5"/>
        <w:rPr>
          <w:rFonts w:ascii="Times New Roman" w:eastAsia="Times New Roman" w:hAnsi="Times New Roman" w:cs="Times New Roman"/>
        </w:rPr>
      </w:pPr>
      <w:bookmarkStart w:id="967" w:name="_Table_1:_Proportion"/>
      <w:bookmarkEnd w:id="967"/>
      <w:r w:rsidRPr="00BD41C6">
        <w:rPr>
          <w:rFonts w:ascii="Times New Roman" w:eastAsia="Times New Roman" w:hAnsi="Times New Roman" w:cs="Times New Roman"/>
        </w:rPr>
        <w:t>Table 1: Proportion of high/low %ile scores for raw vectors</w:t>
      </w:r>
    </w:p>
    <w:p w14:paraId="0DBAC6D8" w14:textId="21A01BD2" w:rsidR="00BD41C6" w:rsidRPr="0081662B" w:rsidRDefault="00BD41C6" w:rsidP="00BD41C6">
      <w:pPr>
        <w:rPr>
          <w:rFonts w:ascii="Times New Roman" w:hAnsi="Times New Roman" w:cs="Times New Roman"/>
        </w:rPr>
      </w:pPr>
      <w:r w:rsidRPr="00BD41C6">
        <w:rPr>
          <w:rFonts w:ascii="Times New Roman" w:hAnsi="Times New Roman" w:cs="Times New Roman"/>
        </w:rPr>
        <w:t xml:space="preserve">Each </w:t>
      </w:r>
      <w:r w:rsidR="0081662B">
        <w:rPr>
          <w:rFonts w:ascii="Times New Roman" w:hAnsi="Times New Roman" w:cs="Times New Roman"/>
        </w:rPr>
        <w:t>qbin (</w:t>
      </w:r>
      <w:r w:rsidR="0081662B">
        <w:rPr>
          <w:rFonts w:ascii="Times New Roman" w:hAnsi="Times New Roman" w:cs="Times New Roman"/>
          <w:b/>
          <w:bCs/>
        </w:rPr>
        <w:t>q</w:t>
      </w:r>
      <w:r w:rsidR="0081662B">
        <w:rPr>
          <w:rFonts w:ascii="Times New Roman" w:hAnsi="Times New Roman" w:cs="Times New Roman"/>
        </w:rPr>
        <w:t xml:space="preserve">uantile </w:t>
      </w:r>
      <w:r w:rsidR="0081662B">
        <w:rPr>
          <w:rFonts w:ascii="Times New Roman" w:hAnsi="Times New Roman" w:cs="Times New Roman"/>
          <w:b/>
          <w:bCs/>
        </w:rPr>
        <w:t>bin</w:t>
      </w:r>
      <w:r w:rsidR="0081662B">
        <w:rPr>
          <w:rFonts w:ascii="Times New Roman" w:hAnsi="Times New Roman" w:cs="Times New Roman"/>
        </w:rPr>
        <w:t xml:space="preserve">) contains 1/10 of the communities, divided according to their number of parts. The bin cutoffs are the quantile values, and the bins are labeled according to their ceiling. So </w:t>
      </w:r>
      <w:r w:rsidR="004E2F1C">
        <w:rPr>
          <w:rFonts w:ascii="Times New Roman" w:hAnsi="Times New Roman" w:cs="Times New Roman"/>
        </w:rPr>
        <w:t xml:space="preserve">bin </w:t>
      </w:r>
      <w:r w:rsidR="0081662B">
        <w:rPr>
          <w:rFonts w:ascii="Times New Roman" w:hAnsi="Times New Roman" w:cs="Times New Roman"/>
        </w:rPr>
        <w:t xml:space="preserve">3.4 is communities with up to exp(3.4) elements of the feasible set; </w:t>
      </w:r>
      <w:r w:rsidR="004E2F1C">
        <w:rPr>
          <w:rFonts w:ascii="Times New Roman" w:hAnsi="Times New Roman" w:cs="Times New Roman"/>
        </w:rPr>
        <w:t xml:space="preserve">bin </w:t>
      </w:r>
      <w:r w:rsidR="0081662B">
        <w:rPr>
          <w:rFonts w:ascii="Times New Roman" w:hAnsi="Times New Roman" w:cs="Times New Roman"/>
        </w:rPr>
        <w:t>4.5 is communities with exp(3.4) – exp(4.5) elements, etc.</w:t>
      </w:r>
    </w:p>
    <w:tbl>
      <w:tblPr>
        <w:tblW w:w="9023"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0"/>
        <w:gridCol w:w="1889"/>
        <w:gridCol w:w="1222"/>
        <w:gridCol w:w="1826"/>
        <w:gridCol w:w="1656"/>
      </w:tblGrid>
      <w:tr w:rsidR="00B93961" w:rsidRPr="00BD41C6" w14:paraId="2E39E0EF" w14:textId="07B0B4A7" w:rsidTr="00974AB3">
        <w:trPr>
          <w:tblCellSpacing w:w="0" w:type="dxa"/>
        </w:trPr>
        <w:tc>
          <w:tcPr>
            <w:tcW w:w="2420" w:type="dxa"/>
            <w:noWrap/>
            <w:tcMar>
              <w:top w:w="0" w:type="dxa"/>
              <w:left w:w="90" w:type="dxa"/>
              <w:bottom w:w="45" w:type="dxa"/>
              <w:right w:w="90" w:type="dxa"/>
            </w:tcMar>
            <w:vAlign w:val="center"/>
            <w:hideMark/>
          </w:tcPr>
          <w:p w14:paraId="79E50E86" w14:textId="77777777"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qbinned_lognparts</w:t>
            </w:r>
          </w:p>
          <w:p w14:paraId="636B19CC"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&lt;ord&gt;</w:t>
            </w:r>
          </w:p>
        </w:tc>
        <w:tc>
          <w:tcPr>
            <w:tcW w:w="1889" w:type="dxa"/>
            <w:noWrap/>
            <w:tcMar>
              <w:top w:w="0" w:type="dxa"/>
              <w:left w:w="90" w:type="dxa"/>
              <w:bottom w:w="45" w:type="dxa"/>
              <w:right w:w="90" w:type="dxa"/>
            </w:tcMar>
            <w:vAlign w:val="center"/>
            <w:hideMark/>
          </w:tcPr>
          <w:p w14:paraId="1EC98F56" w14:textId="77777777"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high_skew</w:t>
            </w:r>
          </w:p>
          <w:p w14:paraId="358CA31F"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&lt;dbl&gt;</w:t>
            </w:r>
          </w:p>
        </w:tc>
        <w:tc>
          <w:tcPr>
            <w:tcW w:w="1226" w:type="dxa"/>
          </w:tcPr>
          <w:p w14:paraId="216B39FC" w14:textId="7AB27F41"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high skew</w:t>
            </w:r>
          </w:p>
        </w:tc>
        <w:tc>
          <w:tcPr>
            <w:tcW w:w="1826" w:type="dxa"/>
            <w:noWrap/>
            <w:tcMar>
              <w:top w:w="0" w:type="dxa"/>
              <w:left w:w="90" w:type="dxa"/>
              <w:bottom w:w="45" w:type="dxa"/>
              <w:right w:w="90" w:type="dxa"/>
            </w:tcMar>
            <w:vAlign w:val="center"/>
            <w:hideMark/>
          </w:tcPr>
          <w:p w14:paraId="6F5A9DAC" w14:textId="0CDD50A3"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low_simpson</w:t>
            </w:r>
          </w:p>
          <w:p w14:paraId="025FBF48"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&lt;dbl&gt;</w:t>
            </w:r>
          </w:p>
        </w:tc>
        <w:tc>
          <w:tcPr>
            <w:tcW w:w="1662" w:type="dxa"/>
          </w:tcPr>
          <w:p w14:paraId="210F178D" w14:textId="2F4D372B"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low simpson</w:t>
            </w:r>
          </w:p>
        </w:tc>
      </w:tr>
      <w:tr w:rsidR="00AE4569" w:rsidRPr="00BD41C6" w14:paraId="152A3ADE" w14:textId="5B074E7E" w:rsidTr="00974AB3">
        <w:trPr>
          <w:tblCellSpacing w:w="0" w:type="dxa"/>
        </w:trPr>
        <w:tc>
          <w:tcPr>
            <w:tcW w:w="2420" w:type="dxa"/>
            <w:noWrap/>
            <w:tcMar>
              <w:top w:w="30" w:type="dxa"/>
              <w:left w:w="90" w:type="dxa"/>
              <w:bottom w:w="30" w:type="dxa"/>
              <w:right w:w="90" w:type="dxa"/>
            </w:tcMar>
            <w:vAlign w:val="center"/>
            <w:hideMark/>
          </w:tcPr>
          <w:p w14:paraId="7D76F801"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3.4</w:t>
            </w:r>
          </w:p>
        </w:tc>
        <w:tc>
          <w:tcPr>
            <w:tcW w:w="1889" w:type="dxa"/>
            <w:noWrap/>
            <w:tcMar>
              <w:top w:w="30" w:type="dxa"/>
              <w:left w:w="90" w:type="dxa"/>
              <w:bottom w:w="30" w:type="dxa"/>
              <w:right w:w="90" w:type="dxa"/>
            </w:tcMar>
            <w:vAlign w:val="center"/>
            <w:hideMark/>
          </w:tcPr>
          <w:p w14:paraId="581544A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0.002145002</w:t>
            </w:r>
          </w:p>
        </w:tc>
        <w:tc>
          <w:tcPr>
            <w:tcW w:w="1226" w:type="dxa"/>
            <w:vMerge w:val="restart"/>
            <w:vAlign w:val="bottom"/>
          </w:tcPr>
          <w:p w14:paraId="691ABF49" w14:textId="420141B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0.032</w:t>
            </w:r>
          </w:p>
        </w:tc>
        <w:tc>
          <w:tcPr>
            <w:tcW w:w="1826" w:type="dxa"/>
            <w:noWrap/>
            <w:tcMar>
              <w:top w:w="30" w:type="dxa"/>
              <w:left w:w="90" w:type="dxa"/>
              <w:bottom w:w="30" w:type="dxa"/>
              <w:right w:w="90" w:type="dxa"/>
            </w:tcMar>
            <w:vAlign w:val="center"/>
            <w:hideMark/>
          </w:tcPr>
          <w:p w14:paraId="42F6E7DF" w14:textId="299C37F0"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0.14671815</w:t>
            </w:r>
          </w:p>
        </w:tc>
        <w:tc>
          <w:tcPr>
            <w:tcW w:w="1662" w:type="dxa"/>
            <w:vMerge w:val="restart"/>
            <w:vAlign w:val="bottom"/>
          </w:tcPr>
          <w:p w14:paraId="425B228C" w14:textId="4A980A4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0.093</w:t>
            </w:r>
          </w:p>
        </w:tc>
      </w:tr>
      <w:tr w:rsidR="00AE4569" w:rsidRPr="00BD41C6" w14:paraId="07A1C0EC" w14:textId="3D49287B" w:rsidTr="00974AB3">
        <w:trPr>
          <w:tblCellSpacing w:w="0" w:type="dxa"/>
        </w:trPr>
        <w:tc>
          <w:tcPr>
            <w:tcW w:w="2420" w:type="dxa"/>
            <w:noWrap/>
            <w:tcMar>
              <w:top w:w="30" w:type="dxa"/>
              <w:left w:w="90" w:type="dxa"/>
              <w:bottom w:w="30" w:type="dxa"/>
              <w:right w:w="90" w:type="dxa"/>
            </w:tcMar>
            <w:vAlign w:val="center"/>
            <w:hideMark/>
          </w:tcPr>
          <w:p w14:paraId="10211CD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4.5</w:t>
            </w:r>
          </w:p>
        </w:tc>
        <w:tc>
          <w:tcPr>
            <w:tcW w:w="1889" w:type="dxa"/>
            <w:noWrap/>
            <w:tcMar>
              <w:top w:w="30" w:type="dxa"/>
              <w:left w:w="90" w:type="dxa"/>
              <w:bottom w:w="30" w:type="dxa"/>
              <w:right w:w="90" w:type="dxa"/>
            </w:tcMar>
            <w:vAlign w:val="center"/>
            <w:hideMark/>
          </w:tcPr>
          <w:p w14:paraId="615CDEF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0.005966587</w:t>
            </w:r>
          </w:p>
        </w:tc>
        <w:tc>
          <w:tcPr>
            <w:tcW w:w="1226" w:type="dxa"/>
            <w:vMerge/>
          </w:tcPr>
          <w:p w14:paraId="45F697F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42E288AA" w14:textId="42295033"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0.08711217</w:t>
            </w:r>
          </w:p>
        </w:tc>
        <w:tc>
          <w:tcPr>
            <w:tcW w:w="1662" w:type="dxa"/>
            <w:vMerge/>
          </w:tcPr>
          <w:p w14:paraId="3AA2C56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5C14C0CE" w14:textId="117D097F" w:rsidTr="00974AB3">
        <w:trPr>
          <w:tblCellSpacing w:w="0" w:type="dxa"/>
        </w:trPr>
        <w:tc>
          <w:tcPr>
            <w:tcW w:w="2420" w:type="dxa"/>
            <w:noWrap/>
            <w:tcMar>
              <w:top w:w="30" w:type="dxa"/>
              <w:left w:w="90" w:type="dxa"/>
              <w:bottom w:w="30" w:type="dxa"/>
              <w:right w:w="90" w:type="dxa"/>
            </w:tcMar>
            <w:vAlign w:val="center"/>
            <w:hideMark/>
          </w:tcPr>
          <w:p w14:paraId="6372C51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5.4</w:t>
            </w:r>
          </w:p>
        </w:tc>
        <w:tc>
          <w:tcPr>
            <w:tcW w:w="1889" w:type="dxa"/>
            <w:noWrap/>
            <w:tcMar>
              <w:top w:w="30" w:type="dxa"/>
              <w:left w:w="90" w:type="dxa"/>
              <w:bottom w:w="30" w:type="dxa"/>
              <w:right w:w="90" w:type="dxa"/>
            </w:tcMar>
            <w:vAlign w:val="center"/>
            <w:hideMark/>
          </w:tcPr>
          <w:p w14:paraId="44FF2B3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0.021093414</w:t>
            </w:r>
          </w:p>
        </w:tc>
        <w:tc>
          <w:tcPr>
            <w:tcW w:w="1226" w:type="dxa"/>
            <w:vMerge/>
          </w:tcPr>
          <w:p w14:paraId="7CDCACAE"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0C2AABFD" w14:textId="20306D45"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0.08824796</w:t>
            </w:r>
          </w:p>
        </w:tc>
        <w:tc>
          <w:tcPr>
            <w:tcW w:w="1662" w:type="dxa"/>
            <w:vMerge/>
          </w:tcPr>
          <w:p w14:paraId="04E1FC4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31FF934B" w14:textId="6C97A035" w:rsidTr="00974AB3">
        <w:trPr>
          <w:tblCellSpacing w:w="0" w:type="dxa"/>
        </w:trPr>
        <w:tc>
          <w:tcPr>
            <w:tcW w:w="2420" w:type="dxa"/>
            <w:noWrap/>
            <w:tcMar>
              <w:top w:w="30" w:type="dxa"/>
              <w:left w:w="90" w:type="dxa"/>
              <w:bottom w:w="30" w:type="dxa"/>
              <w:right w:w="90" w:type="dxa"/>
            </w:tcMar>
            <w:vAlign w:val="center"/>
            <w:hideMark/>
          </w:tcPr>
          <w:p w14:paraId="23358C0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6.1</w:t>
            </w:r>
          </w:p>
        </w:tc>
        <w:tc>
          <w:tcPr>
            <w:tcW w:w="1889" w:type="dxa"/>
            <w:noWrap/>
            <w:tcMar>
              <w:top w:w="30" w:type="dxa"/>
              <w:left w:w="90" w:type="dxa"/>
              <w:bottom w:w="30" w:type="dxa"/>
              <w:right w:w="90" w:type="dxa"/>
            </w:tcMar>
            <w:vAlign w:val="center"/>
            <w:hideMark/>
          </w:tcPr>
          <w:p w14:paraId="5848F52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0.031839623</w:t>
            </w:r>
          </w:p>
        </w:tc>
        <w:tc>
          <w:tcPr>
            <w:tcW w:w="1226" w:type="dxa"/>
            <w:vMerge/>
          </w:tcPr>
          <w:p w14:paraId="0D120AA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01F1BD80" w14:textId="38D98D64"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0.07311321</w:t>
            </w:r>
          </w:p>
        </w:tc>
        <w:tc>
          <w:tcPr>
            <w:tcW w:w="1662" w:type="dxa"/>
            <w:vMerge/>
          </w:tcPr>
          <w:p w14:paraId="0FE9F37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2D4DB931" w14:textId="1D2EBAFC" w:rsidTr="00974AB3">
        <w:trPr>
          <w:tblCellSpacing w:w="0" w:type="dxa"/>
        </w:trPr>
        <w:tc>
          <w:tcPr>
            <w:tcW w:w="2420" w:type="dxa"/>
            <w:noWrap/>
            <w:tcMar>
              <w:top w:w="30" w:type="dxa"/>
              <w:left w:w="90" w:type="dxa"/>
              <w:bottom w:w="30" w:type="dxa"/>
              <w:right w:w="90" w:type="dxa"/>
            </w:tcMar>
            <w:vAlign w:val="center"/>
            <w:hideMark/>
          </w:tcPr>
          <w:p w14:paraId="34C27C24"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6.8</w:t>
            </w:r>
          </w:p>
        </w:tc>
        <w:tc>
          <w:tcPr>
            <w:tcW w:w="1889" w:type="dxa"/>
            <w:noWrap/>
            <w:tcMar>
              <w:top w:w="30" w:type="dxa"/>
              <w:left w:w="90" w:type="dxa"/>
              <w:bottom w:w="30" w:type="dxa"/>
              <w:right w:w="90" w:type="dxa"/>
            </w:tcMar>
            <w:vAlign w:val="center"/>
            <w:hideMark/>
          </w:tcPr>
          <w:p w14:paraId="24213E08"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0.049509002</w:t>
            </w:r>
          </w:p>
        </w:tc>
        <w:tc>
          <w:tcPr>
            <w:tcW w:w="1226" w:type="dxa"/>
            <w:vMerge/>
          </w:tcPr>
          <w:p w14:paraId="3DC9633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2A55814A" w14:textId="08303E0E"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0.07692308</w:t>
            </w:r>
          </w:p>
        </w:tc>
        <w:tc>
          <w:tcPr>
            <w:tcW w:w="1662" w:type="dxa"/>
            <w:vMerge/>
          </w:tcPr>
          <w:p w14:paraId="24C80E58"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3E182EC7" w14:textId="29DB13AC" w:rsidTr="00974AB3">
        <w:trPr>
          <w:tblCellSpacing w:w="0" w:type="dxa"/>
        </w:trPr>
        <w:tc>
          <w:tcPr>
            <w:tcW w:w="2420" w:type="dxa"/>
            <w:noWrap/>
            <w:tcMar>
              <w:top w:w="30" w:type="dxa"/>
              <w:left w:w="90" w:type="dxa"/>
              <w:bottom w:w="30" w:type="dxa"/>
              <w:right w:w="90" w:type="dxa"/>
            </w:tcMar>
            <w:vAlign w:val="center"/>
            <w:hideMark/>
          </w:tcPr>
          <w:p w14:paraId="19C66751"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7.6</w:t>
            </w:r>
          </w:p>
        </w:tc>
        <w:tc>
          <w:tcPr>
            <w:tcW w:w="1889" w:type="dxa"/>
            <w:noWrap/>
            <w:tcMar>
              <w:top w:w="30" w:type="dxa"/>
              <w:left w:w="90" w:type="dxa"/>
              <w:bottom w:w="30" w:type="dxa"/>
              <w:right w:w="90" w:type="dxa"/>
            </w:tcMar>
            <w:vAlign w:val="center"/>
            <w:hideMark/>
          </w:tcPr>
          <w:p w14:paraId="6B76521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0.052173913</w:t>
            </w:r>
          </w:p>
        </w:tc>
        <w:tc>
          <w:tcPr>
            <w:tcW w:w="1226" w:type="dxa"/>
            <w:vMerge/>
          </w:tcPr>
          <w:p w14:paraId="055A83AB"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3537F0A8" w14:textId="71EF5345"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0.08737060</w:t>
            </w:r>
          </w:p>
        </w:tc>
        <w:tc>
          <w:tcPr>
            <w:tcW w:w="1662" w:type="dxa"/>
            <w:vMerge/>
          </w:tcPr>
          <w:p w14:paraId="548E6ED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77B1F7E7" w14:textId="773E571C" w:rsidTr="00974AB3">
        <w:trPr>
          <w:tblCellSpacing w:w="0" w:type="dxa"/>
        </w:trPr>
        <w:tc>
          <w:tcPr>
            <w:tcW w:w="2420" w:type="dxa"/>
            <w:noWrap/>
            <w:tcMar>
              <w:top w:w="30" w:type="dxa"/>
              <w:left w:w="90" w:type="dxa"/>
              <w:bottom w:w="30" w:type="dxa"/>
              <w:right w:w="90" w:type="dxa"/>
            </w:tcMar>
            <w:vAlign w:val="center"/>
            <w:hideMark/>
          </w:tcPr>
          <w:p w14:paraId="40C768A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8.6</w:t>
            </w:r>
          </w:p>
        </w:tc>
        <w:tc>
          <w:tcPr>
            <w:tcW w:w="1889" w:type="dxa"/>
            <w:noWrap/>
            <w:tcMar>
              <w:top w:w="30" w:type="dxa"/>
              <w:left w:w="90" w:type="dxa"/>
              <w:bottom w:w="30" w:type="dxa"/>
              <w:right w:w="90" w:type="dxa"/>
            </w:tcMar>
            <w:vAlign w:val="center"/>
            <w:hideMark/>
          </w:tcPr>
          <w:p w14:paraId="3D0698C6"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0.064155629</w:t>
            </w:r>
          </w:p>
        </w:tc>
        <w:tc>
          <w:tcPr>
            <w:tcW w:w="1226" w:type="dxa"/>
            <w:vMerge/>
          </w:tcPr>
          <w:p w14:paraId="6B664A0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411FB00F" w14:textId="7C79E580"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0.09478477</w:t>
            </w:r>
          </w:p>
        </w:tc>
        <w:tc>
          <w:tcPr>
            <w:tcW w:w="1662" w:type="dxa"/>
            <w:vMerge/>
          </w:tcPr>
          <w:p w14:paraId="2DA0D1C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13745BCA" w14:textId="0D9D4612" w:rsidTr="00974AB3">
        <w:trPr>
          <w:tblCellSpacing w:w="0" w:type="dxa"/>
        </w:trPr>
        <w:tc>
          <w:tcPr>
            <w:tcW w:w="2420" w:type="dxa"/>
            <w:noWrap/>
            <w:tcMar>
              <w:top w:w="30" w:type="dxa"/>
              <w:left w:w="90" w:type="dxa"/>
              <w:bottom w:w="30" w:type="dxa"/>
              <w:right w:w="90" w:type="dxa"/>
            </w:tcMar>
            <w:vAlign w:val="center"/>
            <w:hideMark/>
          </w:tcPr>
          <w:p w14:paraId="01804B90"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10.4</w:t>
            </w:r>
          </w:p>
        </w:tc>
        <w:tc>
          <w:tcPr>
            <w:tcW w:w="1889" w:type="dxa"/>
            <w:noWrap/>
            <w:tcMar>
              <w:top w:w="30" w:type="dxa"/>
              <w:left w:w="90" w:type="dxa"/>
              <w:bottom w:w="30" w:type="dxa"/>
              <w:right w:w="90" w:type="dxa"/>
            </w:tcMar>
            <w:vAlign w:val="center"/>
            <w:hideMark/>
          </w:tcPr>
          <w:p w14:paraId="31DF837E"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0.102647658</w:t>
            </w:r>
          </w:p>
        </w:tc>
        <w:tc>
          <w:tcPr>
            <w:tcW w:w="1226" w:type="dxa"/>
            <w:vMerge w:val="restart"/>
            <w:vAlign w:val="bottom"/>
          </w:tcPr>
          <w:p w14:paraId="2BB1CA9E" w14:textId="483548AC"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0.1505</w:t>
            </w:r>
          </w:p>
        </w:tc>
        <w:tc>
          <w:tcPr>
            <w:tcW w:w="1826" w:type="dxa"/>
            <w:noWrap/>
            <w:tcMar>
              <w:top w:w="30" w:type="dxa"/>
              <w:left w:w="90" w:type="dxa"/>
              <w:bottom w:w="30" w:type="dxa"/>
              <w:right w:w="90" w:type="dxa"/>
            </w:tcMar>
            <w:vAlign w:val="center"/>
            <w:hideMark/>
          </w:tcPr>
          <w:p w14:paraId="66C44ABE" w14:textId="4E339396"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0.14582485</w:t>
            </w:r>
          </w:p>
        </w:tc>
        <w:tc>
          <w:tcPr>
            <w:tcW w:w="1662" w:type="dxa"/>
            <w:vMerge w:val="restart"/>
            <w:vAlign w:val="bottom"/>
          </w:tcPr>
          <w:p w14:paraId="6595D48A" w14:textId="1E6C6C8A"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0.25</w:t>
            </w:r>
            <w:r w:rsidR="00591F76" w:rsidRPr="00BD41C6">
              <w:rPr>
                <w:rFonts w:ascii="Times New Roman" w:eastAsia="Times New Roman" w:hAnsi="Times New Roman" w:cs="Times New Roman"/>
                <w:color w:val="080808"/>
                <w:sz w:val="20"/>
                <w:szCs w:val="20"/>
              </w:rPr>
              <w:t>1</w:t>
            </w:r>
          </w:p>
        </w:tc>
      </w:tr>
      <w:tr w:rsidR="00AE4569" w:rsidRPr="00BD41C6" w14:paraId="3AA6765D" w14:textId="40078E38" w:rsidTr="00974AB3">
        <w:trPr>
          <w:tblCellSpacing w:w="0" w:type="dxa"/>
        </w:trPr>
        <w:tc>
          <w:tcPr>
            <w:tcW w:w="2420" w:type="dxa"/>
            <w:noWrap/>
            <w:tcMar>
              <w:top w:w="30" w:type="dxa"/>
              <w:left w:w="90" w:type="dxa"/>
              <w:bottom w:w="30" w:type="dxa"/>
              <w:right w:w="90" w:type="dxa"/>
            </w:tcMar>
            <w:vAlign w:val="center"/>
            <w:hideMark/>
          </w:tcPr>
          <w:p w14:paraId="71F220C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39.1</w:t>
            </w:r>
          </w:p>
        </w:tc>
        <w:tc>
          <w:tcPr>
            <w:tcW w:w="1889" w:type="dxa"/>
            <w:noWrap/>
            <w:tcMar>
              <w:top w:w="30" w:type="dxa"/>
              <w:left w:w="90" w:type="dxa"/>
              <w:bottom w:w="30" w:type="dxa"/>
              <w:right w:w="90" w:type="dxa"/>
            </w:tcMar>
            <w:vAlign w:val="center"/>
            <w:hideMark/>
          </w:tcPr>
          <w:p w14:paraId="70E1898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0.173913043</w:t>
            </w:r>
          </w:p>
        </w:tc>
        <w:tc>
          <w:tcPr>
            <w:tcW w:w="1226" w:type="dxa"/>
            <w:vMerge/>
          </w:tcPr>
          <w:p w14:paraId="2935C54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1765E247" w14:textId="5EB6E32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0.27358491</w:t>
            </w:r>
          </w:p>
        </w:tc>
        <w:tc>
          <w:tcPr>
            <w:tcW w:w="1662" w:type="dxa"/>
            <w:vMerge/>
          </w:tcPr>
          <w:p w14:paraId="7CE7DD3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7FA2C01E" w14:textId="661FB118" w:rsidTr="00974AB3">
        <w:trPr>
          <w:tblCellSpacing w:w="0" w:type="dxa"/>
        </w:trPr>
        <w:tc>
          <w:tcPr>
            <w:tcW w:w="2420" w:type="dxa"/>
            <w:noWrap/>
            <w:tcMar>
              <w:top w:w="30" w:type="dxa"/>
              <w:left w:w="90" w:type="dxa"/>
              <w:bottom w:w="30" w:type="dxa"/>
              <w:right w:w="90" w:type="dxa"/>
            </w:tcMar>
            <w:vAlign w:val="center"/>
            <w:hideMark/>
          </w:tcPr>
          <w:p w14:paraId="1F17ACF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320</w:t>
            </w:r>
          </w:p>
        </w:tc>
        <w:tc>
          <w:tcPr>
            <w:tcW w:w="1889" w:type="dxa"/>
            <w:noWrap/>
            <w:tcMar>
              <w:top w:w="30" w:type="dxa"/>
              <w:left w:w="90" w:type="dxa"/>
              <w:bottom w:w="30" w:type="dxa"/>
              <w:right w:w="90" w:type="dxa"/>
            </w:tcMar>
            <w:vAlign w:val="center"/>
            <w:hideMark/>
          </w:tcPr>
          <w:p w14:paraId="6A528D9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0.175164474</w:t>
            </w:r>
          </w:p>
        </w:tc>
        <w:tc>
          <w:tcPr>
            <w:tcW w:w="1226" w:type="dxa"/>
            <w:vMerge/>
          </w:tcPr>
          <w:p w14:paraId="2419115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7C0FA7BC" w14:textId="0EDF35A1"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0.33429276</w:t>
            </w:r>
          </w:p>
        </w:tc>
        <w:tc>
          <w:tcPr>
            <w:tcW w:w="1662" w:type="dxa"/>
            <w:vMerge/>
          </w:tcPr>
          <w:p w14:paraId="68D9E59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bl>
    <w:p w14:paraId="530809AA" w14:textId="32A77C0C" w:rsidR="009544E9" w:rsidRPr="00BD41C6" w:rsidRDefault="009544E9" w:rsidP="00287472">
      <w:pPr>
        <w:pStyle w:val="Heading5"/>
        <w:rPr>
          <w:rFonts w:ascii="Times New Roman" w:hAnsi="Times New Roman" w:cs="Times New Roman"/>
        </w:rPr>
      </w:pPr>
    </w:p>
    <w:p w14:paraId="5E4E99D8" w14:textId="77777777" w:rsidR="009544E9" w:rsidRPr="00BD41C6" w:rsidRDefault="009544E9">
      <w:pPr>
        <w:rPr>
          <w:rFonts w:ascii="Times New Roman" w:eastAsiaTheme="majorEastAsia" w:hAnsi="Times New Roman" w:cs="Times New Roman"/>
          <w:color w:val="2F5496" w:themeColor="accent1" w:themeShade="BF"/>
        </w:rPr>
      </w:pPr>
      <w:r w:rsidRPr="00BD41C6">
        <w:rPr>
          <w:rFonts w:ascii="Times New Roman" w:hAnsi="Times New Roman" w:cs="Times New Roman"/>
        </w:rPr>
        <w:br w:type="page"/>
      </w:r>
    </w:p>
    <w:p w14:paraId="2936B416" w14:textId="77777777" w:rsidR="00287472" w:rsidRPr="00BD41C6" w:rsidRDefault="00287472" w:rsidP="00287472">
      <w:pPr>
        <w:pStyle w:val="Heading5"/>
        <w:rPr>
          <w:rFonts w:ascii="Times New Roman" w:hAnsi="Times New Roman" w:cs="Times New Roman"/>
        </w:rPr>
      </w:pPr>
    </w:p>
    <w:p w14:paraId="08995805" w14:textId="134BB568" w:rsidR="00BA511B" w:rsidRPr="00BD41C6" w:rsidRDefault="00BA511B" w:rsidP="00BA511B">
      <w:pPr>
        <w:pStyle w:val="Heading5"/>
        <w:rPr>
          <w:rFonts w:ascii="Times New Roman" w:hAnsi="Times New Roman" w:cs="Times New Roman"/>
        </w:rPr>
      </w:pPr>
      <w:bookmarkStart w:id="968" w:name="_Table_2:_Proportion"/>
      <w:bookmarkEnd w:id="968"/>
      <w:r w:rsidRPr="00BD41C6">
        <w:rPr>
          <w:rFonts w:ascii="Times New Roman" w:hAnsi="Times New Roman" w:cs="Times New Roman"/>
        </w:rPr>
        <w:t>Table 2: Proportion of high/low %ile scores with rarefaction</w:t>
      </w:r>
    </w:p>
    <w:tbl>
      <w:tblPr>
        <w:tblW w:w="8905"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25"/>
        <w:gridCol w:w="1610"/>
        <w:gridCol w:w="1727"/>
        <w:gridCol w:w="1897"/>
        <w:gridCol w:w="1246"/>
      </w:tblGrid>
      <w:tr w:rsidR="00974AB3" w:rsidRPr="00BD41C6" w14:paraId="72B0A4B2" w14:textId="046ED59F" w:rsidTr="002270DD">
        <w:trPr>
          <w:tblHeader/>
          <w:tblCellSpacing w:w="0" w:type="dxa"/>
        </w:trPr>
        <w:tc>
          <w:tcPr>
            <w:tcW w:w="2415" w:type="dxa"/>
            <w:noWrap/>
            <w:tcMar>
              <w:top w:w="0" w:type="dxa"/>
              <w:left w:w="90" w:type="dxa"/>
              <w:bottom w:w="45" w:type="dxa"/>
              <w:right w:w="90" w:type="dxa"/>
            </w:tcMar>
            <w:vAlign w:val="center"/>
            <w:hideMark/>
          </w:tcPr>
          <w:p w14:paraId="7494A8D1" w14:textId="77777777"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qbinned_lognparts</w:t>
            </w:r>
          </w:p>
          <w:p w14:paraId="061D5244"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&lt;ord&gt;</w:t>
            </w:r>
          </w:p>
        </w:tc>
        <w:tc>
          <w:tcPr>
            <w:tcW w:w="1610" w:type="dxa"/>
            <w:noWrap/>
            <w:tcMar>
              <w:top w:w="0" w:type="dxa"/>
              <w:left w:w="90" w:type="dxa"/>
              <w:bottom w:w="45" w:type="dxa"/>
              <w:right w:w="90" w:type="dxa"/>
            </w:tcMar>
            <w:vAlign w:val="center"/>
            <w:hideMark/>
          </w:tcPr>
          <w:p w14:paraId="2DE9A364" w14:textId="77777777"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high_skew</w:t>
            </w:r>
          </w:p>
          <w:p w14:paraId="772DFF01"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&lt;dbl&gt;</w:t>
            </w:r>
          </w:p>
        </w:tc>
        <w:tc>
          <w:tcPr>
            <w:tcW w:w="1734" w:type="dxa"/>
          </w:tcPr>
          <w:p w14:paraId="71C093A4" w14:textId="7D4F57B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high skew</w:t>
            </w:r>
          </w:p>
        </w:tc>
        <w:tc>
          <w:tcPr>
            <w:tcW w:w="1897" w:type="dxa"/>
            <w:noWrap/>
            <w:tcMar>
              <w:top w:w="0" w:type="dxa"/>
              <w:left w:w="90" w:type="dxa"/>
              <w:bottom w:w="45" w:type="dxa"/>
              <w:right w:w="90" w:type="dxa"/>
            </w:tcMar>
            <w:vAlign w:val="center"/>
            <w:hideMark/>
          </w:tcPr>
          <w:p w14:paraId="3A9CB4BC" w14:textId="6662A77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low_simpson</w:t>
            </w:r>
          </w:p>
          <w:p w14:paraId="28CE7560"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&lt;dbl&gt;</w:t>
            </w:r>
          </w:p>
        </w:tc>
        <w:tc>
          <w:tcPr>
            <w:tcW w:w="1249" w:type="dxa"/>
          </w:tcPr>
          <w:p w14:paraId="2B05DAD4" w14:textId="6A7173B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low simpson</w:t>
            </w:r>
          </w:p>
        </w:tc>
      </w:tr>
      <w:tr w:rsidR="002270DD" w:rsidRPr="00BD41C6" w14:paraId="2B64E6BA" w14:textId="1AA8B4FC" w:rsidTr="002270DD">
        <w:trPr>
          <w:tblCellSpacing w:w="0" w:type="dxa"/>
        </w:trPr>
        <w:tc>
          <w:tcPr>
            <w:tcW w:w="2415" w:type="dxa"/>
            <w:noWrap/>
            <w:tcMar>
              <w:top w:w="30" w:type="dxa"/>
              <w:left w:w="90" w:type="dxa"/>
              <w:bottom w:w="30" w:type="dxa"/>
              <w:right w:w="90" w:type="dxa"/>
            </w:tcMar>
            <w:vAlign w:val="center"/>
            <w:hideMark/>
          </w:tcPr>
          <w:p w14:paraId="7DAB3B9E"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3.7</w:t>
            </w:r>
          </w:p>
        </w:tc>
        <w:tc>
          <w:tcPr>
            <w:tcW w:w="1610" w:type="dxa"/>
            <w:noWrap/>
            <w:tcMar>
              <w:top w:w="30" w:type="dxa"/>
              <w:left w:w="90" w:type="dxa"/>
              <w:bottom w:w="30" w:type="dxa"/>
              <w:right w:w="90" w:type="dxa"/>
            </w:tcMar>
            <w:vAlign w:val="center"/>
            <w:hideMark/>
          </w:tcPr>
          <w:p w14:paraId="2D1B1F7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0.01030928</w:t>
            </w:r>
          </w:p>
        </w:tc>
        <w:tc>
          <w:tcPr>
            <w:tcW w:w="1734" w:type="dxa"/>
            <w:vMerge w:val="restart"/>
            <w:vAlign w:val="bottom"/>
          </w:tcPr>
          <w:p w14:paraId="35189F82" w14:textId="205DA518"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0.067</w:t>
            </w:r>
          </w:p>
        </w:tc>
        <w:tc>
          <w:tcPr>
            <w:tcW w:w="1897" w:type="dxa"/>
            <w:noWrap/>
            <w:tcMar>
              <w:top w:w="30" w:type="dxa"/>
              <w:left w:w="90" w:type="dxa"/>
              <w:bottom w:w="30" w:type="dxa"/>
              <w:right w:w="90" w:type="dxa"/>
            </w:tcMar>
            <w:vAlign w:val="center"/>
            <w:hideMark/>
          </w:tcPr>
          <w:p w14:paraId="04924CC8" w14:textId="03ECF8FC"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0.14144330</w:t>
            </w:r>
          </w:p>
        </w:tc>
        <w:tc>
          <w:tcPr>
            <w:tcW w:w="1249" w:type="dxa"/>
            <w:vMerge w:val="restart"/>
            <w:vAlign w:val="bottom"/>
          </w:tcPr>
          <w:p w14:paraId="5533E357" w14:textId="30ABC6A7" w:rsidR="002270DD" w:rsidRPr="00BD41C6" w:rsidRDefault="002270DD" w:rsidP="002270DD">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0.134</w:t>
            </w:r>
          </w:p>
        </w:tc>
      </w:tr>
      <w:tr w:rsidR="002270DD" w:rsidRPr="00BD41C6" w14:paraId="1AE7F6DE" w14:textId="42A5587F" w:rsidTr="002270DD">
        <w:trPr>
          <w:tblCellSpacing w:w="0" w:type="dxa"/>
        </w:trPr>
        <w:tc>
          <w:tcPr>
            <w:tcW w:w="2415" w:type="dxa"/>
            <w:noWrap/>
            <w:tcMar>
              <w:top w:w="30" w:type="dxa"/>
              <w:left w:w="90" w:type="dxa"/>
              <w:bottom w:w="30" w:type="dxa"/>
              <w:right w:w="90" w:type="dxa"/>
            </w:tcMar>
            <w:vAlign w:val="center"/>
            <w:hideMark/>
          </w:tcPr>
          <w:p w14:paraId="58F42D4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4.9</w:t>
            </w:r>
          </w:p>
        </w:tc>
        <w:tc>
          <w:tcPr>
            <w:tcW w:w="1610" w:type="dxa"/>
            <w:noWrap/>
            <w:tcMar>
              <w:top w:w="30" w:type="dxa"/>
              <w:left w:w="90" w:type="dxa"/>
              <w:bottom w:w="30" w:type="dxa"/>
              <w:right w:w="90" w:type="dxa"/>
            </w:tcMar>
            <w:vAlign w:val="center"/>
            <w:hideMark/>
          </w:tcPr>
          <w:p w14:paraId="2A7925F4"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0.04293688</w:t>
            </w:r>
          </w:p>
        </w:tc>
        <w:tc>
          <w:tcPr>
            <w:tcW w:w="1734" w:type="dxa"/>
            <w:vMerge/>
          </w:tcPr>
          <w:p w14:paraId="3FB1468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04B1C77A" w14:textId="0CAC0E6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0.09832546</w:t>
            </w:r>
          </w:p>
        </w:tc>
        <w:tc>
          <w:tcPr>
            <w:tcW w:w="1249" w:type="dxa"/>
            <w:vMerge/>
          </w:tcPr>
          <w:p w14:paraId="5C40DC7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62F887B4" w14:textId="3F55F93A" w:rsidTr="002270DD">
        <w:trPr>
          <w:tblCellSpacing w:w="0" w:type="dxa"/>
        </w:trPr>
        <w:tc>
          <w:tcPr>
            <w:tcW w:w="2415" w:type="dxa"/>
            <w:noWrap/>
            <w:tcMar>
              <w:top w:w="30" w:type="dxa"/>
              <w:left w:w="90" w:type="dxa"/>
              <w:bottom w:w="30" w:type="dxa"/>
              <w:right w:w="90" w:type="dxa"/>
            </w:tcMar>
            <w:vAlign w:val="center"/>
            <w:hideMark/>
          </w:tcPr>
          <w:p w14:paraId="4FF65BA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5.7</w:t>
            </w:r>
          </w:p>
        </w:tc>
        <w:tc>
          <w:tcPr>
            <w:tcW w:w="1610" w:type="dxa"/>
            <w:noWrap/>
            <w:tcMar>
              <w:top w:w="30" w:type="dxa"/>
              <w:left w:w="90" w:type="dxa"/>
              <w:bottom w:w="30" w:type="dxa"/>
              <w:right w:w="90" w:type="dxa"/>
            </w:tcMar>
            <w:vAlign w:val="center"/>
            <w:hideMark/>
          </w:tcPr>
          <w:p w14:paraId="392791B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0.04755614</w:t>
            </w:r>
          </w:p>
        </w:tc>
        <w:tc>
          <w:tcPr>
            <w:tcW w:w="1734" w:type="dxa"/>
            <w:vMerge/>
          </w:tcPr>
          <w:p w14:paraId="00E591C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3E0E67E9" w14:textId="0EEBA35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0.10171731</w:t>
            </w:r>
          </w:p>
        </w:tc>
        <w:tc>
          <w:tcPr>
            <w:tcW w:w="1249" w:type="dxa"/>
            <w:vMerge/>
          </w:tcPr>
          <w:p w14:paraId="6046EA8E"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72020799" w14:textId="1BA1242D" w:rsidTr="002270DD">
        <w:trPr>
          <w:tblCellSpacing w:w="0" w:type="dxa"/>
        </w:trPr>
        <w:tc>
          <w:tcPr>
            <w:tcW w:w="2415" w:type="dxa"/>
            <w:noWrap/>
            <w:tcMar>
              <w:top w:w="30" w:type="dxa"/>
              <w:left w:w="90" w:type="dxa"/>
              <w:bottom w:w="30" w:type="dxa"/>
              <w:right w:w="90" w:type="dxa"/>
            </w:tcMar>
            <w:vAlign w:val="center"/>
            <w:hideMark/>
          </w:tcPr>
          <w:p w14:paraId="737AFCC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6.5</w:t>
            </w:r>
          </w:p>
        </w:tc>
        <w:tc>
          <w:tcPr>
            <w:tcW w:w="1610" w:type="dxa"/>
            <w:noWrap/>
            <w:tcMar>
              <w:top w:w="30" w:type="dxa"/>
              <w:left w:w="90" w:type="dxa"/>
              <w:bottom w:w="30" w:type="dxa"/>
              <w:right w:w="90" w:type="dxa"/>
            </w:tcMar>
            <w:vAlign w:val="center"/>
            <w:hideMark/>
          </w:tcPr>
          <w:p w14:paraId="50411A5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0.06222386</w:t>
            </w:r>
          </w:p>
        </w:tc>
        <w:tc>
          <w:tcPr>
            <w:tcW w:w="1734" w:type="dxa"/>
            <w:vMerge/>
          </w:tcPr>
          <w:p w14:paraId="2B6101D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6C9C5BBC" w14:textId="021644FB"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0.10456554</w:t>
            </w:r>
          </w:p>
        </w:tc>
        <w:tc>
          <w:tcPr>
            <w:tcW w:w="1249" w:type="dxa"/>
            <w:vMerge/>
          </w:tcPr>
          <w:p w14:paraId="0FF59CF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0D77E65D" w14:textId="5C93F95C" w:rsidTr="002270DD">
        <w:trPr>
          <w:tblCellSpacing w:w="0" w:type="dxa"/>
        </w:trPr>
        <w:tc>
          <w:tcPr>
            <w:tcW w:w="2415" w:type="dxa"/>
            <w:noWrap/>
            <w:tcMar>
              <w:top w:w="30" w:type="dxa"/>
              <w:left w:w="90" w:type="dxa"/>
              <w:bottom w:w="30" w:type="dxa"/>
              <w:right w:w="90" w:type="dxa"/>
            </w:tcMar>
            <w:vAlign w:val="center"/>
            <w:hideMark/>
          </w:tcPr>
          <w:p w14:paraId="52EA6D8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7.3</w:t>
            </w:r>
          </w:p>
        </w:tc>
        <w:tc>
          <w:tcPr>
            <w:tcW w:w="1610" w:type="dxa"/>
            <w:noWrap/>
            <w:tcMar>
              <w:top w:w="30" w:type="dxa"/>
              <w:left w:w="90" w:type="dxa"/>
              <w:bottom w:w="30" w:type="dxa"/>
              <w:right w:w="90" w:type="dxa"/>
            </w:tcMar>
            <w:vAlign w:val="center"/>
            <w:hideMark/>
          </w:tcPr>
          <w:p w14:paraId="06795C2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0.09323432</w:t>
            </w:r>
          </w:p>
        </w:tc>
        <w:tc>
          <w:tcPr>
            <w:tcW w:w="1734" w:type="dxa"/>
            <w:vMerge/>
          </w:tcPr>
          <w:p w14:paraId="6FCE67DD"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8D19BF5" w14:textId="438F697B"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0.14975248</w:t>
            </w:r>
          </w:p>
        </w:tc>
        <w:tc>
          <w:tcPr>
            <w:tcW w:w="1249" w:type="dxa"/>
            <w:vMerge/>
          </w:tcPr>
          <w:p w14:paraId="33D236C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54FA83BD" w14:textId="228B7F61" w:rsidTr="002270DD">
        <w:trPr>
          <w:tblCellSpacing w:w="0" w:type="dxa"/>
        </w:trPr>
        <w:tc>
          <w:tcPr>
            <w:tcW w:w="2415" w:type="dxa"/>
            <w:noWrap/>
            <w:tcMar>
              <w:top w:w="30" w:type="dxa"/>
              <w:left w:w="90" w:type="dxa"/>
              <w:bottom w:w="30" w:type="dxa"/>
              <w:right w:w="90" w:type="dxa"/>
            </w:tcMar>
            <w:vAlign w:val="center"/>
            <w:hideMark/>
          </w:tcPr>
          <w:p w14:paraId="4BCD398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8.1</w:t>
            </w:r>
          </w:p>
        </w:tc>
        <w:tc>
          <w:tcPr>
            <w:tcW w:w="1610" w:type="dxa"/>
            <w:noWrap/>
            <w:tcMar>
              <w:top w:w="30" w:type="dxa"/>
              <w:left w:w="90" w:type="dxa"/>
              <w:bottom w:w="30" w:type="dxa"/>
              <w:right w:w="90" w:type="dxa"/>
            </w:tcMar>
            <w:vAlign w:val="center"/>
            <w:hideMark/>
          </w:tcPr>
          <w:p w14:paraId="1B23DAC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0.10764174</w:t>
            </w:r>
          </w:p>
        </w:tc>
        <w:tc>
          <w:tcPr>
            <w:tcW w:w="1734" w:type="dxa"/>
            <w:vMerge/>
          </w:tcPr>
          <w:p w14:paraId="54F8CE6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498D3174" w14:textId="5C73791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0.16269515</w:t>
            </w:r>
          </w:p>
        </w:tc>
        <w:tc>
          <w:tcPr>
            <w:tcW w:w="1249" w:type="dxa"/>
            <w:vMerge/>
          </w:tcPr>
          <w:p w14:paraId="5CA269F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373BD805" w14:textId="5DC88F6F" w:rsidTr="002270DD">
        <w:trPr>
          <w:tblCellSpacing w:w="0" w:type="dxa"/>
        </w:trPr>
        <w:tc>
          <w:tcPr>
            <w:tcW w:w="2415" w:type="dxa"/>
            <w:noWrap/>
            <w:tcMar>
              <w:top w:w="30" w:type="dxa"/>
              <w:left w:w="90" w:type="dxa"/>
              <w:bottom w:w="30" w:type="dxa"/>
              <w:right w:w="90" w:type="dxa"/>
            </w:tcMar>
            <w:vAlign w:val="center"/>
            <w:hideMark/>
          </w:tcPr>
          <w:p w14:paraId="299CD8C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9.2</w:t>
            </w:r>
          </w:p>
        </w:tc>
        <w:tc>
          <w:tcPr>
            <w:tcW w:w="1610" w:type="dxa"/>
            <w:noWrap/>
            <w:tcMar>
              <w:top w:w="30" w:type="dxa"/>
              <w:left w:w="90" w:type="dxa"/>
              <w:bottom w:w="30" w:type="dxa"/>
              <w:right w:w="90" w:type="dxa"/>
            </w:tcMar>
            <w:vAlign w:val="center"/>
            <w:hideMark/>
          </w:tcPr>
          <w:p w14:paraId="0135327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0.10412413</w:t>
            </w:r>
          </w:p>
        </w:tc>
        <w:tc>
          <w:tcPr>
            <w:tcW w:w="1734" w:type="dxa"/>
            <w:vMerge/>
          </w:tcPr>
          <w:p w14:paraId="4396F6A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0DD0552" w14:textId="681332F6"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0.18089016</w:t>
            </w:r>
          </w:p>
        </w:tc>
        <w:tc>
          <w:tcPr>
            <w:tcW w:w="1249" w:type="dxa"/>
            <w:vMerge/>
          </w:tcPr>
          <w:p w14:paraId="7233799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75A8D12F" w14:textId="3BCBFDF4" w:rsidTr="002270DD">
        <w:trPr>
          <w:tblCellSpacing w:w="0" w:type="dxa"/>
        </w:trPr>
        <w:tc>
          <w:tcPr>
            <w:tcW w:w="2415" w:type="dxa"/>
            <w:noWrap/>
            <w:tcMar>
              <w:top w:w="30" w:type="dxa"/>
              <w:left w:w="90" w:type="dxa"/>
              <w:bottom w:w="30" w:type="dxa"/>
              <w:right w:w="90" w:type="dxa"/>
            </w:tcMar>
            <w:vAlign w:val="center"/>
            <w:hideMark/>
          </w:tcPr>
          <w:p w14:paraId="0DDAFEC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11.2</w:t>
            </w:r>
          </w:p>
        </w:tc>
        <w:tc>
          <w:tcPr>
            <w:tcW w:w="1610" w:type="dxa"/>
            <w:noWrap/>
            <w:tcMar>
              <w:top w:w="30" w:type="dxa"/>
              <w:left w:w="90" w:type="dxa"/>
              <w:bottom w:w="30" w:type="dxa"/>
              <w:right w:w="90" w:type="dxa"/>
            </w:tcMar>
            <w:vAlign w:val="center"/>
            <w:hideMark/>
          </w:tcPr>
          <w:p w14:paraId="256CCC4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0.15765766</w:t>
            </w:r>
          </w:p>
        </w:tc>
        <w:tc>
          <w:tcPr>
            <w:tcW w:w="1734" w:type="dxa"/>
            <w:vMerge w:val="restart"/>
            <w:vAlign w:val="bottom"/>
          </w:tcPr>
          <w:p w14:paraId="0DC4CD38" w14:textId="182A5D9A"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0.193</w:t>
            </w:r>
          </w:p>
        </w:tc>
        <w:tc>
          <w:tcPr>
            <w:tcW w:w="1897" w:type="dxa"/>
            <w:noWrap/>
            <w:tcMar>
              <w:top w:w="30" w:type="dxa"/>
              <w:left w:w="90" w:type="dxa"/>
              <w:bottom w:w="30" w:type="dxa"/>
              <w:right w:w="90" w:type="dxa"/>
            </w:tcMar>
            <w:vAlign w:val="center"/>
            <w:hideMark/>
          </w:tcPr>
          <w:p w14:paraId="59E63555" w14:textId="11809AF1"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0.27027027</w:t>
            </w:r>
          </w:p>
        </w:tc>
        <w:tc>
          <w:tcPr>
            <w:tcW w:w="1249" w:type="dxa"/>
            <w:vMerge w:val="restart"/>
            <w:vAlign w:val="bottom"/>
          </w:tcPr>
          <w:p w14:paraId="1BDA55BB" w14:textId="389201A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0.36</w:t>
            </w:r>
          </w:p>
        </w:tc>
      </w:tr>
      <w:tr w:rsidR="002270DD" w:rsidRPr="00BD41C6" w14:paraId="66679B71" w14:textId="2217A37A" w:rsidTr="002270DD">
        <w:trPr>
          <w:tblCellSpacing w:w="0" w:type="dxa"/>
        </w:trPr>
        <w:tc>
          <w:tcPr>
            <w:tcW w:w="2415" w:type="dxa"/>
            <w:noWrap/>
            <w:tcMar>
              <w:top w:w="30" w:type="dxa"/>
              <w:left w:w="90" w:type="dxa"/>
              <w:bottom w:w="30" w:type="dxa"/>
              <w:right w:w="90" w:type="dxa"/>
            </w:tcMar>
            <w:vAlign w:val="center"/>
            <w:hideMark/>
          </w:tcPr>
          <w:p w14:paraId="686DFA99"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40.1</w:t>
            </w:r>
          </w:p>
        </w:tc>
        <w:tc>
          <w:tcPr>
            <w:tcW w:w="1610" w:type="dxa"/>
            <w:noWrap/>
            <w:tcMar>
              <w:top w:w="30" w:type="dxa"/>
              <w:left w:w="90" w:type="dxa"/>
              <w:bottom w:w="30" w:type="dxa"/>
              <w:right w:w="90" w:type="dxa"/>
            </w:tcMar>
            <w:vAlign w:val="center"/>
            <w:hideMark/>
          </w:tcPr>
          <w:p w14:paraId="5E33A99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0.22764561</w:t>
            </w:r>
          </w:p>
        </w:tc>
        <w:tc>
          <w:tcPr>
            <w:tcW w:w="1734" w:type="dxa"/>
            <w:vMerge/>
          </w:tcPr>
          <w:p w14:paraId="23EF198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EFE79F8" w14:textId="5201A3A0"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0.40401969</w:t>
            </w:r>
          </w:p>
        </w:tc>
        <w:tc>
          <w:tcPr>
            <w:tcW w:w="1249" w:type="dxa"/>
            <w:vMerge/>
          </w:tcPr>
          <w:p w14:paraId="7FE7502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1337EC47" w14:textId="67FB5B15" w:rsidTr="002270DD">
        <w:trPr>
          <w:tblCellSpacing w:w="0" w:type="dxa"/>
        </w:trPr>
        <w:tc>
          <w:tcPr>
            <w:tcW w:w="2415" w:type="dxa"/>
            <w:noWrap/>
            <w:tcMar>
              <w:top w:w="30" w:type="dxa"/>
              <w:left w:w="90" w:type="dxa"/>
              <w:bottom w:w="30" w:type="dxa"/>
              <w:right w:w="90" w:type="dxa"/>
            </w:tcMar>
            <w:vAlign w:val="center"/>
            <w:hideMark/>
          </w:tcPr>
          <w:p w14:paraId="2FC32BA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331.5</w:t>
            </w:r>
          </w:p>
        </w:tc>
        <w:tc>
          <w:tcPr>
            <w:tcW w:w="1610" w:type="dxa"/>
            <w:noWrap/>
            <w:tcMar>
              <w:top w:w="30" w:type="dxa"/>
              <w:left w:w="90" w:type="dxa"/>
              <w:bottom w:w="30" w:type="dxa"/>
              <w:right w:w="90" w:type="dxa"/>
            </w:tcMar>
            <w:vAlign w:val="center"/>
            <w:hideMark/>
          </w:tcPr>
          <w:p w14:paraId="6D6F355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0.19491178</w:t>
            </w:r>
          </w:p>
        </w:tc>
        <w:tc>
          <w:tcPr>
            <w:tcW w:w="1734" w:type="dxa"/>
            <w:vMerge/>
          </w:tcPr>
          <w:p w14:paraId="1A41C299"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5E5ED606" w14:textId="26B21E51"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0.40664752</w:t>
            </w:r>
          </w:p>
        </w:tc>
        <w:tc>
          <w:tcPr>
            <w:tcW w:w="1249" w:type="dxa"/>
            <w:vMerge/>
          </w:tcPr>
          <w:p w14:paraId="30E23056"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bl>
    <w:p w14:paraId="5A7B1951" w14:textId="77777777" w:rsidR="00BA511B" w:rsidRPr="00BD41C6" w:rsidRDefault="00BA511B" w:rsidP="00BA511B">
      <w:pPr>
        <w:rPr>
          <w:rFonts w:ascii="Times New Roman" w:hAnsi="Times New Roman" w:cs="Times New Roman"/>
        </w:rPr>
      </w:pPr>
    </w:p>
    <w:sectPr w:rsidR="00BA511B" w:rsidRPr="00BD41C6" w:rsidSect="001A631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2" w:author="Diaz,Renata M" w:date="2020-04-20T15:46:00Z" w:initials="DM">
    <w:p w14:paraId="77D92EC8" w14:textId="61E4A710" w:rsidR="00F10365" w:rsidRDefault="00F10365">
      <w:pPr>
        <w:pStyle w:val="CommentText"/>
      </w:pPr>
      <w:r>
        <w:rPr>
          <w:rStyle w:val="CommentReference"/>
        </w:rPr>
        <w:annotationRef/>
      </w:r>
    </w:p>
  </w:comment>
  <w:comment w:id="137" w:author="Diaz,Renata M" w:date="2020-03-16T09:34:00Z" w:initials="DM">
    <w:p w14:paraId="0863619E" w14:textId="5CA865B6" w:rsidR="006748D4" w:rsidRPr="003738F0" w:rsidRDefault="006748D4">
      <w:pPr>
        <w:pStyle w:val="CommentText"/>
      </w:pPr>
      <w:r>
        <w:rPr>
          <w:rStyle w:val="CommentReference"/>
        </w:rPr>
        <w:annotationRef/>
      </w:r>
      <w:r>
        <w:t xml:space="preserve">Not sure if </w:t>
      </w:r>
      <w:r>
        <w:rPr>
          <w:i/>
          <w:iCs/>
        </w:rPr>
        <w:t xml:space="preserve">all </w:t>
      </w:r>
      <w:r>
        <w:t xml:space="preserve">of Frank’s stuff arrives at a logseries. </w:t>
      </w:r>
    </w:p>
  </w:comment>
  <w:comment w:id="135" w:author="skmorgane" w:date="2020-03-31T09:04:00Z" w:initials="s">
    <w:p w14:paraId="5E6C0383" w14:textId="36E3F953" w:rsidR="006748D4" w:rsidRDefault="006748D4">
      <w:pPr>
        <w:pStyle w:val="CommentText"/>
      </w:pPr>
      <w:r>
        <w:rPr>
          <w:rStyle w:val="CommentReference"/>
        </w:rPr>
        <w:annotationRef/>
      </w:r>
      <w:r>
        <w:t>This is reads more like a book report – an obligatory knee bend to those who come before. As such it isn’t as imformative in the narrative as it could be. Focus more on how statistical processes are thought to generate the SAD and less on the who said it (they’ll get their credit through citation).</w:t>
      </w:r>
    </w:p>
  </w:comment>
  <w:comment w:id="187" w:author="skmorgane" w:date="2020-03-31T09:11:00Z" w:initials="s">
    <w:p w14:paraId="6A4BFE7D" w14:textId="64154F4F" w:rsidR="006748D4" w:rsidRDefault="006748D4">
      <w:pPr>
        <w:pStyle w:val="CommentText"/>
      </w:pPr>
      <w:r>
        <w:rPr>
          <w:rStyle w:val="CommentReference"/>
        </w:rPr>
        <w:annotationRef/>
      </w:r>
      <w:r>
        <w:t xml:space="preserve">The goal of paragraph two should be to cleanly outline how this works and what it generates. </w:t>
      </w:r>
    </w:p>
  </w:comment>
  <w:comment w:id="277" w:author="Diaz,Renata M" w:date="2020-04-20T16:06:00Z" w:initials="DM">
    <w:p w14:paraId="0427E7A5" w14:textId="30F6F51B" w:rsidR="00CE47A1" w:rsidRDefault="00CE47A1">
      <w:pPr>
        <w:pStyle w:val="CommentText"/>
      </w:pPr>
      <w:r>
        <w:rPr>
          <w:rStyle w:val="CommentReference"/>
        </w:rPr>
        <w:annotationRef/>
      </w:r>
      <w:r>
        <w:t>Not sure if this is the best reference for this point – maybe Harte (2011) has it?</w:t>
      </w:r>
    </w:p>
  </w:comment>
  <w:comment w:id="392" w:author="Diaz,Renata M" w:date="2020-04-20T16:13:00Z" w:initials="DM">
    <w:p w14:paraId="3F9BA1E7" w14:textId="398FDC1A" w:rsidR="00A227C4" w:rsidRDefault="00A227C4">
      <w:pPr>
        <w:pStyle w:val="CommentText"/>
      </w:pPr>
      <w:r>
        <w:rPr>
          <w:rStyle w:val="CommentReference"/>
        </w:rPr>
        <w:annotationRef/>
      </w:r>
      <w:r>
        <w:t># communities + taxa</w:t>
      </w:r>
    </w:p>
  </w:comment>
  <w:comment w:id="446" w:author="Diaz,Renata M" w:date="2020-03-21T16:59:00Z" w:initials="DM">
    <w:p w14:paraId="5218932E" w14:textId="0F987C77" w:rsidR="006748D4" w:rsidRDefault="006748D4">
      <w:pPr>
        <w:pStyle w:val="CommentText"/>
      </w:pPr>
      <w:r>
        <w:rPr>
          <w:rStyle w:val="CommentReference"/>
        </w:rPr>
        <w:annotationRef/>
      </w:r>
      <w:r>
        <w:t>Double check cutoff = 10</w:t>
      </w:r>
    </w:p>
  </w:comment>
  <w:comment w:id="450" w:author="Diaz,Renata M" w:date="2020-03-16T09:55:00Z" w:initials="DM">
    <w:p w14:paraId="073D8E64" w14:textId="3DA33608" w:rsidR="006748D4" w:rsidRDefault="006748D4">
      <w:pPr>
        <w:pStyle w:val="CommentText"/>
      </w:pPr>
      <w:r>
        <w:rPr>
          <w:rStyle w:val="CommentReference"/>
        </w:rPr>
        <w:annotationRef/>
      </w:r>
      <w:r>
        <w:t>I think this is FIA and BBS but I need to double check.</w:t>
      </w:r>
    </w:p>
  </w:comment>
  <w:comment w:id="452" w:author="Diaz,Renata M" w:date="2020-04-20T16:15:00Z" w:initials="DM">
    <w:p w14:paraId="37F8B814" w14:textId="681E9122" w:rsidR="00DD0338" w:rsidRDefault="00DD0338">
      <w:pPr>
        <w:pStyle w:val="CommentText"/>
      </w:pPr>
      <w:r>
        <w:rPr>
          <w:rStyle w:val="CommentReference"/>
        </w:rPr>
        <w:annotationRef/>
      </w:r>
      <w:r>
        <w:t>Dataset characteristics</w:t>
      </w:r>
    </w:p>
  </w:comment>
  <w:comment w:id="465" w:author="Diaz,Renata M" w:date="2020-03-16T10:05:00Z" w:initials="DM">
    <w:p w14:paraId="5A81F9CC" w14:textId="77777777" w:rsidR="007A70CE" w:rsidRDefault="007A70CE" w:rsidP="007A70CE">
      <w:pPr>
        <w:pStyle w:val="CommentText"/>
      </w:pPr>
      <w:r>
        <w:rPr>
          <w:rStyle w:val="CommentReference"/>
        </w:rPr>
        <w:annotationRef/>
      </w:r>
      <w:r>
        <w:t xml:space="preserve">I think it’s a contingent rule, where the N cutoff depended on S? Need to double check. </w:t>
      </w:r>
    </w:p>
  </w:comment>
  <w:comment w:id="472" w:author="Diaz,Renata M" w:date="2020-03-17T13:24:00Z" w:initials="DM">
    <w:p w14:paraId="4758E465" w14:textId="77777777" w:rsidR="007A70CE" w:rsidRDefault="007A70CE" w:rsidP="007A70CE">
      <w:pPr>
        <w:pStyle w:val="CommentText"/>
      </w:pPr>
      <w:r>
        <w:rPr>
          <w:rStyle w:val="CommentReference"/>
        </w:rPr>
        <w:annotationRef/>
      </w:r>
      <w:r>
        <w:t xml:space="preserve">Which is a lot more than any of the others and possibly all of the others combined; I don’t quite remember. </w:t>
      </w:r>
    </w:p>
  </w:comment>
  <w:comment w:id="523" w:author="Diaz,Renata M" w:date="2020-03-16T10:05:00Z" w:initials="DM">
    <w:p w14:paraId="19D73CAC" w14:textId="68079AE4" w:rsidR="006748D4" w:rsidRDefault="006748D4">
      <w:pPr>
        <w:pStyle w:val="CommentText"/>
      </w:pPr>
      <w:r>
        <w:rPr>
          <w:rStyle w:val="CommentReference"/>
        </w:rPr>
        <w:annotationRef/>
      </w:r>
      <w:r>
        <w:t>I think it’s a contingent rule, where the N cutoff depend</w:t>
      </w:r>
      <w:r w:rsidR="00041329">
        <w:t>ed</w:t>
      </w:r>
      <w:r>
        <w:t xml:space="preserve"> on S? Need to double check. </w:t>
      </w:r>
    </w:p>
  </w:comment>
  <w:comment w:id="529" w:author="Diaz,Renata M" w:date="2020-03-17T13:24:00Z" w:initials="DM">
    <w:p w14:paraId="1FE4C8E4" w14:textId="5564013D" w:rsidR="006748D4" w:rsidRDefault="006748D4">
      <w:pPr>
        <w:pStyle w:val="CommentText"/>
      </w:pPr>
      <w:r>
        <w:rPr>
          <w:rStyle w:val="CommentReference"/>
        </w:rPr>
        <w:annotationRef/>
      </w:r>
      <w:r>
        <w:t xml:space="preserve">Which is a lot more than any of the others and possibly all of the others combined; I don’t quite remember. </w:t>
      </w:r>
    </w:p>
  </w:comment>
  <w:comment w:id="543" w:author="Diaz,Renata M" w:date="2020-04-22T10:20:00Z" w:initials="DM">
    <w:p w14:paraId="556722FF" w14:textId="17FCFD5C" w:rsidR="009371CC" w:rsidRDefault="009371CC">
      <w:pPr>
        <w:pStyle w:val="CommentText"/>
      </w:pPr>
      <w:r>
        <w:rPr>
          <w:rStyle w:val="CommentReference"/>
        </w:rPr>
        <w:annotationRef/>
      </w:r>
      <w:r>
        <w:t>I could be (very easily) convinced that this section is a lot of information-overhead for a relatively small contribution to the narrative?</w:t>
      </w:r>
    </w:p>
  </w:comment>
  <w:comment w:id="552" w:author="Diaz,Renata M" w:date="2020-03-21T17:08:00Z" w:initials="DM">
    <w:p w14:paraId="68AC26AE" w14:textId="0EFB6A28" w:rsidR="006748D4" w:rsidRDefault="006748D4">
      <w:pPr>
        <w:pStyle w:val="CommentText"/>
      </w:pPr>
      <w:r>
        <w:rPr>
          <w:rStyle w:val="CommentReference"/>
        </w:rPr>
        <w:annotationRef/>
      </w:r>
      <w:r>
        <w:t>This feels circular!!</w:t>
      </w:r>
    </w:p>
  </w:comment>
  <w:comment w:id="565" w:author="Diaz,Renata M" w:date="2020-04-20T16:24:00Z" w:initials="DM">
    <w:p w14:paraId="06A2D73B" w14:textId="6DBFDE3B" w:rsidR="00D91BDC" w:rsidRPr="00D91BDC" w:rsidRDefault="00D91BDC">
      <w:pPr>
        <w:pStyle w:val="CommentText"/>
      </w:pPr>
      <w:r>
        <w:rPr>
          <w:rStyle w:val="CommentReference"/>
        </w:rPr>
        <w:annotationRef/>
      </w:r>
      <w:r>
        <w:t xml:space="preserve">I also recently implemented a measure of how </w:t>
      </w:r>
      <w:r>
        <w:rPr>
          <w:i/>
          <w:iCs/>
        </w:rPr>
        <w:t xml:space="preserve">wide </w:t>
      </w:r>
      <w:r>
        <w:t xml:space="preserve">the 95% interval is relative to the </w:t>
      </w:r>
      <w:r>
        <w:rPr>
          <w:i/>
          <w:iCs/>
        </w:rPr>
        <w:t xml:space="preserve">entire </w:t>
      </w:r>
      <w:r>
        <w:t>range of sampled values. You get the same answer, it’s just a question of what’s most intuitive.</w:t>
      </w:r>
    </w:p>
  </w:comment>
  <w:comment w:id="568" w:author="Diaz,Renata M" w:date="2020-04-20T16:32:00Z" w:initials="DM">
    <w:p w14:paraId="742DD46E" w14:textId="0DE4861D" w:rsidR="00D6248D" w:rsidRDefault="00D6248D">
      <w:pPr>
        <w:pStyle w:val="CommentText"/>
      </w:pPr>
      <w:r>
        <w:rPr>
          <w:rStyle w:val="CommentReference"/>
        </w:rPr>
        <w:annotationRef/>
      </w:r>
      <w:r w:rsidRPr="00BD41C6">
        <w:rPr>
          <w:rFonts w:ascii="Times New Roman" w:eastAsia="Times New Roman" w:hAnsi="Times New Roman" w:cs="Times New Roman"/>
          <w:sz w:val="24"/>
          <w:szCs w:val="24"/>
        </w:rPr>
        <w:t>Note that, for small communities, both the number of unique elements in the feasible set and the number of possible pairwise combinations of elements can be considerably lower than 4000.</w:t>
      </w:r>
    </w:p>
  </w:comment>
  <w:comment w:id="661" w:author="Diaz,Renata M" w:date="2020-03-17T12:55:00Z" w:initials="DM">
    <w:p w14:paraId="0AEA64FA" w14:textId="54C38D8F" w:rsidR="006748D4" w:rsidRDefault="006748D4" w:rsidP="00A1011A">
      <w:pPr>
        <w:pStyle w:val="CommentText"/>
      </w:pPr>
      <w:r>
        <w:rPr>
          <w:rStyle w:val="CommentReference"/>
        </w:rPr>
        <w:annotationRef/>
      </w:r>
      <w:r>
        <w:rPr>
          <w:rStyle w:val="CommentReference"/>
        </w:rPr>
        <w:t>Double check that this is how it breaks</w:t>
      </w:r>
    </w:p>
  </w:comment>
  <w:comment w:id="666" w:author="Diaz,Renata M" w:date="2020-04-13T16:20:00Z" w:initials="DM">
    <w:p w14:paraId="05765BEE" w14:textId="77777777" w:rsidR="00914C3F" w:rsidRDefault="00914C3F">
      <w:pPr>
        <w:pStyle w:val="CommentText"/>
      </w:pPr>
      <w:r>
        <w:rPr>
          <w:rStyle w:val="CommentReference"/>
        </w:rPr>
        <w:annotationRef/>
      </w:r>
      <w:r>
        <w:t>Hao had a response on this (gh issue)</w:t>
      </w:r>
    </w:p>
    <w:p w14:paraId="4E5DD3E7" w14:textId="3DAEBD73" w:rsidR="007D570F" w:rsidRDefault="007D570F">
      <w:pPr>
        <w:pStyle w:val="CommentText"/>
      </w:pPr>
      <w:r>
        <w:t>I feel like this might be a distinction without a difference; unsure if it’s a wise use of space here</w:t>
      </w:r>
    </w:p>
  </w:comment>
  <w:comment w:id="828" w:author="Diaz,Renata M" w:date="2020-04-20T17:09:00Z" w:initials="DM">
    <w:p w14:paraId="03CBB9B2" w14:textId="12DB3FC4" w:rsidR="00D611AF" w:rsidRDefault="00D611AF">
      <w:pPr>
        <w:pStyle w:val="CommentText"/>
      </w:pPr>
      <w:r>
        <w:rPr>
          <w:rStyle w:val="CommentReference"/>
        </w:rPr>
        <w:annotationRef/>
      </w:r>
      <w:r>
        <w:t>I’m not sure if the rarefaction piece still fits in…it feels like kind of a tangent?</w:t>
      </w:r>
    </w:p>
  </w:comment>
  <w:comment w:id="913" w:author="Diaz,Renata M" w:date="2020-03-24T11:36:00Z" w:initials="DM">
    <w:p w14:paraId="28DA324F" w14:textId="77777777" w:rsidR="006748D4" w:rsidRDefault="006748D4">
      <w:pPr>
        <w:pStyle w:val="CommentText"/>
        <w:rPr>
          <w:rStyle w:val="CommentReference"/>
        </w:rPr>
      </w:pPr>
      <w:r>
        <w:rPr>
          <w:rStyle w:val="CommentReference"/>
        </w:rPr>
        <w:annotationRef/>
      </w:r>
      <w:r>
        <w:rPr>
          <w:rStyle w:val="CommentReference"/>
        </w:rPr>
        <w:t xml:space="preserve">This needs more careful thought. </w:t>
      </w:r>
    </w:p>
    <w:p w14:paraId="07120F68" w14:textId="77777777" w:rsidR="006748D4" w:rsidRDefault="006748D4">
      <w:pPr>
        <w:pStyle w:val="CommentText"/>
        <w:rPr>
          <w:rStyle w:val="CommentReference"/>
        </w:rPr>
      </w:pPr>
      <w:r>
        <w:rPr>
          <w:rStyle w:val="CommentReference"/>
        </w:rPr>
        <w:t>I can see a world where all SADs are governed by some rule, and that this rule happens to drop you in a not-unlikely space for small FS, but, as the FS shifts towards a more specific central tendency, the result of the rule becomes starkly unlikely.</w:t>
      </w:r>
    </w:p>
    <w:p w14:paraId="0A3647DE" w14:textId="79FC3DBA" w:rsidR="006748D4" w:rsidRPr="00A219D2" w:rsidRDefault="006748D4">
      <w:pPr>
        <w:pStyle w:val="CommentText"/>
        <w:rPr>
          <w:sz w:val="16"/>
          <w:szCs w:val="16"/>
        </w:rPr>
      </w:pPr>
      <w:r>
        <w:rPr>
          <w:rStyle w:val="CommentReference"/>
        </w:rPr>
        <w:t xml:space="preserve">From a purely probabilistic perspective, though….it kind of bucks intuition, but it’s equally “hard” to land in the 95% percentile if the probability distribution is broad or sharp; that is the whole point of probability density :P  </w:t>
      </w:r>
    </w:p>
  </w:comment>
  <w:comment w:id="943" w:author="Diaz,Renata M" w:date="2020-03-22T15:50:00Z" w:initials="DM">
    <w:p w14:paraId="5AB8A5AD" w14:textId="60F0E439" w:rsidR="006748D4" w:rsidRDefault="006748D4">
      <w:pPr>
        <w:pStyle w:val="CommentText"/>
      </w:pPr>
      <w:r>
        <w:rPr>
          <w:rStyle w:val="CommentReference"/>
        </w:rPr>
        <w:annotationRef/>
      </w:r>
      <w:r>
        <w:t>Note log(lognparts) for the color scale. That’s to get range of variation in color scale; there’s def a better way to do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D92EC8" w15:done="0"/>
  <w15:commentEx w15:paraId="0863619E" w15:done="0"/>
  <w15:commentEx w15:paraId="5E6C0383" w15:done="0"/>
  <w15:commentEx w15:paraId="6A4BFE7D" w15:done="0"/>
  <w15:commentEx w15:paraId="0427E7A5" w15:done="0"/>
  <w15:commentEx w15:paraId="3F9BA1E7" w15:done="0"/>
  <w15:commentEx w15:paraId="5218932E" w15:done="0"/>
  <w15:commentEx w15:paraId="073D8E64" w15:done="0"/>
  <w15:commentEx w15:paraId="37F8B814" w15:done="0"/>
  <w15:commentEx w15:paraId="5A81F9CC" w15:done="0"/>
  <w15:commentEx w15:paraId="4758E465" w15:done="0"/>
  <w15:commentEx w15:paraId="19D73CAC" w15:done="0"/>
  <w15:commentEx w15:paraId="1FE4C8E4" w15:done="0"/>
  <w15:commentEx w15:paraId="556722FF" w15:done="0"/>
  <w15:commentEx w15:paraId="68AC26AE" w15:done="0"/>
  <w15:commentEx w15:paraId="06A2D73B" w15:done="0"/>
  <w15:commentEx w15:paraId="742DD46E" w15:done="0"/>
  <w15:commentEx w15:paraId="0AEA64FA" w15:done="0"/>
  <w15:commentEx w15:paraId="4E5DD3E7" w15:done="0"/>
  <w15:commentEx w15:paraId="03CBB9B2" w15:done="0"/>
  <w15:commentEx w15:paraId="0A3647DE" w15:done="0"/>
  <w15:commentEx w15:paraId="5AB8A5A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D92EC8" w16cid:durableId="2248424F"/>
  <w16cid:commentId w16cid:paraId="0863619E" w16cid:durableId="2219C691"/>
  <w16cid:commentId w16cid:paraId="5E6C0383" w16cid:durableId="223EBDDB"/>
  <w16cid:commentId w16cid:paraId="6A4BFE7D" w16cid:durableId="223EBDDC"/>
  <w16cid:commentId w16cid:paraId="0427E7A5" w16cid:durableId="22484711"/>
  <w16cid:commentId w16cid:paraId="3F9BA1E7" w16cid:durableId="224848B5"/>
  <w16cid:commentId w16cid:paraId="5218932E" w16cid:durableId="2220C664"/>
  <w16cid:commentId w16cid:paraId="073D8E64" w16cid:durableId="2219CB98"/>
  <w16cid:commentId w16cid:paraId="37F8B814" w16cid:durableId="22484937"/>
  <w16cid:commentId w16cid:paraId="5A81F9CC" w16cid:durableId="224BF841"/>
  <w16cid:commentId w16cid:paraId="4758E465" w16cid:durableId="224BF840"/>
  <w16cid:commentId w16cid:paraId="19D73CAC" w16cid:durableId="2219CDD5"/>
  <w16cid:commentId w16cid:paraId="1FE4C8E4" w16cid:durableId="221B4DFA"/>
  <w16cid:commentId w16cid:paraId="556722FF" w16cid:durableId="224A98ED"/>
  <w16cid:commentId w16cid:paraId="68AC26AE" w16cid:durableId="2220C8A2"/>
  <w16cid:commentId w16cid:paraId="06A2D73B" w16cid:durableId="22484B3C"/>
  <w16cid:commentId w16cid:paraId="742DD46E" w16cid:durableId="22484D28"/>
  <w16cid:commentId w16cid:paraId="0AEA64FA" w16cid:durableId="221B4750"/>
  <w16cid:commentId w16cid:paraId="4E5DD3E7" w16cid:durableId="223F0FCE"/>
  <w16cid:commentId w16cid:paraId="03CBB9B2" w16cid:durableId="224855DB"/>
  <w16cid:commentId w16cid:paraId="0A3647DE" w16cid:durableId="22246F26"/>
  <w16cid:commentId w16cid:paraId="5AB8A5AD" w16cid:durableId="222207DD"/>
</w16cid:commentsIds>
</file>

<file path=word/customizations.xml><?xml version="1.0" encoding="utf-8"?>
<wne:tcg xmlns:r="http://schemas.openxmlformats.org/officeDocument/2006/relationships" xmlns:wne="http://schemas.microsoft.com/office/word/2006/wordml">
  <wne:keymaps>
    <wne:keymap wne:kcmPrimary="0543">
      <wne:fci wne:fciName="InsertAnnotation" wne:swArg="0000"/>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A03238"/>
    <w:multiLevelType w:val="hybridMultilevel"/>
    <w:tmpl w:val="8A3CBF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CF961FC"/>
    <w:multiLevelType w:val="hybridMultilevel"/>
    <w:tmpl w:val="6CC2E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F36244"/>
    <w:multiLevelType w:val="hybridMultilevel"/>
    <w:tmpl w:val="E902A230"/>
    <w:lvl w:ilvl="0" w:tplc="7C4862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9000DD"/>
    <w:multiLevelType w:val="hybridMultilevel"/>
    <w:tmpl w:val="77FC7A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3"/>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kmorgane">
    <w15:presenceInfo w15:providerId="None" w15:userId="skmorgane"/>
  </w15:person>
  <w15:person w15:author="Diaz,Renata M">
    <w15:presenceInfo w15:providerId="AD" w15:userId="S::diaz.renata@ufl.edu::887f1fd4-2761-4d05-a769-649c729a9d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C72D46"/>
    <w:rsid w:val="00002074"/>
    <w:rsid w:val="00005B03"/>
    <w:rsid w:val="000120D5"/>
    <w:rsid w:val="00021C8D"/>
    <w:rsid w:val="00032BBD"/>
    <w:rsid w:val="000335D6"/>
    <w:rsid w:val="00036391"/>
    <w:rsid w:val="00036D95"/>
    <w:rsid w:val="00037800"/>
    <w:rsid w:val="00041329"/>
    <w:rsid w:val="000415EF"/>
    <w:rsid w:val="00043490"/>
    <w:rsid w:val="00044711"/>
    <w:rsid w:val="00045E9A"/>
    <w:rsid w:val="00050375"/>
    <w:rsid w:val="00050494"/>
    <w:rsid w:val="00050D29"/>
    <w:rsid w:val="00051004"/>
    <w:rsid w:val="0005421F"/>
    <w:rsid w:val="0005569A"/>
    <w:rsid w:val="0006004F"/>
    <w:rsid w:val="00061317"/>
    <w:rsid w:val="000630C7"/>
    <w:rsid w:val="000638E4"/>
    <w:rsid w:val="00063A12"/>
    <w:rsid w:val="0006449A"/>
    <w:rsid w:val="000714AC"/>
    <w:rsid w:val="00071CC7"/>
    <w:rsid w:val="000736DD"/>
    <w:rsid w:val="00074753"/>
    <w:rsid w:val="00076125"/>
    <w:rsid w:val="00081024"/>
    <w:rsid w:val="0008414A"/>
    <w:rsid w:val="00084675"/>
    <w:rsid w:val="0009063B"/>
    <w:rsid w:val="00092C03"/>
    <w:rsid w:val="0009598D"/>
    <w:rsid w:val="000A19FF"/>
    <w:rsid w:val="000A2F86"/>
    <w:rsid w:val="000A5198"/>
    <w:rsid w:val="000A5E7C"/>
    <w:rsid w:val="000A79E9"/>
    <w:rsid w:val="000B2F4C"/>
    <w:rsid w:val="000B3A8E"/>
    <w:rsid w:val="000B5DF5"/>
    <w:rsid w:val="000B7509"/>
    <w:rsid w:val="000C0BB0"/>
    <w:rsid w:val="000C17ED"/>
    <w:rsid w:val="000D1253"/>
    <w:rsid w:val="000D1F34"/>
    <w:rsid w:val="000D71B9"/>
    <w:rsid w:val="000D7ACF"/>
    <w:rsid w:val="000E168C"/>
    <w:rsid w:val="000E3932"/>
    <w:rsid w:val="000E6CC1"/>
    <w:rsid w:val="000F0E09"/>
    <w:rsid w:val="000F41D5"/>
    <w:rsid w:val="000F6281"/>
    <w:rsid w:val="000F6B98"/>
    <w:rsid w:val="00100072"/>
    <w:rsid w:val="00100365"/>
    <w:rsid w:val="001008CA"/>
    <w:rsid w:val="00101720"/>
    <w:rsid w:val="00101BC5"/>
    <w:rsid w:val="00104E99"/>
    <w:rsid w:val="00105F6C"/>
    <w:rsid w:val="0010671C"/>
    <w:rsid w:val="00110413"/>
    <w:rsid w:val="001113C0"/>
    <w:rsid w:val="00115B44"/>
    <w:rsid w:val="0011723A"/>
    <w:rsid w:val="00117DC9"/>
    <w:rsid w:val="001214F3"/>
    <w:rsid w:val="00123580"/>
    <w:rsid w:val="0012555A"/>
    <w:rsid w:val="00133697"/>
    <w:rsid w:val="001338E4"/>
    <w:rsid w:val="00135379"/>
    <w:rsid w:val="00136056"/>
    <w:rsid w:val="001368E3"/>
    <w:rsid w:val="001441AE"/>
    <w:rsid w:val="00144729"/>
    <w:rsid w:val="001476F3"/>
    <w:rsid w:val="00153AF6"/>
    <w:rsid w:val="00154C8D"/>
    <w:rsid w:val="00155645"/>
    <w:rsid w:val="001565B7"/>
    <w:rsid w:val="00157B9B"/>
    <w:rsid w:val="0016146E"/>
    <w:rsid w:val="00164AF5"/>
    <w:rsid w:val="00164F5B"/>
    <w:rsid w:val="00167232"/>
    <w:rsid w:val="00176AFA"/>
    <w:rsid w:val="00177AB6"/>
    <w:rsid w:val="001809B2"/>
    <w:rsid w:val="00181D01"/>
    <w:rsid w:val="001821E1"/>
    <w:rsid w:val="001827AA"/>
    <w:rsid w:val="001832A6"/>
    <w:rsid w:val="00185BF0"/>
    <w:rsid w:val="001912AD"/>
    <w:rsid w:val="001945FB"/>
    <w:rsid w:val="001969D2"/>
    <w:rsid w:val="001A0014"/>
    <w:rsid w:val="001A22AA"/>
    <w:rsid w:val="001A380A"/>
    <w:rsid w:val="001A6312"/>
    <w:rsid w:val="001A6CC4"/>
    <w:rsid w:val="001B64CA"/>
    <w:rsid w:val="001C3CA6"/>
    <w:rsid w:val="001D25F4"/>
    <w:rsid w:val="001D3A8D"/>
    <w:rsid w:val="001D52F8"/>
    <w:rsid w:val="001D5A94"/>
    <w:rsid w:val="001E1F42"/>
    <w:rsid w:val="001E20C4"/>
    <w:rsid w:val="001E348F"/>
    <w:rsid w:val="001E3851"/>
    <w:rsid w:val="001E3FC8"/>
    <w:rsid w:val="001E4012"/>
    <w:rsid w:val="001F4588"/>
    <w:rsid w:val="001F48CE"/>
    <w:rsid w:val="00201FD7"/>
    <w:rsid w:val="00206E91"/>
    <w:rsid w:val="002105E9"/>
    <w:rsid w:val="00212895"/>
    <w:rsid w:val="0021470F"/>
    <w:rsid w:val="00217408"/>
    <w:rsid w:val="00217479"/>
    <w:rsid w:val="002223BB"/>
    <w:rsid w:val="002223C4"/>
    <w:rsid w:val="00225644"/>
    <w:rsid w:val="002259D5"/>
    <w:rsid w:val="002270DD"/>
    <w:rsid w:val="00227C28"/>
    <w:rsid w:val="00227F96"/>
    <w:rsid w:val="0023298A"/>
    <w:rsid w:val="00235FFB"/>
    <w:rsid w:val="002361A1"/>
    <w:rsid w:val="00237536"/>
    <w:rsid w:val="00237A07"/>
    <w:rsid w:val="002418F0"/>
    <w:rsid w:val="00242A8C"/>
    <w:rsid w:val="00243ABC"/>
    <w:rsid w:val="002535DC"/>
    <w:rsid w:val="00253E07"/>
    <w:rsid w:val="002558D8"/>
    <w:rsid w:val="00256E5E"/>
    <w:rsid w:val="0025717D"/>
    <w:rsid w:val="00257DA6"/>
    <w:rsid w:val="0026206C"/>
    <w:rsid w:val="00264081"/>
    <w:rsid w:val="0026712F"/>
    <w:rsid w:val="0027035F"/>
    <w:rsid w:val="00271B30"/>
    <w:rsid w:val="0027262F"/>
    <w:rsid w:val="002773AB"/>
    <w:rsid w:val="00282594"/>
    <w:rsid w:val="00282CB6"/>
    <w:rsid w:val="00282FA3"/>
    <w:rsid w:val="00285E16"/>
    <w:rsid w:val="002873A8"/>
    <w:rsid w:val="00287472"/>
    <w:rsid w:val="00290E59"/>
    <w:rsid w:val="00297AA8"/>
    <w:rsid w:val="002A00A6"/>
    <w:rsid w:val="002A340E"/>
    <w:rsid w:val="002A424B"/>
    <w:rsid w:val="002A63A5"/>
    <w:rsid w:val="002A793D"/>
    <w:rsid w:val="002B06A1"/>
    <w:rsid w:val="002B2D4F"/>
    <w:rsid w:val="002B60DD"/>
    <w:rsid w:val="002C3811"/>
    <w:rsid w:val="002D02A6"/>
    <w:rsid w:val="002D4839"/>
    <w:rsid w:val="002D708E"/>
    <w:rsid w:val="002E2B4D"/>
    <w:rsid w:val="002E3E31"/>
    <w:rsid w:val="002E527C"/>
    <w:rsid w:val="002F720D"/>
    <w:rsid w:val="002F7A9E"/>
    <w:rsid w:val="003022D3"/>
    <w:rsid w:val="003045BC"/>
    <w:rsid w:val="00304905"/>
    <w:rsid w:val="003064AE"/>
    <w:rsid w:val="00307DB9"/>
    <w:rsid w:val="00311FFF"/>
    <w:rsid w:val="00313A36"/>
    <w:rsid w:val="0031663B"/>
    <w:rsid w:val="0031692C"/>
    <w:rsid w:val="00316C6A"/>
    <w:rsid w:val="00320D37"/>
    <w:rsid w:val="00325843"/>
    <w:rsid w:val="00325EF2"/>
    <w:rsid w:val="00331103"/>
    <w:rsid w:val="003321D6"/>
    <w:rsid w:val="00333146"/>
    <w:rsid w:val="003336DD"/>
    <w:rsid w:val="00340E38"/>
    <w:rsid w:val="00343D1D"/>
    <w:rsid w:val="00344CE7"/>
    <w:rsid w:val="00345B8E"/>
    <w:rsid w:val="003522BB"/>
    <w:rsid w:val="00360418"/>
    <w:rsid w:val="0036086C"/>
    <w:rsid w:val="00361259"/>
    <w:rsid w:val="00363F09"/>
    <w:rsid w:val="00365231"/>
    <w:rsid w:val="00365CD0"/>
    <w:rsid w:val="00370177"/>
    <w:rsid w:val="00373100"/>
    <w:rsid w:val="003738F0"/>
    <w:rsid w:val="00376395"/>
    <w:rsid w:val="00376B56"/>
    <w:rsid w:val="00377BF9"/>
    <w:rsid w:val="00382ABC"/>
    <w:rsid w:val="003838AB"/>
    <w:rsid w:val="00387C3B"/>
    <w:rsid w:val="00390723"/>
    <w:rsid w:val="00391544"/>
    <w:rsid w:val="0039173B"/>
    <w:rsid w:val="003A0680"/>
    <w:rsid w:val="003B024B"/>
    <w:rsid w:val="003B13BD"/>
    <w:rsid w:val="003B1C17"/>
    <w:rsid w:val="003B2F6E"/>
    <w:rsid w:val="003B4299"/>
    <w:rsid w:val="003B563B"/>
    <w:rsid w:val="003B5DB6"/>
    <w:rsid w:val="003B69B3"/>
    <w:rsid w:val="003B6F20"/>
    <w:rsid w:val="003C1034"/>
    <w:rsid w:val="003C397B"/>
    <w:rsid w:val="003C3FDF"/>
    <w:rsid w:val="003C4C20"/>
    <w:rsid w:val="003C6538"/>
    <w:rsid w:val="003D1508"/>
    <w:rsid w:val="003D4B3C"/>
    <w:rsid w:val="003D66CD"/>
    <w:rsid w:val="003D7EFF"/>
    <w:rsid w:val="003E220F"/>
    <w:rsid w:val="003E3F58"/>
    <w:rsid w:val="003E4D12"/>
    <w:rsid w:val="003E739D"/>
    <w:rsid w:val="003E7B1D"/>
    <w:rsid w:val="003F0120"/>
    <w:rsid w:val="003F02E6"/>
    <w:rsid w:val="003F1090"/>
    <w:rsid w:val="003F14BA"/>
    <w:rsid w:val="003F19A3"/>
    <w:rsid w:val="003F33EC"/>
    <w:rsid w:val="003F3FEE"/>
    <w:rsid w:val="00403834"/>
    <w:rsid w:val="0040444C"/>
    <w:rsid w:val="00406878"/>
    <w:rsid w:val="0040698A"/>
    <w:rsid w:val="004072B7"/>
    <w:rsid w:val="00410A54"/>
    <w:rsid w:val="00411096"/>
    <w:rsid w:val="004132A0"/>
    <w:rsid w:val="00420E8D"/>
    <w:rsid w:val="00423870"/>
    <w:rsid w:val="00426741"/>
    <w:rsid w:val="00440F71"/>
    <w:rsid w:val="00443C83"/>
    <w:rsid w:val="004449EB"/>
    <w:rsid w:val="004457E2"/>
    <w:rsid w:val="004466B5"/>
    <w:rsid w:val="004467B0"/>
    <w:rsid w:val="004511D4"/>
    <w:rsid w:val="004530CB"/>
    <w:rsid w:val="00454133"/>
    <w:rsid w:val="004544A1"/>
    <w:rsid w:val="00457C95"/>
    <w:rsid w:val="00462CA0"/>
    <w:rsid w:val="00463D87"/>
    <w:rsid w:val="00472820"/>
    <w:rsid w:val="0047325C"/>
    <w:rsid w:val="0048312B"/>
    <w:rsid w:val="00485B77"/>
    <w:rsid w:val="00486C7E"/>
    <w:rsid w:val="00486D8C"/>
    <w:rsid w:val="004871F7"/>
    <w:rsid w:val="00487619"/>
    <w:rsid w:val="00487EB2"/>
    <w:rsid w:val="004902B3"/>
    <w:rsid w:val="00492033"/>
    <w:rsid w:val="004926A7"/>
    <w:rsid w:val="004940FB"/>
    <w:rsid w:val="00496C45"/>
    <w:rsid w:val="004A5618"/>
    <w:rsid w:val="004A5B5C"/>
    <w:rsid w:val="004A7C97"/>
    <w:rsid w:val="004B1DA6"/>
    <w:rsid w:val="004B2E74"/>
    <w:rsid w:val="004B527E"/>
    <w:rsid w:val="004B5719"/>
    <w:rsid w:val="004C250E"/>
    <w:rsid w:val="004C5B6B"/>
    <w:rsid w:val="004C693E"/>
    <w:rsid w:val="004D0AA4"/>
    <w:rsid w:val="004D39B7"/>
    <w:rsid w:val="004D462E"/>
    <w:rsid w:val="004D4894"/>
    <w:rsid w:val="004D5E49"/>
    <w:rsid w:val="004E26B4"/>
    <w:rsid w:val="004E2F1C"/>
    <w:rsid w:val="004E33BA"/>
    <w:rsid w:val="004E349F"/>
    <w:rsid w:val="004E5305"/>
    <w:rsid w:val="004E5322"/>
    <w:rsid w:val="004F0044"/>
    <w:rsid w:val="004F3C36"/>
    <w:rsid w:val="004F5251"/>
    <w:rsid w:val="00500708"/>
    <w:rsid w:val="00500924"/>
    <w:rsid w:val="00501C17"/>
    <w:rsid w:val="005023C7"/>
    <w:rsid w:val="00505614"/>
    <w:rsid w:val="00507267"/>
    <w:rsid w:val="005109B7"/>
    <w:rsid w:val="00512922"/>
    <w:rsid w:val="0051603B"/>
    <w:rsid w:val="005171D4"/>
    <w:rsid w:val="00521A01"/>
    <w:rsid w:val="00521B8F"/>
    <w:rsid w:val="00524CD7"/>
    <w:rsid w:val="00526353"/>
    <w:rsid w:val="005263CB"/>
    <w:rsid w:val="005334D6"/>
    <w:rsid w:val="00534B25"/>
    <w:rsid w:val="00541B9F"/>
    <w:rsid w:val="00542159"/>
    <w:rsid w:val="00542F55"/>
    <w:rsid w:val="00544199"/>
    <w:rsid w:val="00547295"/>
    <w:rsid w:val="0054731D"/>
    <w:rsid w:val="00550897"/>
    <w:rsid w:val="00553674"/>
    <w:rsid w:val="0055789B"/>
    <w:rsid w:val="00561926"/>
    <w:rsid w:val="00562B35"/>
    <w:rsid w:val="00565492"/>
    <w:rsid w:val="00567282"/>
    <w:rsid w:val="005701CD"/>
    <w:rsid w:val="005717EE"/>
    <w:rsid w:val="005729FE"/>
    <w:rsid w:val="005747C5"/>
    <w:rsid w:val="00577D32"/>
    <w:rsid w:val="00580F50"/>
    <w:rsid w:val="005837DC"/>
    <w:rsid w:val="00590498"/>
    <w:rsid w:val="00591A0D"/>
    <w:rsid w:val="00591F76"/>
    <w:rsid w:val="00592A5C"/>
    <w:rsid w:val="00592E5F"/>
    <w:rsid w:val="005946CC"/>
    <w:rsid w:val="00594DBB"/>
    <w:rsid w:val="005A4270"/>
    <w:rsid w:val="005A4CBA"/>
    <w:rsid w:val="005B06B9"/>
    <w:rsid w:val="005B2C68"/>
    <w:rsid w:val="005B3385"/>
    <w:rsid w:val="005B3721"/>
    <w:rsid w:val="005B3A66"/>
    <w:rsid w:val="005B4300"/>
    <w:rsid w:val="005B461D"/>
    <w:rsid w:val="005B5CCC"/>
    <w:rsid w:val="005C1F2A"/>
    <w:rsid w:val="005C2534"/>
    <w:rsid w:val="005C3112"/>
    <w:rsid w:val="005C4506"/>
    <w:rsid w:val="005C7C54"/>
    <w:rsid w:val="005D0408"/>
    <w:rsid w:val="005D0506"/>
    <w:rsid w:val="005D6676"/>
    <w:rsid w:val="005E697D"/>
    <w:rsid w:val="005E7180"/>
    <w:rsid w:val="005F5010"/>
    <w:rsid w:val="00603C5D"/>
    <w:rsid w:val="00604515"/>
    <w:rsid w:val="006046E5"/>
    <w:rsid w:val="00604DCC"/>
    <w:rsid w:val="00607288"/>
    <w:rsid w:val="00607A1F"/>
    <w:rsid w:val="00607A3F"/>
    <w:rsid w:val="0061290D"/>
    <w:rsid w:val="006130E5"/>
    <w:rsid w:val="00613EBF"/>
    <w:rsid w:val="00616EE5"/>
    <w:rsid w:val="00622277"/>
    <w:rsid w:val="00622C1E"/>
    <w:rsid w:val="00624246"/>
    <w:rsid w:val="00627185"/>
    <w:rsid w:val="00635DA3"/>
    <w:rsid w:val="00636FBC"/>
    <w:rsid w:val="00637B24"/>
    <w:rsid w:val="0064097A"/>
    <w:rsid w:val="006454B0"/>
    <w:rsid w:val="00652518"/>
    <w:rsid w:val="006538B0"/>
    <w:rsid w:val="00662171"/>
    <w:rsid w:val="00665862"/>
    <w:rsid w:val="0066716C"/>
    <w:rsid w:val="00670105"/>
    <w:rsid w:val="00671339"/>
    <w:rsid w:val="0067264E"/>
    <w:rsid w:val="00672968"/>
    <w:rsid w:val="00673314"/>
    <w:rsid w:val="00673D41"/>
    <w:rsid w:val="006748D4"/>
    <w:rsid w:val="00674BE3"/>
    <w:rsid w:val="0067612A"/>
    <w:rsid w:val="00676D94"/>
    <w:rsid w:val="00680315"/>
    <w:rsid w:val="006856CB"/>
    <w:rsid w:val="00687584"/>
    <w:rsid w:val="00691E75"/>
    <w:rsid w:val="00692FC8"/>
    <w:rsid w:val="00695485"/>
    <w:rsid w:val="006961C7"/>
    <w:rsid w:val="00697CB5"/>
    <w:rsid w:val="006A0177"/>
    <w:rsid w:val="006A3020"/>
    <w:rsid w:val="006A49A5"/>
    <w:rsid w:val="006A5892"/>
    <w:rsid w:val="006A6D60"/>
    <w:rsid w:val="006A7DC2"/>
    <w:rsid w:val="006B174C"/>
    <w:rsid w:val="006B41C7"/>
    <w:rsid w:val="006B5150"/>
    <w:rsid w:val="006B7056"/>
    <w:rsid w:val="006C122A"/>
    <w:rsid w:val="006C450B"/>
    <w:rsid w:val="006C4C38"/>
    <w:rsid w:val="006C6058"/>
    <w:rsid w:val="006D3C66"/>
    <w:rsid w:val="006D41A0"/>
    <w:rsid w:val="006E58F5"/>
    <w:rsid w:val="006E6069"/>
    <w:rsid w:val="006F1FBF"/>
    <w:rsid w:val="006F32EE"/>
    <w:rsid w:val="006F4469"/>
    <w:rsid w:val="00702DFE"/>
    <w:rsid w:val="00714C35"/>
    <w:rsid w:val="007166A6"/>
    <w:rsid w:val="00717B86"/>
    <w:rsid w:val="00721DCD"/>
    <w:rsid w:val="00725321"/>
    <w:rsid w:val="0072757B"/>
    <w:rsid w:val="00727A98"/>
    <w:rsid w:val="007300BF"/>
    <w:rsid w:val="00732FF5"/>
    <w:rsid w:val="00733FF0"/>
    <w:rsid w:val="00740B95"/>
    <w:rsid w:val="007418E7"/>
    <w:rsid w:val="0074444D"/>
    <w:rsid w:val="00752ABE"/>
    <w:rsid w:val="007532C6"/>
    <w:rsid w:val="0075383E"/>
    <w:rsid w:val="00753938"/>
    <w:rsid w:val="0075454B"/>
    <w:rsid w:val="0075556C"/>
    <w:rsid w:val="007575E4"/>
    <w:rsid w:val="00762108"/>
    <w:rsid w:val="00770024"/>
    <w:rsid w:val="007708B8"/>
    <w:rsid w:val="00771E3C"/>
    <w:rsid w:val="0077324E"/>
    <w:rsid w:val="00775354"/>
    <w:rsid w:val="007777E9"/>
    <w:rsid w:val="00780929"/>
    <w:rsid w:val="00784606"/>
    <w:rsid w:val="00784FF0"/>
    <w:rsid w:val="007877B2"/>
    <w:rsid w:val="00796E53"/>
    <w:rsid w:val="007A005F"/>
    <w:rsid w:val="007A0C97"/>
    <w:rsid w:val="007A208A"/>
    <w:rsid w:val="007A239A"/>
    <w:rsid w:val="007A34C6"/>
    <w:rsid w:val="007A38C6"/>
    <w:rsid w:val="007A4E2B"/>
    <w:rsid w:val="007A4FA1"/>
    <w:rsid w:val="007A6213"/>
    <w:rsid w:val="007A67A2"/>
    <w:rsid w:val="007A6FA7"/>
    <w:rsid w:val="007A70CE"/>
    <w:rsid w:val="007B0B0B"/>
    <w:rsid w:val="007C0EDA"/>
    <w:rsid w:val="007C2BC0"/>
    <w:rsid w:val="007C5091"/>
    <w:rsid w:val="007C7390"/>
    <w:rsid w:val="007D14F5"/>
    <w:rsid w:val="007D33E7"/>
    <w:rsid w:val="007D570F"/>
    <w:rsid w:val="007D71F1"/>
    <w:rsid w:val="007D7274"/>
    <w:rsid w:val="007E69D0"/>
    <w:rsid w:val="007E6AF5"/>
    <w:rsid w:val="007E79BE"/>
    <w:rsid w:val="007F0139"/>
    <w:rsid w:val="007F0673"/>
    <w:rsid w:val="007F0A26"/>
    <w:rsid w:val="007F0B23"/>
    <w:rsid w:val="007F0EF7"/>
    <w:rsid w:val="007F16B9"/>
    <w:rsid w:val="007F340E"/>
    <w:rsid w:val="007F4CD7"/>
    <w:rsid w:val="007F7B46"/>
    <w:rsid w:val="0080016D"/>
    <w:rsid w:val="0080503B"/>
    <w:rsid w:val="008051A0"/>
    <w:rsid w:val="008079DA"/>
    <w:rsid w:val="00812EAD"/>
    <w:rsid w:val="008155F1"/>
    <w:rsid w:val="0081662B"/>
    <w:rsid w:val="00817DB8"/>
    <w:rsid w:val="00822C72"/>
    <w:rsid w:val="008231CD"/>
    <w:rsid w:val="008320B9"/>
    <w:rsid w:val="00833348"/>
    <w:rsid w:val="00833776"/>
    <w:rsid w:val="00835226"/>
    <w:rsid w:val="00841BCE"/>
    <w:rsid w:val="0084335E"/>
    <w:rsid w:val="008452A5"/>
    <w:rsid w:val="008506AB"/>
    <w:rsid w:val="00851C5D"/>
    <w:rsid w:val="00854ECC"/>
    <w:rsid w:val="00856E65"/>
    <w:rsid w:val="008604E7"/>
    <w:rsid w:val="00863443"/>
    <w:rsid w:val="00863D21"/>
    <w:rsid w:val="00864351"/>
    <w:rsid w:val="008737B9"/>
    <w:rsid w:val="00874901"/>
    <w:rsid w:val="00876235"/>
    <w:rsid w:val="00876671"/>
    <w:rsid w:val="00880AB1"/>
    <w:rsid w:val="00880FBB"/>
    <w:rsid w:val="00881F5E"/>
    <w:rsid w:val="00881FD1"/>
    <w:rsid w:val="0088427E"/>
    <w:rsid w:val="00885150"/>
    <w:rsid w:val="00886114"/>
    <w:rsid w:val="008875E1"/>
    <w:rsid w:val="00887ABA"/>
    <w:rsid w:val="008932EF"/>
    <w:rsid w:val="008939B3"/>
    <w:rsid w:val="008B039D"/>
    <w:rsid w:val="008B5BA1"/>
    <w:rsid w:val="008B65E3"/>
    <w:rsid w:val="008B7C9D"/>
    <w:rsid w:val="008C01DF"/>
    <w:rsid w:val="008C070F"/>
    <w:rsid w:val="008C10D8"/>
    <w:rsid w:val="008C1968"/>
    <w:rsid w:val="008C502C"/>
    <w:rsid w:val="008D0389"/>
    <w:rsid w:val="008D0BE2"/>
    <w:rsid w:val="008D3DBF"/>
    <w:rsid w:val="008D7590"/>
    <w:rsid w:val="008D7D26"/>
    <w:rsid w:val="008E10F6"/>
    <w:rsid w:val="008F2D50"/>
    <w:rsid w:val="008F6ACC"/>
    <w:rsid w:val="0090341B"/>
    <w:rsid w:val="00904827"/>
    <w:rsid w:val="009057B1"/>
    <w:rsid w:val="00907E91"/>
    <w:rsid w:val="00911692"/>
    <w:rsid w:val="00914C3F"/>
    <w:rsid w:val="00916A42"/>
    <w:rsid w:val="0092140A"/>
    <w:rsid w:val="00922B04"/>
    <w:rsid w:val="00927CF6"/>
    <w:rsid w:val="00935F67"/>
    <w:rsid w:val="009371CC"/>
    <w:rsid w:val="00940721"/>
    <w:rsid w:val="00940FEC"/>
    <w:rsid w:val="009513CC"/>
    <w:rsid w:val="00951A4A"/>
    <w:rsid w:val="009538CE"/>
    <w:rsid w:val="00953C2B"/>
    <w:rsid w:val="009544E9"/>
    <w:rsid w:val="00956712"/>
    <w:rsid w:val="00956D9B"/>
    <w:rsid w:val="00960194"/>
    <w:rsid w:val="009608F2"/>
    <w:rsid w:val="00961C40"/>
    <w:rsid w:val="009621FA"/>
    <w:rsid w:val="00966DDC"/>
    <w:rsid w:val="00972A31"/>
    <w:rsid w:val="00973CC4"/>
    <w:rsid w:val="00974AB3"/>
    <w:rsid w:val="00976125"/>
    <w:rsid w:val="00976538"/>
    <w:rsid w:val="00977165"/>
    <w:rsid w:val="009828E4"/>
    <w:rsid w:val="00985396"/>
    <w:rsid w:val="009931AF"/>
    <w:rsid w:val="0099428F"/>
    <w:rsid w:val="00995BBB"/>
    <w:rsid w:val="009A17F7"/>
    <w:rsid w:val="009A249B"/>
    <w:rsid w:val="009A2AAF"/>
    <w:rsid w:val="009A4F7D"/>
    <w:rsid w:val="009A559C"/>
    <w:rsid w:val="009A56F0"/>
    <w:rsid w:val="009B26D1"/>
    <w:rsid w:val="009B4693"/>
    <w:rsid w:val="009B5A26"/>
    <w:rsid w:val="009B7058"/>
    <w:rsid w:val="009B7E8C"/>
    <w:rsid w:val="009C049C"/>
    <w:rsid w:val="009C11D2"/>
    <w:rsid w:val="009C1DAF"/>
    <w:rsid w:val="009C2336"/>
    <w:rsid w:val="009C2BF9"/>
    <w:rsid w:val="009D1A96"/>
    <w:rsid w:val="009D24B9"/>
    <w:rsid w:val="009E6364"/>
    <w:rsid w:val="009F050B"/>
    <w:rsid w:val="009F0CC0"/>
    <w:rsid w:val="009F17A9"/>
    <w:rsid w:val="009F3B20"/>
    <w:rsid w:val="009F45DD"/>
    <w:rsid w:val="009F71DD"/>
    <w:rsid w:val="00A006C8"/>
    <w:rsid w:val="00A010A5"/>
    <w:rsid w:val="00A02802"/>
    <w:rsid w:val="00A02DA3"/>
    <w:rsid w:val="00A03AE8"/>
    <w:rsid w:val="00A05094"/>
    <w:rsid w:val="00A05E62"/>
    <w:rsid w:val="00A1011A"/>
    <w:rsid w:val="00A11803"/>
    <w:rsid w:val="00A12090"/>
    <w:rsid w:val="00A135EE"/>
    <w:rsid w:val="00A164F5"/>
    <w:rsid w:val="00A219D2"/>
    <w:rsid w:val="00A227C4"/>
    <w:rsid w:val="00A2513C"/>
    <w:rsid w:val="00A3074C"/>
    <w:rsid w:val="00A30C90"/>
    <w:rsid w:val="00A320EB"/>
    <w:rsid w:val="00A36D38"/>
    <w:rsid w:val="00A374B7"/>
    <w:rsid w:val="00A37D91"/>
    <w:rsid w:val="00A41D7D"/>
    <w:rsid w:val="00A42AF0"/>
    <w:rsid w:val="00A454C1"/>
    <w:rsid w:val="00A47192"/>
    <w:rsid w:val="00A52A86"/>
    <w:rsid w:val="00A56164"/>
    <w:rsid w:val="00A616A1"/>
    <w:rsid w:val="00A655B9"/>
    <w:rsid w:val="00A673A4"/>
    <w:rsid w:val="00A679B6"/>
    <w:rsid w:val="00A73B1C"/>
    <w:rsid w:val="00A73D17"/>
    <w:rsid w:val="00A74CDB"/>
    <w:rsid w:val="00A77E2C"/>
    <w:rsid w:val="00A8142D"/>
    <w:rsid w:val="00A870B0"/>
    <w:rsid w:val="00A87D8C"/>
    <w:rsid w:val="00A92F5C"/>
    <w:rsid w:val="00A94D04"/>
    <w:rsid w:val="00AA42F8"/>
    <w:rsid w:val="00AA66D0"/>
    <w:rsid w:val="00AC6B42"/>
    <w:rsid w:val="00AD10E7"/>
    <w:rsid w:val="00AD165D"/>
    <w:rsid w:val="00AD3E18"/>
    <w:rsid w:val="00AD5419"/>
    <w:rsid w:val="00AD58FD"/>
    <w:rsid w:val="00AD67E1"/>
    <w:rsid w:val="00AE1DE2"/>
    <w:rsid w:val="00AE4569"/>
    <w:rsid w:val="00AE5A21"/>
    <w:rsid w:val="00AF0C5A"/>
    <w:rsid w:val="00AF3FC3"/>
    <w:rsid w:val="00AF7597"/>
    <w:rsid w:val="00B00F4A"/>
    <w:rsid w:val="00B0215B"/>
    <w:rsid w:val="00B02DEC"/>
    <w:rsid w:val="00B07BD4"/>
    <w:rsid w:val="00B110D5"/>
    <w:rsid w:val="00B119E2"/>
    <w:rsid w:val="00B146C6"/>
    <w:rsid w:val="00B159C3"/>
    <w:rsid w:val="00B16108"/>
    <w:rsid w:val="00B165B6"/>
    <w:rsid w:val="00B224A2"/>
    <w:rsid w:val="00B22EBA"/>
    <w:rsid w:val="00B262ED"/>
    <w:rsid w:val="00B26A70"/>
    <w:rsid w:val="00B30599"/>
    <w:rsid w:val="00B326E6"/>
    <w:rsid w:val="00B36343"/>
    <w:rsid w:val="00B419B9"/>
    <w:rsid w:val="00B42347"/>
    <w:rsid w:val="00B43B00"/>
    <w:rsid w:val="00B43D17"/>
    <w:rsid w:val="00B44CBB"/>
    <w:rsid w:val="00B474CD"/>
    <w:rsid w:val="00B527E2"/>
    <w:rsid w:val="00B52E40"/>
    <w:rsid w:val="00B53165"/>
    <w:rsid w:val="00B57991"/>
    <w:rsid w:val="00B57E82"/>
    <w:rsid w:val="00B60E3D"/>
    <w:rsid w:val="00B61943"/>
    <w:rsid w:val="00B61A18"/>
    <w:rsid w:val="00B648E1"/>
    <w:rsid w:val="00B711EC"/>
    <w:rsid w:val="00B745C4"/>
    <w:rsid w:val="00B74FF7"/>
    <w:rsid w:val="00B76926"/>
    <w:rsid w:val="00B82502"/>
    <w:rsid w:val="00B83A17"/>
    <w:rsid w:val="00B845B4"/>
    <w:rsid w:val="00B84B73"/>
    <w:rsid w:val="00B84C89"/>
    <w:rsid w:val="00B8718C"/>
    <w:rsid w:val="00B93961"/>
    <w:rsid w:val="00B95696"/>
    <w:rsid w:val="00BA2BCD"/>
    <w:rsid w:val="00BA4903"/>
    <w:rsid w:val="00BA511B"/>
    <w:rsid w:val="00BB4C18"/>
    <w:rsid w:val="00BB5526"/>
    <w:rsid w:val="00BB6262"/>
    <w:rsid w:val="00BC2244"/>
    <w:rsid w:val="00BC2B66"/>
    <w:rsid w:val="00BC5A1C"/>
    <w:rsid w:val="00BC7F99"/>
    <w:rsid w:val="00BD41C6"/>
    <w:rsid w:val="00BD4809"/>
    <w:rsid w:val="00BD758A"/>
    <w:rsid w:val="00BE6265"/>
    <w:rsid w:val="00BF2198"/>
    <w:rsid w:val="00BF24C6"/>
    <w:rsid w:val="00BF49D4"/>
    <w:rsid w:val="00BF792F"/>
    <w:rsid w:val="00C01C75"/>
    <w:rsid w:val="00C0473A"/>
    <w:rsid w:val="00C05E17"/>
    <w:rsid w:val="00C07C40"/>
    <w:rsid w:val="00C100E2"/>
    <w:rsid w:val="00C12941"/>
    <w:rsid w:val="00C12F95"/>
    <w:rsid w:val="00C21730"/>
    <w:rsid w:val="00C232ED"/>
    <w:rsid w:val="00C23CF6"/>
    <w:rsid w:val="00C274CD"/>
    <w:rsid w:val="00C3078A"/>
    <w:rsid w:val="00C3082C"/>
    <w:rsid w:val="00C32025"/>
    <w:rsid w:val="00C36F00"/>
    <w:rsid w:val="00C4296C"/>
    <w:rsid w:val="00C42F10"/>
    <w:rsid w:val="00C44F70"/>
    <w:rsid w:val="00C45113"/>
    <w:rsid w:val="00C45CCB"/>
    <w:rsid w:val="00C47624"/>
    <w:rsid w:val="00C50CD6"/>
    <w:rsid w:val="00C523D3"/>
    <w:rsid w:val="00C52817"/>
    <w:rsid w:val="00C5358C"/>
    <w:rsid w:val="00C53D8B"/>
    <w:rsid w:val="00C54B07"/>
    <w:rsid w:val="00C63E66"/>
    <w:rsid w:val="00C65291"/>
    <w:rsid w:val="00C661C1"/>
    <w:rsid w:val="00C67D4E"/>
    <w:rsid w:val="00C70DCF"/>
    <w:rsid w:val="00C81DEF"/>
    <w:rsid w:val="00C84F5B"/>
    <w:rsid w:val="00C92E27"/>
    <w:rsid w:val="00C92EEB"/>
    <w:rsid w:val="00C949EA"/>
    <w:rsid w:val="00C954FE"/>
    <w:rsid w:val="00C96F9A"/>
    <w:rsid w:val="00CA29B5"/>
    <w:rsid w:val="00CA317C"/>
    <w:rsid w:val="00CA38C2"/>
    <w:rsid w:val="00CA38D6"/>
    <w:rsid w:val="00CA5FD8"/>
    <w:rsid w:val="00CB12F7"/>
    <w:rsid w:val="00CB1B9B"/>
    <w:rsid w:val="00CB2D6E"/>
    <w:rsid w:val="00CB32AB"/>
    <w:rsid w:val="00CB33D8"/>
    <w:rsid w:val="00CB58E3"/>
    <w:rsid w:val="00CB691B"/>
    <w:rsid w:val="00CC10A3"/>
    <w:rsid w:val="00CC182B"/>
    <w:rsid w:val="00CC57F8"/>
    <w:rsid w:val="00CC6AB1"/>
    <w:rsid w:val="00CC72F0"/>
    <w:rsid w:val="00CD2D23"/>
    <w:rsid w:val="00CD371C"/>
    <w:rsid w:val="00CD6716"/>
    <w:rsid w:val="00CE1AA1"/>
    <w:rsid w:val="00CE2DE6"/>
    <w:rsid w:val="00CE47A1"/>
    <w:rsid w:val="00CE67E4"/>
    <w:rsid w:val="00CF1F0A"/>
    <w:rsid w:val="00CF247B"/>
    <w:rsid w:val="00CF46C3"/>
    <w:rsid w:val="00CF4F18"/>
    <w:rsid w:val="00CF5D84"/>
    <w:rsid w:val="00CF63DA"/>
    <w:rsid w:val="00CF6620"/>
    <w:rsid w:val="00D004BF"/>
    <w:rsid w:val="00D01ACA"/>
    <w:rsid w:val="00D03595"/>
    <w:rsid w:val="00D03647"/>
    <w:rsid w:val="00D05D38"/>
    <w:rsid w:val="00D10C55"/>
    <w:rsid w:val="00D13CD9"/>
    <w:rsid w:val="00D1674E"/>
    <w:rsid w:val="00D21B77"/>
    <w:rsid w:val="00D22972"/>
    <w:rsid w:val="00D24054"/>
    <w:rsid w:val="00D24471"/>
    <w:rsid w:val="00D2449D"/>
    <w:rsid w:val="00D27412"/>
    <w:rsid w:val="00D301CC"/>
    <w:rsid w:val="00D36ED2"/>
    <w:rsid w:val="00D43669"/>
    <w:rsid w:val="00D479C2"/>
    <w:rsid w:val="00D47C7E"/>
    <w:rsid w:val="00D50191"/>
    <w:rsid w:val="00D50651"/>
    <w:rsid w:val="00D50874"/>
    <w:rsid w:val="00D5512A"/>
    <w:rsid w:val="00D558B6"/>
    <w:rsid w:val="00D60FE7"/>
    <w:rsid w:val="00D611AF"/>
    <w:rsid w:val="00D6248D"/>
    <w:rsid w:val="00D62C4C"/>
    <w:rsid w:val="00D6505C"/>
    <w:rsid w:val="00D67891"/>
    <w:rsid w:val="00D73E4D"/>
    <w:rsid w:val="00D74A2C"/>
    <w:rsid w:val="00D815F0"/>
    <w:rsid w:val="00D84DA2"/>
    <w:rsid w:val="00D86940"/>
    <w:rsid w:val="00D90156"/>
    <w:rsid w:val="00D90929"/>
    <w:rsid w:val="00D91BDC"/>
    <w:rsid w:val="00D93200"/>
    <w:rsid w:val="00D9394A"/>
    <w:rsid w:val="00D94F7B"/>
    <w:rsid w:val="00D95FB6"/>
    <w:rsid w:val="00DA14E8"/>
    <w:rsid w:val="00DA3AC4"/>
    <w:rsid w:val="00DA58A5"/>
    <w:rsid w:val="00DA6605"/>
    <w:rsid w:val="00DA7422"/>
    <w:rsid w:val="00DB01C4"/>
    <w:rsid w:val="00DB4F8D"/>
    <w:rsid w:val="00DB55D4"/>
    <w:rsid w:val="00DB5D93"/>
    <w:rsid w:val="00DB5FE7"/>
    <w:rsid w:val="00DB7958"/>
    <w:rsid w:val="00DC1A8B"/>
    <w:rsid w:val="00DC5494"/>
    <w:rsid w:val="00DC709B"/>
    <w:rsid w:val="00DC77D3"/>
    <w:rsid w:val="00DD0338"/>
    <w:rsid w:val="00DE046F"/>
    <w:rsid w:val="00DE1A60"/>
    <w:rsid w:val="00DE219A"/>
    <w:rsid w:val="00DE4149"/>
    <w:rsid w:val="00DE4783"/>
    <w:rsid w:val="00DE6C8B"/>
    <w:rsid w:val="00DF32EF"/>
    <w:rsid w:val="00DF7333"/>
    <w:rsid w:val="00E00F47"/>
    <w:rsid w:val="00E069A6"/>
    <w:rsid w:val="00E07DD6"/>
    <w:rsid w:val="00E12E11"/>
    <w:rsid w:val="00E16315"/>
    <w:rsid w:val="00E1764B"/>
    <w:rsid w:val="00E20437"/>
    <w:rsid w:val="00E23E48"/>
    <w:rsid w:val="00E25BD8"/>
    <w:rsid w:val="00E277BD"/>
    <w:rsid w:val="00E31E17"/>
    <w:rsid w:val="00E326F7"/>
    <w:rsid w:val="00E32A1A"/>
    <w:rsid w:val="00E34A86"/>
    <w:rsid w:val="00E400E7"/>
    <w:rsid w:val="00E4121E"/>
    <w:rsid w:val="00E42232"/>
    <w:rsid w:val="00E51E72"/>
    <w:rsid w:val="00E5532B"/>
    <w:rsid w:val="00E57402"/>
    <w:rsid w:val="00E60DB6"/>
    <w:rsid w:val="00E61201"/>
    <w:rsid w:val="00E62703"/>
    <w:rsid w:val="00E6407D"/>
    <w:rsid w:val="00E64F97"/>
    <w:rsid w:val="00E66D29"/>
    <w:rsid w:val="00E67E28"/>
    <w:rsid w:val="00E72AA7"/>
    <w:rsid w:val="00E750EF"/>
    <w:rsid w:val="00E75E2B"/>
    <w:rsid w:val="00E76363"/>
    <w:rsid w:val="00E76896"/>
    <w:rsid w:val="00E804A7"/>
    <w:rsid w:val="00E8097F"/>
    <w:rsid w:val="00E80EEB"/>
    <w:rsid w:val="00E8765D"/>
    <w:rsid w:val="00E91191"/>
    <w:rsid w:val="00E92149"/>
    <w:rsid w:val="00E9399D"/>
    <w:rsid w:val="00EA256C"/>
    <w:rsid w:val="00EA3E0B"/>
    <w:rsid w:val="00EA412E"/>
    <w:rsid w:val="00EB089F"/>
    <w:rsid w:val="00EB0A63"/>
    <w:rsid w:val="00EB1659"/>
    <w:rsid w:val="00EB279F"/>
    <w:rsid w:val="00EB29AF"/>
    <w:rsid w:val="00EB5497"/>
    <w:rsid w:val="00EB7939"/>
    <w:rsid w:val="00EC3006"/>
    <w:rsid w:val="00EC5989"/>
    <w:rsid w:val="00EC5F3F"/>
    <w:rsid w:val="00EC71A5"/>
    <w:rsid w:val="00ED0091"/>
    <w:rsid w:val="00ED1CC1"/>
    <w:rsid w:val="00ED3CD9"/>
    <w:rsid w:val="00ED46EE"/>
    <w:rsid w:val="00ED47E4"/>
    <w:rsid w:val="00ED52C0"/>
    <w:rsid w:val="00ED64F9"/>
    <w:rsid w:val="00EE1BB8"/>
    <w:rsid w:val="00EE248A"/>
    <w:rsid w:val="00EE38C3"/>
    <w:rsid w:val="00EE5BDD"/>
    <w:rsid w:val="00EE792F"/>
    <w:rsid w:val="00EF036E"/>
    <w:rsid w:val="00EF23E3"/>
    <w:rsid w:val="00EF500E"/>
    <w:rsid w:val="00F01CA3"/>
    <w:rsid w:val="00F06797"/>
    <w:rsid w:val="00F07972"/>
    <w:rsid w:val="00F10365"/>
    <w:rsid w:val="00F10DFD"/>
    <w:rsid w:val="00F2106C"/>
    <w:rsid w:val="00F22256"/>
    <w:rsid w:val="00F242B5"/>
    <w:rsid w:val="00F25C39"/>
    <w:rsid w:val="00F30CF8"/>
    <w:rsid w:val="00F33C36"/>
    <w:rsid w:val="00F34AF8"/>
    <w:rsid w:val="00F374AC"/>
    <w:rsid w:val="00F37C61"/>
    <w:rsid w:val="00F41EEE"/>
    <w:rsid w:val="00F448CC"/>
    <w:rsid w:val="00F45019"/>
    <w:rsid w:val="00F462C5"/>
    <w:rsid w:val="00F516A4"/>
    <w:rsid w:val="00F6322B"/>
    <w:rsid w:val="00F63B11"/>
    <w:rsid w:val="00F760DE"/>
    <w:rsid w:val="00F76E71"/>
    <w:rsid w:val="00F77E5C"/>
    <w:rsid w:val="00F82E80"/>
    <w:rsid w:val="00F83342"/>
    <w:rsid w:val="00F851DC"/>
    <w:rsid w:val="00F90AF5"/>
    <w:rsid w:val="00F95091"/>
    <w:rsid w:val="00F95574"/>
    <w:rsid w:val="00F96EE2"/>
    <w:rsid w:val="00FA1B62"/>
    <w:rsid w:val="00FA28A2"/>
    <w:rsid w:val="00FA63B4"/>
    <w:rsid w:val="00FB12DA"/>
    <w:rsid w:val="00FB1650"/>
    <w:rsid w:val="00FB3CAC"/>
    <w:rsid w:val="00FB4584"/>
    <w:rsid w:val="00FB7362"/>
    <w:rsid w:val="00FC51F6"/>
    <w:rsid w:val="00FC6FF8"/>
    <w:rsid w:val="00FD4444"/>
    <w:rsid w:val="00FD48A7"/>
    <w:rsid w:val="00FD4E06"/>
    <w:rsid w:val="00FD5F4D"/>
    <w:rsid w:val="00FE0325"/>
    <w:rsid w:val="00FE1681"/>
    <w:rsid w:val="00FE5915"/>
    <w:rsid w:val="00FE5B8E"/>
    <w:rsid w:val="00FE5E68"/>
    <w:rsid w:val="00FE6F6E"/>
    <w:rsid w:val="00FF1CC7"/>
    <w:rsid w:val="00FF6514"/>
    <w:rsid w:val="00FF6AFD"/>
    <w:rsid w:val="01A3451D"/>
    <w:rsid w:val="01C42D05"/>
    <w:rsid w:val="0260172A"/>
    <w:rsid w:val="0264BE4F"/>
    <w:rsid w:val="02E8DE0B"/>
    <w:rsid w:val="031D3F77"/>
    <w:rsid w:val="03E44963"/>
    <w:rsid w:val="0484F4A2"/>
    <w:rsid w:val="05B9DB2F"/>
    <w:rsid w:val="0664B6F1"/>
    <w:rsid w:val="06DFD8EB"/>
    <w:rsid w:val="070BBD6A"/>
    <w:rsid w:val="0719EF06"/>
    <w:rsid w:val="073A7F34"/>
    <w:rsid w:val="07910F07"/>
    <w:rsid w:val="08190725"/>
    <w:rsid w:val="088603D5"/>
    <w:rsid w:val="08B040C0"/>
    <w:rsid w:val="091EA95C"/>
    <w:rsid w:val="092136B4"/>
    <w:rsid w:val="0B459332"/>
    <w:rsid w:val="0C14424C"/>
    <w:rsid w:val="0C6C9DE6"/>
    <w:rsid w:val="0D61A898"/>
    <w:rsid w:val="0D823A53"/>
    <w:rsid w:val="0F48CFCD"/>
    <w:rsid w:val="0F9C0EFB"/>
    <w:rsid w:val="102FB312"/>
    <w:rsid w:val="11188673"/>
    <w:rsid w:val="119C8D33"/>
    <w:rsid w:val="13E5ECF6"/>
    <w:rsid w:val="14114FBE"/>
    <w:rsid w:val="141B2B40"/>
    <w:rsid w:val="144B95DF"/>
    <w:rsid w:val="15319EDC"/>
    <w:rsid w:val="1543605B"/>
    <w:rsid w:val="16185FD1"/>
    <w:rsid w:val="167D7B5F"/>
    <w:rsid w:val="171FC8CA"/>
    <w:rsid w:val="1778C339"/>
    <w:rsid w:val="18322C41"/>
    <w:rsid w:val="187CE349"/>
    <w:rsid w:val="18AAEDF0"/>
    <w:rsid w:val="18F52A33"/>
    <w:rsid w:val="1A145711"/>
    <w:rsid w:val="1A9A94AE"/>
    <w:rsid w:val="1AE0AB2D"/>
    <w:rsid w:val="1AEE1B07"/>
    <w:rsid w:val="1B149A16"/>
    <w:rsid w:val="1B5368FB"/>
    <w:rsid w:val="1BA07B60"/>
    <w:rsid w:val="1D1EE1C8"/>
    <w:rsid w:val="1D78A1C1"/>
    <w:rsid w:val="1DC8A0C5"/>
    <w:rsid w:val="1E7FCEB7"/>
    <w:rsid w:val="1EBA9E5C"/>
    <w:rsid w:val="1EECD68D"/>
    <w:rsid w:val="1F3A46F8"/>
    <w:rsid w:val="1FEE28C4"/>
    <w:rsid w:val="1FF5061D"/>
    <w:rsid w:val="2123F6E1"/>
    <w:rsid w:val="215605EC"/>
    <w:rsid w:val="216B57B3"/>
    <w:rsid w:val="21944C28"/>
    <w:rsid w:val="23463A5E"/>
    <w:rsid w:val="234E78D5"/>
    <w:rsid w:val="2449EAD3"/>
    <w:rsid w:val="25869531"/>
    <w:rsid w:val="25FE9EB2"/>
    <w:rsid w:val="2616B7E1"/>
    <w:rsid w:val="26215066"/>
    <w:rsid w:val="28359E48"/>
    <w:rsid w:val="28626BAE"/>
    <w:rsid w:val="289D0921"/>
    <w:rsid w:val="28A7C7D0"/>
    <w:rsid w:val="296D06E0"/>
    <w:rsid w:val="296FFC1D"/>
    <w:rsid w:val="2AB54415"/>
    <w:rsid w:val="2B04C858"/>
    <w:rsid w:val="2B4A61F6"/>
    <w:rsid w:val="2C27BD11"/>
    <w:rsid w:val="2C2E3D43"/>
    <w:rsid w:val="2CDEBA7D"/>
    <w:rsid w:val="2D0AE7CD"/>
    <w:rsid w:val="2D25C13A"/>
    <w:rsid w:val="2D51BFB9"/>
    <w:rsid w:val="2DE293F1"/>
    <w:rsid w:val="2E940DB4"/>
    <w:rsid w:val="2EB67646"/>
    <w:rsid w:val="2F07DEB8"/>
    <w:rsid w:val="2F366FD1"/>
    <w:rsid w:val="302CF968"/>
    <w:rsid w:val="3128691F"/>
    <w:rsid w:val="31AC9486"/>
    <w:rsid w:val="325C818C"/>
    <w:rsid w:val="32E94C44"/>
    <w:rsid w:val="331EC423"/>
    <w:rsid w:val="33CF41CE"/>
    <w:rsid w:val="3473075A"/>
    <w:rsid w:val="34C82152"/>
    <w:rsid w:val="34FC6E20"/>
    <w:rsid w:val="356217B9"/>
    <w:rsid w:val="3590FFF7"/>
    <w:rsid w:val="35B97567"/>
    <w:rsid w:val="35C36567"/>
    <w:rsid w:val="364A221B"/>
    <w:rsid w:val="3692B195"/>
    <w:rsid w:val="370424B9"/>
    <w:rsid w:val="377255DE"/>
    <w:rsid w:val="37A1D868"/>
    <w:rsid w:val="383F7010"/>
    <w:rsid w:val="3952FE57"/>
    <w:rsid w:val="3961EEF7"/>
    <w:rsid w:val="39C647A1"/>
    <w:rsid w:val="39ED03CE"/>
    <w:rsid w:val="3AF5A55C"/>
    <w:rsid w:val="3B003546"/>
    <w:rsid w:val="3B32130C"/>
    <w:rsid w:val="3C18F2E1"/>
    <w:rsid w:val="3C5E6AE5"/>
    <w:rsid w:val="3D094DEB"/>
    <w:rsid w:val="3D3F7A0E"/>
    <w:rsid w:val="3DEDC059"/>
    <w:rsid w:val="3EBF6606"/>
    <w:rsid w:val="3ED9C846"/>
    <w:rsid w:val="3F00E457"/>
    <w:rsid w:val="3F377CD9"/>
    <w:rsid w:val="3FAF4156"/>
    <w:rsid w:val="40E6243D"/>
    <w:rsid w:val="41844A5B"/>
    <w:rsid w:val="42C038CE"/>
    <w:rsid w:val="43AC1357"/>
    <w:rsid w:val="43D2EA56"/>
    <w:rsid w:val="446196C2"/>
    <w:rsid w:val="44830F20"/>
    <w:rsid w:val="4536D279"/>
    <w:rsid w:val="453EC321"/>
    <w:rsid w:val="455C8580"/>
    <w:rsid w:val="462D087C"/>
    <w:rsid w:val="464E42E3"/>
    <w:rsid w:val="4653FFE8"/>
    <w:rsid w:val="468FDD75"/>
    <w:rsid w:val="4737A79E"/>
    <w:rsid w:val="47610362"/>
    <w:rsid w:val="47F70037"/>
    <w:rsid w:val="481754AA"/>
    <w:rsid w:val="48278CC5"/>
    <w:rsid w:val="4837D895"/>
    <w:rsid w:val="4856C6E7"/>
    <w:rsid w:val="48679BC6"/>
    <w:rsid w:val="49E1DB04"/>
    <w:rsid w:val="4A0DF858"/>
    <w:rsid w:val="4ADA58BC"/>
    <w:rsid w:val="4B5CEB0A"/>
    <w:rsid w:val="4BB1DBD4"/>
    <w:rsid w:val="4CA10EF3"/>
    <w:rsid w:val="4D404375"/>
    <w:rsid w:val="4DC72D46"/>
    <w:rsid w:val="4DEEAC91"/>
    <w:rsid w:val="4E6502AD"/>
    <w:rsid w:val="4E814914"/>
    <w:rsid w:val="4F52AFDA"/>
    <w:rsid w:val="4FDE09B9"/>
    <w:rsid w:val="50CD066D"/>
    <w:rsid w:val="51BF5294"/>
    <w:rsid w:val="51EF5078"/>
    <w:rsid w:val="5221F70F"/>
    <w:rsid w:val="52A517CD"/>
    <w:rsid w:val="53025DFB"/>
    <w:rsid w:val="53313A76"/>
    <w:rsid w:val="5496BC47"/>
    <w:rsid w:val="55221F57"/>
    <w:rsid w:val="55818F1A"/>
    <w:rsid w:val="56A398C7"/>
    <w:rsid w:val="56AE1603"/>
    <w:rsid w:val="56BEBFD0"/>
    <w:rsid w:val="576F822A"/>
    <w:rsid w:val="5771E6CB"/>
    <w:rsid w:val="57741641"/>
    <w:rsid w:val="5775CED7"/>
    <w:rsid w:val="57773C76"/>
    <w:rsid w:val="583F7E2F"/>
    <w:rsid w:val="586BF8CE"/>
    <w:rsid w:val="5884EC9B"/>
    <w:rsid w:val="58B58419"/>
    <w:rsid w:val="58F76EF4"/>
    <w:rsid w:val="5941702A"/>
    <w:rsid w:val="5A035DE1"/>
    <w:rsid w:val="5A19FEC2"/>
    <w:rsid w:val="5A8DFF3E"/>
    <w:rsid w:val="5AB76CCE"/>
    <w:rsid w:val="5B7F4EC5"/>
    <w:rsid w:val="5C53AA9A"/>
    <w:rsid w:val="5C9F6680"/>
    <w:rsid w:val="5CB57AB0"/>
    <w:rsid w:val="5CCC5EB8"/>
    <w:rsid w:val="5D0A07BD"/>
    <w:rsid w:val="5D6151FB"/>
    <w:rsid w:val="5DB5FEDF"/>
    <w:rsid w:val="5E487539"/>
    <w:rsid w:val="5EA4A937"/>
    <w:rsid w:val="5F798618"/>
    <w:rsid w:val="5FDE308A"/>
    <w:rsid w:val="5FDE48B7"/>
    <w:rsid w:val="60855A06"/>
    <w:rsid w:val="60B0CEE5"/>
    <w:rsid w:val="60E48555"/>
    <w:rsid w:val="61421D69"/>
    <w:rsid w:val="618C1638"/>
    <w:rsid w:val="6278EDC2"/>
    <w:rsid w:val="62BC6056"/>
    <w:rsid w:val="63A572E5"/>
    <w:rsid w:val="63EDE3A0"/>
    <w:rsid w:val="63F3E360"/>
    <w:rsid w:val="6467016F"/>
    <w:rsid w:val="6503AE31"/>
    <w:rsid w:val="6557FE42"/>
    <w:rsid w:val="6592798C"/>
    <w:rsid w:val="659295D6"/>
    <w:rsid w:val="667B5139"/>
    <w:rsid w:val="6895BD53"/>
    <w:rsid w:val="68BE2016"/>
    <w:rsid w:val="68DA6FFF"/>
    <w:rsid w:val="693B68BF"/>
    <w:rsid w:val="698A1596"/>
    <w:rsid w:val="69DE4F1E"/>
    <w:rsid w:val="6A2878D9"/>
    <w:rsid w:val="6AE27648"/>
    <w:rsid w:val="6BDF5506"/>
    <w:rsid w:val="6BFBB66E"/>
    <w:rsid w:val="6C713FE1"/>
    <w:rsid w:val="6EBA9B6B"/>
    <w:rsid w:val="6EEFB972"/>
    <w:rsid w:val="6FCAF8D2"/>
    <w:rsid w:val="6FEF529D"/>
    <w:rsid w:val="702C8673"/>
    <w:rsid w:val="70B4A399"/>
    <w:rsid w:val="7156C7E4"/>
    <w:rsid w:val="716292E9"/>
    <w:rsid w:val="71721789"/>
    <w:rsid w:val="723F1038"/>
    <w:rsid w:val="727992BF"/>
    <w:rsid w:val="72CECBA2"/>
    <w:rsid w:val="72FE0FF5"/>
    <w:rsid w:val="73259711"/>
    <w:rsid w:val="73F032AF"/>
    <w:rsid w:val="7537FD2F"/>
    <w:rsid w:val="756011FC"/>
    <w:rsid w:val="758B19B6"/>
    <w:rsid w:val="7647D16E"/>
    <w:rsid w:val="768B135E"/>
    <w:rsid w:val="77285DF3"/>
    <w:rsid w:val="77C407F5"/>
    <w:rsid w:val="77FEB896"/>
    <w:rsid w:val="785F764D"/>
    <w:rsid w:val="787C0E57"/>
    <w:rsid w:val="787E3C40"/>
    <w:rsid w:val="7920DD18"/>
    <w:rsid w:val="7955A8D2"/>
    <w:rsid w:val="7A70162F"/>
    <w:rsid w:val="7AA3D3AA"/>
    <w:rsid w:val="7B4E1C76"/>
    <w:rsid w:val="7BD6CDCF"/>
    <w:rsid w:val="7C0B5E6C"/>
    <w:rsid w:val="7CAD4DA3"/>
    <w:rsid w:val="7DBD77FD"/>
    <w:rsid w:val="7E4E99AE"/>
    <w:rsid w:val="7E9AED04"/>
    <w:rsid w:val="7EE149BD"/>
    <w:rsid w:val="7F6B94E0"/>
    <w:rsid w:val="7F771E5B"/>
    <w:rsid w:val="7F78390E"/>
    <w:rsid w:val="7FBC4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2D46"/>
  <w15:chartTrackingRefBased/>
  <w15:docId w15:val="{A57DD32D-6DE4-42DF-93B1-8DCA45245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F34A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A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4A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4A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C17"/>
    <w:pPr>
      <w:ind w:left="720"/>
      <w:contextualSpacing/>
    </w:pPr>
  </w:style>
  <w:style w:type="character" w:styleId="Strong">
    <w:name w:val="Strong"/>
    <w:basedOn w:val="DefaultParagraphFont"/>
    <w:uiPriority w:val="22"/>
    <w:qFormat/>
    <w:rsid w:val="00EB089F"/>
    <w:rPr>
      <w:b/>
      <w:bCs/>
    </w:rPr>
  </w:style>
  <w:style w:type="character" w:styleId="CommentReference">
    <w:name w:val="annotation reference"/>
    <w:basedOn w:val="DefaultParagraphFont"/>
    <w:uiPriority w:val="99"/>
    <w:semiHidden/>
    <w:unhideWhenUsed/>
    <w:rsid w:val="00A42AF0"/>
    <w:rPr>
      <w:sz w:val="16"/>
      <w:szCs w:val="16"/>
    </w:rPr>
  </w:style>
  <w:style w:type="paragraph" w:styleId="CommentText">
    <w:name w:val="annotation text"/>
    <w:basedOn w:val="Normal"/>
    <w:link w:val="CommentTextChar"/>
    <w:uiPriority w:val="99"/>
    <w:semiHidden/>
    <w:unhideWhenUsed/>
    <w:rsid w:val="00A42AF0"/>
    <w:pPr>
      <w:spacing w:line="240" w:lineRule="auto"/>
    </w:pPr>
    <w:rPr>
      <w:sz w:val="20"/>
      <w:szCs w:val="20"/>
    </w:rPr>
  </w:style>
  <w:style w:type="character" w:customStyle="1" w:styleId="CommentTextChar">
    <w:name w:val="Comment Text Char"/>
    <w:basedOn w:val="DefaultParagraphFont"/>
    <w:link w:val="CommentText"/>
    <w:uiPriority w:val="99"/>
    <w:semiHidden/>
    <w:rsid w:val="00A42AF0"/>
    <w:rPr>
      <w:sz w:val="20"/>
      <w:szCs w:val="20"/>
    </w:rPr>
  </w:style>
  <w:style w:type="paragraph" w:styleId="CommentSubject">
    <w:name w:val="annotation subject"/>
    <w:basedOn w:val="CommentText"/>
    <w:next w:val="CommentText"/>
    <w:link w:val="CommentSubjectChar"/>
    <w:uiPriority w:val="99"/>
    <w:semiHidden/>
    <w:unhideWhenUsed/>
    <w:rsid w:val="00A42AF0"/>
    <w:rPr>
      <w:b/>
      <w:bCs/>
    </w:rPr>
  </w:style>
  <w:style w:type="character" w:customStyle="1" w:styleId="CommentSubjectChar">
    <w:name w:val="Comment Subject Char"/>
    <w:basedOn w:val="CommentTextChar"/>
    <w:link w:val="CommentSubject"/>
    <w:uiPriority w:val="99"/>
    <w:semiHidden/>
    <w:rsid w:val="00A42AF0"/>
    <w:rPr>
      <w:b/>
      <w:bCs/>
      <w:sz w:val="20"/>
      <w:szCs w:val="20"/>
    </w:rPr>
  </w:style>
  <w:style w:type="paragraph" w:styleId="BalloonText">
    <w:name w:val="Balloon Text"/>
    <w:basedOn w:val="Normal"/>
    <w:link w:val="BalloonTextChar"/>
    <w:uiPriority w:val="99"/>
    <w:semiHidden/>
    <w:unhideWhenUsed/>
    <w:rsid w:val="00A42AF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2AF0"/>
    <w:rPr>
      <w:rFonts w:ascii="Times New Roman" w:hAnsi="Times New Roman" w:cs="Times New Roman"/>
      <w:sz w:val="18"/>
      <w:szCs w:val="18"/>
    </w:rPr>
  </w:style>
  <w:style w:type="paragraph" w:styleId="Revision">
    <w:name w:val="Revision"/>
    <w:hidden/>
    <w:uiPriority w:val="99"/>
    <w:semiHidden/>
    <w:rsid w:val="008939B3"/>
    <w:pPr>
      <w:spacing w:after="0" w:line="240" w:lineRule="auto"/>
    </w:pPr>
  </w:style>
  <w:style w:type="character" w:styleId="Hyperlink">
    <w:name w:val="Hyperlink"/>
    <w:basedOn w:val="DefaultParagraphFont"/>
    <w:uiPriority w:val="99"/>
    <w:unhideWhenUsed/>
    <w:rsid w:val="00B711EC"/>
    <w:rPr>
      <w:color w:val="0563C1" w:themeColor="hyperlink"/>
      <w:u w:val="single"/>
    </w:rPr>
  </w:style>
  <w:style w:type="character" w:customStyle="1" w:styleId="UnresolvedMention1">
    <w:name w:val="Unresolved Mention1"/>
    <w:basedOn w:val="DefaultParagraphFont"/>
    <w:uiPriority w:val="99"/>
    <w:semiHidden/>
    <w:unhideWhenUsed/>
    <w:rsid w:val="00B711EC"/>
    <w:rPr>
      <w:color w:val="605E5C"/>
      <w:shd w:val="clear" w:color="auto" w:fill="E1DFDD"/>
    </w:rPr>
  </w:style>
  <w:style w:type="paragraph" w:styleId="Caption">
    <w:name w:val="caption"/>
    <w:basedOn w:val="Normal"/>
    <w:next w:val="Normal"/>
    <w:uiPriority w:val="35"/>
    <w:unhideWhenUsed/>
    <w:qFormat/>
    <w:rsid w:val="00F34A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34A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34A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34A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4AF8"/>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BC7F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301590">
      <w:bodyDiv w:val="1"/>
      <w:marLeft w:val="0"/>
      <w:marRight w:val="0"/>
      <w:marTop w:val="0"/>
      <w:marBottom w:val="0"/>
      <w:divBdr>
        <w:top w:val="none" w:sz="0" w:space="0" w:color="auto"/>
        <w:left w:val="none" w:sz="0" w:space="0" w:color="auto"/>
        <w:bottom w:val="none" w:sz="0" w:space="0" w:color="auto"/>
        <w:right w:val="none" w:sz="0" w:space="0" w:color="auto"/>
      </w:divBdr>
    </w:div>
    <w:div w:id="336003338">
      <w:bodyDiv w:val="1"/>
      <w:marLeft w:val="0"/>
      <w:marRight w:val="0"/>
      <w:marTop w:val="0"/>
      <w:marBottom w:val="0"/>
      <w:divBdr>
        <w:top w:val="none" w:sz="0" w:space="0" w:color="auto"/>
        <w:left w:val="none" w:sz="0" w:space="0" w:color="auto"/>
        <w:bottom w:val="none" w:sz="0" w:space="0" w:color="auto"/>
        <w:right w:val="none" w:sz="0" w:space="0" w:color="auto"/>
      </w:divBdr>
      <w:divsChild>
        <w:div w:id="59838730">
          <w:marLeft w:val="0"/>
          <w:marRight w:val="0"/>
          <w:marTop w:val="0"/>
          <w:marBottom w:val="0"/>
          <w:divBdr>
            <w:top w:val="none" w:sz="0" w:space="0" w:color="auto"/>
            <w:left w:val="none" w:sz="0" w:space="0" w:color="auto"/>
            <w:bottom w:val="none" w:sz="0" w:space="0" w:color="auto"/>
            <w:right w:val="none" w:sz="0" w:space="0" w:color="auto"/>
          </w:divBdr>
        </w:div>
        <w:div w:id="664167032">
          <w:marLeft w:val="0"/>
          <w:marRight w:val="0"/>
          <w:marTop w:val="0"/>
          <w:marBottom w:val="0"/>
          <w:divBdr>
            <w:top w:val="none" w:sz="0" w:space="0" w:color="auto"/>
            <w:left w:val="none" w:sz="0" w:space="0" w:color="auto"/>
            <w:bottom w:val="none" w:sz="0" w:space="0" w:color="auto"/>
            <w:right w:val="none" w:sz="0" w:space="0" w:color="auto"/>
          </w:divBdr>
        </w:div>
        <w:div w:id="1202012678">
          <w:marLeft w:val="0"/>
          <w:marRight w:val="0"/>
          <w:marTop w:val="0"/>
          <w:marBottom w:val="0"/>
          <w:divBdr>
            <w:top w:val="none" w:sz="0" w:space="0" w:color="auto"/>
            <w:left w:val="none" w:sz="0" w:space="0" w:color="auto"/>
            <w:bottom w:val="none" w:sz="0" w:space="0" w:color="auto"/>
            <w:right w:val="none" w:sz="0" w:space="0" w:color="auto"/>
          </w:divBdr>
        </w:div>
        <w:div w:id="1207067178">
          <w:marLeft w:val="0"/>
          <w:marRight w:val="0"/>
          <w:marTop w:val="0"/>
          <w:marBottom w:val="0"/>
          <w:divBdr>
            <w:top w:val="none" w:sz="0" w:space="0" w:color="auto"/>
            <w:left w:val="none" w:sz="0" w:space="0" w:color="auto"/>
            <w:bottom w:val="none" w:sz="0" w:space="0" w:color="auto"/>
            <w:right w:val="none" w:sz="0" w:space="0" w:color="auto"/>
          </w:divBdr>
        </w:div>
        <w:div w:id="1479765901">
          <w:marLeft w:val="0"/>
          <w:marRight w:val="0"/>
          <w:marTop w:val="0"/>
          <w:marBottom w:val="0"/>
          <w:divBdr>
            <w:top w:val="none" w:sz="0" w:space="0" w:color="auto"/>
            <w:left w:val="none" w:sz="0" w:space="0" w:color="auto"/>
            <w:bottom w:val="none" w:sz="0" w:space="0" w:color="auto"/>
            <w:right w:val="none" w:sz="0" w:space="0" w:color="auto"/>
          </w:divBdr>
        </w:div>
        <w:div w:id="1804691305">
          <w:marLeft w:val="0"/>
          <w:marRight w:val="0"/>
          <w:marTop w:val="0"/>
          <w:marBottom w:val="0"/>
          <w:divBdr>
            <w:top w:val="none" w:sz="0" w:space="0" w:color="auto"/>
            <w:left w:val="none" w:sz="0" w:space="0" w:color="auto"/>
            <w:bottom w:val="none" w:sz="0" w:space="0" w:color="auto"/>
            <w:right w:val="none" w:sz="0" w:space="0" w:color="auto"/>
          </w:divBdr>
        </w:div>
      </w:divsChild>
    </w:div>
    <w:div w:id="674379403">
      <w:bodyDiv w:val="1"/>
      <w:marLeft w:val="0"/>
      <w:marRight w:val="0"/>
      <w:marTop w:val="0"/>
      <w:marBottom w:val="0"/>
      <w:divBdr>
        <w:top w:val="none" w:sz="0" w:space="0" w:color="auto"/>
        <w:left w:val="none" w:sz="0" w:space="0" w:color="auto"/>
        <w:bottom w:val="none" w:sz="0" w:space="0" w:color="auto"/>
        <w:right w:val="none" w:sz="0" w:space="0" w:color="auto"/>
      </w:divBdr>
    </w:div>
    <w:div w:id="766583657">
      <w:bodyDiv w:val="1"/>
      <w:marLeft w:val="0"/>
      <w:marRight w:val="0"/>
      <w:marTop w:val="0"/>
      <w:marBottom w:val="0"/>
      <w:divBdr>
        <w:top w:val="none" w:sz="0" w:space="0" w:color="auto"/>
        <w:left w:val="none" w:sz="0" w:space="0" w:color="auto"/>
        <w:bottom w:val="none" w:sz="0" w:space="0" w:color="auto"/>
        <w:right w:val="none" w:sz="0" w:space="0" w:color="auto"/>
      </w:divBdr>
    </w:div>
    <w:div w:id="844243738">
      <w:bodyDiv w:val="1"/>
      <w:marLeft w:val="0"/>
      <w:marRight w:val="0"/>
      <w:marTop w:val="0"/>
      <w:marBottom w:val="0"/>
      <w:divBdr>
        <w:top w:val="none" w:sz="0" w:space="0" w:color="auto"/>
        <w:left w:val="none" w:sz="0" w:space="0" w:color="auto"/>
        <w:bottom w:val="none" w:sz="0" w:space="0" w:color="auto"/>
        <w:right w:val="none" w:sz="0" w:space="0" w:color="auto"/>
      </w:divBdr>
    </w:div>
    <w:div w:id="872964243">
      <w:bodyDiv w:val="1"/>
      <w:marLeft w:val="0"/>
      <w:marRight w:val="0"/>
      <w:marTop w:val="0"/>
      <w:marBottom w:val="0"/>
      <w:divBdr>
        <w:top w:val="none" w:sz="0" w:space="0" w:color="auto"/>
        <w:left w:val="none" w:sz="0" w:space="0" w:color="auto"/>
        <w:bottom w:val="none" w:sz="0" w:space="0" w:color="auto"/>
        <w:right w:val="none" w:sz="0" w:space="0" w:color="auto"/>
      </w:divBdr>
    </w:div>
    <w:div w:id="943003753">
      <w:bodyDiv w:val="1"/>
      <w:marLeft w:val="0"/>
      <w:marRight w:val="0"/>
      <w:marTop w:val="0"/>
      <w:marBottom w:val="0"/>
      <w:divBdr>
        <w:top w:val="none" w:sz="0" w:space="0" w:color="auto"/>
        <w:left w:val="none" w:sz="0" w:space="0" w:color="auto"/>
        <w:bottom w:val="none" w:sz="0" w:space="0" w:color="auto"/>
        <w:right w:val="none" w:sz="0" w:space="0" w:color="auto"/>
      </w:divBdr>
    </w:div>
    <w:div w:id="1223904246">
      <w:bodyDiv w:val="1"/>
      <w:marLeft w:val="0"/>
      <w:marRight w:val="0"/>
      <w:marTop w:val="0"/>
      <w:marBottom w:val="0"/>
      <w:divBdr>
        <w:top w:val="none" w:sz="0" w:space="0" w:color="auto"/>
        <w:left w:val="none" w:sz="0" w:space="0" w:color="auto"/>
        <w:bottom w:val="none" w:sz="0" w:space="0" w:color="auto"/>
        <w:right w:val="none" w:sz="0" w:space="0" w:color="auto"/>
      </w:divBdr>
    </w:div>
    <w:div w:id="1262029923">
      <w:bodyDiv w:val="1"/>
      <w:marLeft w:val="0"/>
      <w:marRight w:val="0"/>
      <w:marTop w:val="0"/>
      <w:marBottom w:val="0"/>
      <w:divBdr>
        <w:top w:val="none" w:sz="0" w:space="0" w:color="auto"/>
        <w:left w:val="none" w:sz="0" w:space="0" w:color="auto"/>
        <w:bottom w:val="none" w:sz="0" w:space="0" w:color="auto"/>
        <w:right w:val="none" w:sz="0" w:space="0" w:color="auto"/>
      </w:divBdr>
    </w:div>
    <w:div w:id="1328166887">
      <w:bodyDiv w:val="1"/>
      <w:marLeft w:val="0"/>
      <w:marRight w:val="0"/>
      <w:marTop w:val="0"/>
      <w:marBottom w:val="0"/>
      <w:divBdr>
        <w:top w:val="none" w:sz="0" w:space="0" w:color="auto"/>
        <w:left w:val="none" w:sz="0" w:space="0" w:color="auto"/>
        <w:bottom w:val="none" w:sz="0" w:space="0" w:color="auto"/>
        <w:right w:val="none" w:sz="0" w:space="0" w:color="auto"/>
      </w:divBdr>
    </w:div>
    <w:div w:id="1359627560">
      <w:bodyDiv w:val="1"/>
      <w:marLeft w:val="0"/>
      <w:marRight w:val="0"/>
      <w:marTop w:val="0"/>
      <w:marBottom w:val="0"/>
      <w:divBdr>
        <w:top w:val="none" w:sz="0" w:space="0" w:color="auto"/>
        <w:left w:val="none" w:sz="0" w:space="0" w:color="auto"/>
        <w:bottom w:val="none" w:sz="0" w:space="0" w:color="auto"/>
        <w:right w:val="none" w:sz="0" w:space="0" w:color="auto"/>
      </w:divBdr>
    </w:div>
    <w:div w:id="1400861943">
      <w:bodyDiv w:val="1"/>
      <w:marLeft w:val="0"/>
      <w:marRight w:val="0"/>
      <w:marTop w:val="0"/>
      <w:marBottom w:val="0"/>
      <w:divBdr>
        <w:top w:val="none" w:sz="0" w:space="0" w:color="auto"/>
        <w:left w:val="none" w:sz="0" w:space="0" w:color="auto"/>
        <w:bottom w:val="none" w:sz="0" w:space="0" w:color="auto"/>
        <w:right w:val="none" w:sz="0" w:space="0" w:color="auto"/>
      </w:divBdr>
    </w:div>
    <w:div w:id="1689061396">
      <w:bodyDiv w:val="1"/>
      <w:marLeft w:val="0"/>
      <w:marRight w:val="0"/>
      <w:marTop w:val="0"/>
      <w:marBottom w:val="0"/>
      <w:divBdr>
        <w:top w:val="none" w:sz="0" w:space="0" w:color="auto"/>
        <w:left w:val="none" w:sz="0" w:space="0" w:color="auto"/>
        <w:bottom w:val="none" w:sz="0" w:space="0" w:color="auto"/>
        <w:right w:val="none" w:sz="0" w:space="0" w:color="auto"/>
      </w:divBdr>
    </w:div>
    <w:div w:id="1697926282">
      <w:bodyDiv w:val="1"/>
      <w:marLeft w:val="0"/>
      <w:marRight w:val="0"/>
      <w:marTop w:val="0"/>
      <w:marBottom w:val="0"/>
      <w:divBdr>
        <w:top w:val="none" w:sz="0" w:space="0" w:color="auto"/>
        <w:left w:val="none" w:sz="0" w:space="0" w:color="auto"/>
        <w:bottom w:val="none" w:sz="0" w:space="0" w:color="auto"/>
        <w:right w:val="none" w:sz="0" w:space="0" w:color="auto"/>
      </w:divBdr>
    </w:div>
    <w:div w:id="1723820651">
      <w:bodyDiv w:val="1"/>
      <w:marLeft w:val="0"/>
      <w:marRight w:val="0"/>
      <w:marTop w:val="0"/>
      <w:marBottom w:val="0"/>
      <w:divBdr>
        <w:top w:val="none" w:sz="0" w:space="0" w:color="auto"/>
        <w:left w:val="none" w:sz="0" w:space="0" w:color="auto"/>
        <w:bottom w:val="none" w:sz="0" w:space="0" w:color="auto"/>
        <w:right w:val="none" w:sz="0" w:space="0" w:color="auto"/>
      </w:divBdr>
      <w:divsChild>
        <w:div w:id="346710315">
          <w:marLeft w:val="0"/>
          <w:marRight w:val="0"/>
          <w:marTop w:val="0"/>
          <w:marBottom w:val="0"/>
          <w:divBdr>
            <w:top w:val="none" w:sz="0" w:space="0" w:color="auto"/>
            <w:left w:val="none" w:sz="0" w:space="0" w:color="auto"/>
            <w:bottom w:val="none" w:sz="0" w:space="0" w:color="auto"/>
            <w:right w:val="none" w:sz="0" w:space="0" w:color="auto"/>
          </w:divBdr>
          <w:divsChild>
            <w:div w:id="1491865732">
              <w:marLeft w:val="0"/>
              <w:marRight w:val="0"/>
              <w:marTop w:val="0"/>
              <w:marBottom w:val="0"/>
              <w:divBdr>
                <w:top w:val="none" w:sz="0" w:space="0" w:color="auto"/>
                <w:left w:val="none" w:sz="0" w:space="0" w:color="auto"/>
                <w:bottom w:val="none" w:sz="0" w:space="0" w:color="auto"/>
                <w:right w:val="none" w:sz="0" w:space="0" w:color="auto"/>
              </w:divBdr>
              <w:divsChild>
                <w:div w:id="1170485947">
                  <w:marLeft w:val="0"/>
                  <w:marRight w:val="0"/>
                  <w:marTop w:val="0"/>
                  <w:marBottom w:val="0"/>
                  <w:divBdr>
                    <w:top w:val="none" w:sz="0" w:space="0" w:color="auto"/>
                    <w:left w:val="none" w:sz="0" w:space="0" w:color="auto"/>
                    <w:bottom w:val="none" w:sz="0" w:space="0" w:color="auto"/>
                    <w:right w:val="none" w:sz="0" w:space="0" w:color="auto"/>
                  </w:divBdr>
                  <w:divsChild>
                    <w:div w:id="655957716">
                      <w:marLeft w:val="0"/>
                      <w:marRight w:val="0"/>
                      <w:marTop w:val="0"/>
                      <w:marBottom w:val="0"/>
                      <w:divBdr>
                        <w:top w:val="none" w:sz="0" w:space="0" w:color="auto"/>
                        <w:left w:val="none" w:sz="0" w:space="0" w:color="auto"/>
                        <w:bottom w:val="none" w:sz="0" w:space="0" w:color="auto"/>
                        <w:right w:val="none" w:sz="0" w:space="0" w:color="auto"/>
                      </w:divBdr>
                      <w:divsChild>
                        <w:div w:id="1532762258">
                          <w:marLeft w:val="0"/>
                          <w:marRight w:val="0"/>
                          <w:marTop w:val="0"/>
                          <w:marBottom w:val="0"/>
                          <w:divBdr>
                            <w:top w:val="none" w:sz="0" w:space="0" w:color="auto"/>
                            <w:left w:val="none" w:sz="0" w:space="0" w:color="auto"/>
                            <w:bottom w:val="none" w:sz="0" w:space="0" w:color="auto"/>
                            <w:right w:val="none" w:sz="0" w:space="0" w:color="auto"/>
                          </w:divBdr>
                          <w:divsChild>
                            <w:div w:id="53168382">
                              <w:marLeft w:val="-240"/>
                              <w:marRight w:val="-120"/>
                              <w:marTop w:val="0"/>
                              <w:marBottom w:val="0"/>
                              <w:divBdr>
                                <w:top w:val="none" w:sz="0" w:space="0" w:color="auto"/>
                                <w:left w:val="none" w:sz="0" w:space="0" w:color="auto"/>
                                <w:bottom w:val="none" w:sz="0" w:space="0" w:color="auto"/>
                                <w:right w:val="none" w:sz="0" w:space="0" w:color="auto"/>
                              </w:divBdr>
                              <w:divsChild>
                                <w:div w:id="2028213760">
                                  <w:marLeft w:val="0"/>
                                  <w:marRight w:val="0"/>
                                  <w:marTop w:val="0"/>
                                  <w:marBottom w:val="60"/>
                                  <w:divBdr>
                                    <w:top w:val="none" w:sz="0" w:space="0" w:color="auto"/>
                                    <w:left w:val="none" w:sz="0" w:space="0" w:color="auto"/>
                                    <w:bottom w:val="none" w:sz="0" w:space="0" w:color="auto"/>
                                    <w:right w:val="none" w:sz="0" w:space="0" w:color="auto"/>
                                  </w:divBdr>
                                  <w:divsChild>
                                    <w:div w:id="140192467">
                                      <w:marLeft w:val="0"/>
                                      <w:marRight w:val="0"/>
                                      <w:marTop w:val="0"/>
                                      <w:marBottom w:val="0"/>
                                      <w:divBdr>
                                        <w:top w:val="none" w:sz="0" w:space="0" w:color="auto"/>
                                        <w:left w:val="none" w:sz="0" w:space="0" w:color="auto"/>
                                        <w:bottom w:val="none" w:sz="0" w:space="0" w:color="auto"/>
                                        <w:right w:val="none" w:sz="0" w:space="0" w:color="auto"/>
                                      </w:divBdr>
                                      <w:divsChild>
                                        <w:div w:id="1618439683">
                                          <w:marLeft w:val="0"/>
                                          <w:marRight w:val="0"/>
                                          <w:marTop w:val="0"/>
                                          <w:marBottom w:val="0"/>
                                          <w:divBdr>
                                            <w:top w:val="none" w:sz="0" w:space="0" w:color="auto"/>
                                            <w:left w:val="none" w:sz="0" w:space="0" w:color="auto"/>
                                            <w:bottom w:val="none" w:sz="0" w:space="0" w:color="auto"/>
                                            <w:right w:val="none" w:sz="0" w:space="0" w:color="auto"/>
                                          </w:divBdr>
                                          <w:divsChild>
                                            <w:div w:id="275060650">
                                              <w:marLeft w:val="0"/>
                                              <w:marRight w:val="0"/>
                                              <w:marTop w:val="0"/>
                                              <w:marBottom w:val="0"/>
                                              <w:divBdr>
                                                <w:top w:val="none" w:sz="0" w:space="0" w:color="auto"/>
                                                <w:left w:val="none" w:sz="0" w:space="0" w:color="auto"/>
                                                <w:bottom w:val="none" w:sz="0" w:space="0" w:color="auto"/>
                                                <w:right w:val="none" w:sz="0" w:space="0" w:color="auto"/>
                                              </w:divBdr>
                                              <w:divsChild>
                                                <w:div w:id="36779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7186774">
          <w:marLeft w:val="0"/>
          <w:marRight w:val="0"/>
          <w:marTop w:val="0"/>
          <w:marBottom w:val="0"/>
          <w:divBdr>
            <w:top w:val="none" w:sz="0" w:space="0" w:color="auto"/>
            <w:left w:val="none" w:sz="0" w:space="0" w:color="auto"/>
            <w:bottom w:val="none" w:sz="0" w:space="0" w:color="auto"/>
            <w:right w:val="none" w:sz="0" w:space="0" w:color="auto"/>
          </w:divBdr>
          <w:divsChild>
            <w:div w:id="2057850248">
              <w:marLeft w:val="0"/>
              <w:marRight w:val="0"/>
              <w:marTop w:val="0"/>
              <w:marBottom w:val="0"/>
              <w:divBdr>
                <w:top w:val="none" w:sz="0" w:space="0" w:color="auto"/>
                <w:left w:val="none" w:sz="0" w:space="0" w:color="auto"/>
                <w:bottom w:val="none" w:sz="0" w:space="0" w:color="auto"/>
                <w:right w:val="none" w:sz="0" w:space="0" w:color="auto"/>
              </w:divBdr>
              <w:divsChild>
                <w:div w:id="1284459812">
                  <w:marLeft w:val="0"/>
                  <w:marRight w:val="0"/>
                  <w:marTop w:val="0"/>
                  <w:marBottom w:val="0"/>
                  <w:divBdr>
                    <w:top w:val="none" w:sz="0" w:space="0" w:color="auto"/>
                    <w:left w:val="none" w:sz="0" w:space="0" w:color="auto"/>
                    <w:bottom w:val="none" w:sz="0" w:space="0" w:color="auto"/>
                    <w:right w:val="none" w:sz="0" w:space="0" w:color="auto"/>
                  </w:divBdr>
                  <w:divsChild>
                    <w:div w:id="1957105063">
                      <w:marLeft w:val="0"/>
                      <w:marRight w:val="0"/>
                      <w:marTop w:val="0"/>
                      <w:marBottom w:val="0"/>
                      <w:divBdr>
                        <w:top w:val="none" w:sz="0" w:space="0" w:color="auto"/>
                        <w:left w:val="none" w:sz="0" w:space="0" w:color="auto"/>
                        <w:bottom w:val="none" w:sz="0" w:space="0" w:color="auto"/>
                        <w:right w:val="none" w:sz="0" w:space="0" w:color="auto"/>
                      </w:divBdr>
                      <w:divsChild>
                        <w:div w:id="233928178">
                          <w:marLeft w:val="0"/>
                          <w:marRight w:val="0"/>
                          <w:marTop w:val="0"/>
                          <w:marBottom w:val="0"/>
                          <w:divBdr>
                            <w:top w:val="none" w:sz="0" w:space="0" w:color="auto"/>
                            <w:left w:val="none" w:sz="0" w:space="0" w:color="auto"/>
                            <w:bottom w:val="none" w:sz="0" w:space="0" w:color="auto"/>
                            <w:right w:val="none" w:sz="0" w:space="0" w:color="auto"/>
                          </w:divBdr>
                          <w:divsChild>
                            <w:div w:id="229197612">
                              <w:marLeft w:val="-240"/>
                              <w:marRight w:val="-120"/>
                              <w:marTop w:val="0"/>
                              <w:marBottom w:val="0"/>
                              <w:divBdr>
                                <w:top w:val="none" w:sz="0" w:space="0" w:color="auto"/>
                                <w:left w:val="none" w:sz="0" w:space="0" w:color="auto"/>
                                <w:bottom w:val="none" w:sz="0" w:space="0" w:color="auto"/>
                                <w:right w:val="none" w:sz="0" w:space="0" w:color="auto"/>
                              </w:divBdr>
                            </w:div>
                            <w:div w:id="13437014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9907553">
      <w:bodyDiv w:val="1"/>
      <w:marLeft w:val="0"/>
      <w:marRight w:val="0"/>
      <w:marTop w:val="0"/>
      <w:marBottom w:val="0"/>
      <w:divBdr>
        <w:top w:val="none" w:sz="0" w:space="0" w:color="auto"/>
        <w:left w:val="none" w:sz="0" w:space="0" w:color="auto"/>
        <w:bottom w:val="none" w:sz="0" w:space="0" w:color="auto"/>
        <w:right w:val="none" w:sz="0" w:space="0" w:color="auto"/>
      </w:divBdr>
    </w:div>
    <w:div w:id="1907836903">
      <w:bodyDiv w:val="1"/>
      <w:marLeft w:val="0"/>
      <w:marRight w:val="0"/>
      <w:marTop w:val="0"/>
      <w:marBottom w:val="0"/>
      <w:divBdr>
        <w:top w:val="none" w:sz="0" w:space="0" w:color="auto"/>
        <w:left w:val="none" w:sz="0" w:space="0" w:color="auto"/>
        <w:bottom w:val="none" w:sz="0" w:space="0" w:color="auto"/>
        <w:right w:val="none" w:sz="0" w:space="0" w:color="auto"/>
      </w:divBdr>
      <w:divsChild>
        <w:div w:id="163668097">
          <w:marLeft w:val="0"/>
          <w:marRight w:val="0"/>
          <w:marTop w:val="0"/>
          <w:marBottom w:val="0"/>
          <w:divBdr>
            <w:top w:val="none" w:sz="0" w:space="0" w:color="auto"/>
            <w:left w:val="none" w:sz="0" w:space="0" w:color="auto"/>
            <w:bottom w:val="none" w:sz="0" w:space="0" w:color="auto"/>
            <w:right w:val="none" w:sz="0" w:space="0" w:color="auto"/>
          </w:divBdr>
        </w:div>
        <w:div w:id="709572693">
          <w:marLeft w:val="0"/>
          <w:marRight w:val="0"/>
          <w:marTop w:val="0"/>
          <w:marBottom w:val="0"/>
          <w:divBdr>
            <w:top w:val="none" w:sz="0" w:space="0" w:color="auto"/>
            <w:left w:val="none" w:sz="0" w:space="0" w:color="auto"/>
            <w:bottom w:val="none" w:sz="0" w:space="0" w:color="auto"/>
            <w:right w:val="none" w:sz="0" w:space="0" w:color="auto"/>
          </w:divBdr>
        </w:div>
        <w:div w:id="839732394">
          <w:marLeft w:val="0"/>
          <w:marRight w:val="0"/>
          <w:marTop w:val="0"/>
          <w:marBottom w:val="0"/>
          <w:divBdr>
            <w:top w:val="none" w:sz="0" w:space="0" w:color="auto"/>
            <w:left w:val="none" w:sz="0" w:space="0" w:color="auto"/>
            <w:bottom w:val="none" w:sz="0" w:space="0" w:color="auto"/>
            <w:right w:val="none" w:sz="0" w:space="0" w:color="auto"/>
          </w:divBdr>
        </w:div>
        <w:div w:id="1027219150">
          <w:marLeft w:val="0"/>
          <w:marRight w:val="0"/>
          <w:marTop w:val="0"/>
          <w:marBottom w:val="0"/>
          <w:divBdr>
            <w:top w:val="none" w:sz="0" w:space="0" w:color="auto"/>
            <w:left w:val="none" w:sz="0" w:space="0" w:color="auto"/>
            <w:bottom w:val="none" w:sz="0" w:space="0" w:color="auto"/>
            <w:right w:val="none" w:sz="0" w:space="0" w:color="auto"/>
          </w:divBdr>
        </w:div>
        <w:div w:id="1347902525">
          <w:marLeft w:val="0"/>
          <w:marRight w:val="0"/>
          <w:marTop w:val="0"/>
          <w:marBottom w:val="0"/>
          <w:divBdr>
            <w:top w:val="none" w:sz="0" w:space="0" w:color="auto"/>
            <w:left w:val="none" w:sz="0" w:space="0" w:color="auto"/>
            <w:bottom w:val="none" w:sz="0" w:space="0" w:color="auto"/>
            <w:right w:val="none" w:sz="0" w:space="0" w:color="auto"/>
          </w:divBdr>
        </w:div>
        <w:div w:id="14421458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microsoft.com/office/2011/relationships/commentsExtended" Target="commentsExtended.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png"/><Relationship Id="rId29" Type="http://schemas.openxmlformats.org/officeDocument/2006/relationships/image" Target="media/image21.png"/><Relationship Id="rId1" Type="http://schemas.microsoft.com/office/2006/relationships/keyMapCustomizations" Target="customizations.xml"/><Relationship Id="rId6" Type="http://schemas.openxmlformats.org/officeDocument/2006/relationships/comments" Target="comments.xml"/><Relationship Id="rId11" Type="http://schemas.openxmlformats.org/officeDocument/2006/relationships/image" Target="media/image3.tiff"/><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tiff"/><Relationship Id="rId19" Type="http://schemas.openxmlformats.org/officeDocument/2006/relationships/image" Target="media/image11.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TotalTime>
  <Pages>27</Pages>
  <Words>6753</Words>
  <Characters>38498</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Diaz,Renata M</dc:creator>
  <cp:keywords/>
  <dc:description/>
  <cp:lastModifiedBy>Diaz,Renata M</cp:lastModifiedBy>
  <cp:revision>85</cp:revision>
  <dcterms:created xsi:type="dcterms:W3CDTF">2020-04-23T15:17:00Z</dcterms:created>
  <dcterms:modified xsi:type="dcterms:W3CDTF">2020-04-23T20:32:00Z</dcterms:modified>
</cp:coreProperties>
</file>