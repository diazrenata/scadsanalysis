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568C9AEA"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(Lawton, McGill, …). </w:t>
      </w:r>
      <w:del w:id="9"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0" w:author="skmorgane" w:date="2020-03-30T09:24:00Z">
        <w:r w:rsidR="00CC57F8">
          <w:rPr>
            <w:rFonts w:ascii="Times New Roman" w:eastAsia="Times New Roman" w:hAnsi="Times New Roman" w:cs="Times New Roman"/>
            <w:sz w:val="24"/>
            <w:szCs w:val="24"/>
          </w:rPr>
          <w:t xml:space="preserve">Across </w:t>
        </w:r>
      </w:ins>
      <w:ins w:id="11" w:author="skmorgane" w:date="2020-03-30T09:27:00Z">
        <w:r w:rsidR="00CC57F8">
          <w:rPr>
            <w:rFonts w:ascii="Times New Roman" w:eastAsia="Times New Roman" w:hAnsi="Times New Roman" w:cs="Times New Roman"/>
            <w:sz w:val="24"/>
            <w:szCs w:val="24"/>
          </w:rPr>
          <w:t>varied</w:t>
        </w:r>
      </w:ins>
      <w:ins w:id="12" w:author="skmorgane" w:date="2020-03-30T09:24:00Z">
        <w:r w:rsidR="00CC57F8">
          <w:rPr>
            <w:rFonts w:ascii="Times New Roman" w:eastAsia="Times New Roman" w:hAnsi="Times New Roman" w:cs="Times New Roman"/>
            <w:sz w:val="24"/>
            <w:szCs w:val="24"/>
          </w:rPr>
          <w:t xml:space="preserve"> ecosystems and taxa, the species abundance </w:t>
        </w:r>
      </w:ins>
      <w:ins w:id="13" w:author="skmorgane" w:date="2020-03-30T09:25:00Z">
        <w:r w:rsidR="00CC57F8">
          <w:rPr>
            <w:rFonts w:ascii="Times New Roman" w:eastAsia="Times New Roman" w:hAnsi="Times New Roman" w:cs="Times New Roman"/>
            <w:sz w:val="24"/>
            <w:szCs w:val="24"/>
          </w:rPr>
          <w:t xml:space="preserve">distribution </w:t>
        </w:r>
      </w:ins>
      <w:del w:id="14"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5" w:author="skmorgane" w:date="2020-03-30T09:25:00Z">
        <w:r w:rsidR="00CC57F8">
          <w:rPr>
            <w:rFonts w:ascii="Times New Roman" w:eastAsia="Times New Roman" w:hAnsi="Times New Roman" w:cs="Times New Roman"/>
            <w:sz w:val="24"/>
            <w:szCs w:val="24"/>
          </w:rPr>
          <w:t xml:space="preserve">is nearly always </w:t>
        </w:r>
      </w:ins>
      <w:del w:id="16"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7" w:author="skmorgane" w:date="2020-03-30T09:25:00Z">
        <w:r w:rsidR="00CC57F8">
          <w:rPr>
            <w:rFonts w:ascii="Times New Roman" w:eastAsia="Times New Roman" w:hAnsi="Times New Roman" w:cs="Times New Roman"/>
            <w:sz w:val="24"/>
            <w:szCs w:val="24"/>
          </w:rPr>
          <w:t xml:space="preserve"> and a larger number of increasingly </w:t>
        </w:r>
      </w:ins>
      <w:del w:id="18"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19"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del w:id="20"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1" w:author="skmorgane" w:date="2020-03-31T08:53:00Z">
        <w:r w:rsidR="00B262ED">
          <w:rPr>
            <w:rFonts w:ascii="Times New Roman" w:eastAsia="Times New Roman" w:hAnsi="Times New Roman" w:cs="Times New Roman"/>
            <w:sz w:val="24"/>
            <w:szCs w:val="24"/>
          </w:rPr>
          <w:t xml:space="preserve">used the species abundance distribution </w:t>
        </w:r>
      </w:ins>
      <w:ins w:id="22" w:author="skmorgane" w:date="2020-03-31T08:54:00Z">
        <w:r w:rsidR="00B262ED">
          <w:rPr>
            <w:rFonts w:ascii="Times New Roman" w:eastAsia="Times New Roman" w:hAnsi="Times New Roman" w:cs="Times New Roman"/>
            <w:sz w:val="24"/>
            <w:szCs w:val="24"/>
          </w:rPr>
          <w:t>to test</w:t>
        </w:r>
      </w:ins>
      <w:ins w:id="23" w:author="skmorgane" w:date="2020-03-31T08:53:00Z">
        <w:r w:rsidR="00B262ED">
          <w:rPr>
            <w:rFonts w:ascii="Times New Roman" w:eastAsia="Times New Roman" w:hAnsi="Times New Roman" w:cs="Times New Roman"/>
            <w:sz w:val="24"/>
            <w:szCs w:val="24"/>
          </w:rPr>
          <w:t xml:space="preserve"> numerous theories </w:t>
        </w:r>
      </w:ins>
      <w:ins w:id="24"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25"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26"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27"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r w:rsidR="5941702A" w:rsidRPr="00BD41C6">
        <w:rPr>
          <w:rFonts w:ascii="Times New Roman" w:eastAsia="Times New Roman" w:hAnsi="Times New Roman" w:cs="Times New Roman"/>
          <w:sz w:val="24"/>
          <w:szCs w:val="24"/>
        </w:rPr>
        <w:t xml:space="preserve">. </w:t>
      </w:r>
      <w:ins w:id="28"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29" w:author="skmorgane" w:date="2020-03-31T08:56:00Z">
        <w:r w:rsidR="00B262ED">
          <w:rPr>
            <w:rFonts w:ascii="Times New Roman" w:eastAsia="Times New Roman" w:hAnsi="Times New Roman" w:cs="Times New Roman"/>
            <w:sz w:val="24"/>
            <w:szCs w:val="24"/>
          </w:rPr>
          <w:t xml:space="preserve">underlying </w:t>
        </w:r>
      </w:ins>
      <w:ins w:id="30" w:author="skmorgane" w:date="2020-03-31T08:55:00Z">
        <w:r w:rsidR="00B262ED">
          <w:rPr>
            <w:rFonts w:ascii="Times New Roman" w:eastAsia="Times New Roman" w:hAnsi="Times New Roman" w:cs="Times New Roman"/>
            <w:sz w:val="24"/>
            <w:szCs w:val="24"/>
          </w:rPr>
          <w:t>process</w:t>
        </w:r>
      </w:ins>
      <w:ins w:id="31" w:author="skmorgane" w:date="2020-03-31T08:56:00Z">
        <w:r w:rsidR="00B262ED">
          <w:rPr>
            <w:rFonts w:ascii="Times New Roman" w:eastAsia="Times New Roman" w:hAnsi="Times New Roman" w:cs="Times New Roman"/>
            <w:sz w:val="24"/>
            <w:szCs w:val="24"/>
          </w:rPr>
          <w:t>es</w:t>
        </w:r>
      </w:ins>
      <w:ins w:id="32" w:author="skmorgane" w:date="2020-03-31T08:55:00Z">
        <w:r w:rsidR="00B262ED">
          <w:rPr>
            <w:rFonts w:ascii="Times New Roman" w:eastAsia="Times New Roman" w:hAnsi="Times New Roman" w:cs="Times New Roman"/>
            <w:sz w:val="24"/>
            <w:szCs w:val="24"/>
          </w:rPr>
          <w:t xml:space="preserve"> has proven frustrating </w:t>
        </w:r>
      </w:ins>
      <w:ins w:id="33" w:author="skmorgane" w:date="2020-03-31T08:56:00Z">
        <w:r w:rsidR="00B262ED">
          <w:rPr>
            <w:rFonts w:ascii="Times New Roman" w:eastAsia="Times New Roman" w:hAnsi="Times New Roman" w:cs="Times New Roman"/>
            <w:sz w:val="24"/>
            <w:szCs w:val="24"/>
          </w:rPr>
          <w:t>b</w:t>
        </w:r>
      </w:ins>
      <w:ins w:id="34" w:author="skmorgane" w:date="2020-03-31T08:54:00Z">
        <w:r w:rsidR="00B262ED">
          <w:rPr>
            <w:rFonts w:ascii="Times New Roman" w:eastAsia="Times New Roman" w:hAnsi="Times New Roman" w:cs="Times New Roman"/>
            <w:sz w:val="24"/>
            <w:szCs w:val="24"/>
          </w:rPr>
          <w:t>ecause there is so little variation in the shape</w:t>
        </w:r>
      </w:ins>
      <w:ins w:id="35"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36" w:author="skmorgane" w:date="2020-03-31T08:56:00Z">
        <w:r w:rsidR="00B262ED">
          <w:rPr>
            <w:rFonts w:ascii="Times New Roman" w:eastAsia="Times New Roman" w:hAnsi="Times New Roman" w:cs="Times New Roman"/>
            <w:sz w:val="24"/>
            <w:szCs w:val="24"/>
          </w:rPr>
          <w:t xml:space="preserve"> (supp)</w:t>
        </w:r>
      </w:ins>
      <w:ins w:id="37" w:author="Diaz,Renata M" w:date="2020-04-13T10:38:00Z">
        <w:r w:rsidR="00721DCD">
          <w:rPr>
            <w:rFonts w:ascii="Times New Roman" w:eastAsia="Times New Roman" w:hAnsi="Times New Roman" w:cs="Times New Roman"/>
            <w:sz w:val="24"/>
            <w:szCs w:val="24"/>
          </w:rPr>
          <w:t>,</w:t>
        </w:r>
      </w:ins>
      <w:ins w:id="38" w:author="skmorgane" w:date="2020-03-31T08:56:00Z">
        <w:r w:rsidR="00B262ED">
          <w:rPr>
            <w:rFonts w:ascii="Times New Roman" w:eastAsia="Times New Roman" w:hAnsi="Times New Roman" w:cs="Times New Roman"/>
            <w:sz w:val="24"/>
            <w:szCs w:val="24"/>
          </w:rPr>
          <w:t xml:space="preserve"> and many theories produce </w:t>
        </w:r>
      </w:ins>
      <w:del w:id="39"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0" w:author="skmorgane" w:date="2020-03-31T08:56:00Z">
        <w:r w:rsidR="2C2E3D43" w:rsidRPr="00BD41C6" w:rsidDel="00B262ED">
          <w:rPr>
            <w:rFonts w:ascii="Times New Roman" w:eastAsia="Times New Roman" w:hAnsi="Times New Roman" w:cs="Times New Roman"/>
            <w:sz w:val="24"/>
            <w:szCs w:val="24"/>
          </w:rPr>
          <w:delText xml:space="preserve">and </w:delText>
        </w:r>
      </w:del>
      <w:ins w:id="41"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42" w:author="skmorgane" w:date="2020-03-31T08:56:00Z">
        <w:r w:rsidR="00B262ED">
          <w:rPr>
            <w:rFonts w:ascii="Times New Roman" w:eastAsia="Times New Roman" w:hAnsi="Times New Roman" w:cs="Times New Roman"/>
            <w:sz w:val="24"/>
            <w:szCs w:val="24"/>
          </w:rPr>
          <w:t xml:space="preserve"> </w:t>
        </w:r>
      </w:ins>
      <w:del w:id="43"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 xml:space="preserve">(McGill). </w:t>
      </w:r>
    </w:p>
    <w:p w14:paraId="60556270" w14:textId="5A9FA460" w:rsidR="00C0473A" w:rsidRDefault="00CA317C" w:rsidP="0264BE4F">
      <w:pPr>
        <w:rPr>
          <w:ins w:id="44" w:author="Diaz,Renata M" w:date="2020-04-13T10:43:00Z"/>
          <w:rFonts w:ascii="Times New Roman" w:eastAsia="Times New Roman" w:hAnsi="Times New Roman" w:cs="Times New Roman"/>
          <w:sz w:val="24"/>
          <w:szCs w:val="24"/>
        </w:rPr>
      </w:pPr>
      <w:ins w:id="4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4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47" w:author="Diaz,Renata M" w:date="2020-04-13T10:40:00Z">
        <w:r w:rsidRPr="00721DCD">
          <w:rPr>
            <w:rFonts w:ascii="Times New Roman" w:eastAsia="Times New Roman" w:hAnsi="Times New Roman" w:cs="Times New Roman"/>
            <w:sz w:val="24"/>
            <w:szCs w:val="24"/>
          </w:rPr>
          <w:t xml:space="preserve"> </w:t>
        </w:r>
      </w:ins>
      <w:ins w:id="48" w:author="Diaz,Renata M" w:date="2020-04-13T10:39:00Z">
        <w:r w:rsidR="00721DCD" w:rsidRPr="00721DCD">
          <w:rPr>
            <w:rFonts w:ascii="Times New Roman" w:eastAsia="Times New Roman" w:hAnsi="Times New Roman" w:cs="Times New Roman"/>
            <w:sz w:val="24"/>
            <w:szCs w:val="24"/>
          </w:rPr>
          <w:t xml:space="preserve">If our (implicit) null expectation for such a distribution is that it be uniformly distributed, with all species having approximately N/S individuals, the hollow curve we see in nature is indeed surprising and begs for explanation. However, </w:t>
        </w:r>
      </w:ins>
      <w:ins w:id="49" w:author="Diaz,Renata M" w:date="2020-04-13T10:43:00Z">
        <w:r w:rsidR="00365231">
          <w:rPr>
            <w:rFonts w:ascii="Times New Roman" w:eastAsia="Times New Roman" w:hAnsi="Times New Roman" w:cs="Times New Roman"/>
            <w:sz w:val="24"/>
            <w:szCs w:val="24"/>
          </w:rPr>
          <w:t>multiple efforts to characterize the</w:t>
        </w:r>
      </w:ins>
      <w:ins w:id="50" w:author="Diaz,Renata M" w:date="2020-04-13T10:39:00Z">
        <w:r w:rsidR="00721DCD" w:rsidRPr="00721DCD">
          <w:rPr>
            <w:rFonts w:ascii="Times New Roman" w:eastAsia="Times New Roman" w:hAnsi="Times New Roman" w:cs="Times New Roman"/>
            <w:sz w:val="24"/>
            <w:szCs w:val="24"/>
          </w:rPr>
          <w:t xml:space="preserve"> </w:t>
        </w:r>
      </w:ins>
      <w:ins w:id="51" w:author="Diaz,Renata M" w:date="2020-04-13T10:51:00Z">
        <w:r w:rsidR="007532C6">
          <w:rPr>
            <w:rFonts w:ascii="Times New Roman" w:eastAsia="Times New Roman" w:hAnsi="Times New Roman" w:cs="Times New Roman"/>
            <w:sz w:val="24"/>
            <w:szCs w:val="24"/>
          </w:rPr>
          <w:t>most-likely random expectation</w:t>
        </w:r>
      </w:ins>
      <w:ins w:id="52" w:author="Diaz,Renata M" w:date="2020-04-13T10:39:00Z">
        <w:r w:rsidR="00721DCD" w:rsidRPr="00721DCD">
          <w:rPr>
            <w:rFonts w:ascii="Times New Roman" w:eastAsia="Times New Roman" w:hAnsi="Times New Roman" w:cs="Times New Roman"/>
            <w:sz w:val="24"/>
            <w:szCs w:val="24"/>
          </w:rPr>
          <w:t xml:space="preserve"> for the SAD have converged to find that in general, the appropriate </w:t>
        </w:r>
      </w:ins>
      <w:ins w:id="53" w:author="Diaz,Renata M" w:date="2020-04-13T10:51:00Z">
        <w:r w:rsidR="005023C7">
          <w:rPr>
            <w:rFonts w:ascii="Times New Roman" w:eastAsia="Times New Roman" w:hAnsi="Times New Roman" w:cs="Times New Roman"/>
            <w:sz w:val="24"/>
            <w:szCs w:val="24"/>
          </w:rPr>
          <w:t>statistical baseline</w:t>
        </w:r>
      </w:ins>
      <w:ins w:id="54" w:author="Diaz,Renata M" w:date="2020-04-13T10:39:00Z">
        <w:r w:rsidR="00721DCD" w:rsidRPr="00721DCD">
          <w:rPr>
            <w:rFonts w:ascii="Times New Roman" w:eastAsia="Times New Roman" w:hAnsi="Times New Roman" w:cs="Times New Roman"/>
            <w:sz w:val="24"/>
            <w:szCs w:val="24"/>
          </w:rPr>
          <w:t xml:space="preserve"> for an SAD is in fact </w:t>
        </w:r>
        <w:r w:rsidR="00721DCD" w:rsidRPr="00365231">
          <w:rPr>
            <w:rFonts w:ascii="Times New Roman" w:eastAsia="Times New Roman" w:hAnsi="Times New Roman" w:cs="Times New Roman"/>
            <w:i/>
            <w:iCs/>
            <w:sz w:val="24"/>
            <w:szCs w:val="24"/>
            <w:rPrChange w:id="55" w:author="Diaz,Renata M" w:date="2020-04-13T10:43:00Z">
              <w:rPr>
                <w:rFonts w:ascii="Times New Roman" w:eastAsia="Times New Roman" w:hAnsi="Times New Roman" w:cs="Times New Roman"/>
                <w:sz w:val="24"/>
                <w:szCs w:val="24"/>
              </w:rPr>
            </w:rPrChange>
          </w:rPr>
          <w:t>a hollow curve</w:t>
        </w:r>
        <w:r w:rsidR="00721DCD" w:rsidRPr="00721DCD">
          <w:rPr>
            <w:rFonts w:ascii="Times New Roman" w:eastAsia="Times New Roman" w:hAnsi="Times New Roman" w:cs="Times New Roman"/>
            <w:sz w:val="24"/>
            <w:szCs w:val="24"/>
          </w:rPr>
          <w:t xml:space="preserve">. </w:t>
        </w:r>
      </w:ins>
      <w:commentRangeStart w:id="56"/>
      <w:ins w:id="57" w:author="Diaz,Renata M" w:date="2020-04-13T10:46:00Z">
        <w:r w:rsidR="00F22256" w:rsidRPr="00BD41C6">
          <w:rPr>
            <w:rFonts w:ascii="Times New Roman" w:eastAsia="Times New Roman" w:hAnsi="Times New Roman" w:cs="Times New Roman"/>
            <w:sz w:val="24"/>
            <w:szCs w:val="24"/>
          </w:rPr>
          <w:t>Frank () used a statistical mechanics framework to show that hollow curves, including a log-</w:t>
        </w:r>
      </w:ins>
      <w:ins w:id="58" w:author="Diaz,Renata M" w:date="2020-04-13T10:48:00Z">
        <w:r w:rsidR="00F22256">
          <w:rPr>
            <w:rFonts w:ascii="Times New Roman" w:eastAsia="Times New Roman" w:hAnsi="Times New Roman" w:cs="Times New Roman"/>
            <w:sz w:val="24"/>
            <w:szCs w:val="24"/>
          </w:rPr>
          <w:t>series,</w:t>
        </w:r>
      </w:ins>
      <w:ins w:id="59" w:author="Diaz,Renata M" w:date="2020-04-13T10:46:00Z">
        <w:r w:rsidR="00F22256" w:rsidRPr="00BD41C6">
          <w:rPr>
            <w:rFonts w:ascii="Times New Roman" w:eastAsia="Times New Roman" w:hAnsi="Times New Roman" w:cs="Times New Roman"/>
            <w:sz w:val="24"/>
            <w:szCs w:val="24"/>
          </w:rPr>
          <w:t xml:space="preserve"> can easily be obtained as statistical by-products of </w:t>
        </w:r>
      </w:ins>
      <w:ins w:id="60" w:author="Diaz,Renata M" w:date="2020-04-13T10:50:00Z">
        <w:r w:rsidR="005A4CBA">
          <w:rPr>
            <w:rFonts w:ascii="Times New Roman" w:eastAsia="Times New Roman" w:hAnsi="Times New Roman" w:cs="Times New Roman"/>
            <w:sz w:val="24"/>
            <w:szCs w:val="24"/>
          </w:rPr>
          <w:t>[d</w:t>
        </w:r>
      </w:ins>
      <w:ins w:id="61" w:author="Diaz,Renata M" w:date="2020-04-13T10:51:00Z">
        <w:r w:rsidR="005A4CBA">
          <w:rPr>
            <w:rFonts w:ascii="Times New Roman" w:eastAsia="Times New Roman" w:hAnsi="Times New Roman" w:cs="Times New Roman"/>
            <w:sz w:val="24"/>
            <w:szCs w:val="24"/>
          </w:rPr>
          <w:t>ividing things into things]</w:t>
        </w:r>
      </w:ins>
      <w:ins w:id="62" w:author="Diaz,Renata M" w:date="2020-04-13T10:46:00Z">
        <w:r w:rsidR="00F22256" w:rsidRPr="00BD41C6">
          <w:rPr>
            <w:rFonts w:ascii="Times New Roman" w:eastAsia="Times New Roman" w:hAnsi="Times New Roman" w:cs="Times New Roman"/>
            <w:sz w:val="24"/>
            <w:szCs w:val="24"/>
          </w:rPr>
          <w:t xml:space="preserve">. Harte and associates () used entropy maximization to find the most-likely form for numerous ecological distributions, given sparse information about broad community properties and minimal assumptions regarding ecological mechanism. They also found that a log-series emerges as the most-likely form for the SAD </w:t>
        </w:r>
      </w:ins>
      <w:ins w:id="63" w:author="Diaz,Renata M" w:date="2020-04-13T10:48:00Z">
        <w:r w:rsidR="00F22256">
          <w:rPr>
            <w:rFonts w:ascii="Times New Roman" w:eastAsia="Times New Roman" w:hAnsi="Times New Roman" w:cs="Times New Roman"/>
            <w:sz w:val="24"/>
            <w:szCs w:val="24"/>
          </w:rPr>
          <w:t>().</w:t>
        </w:r>
      </w:ins>
      <w:ins w:id="64" w:author="Diaz,Renata M" w:date="2020-04-13T10:50:00Z">
        <w:r w:rsidR="00F22256">
          <w:rPr>
            <w:rFonts w:ascii="Times New Roman" w:eastAsia="Times New Roman" w:hAnsi="Times New Roman" w:cs="Times New Roman"/>
            <w:sz w:val="24"/>
            <w:szCs w:val="24"/>
          </w:rPr>
          <w:t xml:space="preserve"> </w:t>
        </w:r>
      </w:ins>
      <w:ins w:id="65" w:author="Diaz,Renata M" w:date="2020-04-13T10:46:00Z">
        <w:r w:rsidR="00F22256" w:rsidRPr="00BD41C6">
          <w:rPr>
            <w:rFonts w:ascii="Times New Roman" w:eastAsia="Times New Roman" w:hAnsi="Times New Roman" w:cs="Times New Roman"/>
            <w:sz w:val="24"/>
            <w:szCs w:val="24"/>
          </w:rPr>
          <w:t xml:space="preserve">Locey and White (2012) used combinatorics to characterize the range of </w:t>
        </w:r>
        <w:r w:rsidR="00F22256" w:rsidRPr="00BD41C6">
          <w:rPr>
            <w:rFonts w:ascii="Times New Roman" w:eastAsia="Times New Roman" w:hAnsi="Times New Roman" w:cs="Times New Roman"/>
            <w:i/>
            <w:iCs/>
            <w:sz w:val="24"/>
            <w:szCs w:val="24"/>
          </w:rPr>
          <w:t xml:space="preserve">possible </w:t>
        </w:r>
        <w:r w:rsidR="00F22256" w:rsidRPr="00BD41C6">
          <w:rPr>
            <w:rFonts w:ascii="Times New Roman" w:eastAsia="Times New Roman" w:hAnsi="Times New Roman" w:cs="Times New Roman"/>
            <w:sz w:val="24"/>
            <w:szCs w:val="24"/>
          </w:rPr>
          <w:t xml:space="preserve">forms for SADs, or feasible set, for realistic values of S and N. They showed that practically all feasible sets have strong central tendencies towards hollow curves (). </w:t>
        </w:r>
        <w:commentRangeEnd w:id="56"/>
        <w:r w:rsidR="00F22256">
          <w:rPr>
            <w:rStyle w:val="CommentReference"/>
          </w:rPr>
          <w:commentReference w:id="56"/>
        </w:r>
      </w:ins>
      <w:ins w:id="66" w:author="Diaz,Renata M" w:date="2020-04-13T10:47:00Z">
        <w:r w:rsidR="00F22256">
          <w:rPr>
            <w:rFonts w:ascii="Times New Roman" w:eastAsia="Times New Roman" w:hAnsi="Times New Roman" w:cs="Times New Roman"/>
            <w:sz w:val="24"/>
            <w:szCs w:val="24"/>
          </w:rPr>
          <w:t>Given minimal assumptions</w:t>
        </w:r>
      </w:ins>
      <w:ins w:id="67" w:author="Diaz,Renata M" w:date="2020-04-13T10:39:00Z">
        <w:r w:rsidR="00721DCD" w:rsidRPr="00721DCD">
          <w:rPr>
            <w:rFonts w:ascii="Times New Roman" w:eastAsia="Times New Roman" w:hAnsi="Times New Roman" w:cs="Times New Roman"/>
            <w:sz w:val="24"/>
            <w:szCs w:val="24"/>
          </w:rPr>
          <w:t xml:space="preserve"> about biological process, </w:t>
        </w:r>
      </w:ins>
      <w:ins w:id="68" w:author="Diaz,Renata M" w:date="2020-04-13T10:45:00Z">
        <w:r w:rsidR="00F22256">
          <w:rPr>
            <w:rFonts w:ascii="Times New Roman" w:eastAsia="Times New Roman" w:hAnsi="Times New Roman" w:cs="Times New Roman"/>
            <w:sz w:val="24"/>
            <w:szCs w:val="24"/>
          </w:rPr>
          <w:t xml:space="preserve">and instead </w:t>
        </w:r>
      </w:ins>
      <w:ins w:id="69"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70" w:author="Diaz,Renata M" w:date="2020-04-13T10:45:00Z">
        <w:r w:rsidR="00F22256">
          <w:rPr>
            <w:rFonts w:ascii="Times New Roman" w:eastAsia="Times New Roman" w:hAnsi="Times New Roman" w:cs="Times New Roman"/>
            <w:sz w:val="24"/>
            <w:szCs w:val="24"/>
          </w:rPr>
          <w:t>, we</w:t>
        </w:r>
      </w:ins>
      <w:ins w:id="71" w:author="Diaz,Renata M" w:date="2020-04-13T10:47:00Z">
        <w:r w:rsidR="00F22256">
          <w:rPr>
            <w:rFonts w:ascii="Times New Roman" w:eastAsia="Times New Roman" w:hAnsi="Times New Roman" w:cs="Times New Roman"/>
            <w:sz w:val="24"/>
            <w:szCs w:val="24"/>
          </w:rPr>
          <w:t xml:space="preserve"> therefore</w:t>
        </w:r>
      </w:ins>
      <w:ins w:id="72"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73"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74" w:author="Diaz,Renata M" w:date="2020-04-13T10:45:00Z"/>
          <w:rFonts w:ascii="Times New Roman" w:eastAsia="Times New Roman" w:hAnsi="Times New Roman" w:cs="Times New Roman"/>
          <w:sz w:val="24"/>
          <w:szCs w:val="24"/>
        </w:rPr>
      </w:pPr>
      <w:ins w:id="75" w:author="skmorgane" w:date="2020-03-31T08:57:00Z">
        <w:del w:id="76"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77" w:author="skmorgane" w:date="2020-03-31T08:58:00Z">
        <w:del w:id="78"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79" w:author="skmorgane" w:date="2020-03-31T09:01:00Z">
        <w:del w:id="80" w:author="Diaz,Renata M" w:date="2020-04-13T10:40:00Z">
          <w:r w:rsidDel="00CA317C">
            <w:rPr>
              <w:rFonts w:ascii="Times New Roman" w:eastAsia="Times New Roman" w:hAnsi="Times New Roman" w:cs="Times New Roman"/>
              <w:sz w:val="24"/>
              <w:szCs w:val="24"/>
            </w:rPr>
            <w:delText xml:space="preserve">s may be involved in </w:delText>
          </w:r>
        </w:del>
      </w:ins>
      <w:ins w:id="81" w:author="skmorgane" w:date="2020-03-31T09:12:00Z">
        <w:del w:id="82" w:author="Diaz,Renata M" w:date="2020-04-13T10:40:00Z">
          <w:r w:rsidR="00485B77" w:rsidDel="00CA317C">
            <w:rPr>
              <w:rFonts w:ascii="Times New Roman" w:eastAsia="Times New Roman" w:hAnsi="Times New Roman" w:cs="Times New Roman"/>
              <w:sz w:val="24"/>
              <w:szCs w:val="24"/>
            </w:rPr>
            <w:delText xml:space="preserve">generating </w:delText>
          </w:r>
        </w:del>
      </w:ins>
      <w:del w:id="83"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84" w:author="skmorgane" w:date="2020-03-31T09:00:00Z">
        <w:del w:id="85" w:author="Diaz,Renata M" w:date="2020-04-13T10:40:00Z">
          <w:r w:rsidDel="00CA317C">
            <w:rPr>
              <w:rFonts w:ascii="Times New Roman" w:eastAsia="Times New Roman" w:hAnsi="Times New Roman" w:cs="Times New Roman"/>
              <w:sz w:val="24"/>
              <w:szCs w:val="24"/>
            </w:rPr>
            <w:delText>the</w:delText>
          </w:r>
        </w:del>
      </w:ins>
      <w:ins w:id="86" w:author="skmorgane" w:date="2020-03-31T09:01:00Z">
        <w:del w:id="87"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88" w:author="skmorgane" w:date="2020-03-31T09:02:00Z">
        <w:del w:id="89"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90"/>
      <w:del w:id="91"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92"/>
        <w:r w:rsidR="583F7E2F" w:rsidRPr="00BD41C6" w:rsidDel="00F22256">
          <w:rPr>
            <w:rFonts w:ascii="Times New Roman" w:eastAsia="Times New Roman" w:hAnsi="Times New Roman" w:cs="Times New Roman"/>
            <w:sz w:val="24"/>
            <w:szCs w:val="24"/>
          </w:rPr>
          <w:delText>series</w:delText>
        </w:r>
        <w:commentRangeEnd w:id="92"/>
        <w:r w:rsidR="003738F0" w:rsidRPr="00BD41C6" w:rsidDel="00F22256">
          <w:rPr>
            <w:rStyle w:val="CommentReference"/>
            <w:rFonts w:ascii="Times New Roman" w:hAnsi="Times New Roman" w:cs="Times New Roman"/>
          </w:rPr>
          <w:commentReference w:id="92"/>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90"/>
        <w:r w:rsidR="00485B77" w:rsidDel="00F22256">
          <w:rPr>
            <w:rStyle w:val="CommentReference"/>
          </w:rPr>
          <w:commentReference w:id="90"/>
        </w:r>
      </w:del>
    </w:p>
    <w:p w14:paraId="71AEFBDF" w14:textId="63E18BB6" w:rsidR="001969D2" w:rsidRDefault="576F822A" w:rsidP="0074444D">
      <w:pPr>
        <w:rPr>
          <w:ins w:id="93"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If, as seems </w:t>
      </w:r>
      <w:r w:rsidR="00E51E72" w:rsidRPr="00BD41C6">
        <w:rPr>
          <w:rFonts w:ascii="Times New Roman" w:eastAsia="Times New Roman" w:hAnsi="Times New Roman" w:cs="Times New Roman"/>
          <w:sz w:val="24"/>
          <w:szCs w:val="24"/>
        </w:rPr>
        <w:t>to be the case</w:t>
      </w:r>
      <w:r w:rsidRPr="00BD41C6">
        <w:rPr>
          <w:rFonts w:ascii="Times New Roman" w:eastAsia="Times New Roman" w:hAnsi="Times New Roman" w:cs="Times New Roman"/>
          <w:sz w:val="24"/>
          <w:szCs w:val="24"/>
        </w:rPr>
        <w:t xml:space="preserve">, SADs are statistically driven 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r w:rsidR="0D61A898" w:rsidRPr="00BD41C6">
        <w:rPr>
          <w:rFonts w:ascii="Times New Roman" w:eastAsia="Times New Roman" w:hAnsi="Times New Roman" w:cs="Times New Roman"/>
          <w:sz w:val="24"/>
          <w:szCs w:val="24"/>
        </w:rPr>
        <w:t xml:space="preserve"> </w:t>
      </w:r>
      <w:ins w:id="94" w:author="skmorgane" w:date="2020-03-31T09:07:00Z">
        <w:r w:rsidR="00485B77">
          <w:rPr>
            <w:rFonts w:ascii="Times New Roman" w:eastAsia="Times New Roman" w:hAnsi="Times New Roman" w:cs="Times New Roman"/>
            <w:sz w:val="24"/>
            <w:szCs w:val="24"/>
          </w:rPr>
          <w:t>However, while the general</w:t>
        </w:r>
        <w:del w:id="95" w:author="Diaz,Renata M" w:date="2020-04-13T11:00:00Z">
          <w:r w:rsidR="00485B77" w:rsidDel="00D47C7E">
            <w:rPr>
              <w:rFonts w:ascii="Times New Roman" w:eastAsia="Times New Roman" w:hAnsi="Times New Roman" w:cs="Times New Roman"/>
              <w:sz w:val="24"/>
              <w:szCs w:val="24"/>
            </w:rPr>
            <w:delText xml:space="preserve"> </w:delText>
          </w:r>
        </w:del>
      </w:ins>
      <w:ins w:id="96" w:author="Diaz,Renata M" w:date="2020-04-13T11:00:00Z">
        <w:r w:rsidR="00D47C7E">
          <w:rPr>
            <w:rFonts w:ascii="Times New Roman" w:eastAsia="Times New Roman" w:hAnsi="Times New Roman" w:cs="Times New Roman"/>
            <w:sz w:val="24"/>
            <w:szCs w:val="24"/>
          </w:rPr>
          <w:t xml:space="preserve"> hollow-curve </w:t>
        </w:r>
      </w:ins>
      <w:ins w:id="97" w:author="Diaz,Renata M" w:date="2020-04-13T11:02:00Z">
        <w:r w:rsidR="00063A12">
          <w:rPr>
            <w:rFonts w:ascii="Times New Roman" w:eastAsia="Times New Roman" w:hAnsi="Times New Roman" w:cs="Times New Roman"/>
            <w:sz w:val="24"/>
            <w:szCs w:val="24"/>
          </w:rPr>
          <w:t>shape</w:t>
        </w:r>
      </w:ins>
      <w:ins w:id="98" w:author="Diaz,Renata M" w:date="2020-04-13T11:00:00Z">
        <w:r w:rsidR="00D47C7E">
          <w:rPr>
            <w:rFonts w:ascii="Times New Roman" w:eastAsia="Times New Roman" w:hAnsi="Times New Roman" w:cs="Times New Roman"/>
            <w:sz w:val="24"/>
            <w:szCs w:val="24"/>
          </w:rPr>
          <w:t xml:space="preserve"> may be a statistical artefact</w:t>
        </w:r>
      </w:ins>
      <w:ins w:id="99" w:author="skmorgane" w:date="2020-03-31T09:07:00Z">
        <w:del w:id="10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influence more subtle </w:t>
        </w:r>
        <w:del w:id="101" w:author="Diaz,Renata M" w:date="2020-04-13T11:00:00Z">
          <w:r w:rsidR="00485B77" w:rsidDel="00D47C7E">
            <w:rPr>
              <w:rFonts w:ascii="Times New Roman" w:eastAsia="Times New Roman" w:hAnsi="Times New Roman" w:cs="Times New Roman"/>
              <w:sz w:val="24"/>
              <w:szCs w:val="24"/>
            </w:rPr>
            <w:delText>aspects of its shape</w:delText>
          </w:r>
        </w:del>
      </w:ins>
      <w:ins w:id="102" w:author="Diaz,Renata M" w:date="2020-04-13T11:00:00Z">
        <w:r w:rsidR="00D47C7E">
          <w:rPr>
            <w:rFonts w:ascii="Times New Roman" w:eastAsia="Times New Roman" w:hAnsi="Times New Roman" w:cs="Times New Roman"/>
            <w:sz w:val="24"/>
            <w:szCs w:val="24"/>
          </w:rPr>
          <w:t>aspects of the SAD</w:t>
        </w:r>
      </w:ins>
      <w:ins w:id="103" w:author="skmorgane" w:date="2020-03-31T09:07:00Z">
        <w:r w:rsidR="00485B77">
          <w:rPr>
            <w:rFonts w:ascii="Times New Roman" w:eastAsia="Times New Roman" w:hAnsi="Times New Roman" w:cs="Times New Roman"/>
            <w:sz w:val="24"/>
            <w:szCs w:val="24"/>
          </w:rPr>
          <w:t xml:space="preserve"> </w:t>
        </w:r>
      </w:ins>
      <w:ins w:id="104" w:author="skmorgane" w:date="2020-03-31T09:08:00Z">
        <w:r w:rsidR="00485B77">
          <w:rPr>
            <w:rFonts w:ascii="Times New Roman" w:eastAsia="Times New Roman" w:hAnsi="Times New Roman" w:cs="Times New Roman"/>
            <w:sz w:val="24"/>
            <w:szCs w:val="24"/>
          </w:rPr>
          <w:t xml:space="preserve">– i.e. that biological processes push the species abundance distribution </w:t>
        </w:r>
      </w:ins>
      <w:ins w:id="105" w:author="Diaz,Renata M" w:date="2020-04-13T11:01:00Z">
        <w:r w:rsidR="00D47C7E">
          <w:rPr>
            <w:rFonts w:ascii="Times New Roman" w:eastAsia="Times New Roman" w:hAnsi="Times New Roman" w:cs="Times New Roman"/>
            <w:sz w:val="24"/>
            <w:szCs w:val="24"/>
          </w:rPr>
          <w:t xml:space="preserve">slightly </w:t>
        </w:r>
      </w:ins>
      <w:ins w:id="106" w:author="skmorgane" w:date="2020-03-31T09:08:00Z">
        <w:r w:rsidR="00485B77">
          <w:rPr>
            <w:rFonts w:ascii="Times New Roman" w:eastAsia="Times New Roman" w:hAnsi="Times New Roman" w:cs="Times New Roman"/>
            <w:sz w:val="24"/>
            <w:szCs w:val="24"/>
          </w:rPr>
          <w:t xml:space="preserve">away from the most likely random outcome. If we can </w:t>
        </w:r>
      </w:ins>
      <w:del w:id="107" w:author="skmorgane" w:date="2020-03-31T09:08:00Z">
        <w:r w:rsidR="0D61A898" w:rsidRPr="00BD41C6" w:rsidDel="00485B77">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485B77">
          <w:rPr>
            <w:rFonts w:ascii="Times New Roman" w:eastAsia="Times New Roman" w:hAnsi="Times New Roman" w:cs="Times New Roman"/>
            <w:sz w:val="24"/>
            <w:szCs w:val="24"/>
          </w:rPr>
          <w:delText xml:space="preserve">isolate more subtle but more </w:delText>
        </w:r>
        <w:r w:rsidR="4653FFE8" w:rsidRPr="00BD41C6" w:rsidDel="00485B77">
          <w:rPr>
            <w:rFonts w:ascii="Times New Roman" w:eastAsia="Times New Roman" w:hAnsi="Times New Roman" w:cs="Times New Roman"/>
            <w:sz w:val="24"/>
            <w:szCs w:val="24"/>
          </w:rPr>
          <w:delText>meaningful</w:delText>
        </w:r>
        <w:r w:rsidR="0D61A898" w:rsidRPr="00BD41C6" w:rsidDel="00485B77">
          <w:rPr>
            <w:rFonts w:ascii="Times New Roman" w:eastAsia="Times New Roman" w:hAnsi="Times New Roman" w:cs="Times New Roman"/>
            <w:sz w:val="24"/>
            <w:szCs w:val="24"/>
          </w:rPr>
          <w:delText xml:space="preserve"> variation in S</w:delText>
        </w:r>
        <w:r w:rsidR="141B2B40" w:rsidRPr="00BD41C6" w:rsidDel="00485B77">
          <w:rPr>
            <w:rFonts w:ascii="Times New Roman" w:eastAsia="Times New Roman" w:hAnsi="Times New Roman" w:cs="Times New Roman"/>
            <w:sz w:val="24"/>
            <w:szCs w:val="24"/>
          </w:rPr>
          <w:delText>ADs</w:delText>
        </w:r>
        <w:r w:rsidR="56BEBFD0" w:rsidRPr="00BD41C6" w:rsidDel="00485B77">
          <w:rPr>
            <w:rFonts w:ascii="Times New Roman" w:eastAsia="Times New Roman" w:hAnsi="Times New Roman" w:cs="Times New Roman"/>
            <w:sz w:val="24"/>
            <w:szCs w:val="24"/>
          </w:rPr>
          <w:delText xml:space="preserve">. </w:delText>
        </w:r>
      </w:del>
      <w:del w:id="108" w:author="skmorgane" w:date="2020-03-31T09:09:00Z">
        <w:r w:rsidR="0F48CFCD" w:rsidRPr="00BD41C6" w:rsidDel="00485B77">
          <w:rPr>
            <w:rFonts w:ascii="Times New Roman" w:eastAsia="Times New Roman" w:hAnsi="Times New Roman" w:cs="Times New Roman"/>
            <w:sz w:val="24"/>
            <w:szCs w:val="24"/>
          </w:rPr>
          <w:delText xml:space="preserve">Specifically, we can </w:delText>
        </w:r>
      </w:del>
      <w:r w:rsidR="00E51E72" w:rsidRPr="00BD41C6">
        <w:rPr>
          <w:rFonts w:ascii="Times New Roman" w:eastAsia="Times New Roman" w:hAnsi="Times New Roman" w:cs="Times New Roman"/>
          <w:sz w:val="24"/>
          <w:szCs w:val="24"/>
        </w:rPr>
        <w:t>evaluate</w:t>
      </w:r>
      <w:r w:rsidR="3DEDC059" w:rsidRPr="00BD41C6">
        <w:rPr>
          <w:rFonts w:ascii="Times New Roman" w:eastAsia="Times New Roman" w:hAnsi="Times New Roman" w:cs="Times New Roman"/>
          <w:sz w:val="24"/>
          <w:szCs w:val="24"/>
        </w:rPr>
        <w:t xml:space="preserve"> SADs not in terms of their absolute shape, but in terms of their shape </w:t>
      </w:r>
      <w:r w:rsidR="3DEDC059" w:rsidRPr="00BD41C6">
        <w:rPr>
          <w:rFonts w:ascii="Times New Roman" w:eastAsia="Times New Roman" w:hAnsi="Times New Roman" w:cs="Times New Roman"/>
          <w:i/>
          <w:iCs/>
          <w:sz w:val="24"/>
          <w:szCs w:val="24"/>
        </w:rPr>
        <w:t xml:space="preserve">relative to what we </w:t>
      </w:r>
      <w:commentRangeStart w:id="109"/>
      <w:r w:rsidR="3DEDC059" w:rsidRPr="00BD41C6">
        <w:rPr>
          <w:rFonts w:ascii="Times New Roman" w:eastAsia="Times New Roman" w:hAnsi="Times New Roman" w:cs="Times New Roman"/>
          <w:i/>
          <w:iCs/>
          <w:sz w:val="24"/>
          <w:szCs w:val="24"/>
        </w:rPr>
        <w:t xml:space="preserve">would expect simply due to </w:t>
      </w:r>
      <w:r w:rsidR="007D33E7" w:rsidRPr="00BD41C6">
        <w:rPr>
          <w:rFonts w:ascii="Times New Roman" w:eastAsia="Times New Roman" w:hAnsi="Times New Roman" w:cs="Times New Roman"/>
          <w:i/>
          <w:iCs/>
          <w:sz w:val="24"/>
          <w:szCs w:val="24"/>
        </w:rPr>
        <w:t xml:space="preserve">S, N, and the </w:t>
      </w:r>
      <w:r w:rsidR="3DEDC059" w:rsidRPr="00BD41C6">
        <w:rPr>
          <w:rFonts w:ascii="Times New Roman" w:eastAsia="Times New Roman" w:hAnsi="Times New Roman" w:cs="Times New Roman"/>
          <w:i/>
          <w:iCs/>
          <w:sz w:val="24"/>
          <w:szCs w:val="24"/>
        </w:rPr>
        <w:t>statistical constraint</w:t>
      </w:r>
      <w:r w:rsidR="6895BD53" w:rsidRPr="00BD41C6">
        <w:rPr>
          <w:rFonts w:ascii="Times New Roman" w:eastAsia="Times New Roman" w:hAnsi="Times New Roman" w:cs="Times New Roman"/>
          <w:i/>
          <w:iCs/>
          <w:sz w:val="24"/>
          <w:szCs w:val="24"/>
        </w:rPr>
        <w:t xml:space="preserve"> </w:t>
      </w:r>
      <w:r w:rsidR="6895BD53" w:rsidRPr="00BD41C6">
        <w:rPr>
          <w:rFonts w:ascii="Times New Roman" w:eastAsia="Times New Roman" w:hAnsi="Times New Roman" w:cs="Times New Roman"/>
          <w:sz w:val="24"/>
          <w:szCs w:val="24"/>
        </w:rPr>
        <w:t>()</w:t>
      </w:r>
      <w:ins w:id="110" w:author="skmorgane" w:date="2020-03-31T09:09:00Z">
        <w:r w:rsidR="00485B77">
          <w:rPr>
            <w:rFonts w:ascii="Times New Roman" w:eastAsia="Times New Roman" w:hAnsi="Times New Roman" w:cs="Times New Roman"/>
            <w:sz w:val="24"/>
            <w:szCs w:val="24"/>
          </w:rPr>
          <w:t xml:space="preserve">, </w:t>
        </w:r>
      </w:ins>
      <w:commentRangeEnd w:id="109"/>
      <w:ins w:id="111" w:author="skmorgane" w:date="2020-03-31T09:11:00Z">
        <w:r w:rsidR="00485B77">
          <w:rPr>
            <w:rStyle w:val="CommentReference"/>
          </w:rPr>
          <w:commentReference w:id="109"/>
        </w:r>
      </w:ins>
      <w:ins w:id="112" w:author="skmorgane" w:date="2020-03-31T09:09:00Z">
        <w:r w:rsidR="00485B77">
          <w:rPr>
            <w:rFonts w:ascii="Times New Roman" w:eastAsia="Times New Roman" w:hAnsi="Times New Roman" w:cs="Times New Roman"/>
            <w:sz w:val="24"/>
            <w:szCs w:val="24"/>
          </w:rPr>
          <w:t xml:space="preserve">then </w:t>
        </w:r>
      </w:ins>
      <w:del w:id="113" w:author="skmorgane" w:date="2020-03-31T09:11:00Z">
        <w:r w:rsidR="3DEDC059" w:rsidRPr="00BD41C6" w:rsidDel="00485B77">
          <w:rPr>
            <w:rFonts w:ascii="Times New Roman" w:eastAsia="Times New Roman" w:hAnsi="Times New Roman" w:cs="Times New Roman"/>
            <w:sz w:val="24"/>
            <w:szCs w:val="24"/>
          </w:rPr>
          <w:delText xml:space="preserve">. If empirical SADs </w:delText>
        </w:r>
        <w:r w:rsidR="48278CC5" w:rsidRPr="00BD41C6" w:rsidDel="00485B77">
          <w:rPr>
            <w:rFonts w:ascii="Times New Roman" w:eastAsia="Times New Roman" w:hAnsi="Times New Roman" w:cs="Times New Roman"/>
            <w:sz w:val="24"/>
            <w:szCs w:val="24"/>
          </w:rPr>
          <w:delText>consistently deviate from</w:delText>
        </w:r>
        <w:r w:rsidR="00E51E72" w:rsidRPr="00BD41C6" w:rsidDel="00485B77">
          <w:rPr>
            <w:rFonts w:ascii="Times New Roman" w:eastAsia="Times New Roman" w:hAnsi="Times New Roman" w:cs="Times New Roman"/>
            <w:sz w:val="24"/>
            <w:szCs w:val="24"/>
          </w:rPr>
          <w:delText xml:space="preserve"> their</w:delText>
        </w:r>
        <w:r w:rsidR="73259711" w:rsidRPr="00BD41C6" w:rsidDel="00485B77">
          <w:rPr>
            <w:rFonts w:ascii="Times New Roman" w:eastAsia="Times New Roman" w:hAnsi="Times New Roman" w:cs="Times New Roman"/>
            <w:sz w:val="24"/>
            <w:szCs w:val="24"/>
          </w:rPr>
          <w:delText xml:space="preserve"> </w:delText>
        </w:r>
        <w:r w:rsidR="00E72AA7" w:rsidRPr="00BD41C6" w:rsidDel="00485B77">
          <w:rPr>
            <w:rFonts w:ascii="Times New Roman" w:eastAsia="Times New Roman" w:hAnsi="Times New Roman" w:cs="Times New Roman"/>
            <w:sz w:val="24"/>
            <w:szCs w:val="24"/>
          </w:rPr>
          <w:delText>statistically most-</w:delText>
        </w:r>
        <w:r w:rsidR="73259711" w:rsidRPr="00BD41C6" w:rsidDel="00485B77">
          <w:rPr>
            <w:rFonts w:ascii="Times New Roman" w:eastAsia="Times New Roman" w:hAnsi="Times New Roman" w:cs="Times New Roman"/>
            <w:sz w:val="24"/>
            <w:szCs w:val="24"/>
          </w:rPr>
          <w:delText>likely forms, th</w:delText>
        </w:r>
        <w:r w:rsidR="693B68BF" w:rsidRPr="00BD41C6" w:rsidDel="00485B77">
          <w:rPr>
            <w:rFonts w:ascii="Times New Roman" w:eastAsia="Times New Roman" w:hAnsi="Times New Roman" w:cs="Times New Roman"/>
            <w:sz w:val="24"/>
            <w:szCs w:val="24"/>
          </w:rPr>
          <w:delText>e</w:delText>
        </w:r>
        <w:r w:rsidR="296FFC1D" w:rsidRPr="00BD41C6" w:rsidDel="00485B77">
          <w:rPr>
            <w:rFonts w:ascii="Times New Roman" w:eastAsia="Times New Roman" w:hAnsi="Times New Roman" w:cs="Times New Roman"/>
            <w:sz w:val="24"/>
            <w:szCs w:val="24"/>
          </w:rPr>
          <w:delText>se</w:delText>
        </w:r>
        <w:r w:rsidR="73259711" w:rsidRPr="00BD41C6" w:rsidDel="00485B77">
          <w:rPr>
            <w:rFonts w:ascii="Times New Roman" w:eastAsia="Times New Roman" w:hAnsi="Times New Roman" w:cs="Times New Roman"/>
            <w:sz w:val="24"/>
            <w:szCs w:val="24"/>
          </w:rPr>
          <w:delText xml:space="preserve"> deviation</w:delText>
        </w:r>
        <w:r w:rsidR="33CF41CE" w:rsidRPr="00BD41C6" w:rsidDel="00485B77">
          <w:rPr>
            <w:rFonts w:ascii="Times New Roman" w:eastAsia="Times New Roman" w:hAnsi="Times New Roman" w:cs="Times New Roman"/>
            <w:sz w:val="24"/>
            <w:szCs w:val="24"/>
          </w:rPr>
          <w:delText>s</w:delText>
        </w:r>
        <w:r w:rsidR="73259711" w:rsidRPr="00BD41C6" w:rsidDel="00485B77">
          <w:rPr>
            <w:rFonts w:ascii="Times New Roman" w:eastAsia="Times New Roman" w:hAnsi="Times New Roman" w:cs="Times New Roman"/>
            <w:sz w:val="24"/>
            <w:szCs w:val="24"/>
          </w:rPr>
          <w:delText xml:space="preserve"> may signal biological processes operating </w:delText>
        </w:r>
        <w:r w:rsidR="007D33E7" w:rsidRPr="00BD41C6" w:rsidDel="00485B77">
          <w:rPr>
            <w:rFonts w:ascii="Times New Roman" w:eastAsia="Times New Roman" w:hAnsi="Times New Roman" w:cs="Times New Roman"/>
            <w:sz w:val="24"/>
            <w:szCs w:val="24"/>
          </w:rPr>
          <w:delText>strongly on top of</w:delText>
        </w:r>
        <w:r w:rsidR="73259711" w:rsidRPr="00BD41C6" w:rsidDel="00485B77">
          <w:rPr>
            <w:rFonts w:ascii="Times New Roman" w:eastAsia="Times New Roman" w:hAnsi="Times New Roman" w:cs="Times New Roman"/>
            <w:sz w:val="24"/>
            <w:szCs w:val="24"/>
          </w:rPr>
          <w:delText xml:space="preserve"> the statistical constraint</w:delText>
        </w:r>
        <w:r w:rsidR="009D1A96" w:rsidRPr="00BD41C6" w:rsidDel="00485B77">
          <w:rPr>
            <w:rFonts w:ascii="Times New Roman" w:eastAsia="Times New Roman" w:hAnsi="Times New Roman" w:cs="Times New Roman"/>
            <w:sz w:val="24"/>
            <w:szCs w:val="24"/>
          </w:rPr>
          <w:delText xml:space="preserve"> (). We can then</w:delText>
        </w:r>
      </w:del>
      <w:ins w:id="114" w:author="skmorgane" w:date="2020-03-31T09:11:00Z">
        <w:r w:rsidR="00485B77">
          <w:rPr>
            <w:rFonts w:ascii="Times New Roman" w:eastAsia="Times New Roman" w:hAnsi="Times New Roman" w:cs="Times New Roman"/>
            <w:sz w:val="24"/>
            <w:szCs w:val="24"/>
          </w:rPr>
          <w:t>we can</w:t>
        </w:r>
      </w:ins>
      <w:r w:rsidR="009D1A96" w:rsidRPr="00BD41C6">
        <w:rPr>
          <w:rFonts w:ascii="Times New Roman" w:eastAsia="Times New Roman" w:hAnsi="Times New Roman" w:cs="Times New Roman"/>
          <w:sz w:val="24"/>
          <w:szCs w:val="24"/>
        </w:rPr>
        <w:t xml:space="preserve"> 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r w:rsidR="009D1A96" w:rsidRPr="00BD41C6">
        <w:rPr>
          <w:rFonts w:ascii="Times New Roman" w:eastAsia="Times New Roman" w:hAnsi="Times New Roman" w:cs="Times New Roman"/>
          <w:sz w:val="24"/>
          <w:szCs w:val="24"/>
        </w:rPr>
        <w:t xml:space="preserve">or how much </w:t>
      </w:r>
      <w:r w:rsidR="009D1A96" w:rsidRPr="00BD41C6">
        <w:rPr>
          <w:rFonts w:ascii="Times New Roman" w:eastAsia="Times New Roman" w:hAnsi="Times New Roman" w:cs="Times New Roman"/>
          <w:sz w:val="24"/>
          <w:szCs w:val="24"/>
        </w:rPr>
        <w:lastRenderedPageBreak/>
        <w:t xml:space="preserve">additional predictive power they give us </w:t>
      </w:r>
      <w:del w:id="115" w:author="Diaz,Renata M" w:date="2020-04-13T10:53:00Z">
        <w:r w:rsidR="009D1A96" w:rsidRPr="00BD41C6" w:rsidDel="00CD2D23">
          <w:rPr>
            <w:rFonts w:ascii="Times New Roman" w:eastAsia="Times New Roman" w:hAnsi="Times New Roman" w:cs="Times New Roman"/>
            <w:sz w:val="24"/>
            <w:szCs w:val="24"/>
          </w:rPr>
          <w:delText>over and above</w:delText>
        </w:r>
      </w:del>
      <w:ins w:id="116"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117" w:author="Diaz,Renata M" w:date="2020-04-13T11:04:00Z">
        <w:r w:rsidR="001D52F8">
          <w:rPr>
            <w:rFonts w:ascii="Times New Roman" w:eastAsia="Times New Roman" w:hAnsi="Times New Roman" w:cs="Times New Roman"/>
            <w:sz w:val="24"/>
            <w:szCs w:val="24"/>
          </w:rPr>
          <w:t xml:space="preserve">. If </w:t>
        </w:r>
      </w:ins>
      <w:del w:id="1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119" w:author="Diaz,Renata M" w:date="2020-04-13T10:53:00Z">
        <w:r w:rsidR="00E72AA7" w:rsidRPr="00BD41C6" w:rsidDel="00E25BD8">
          <w:rPr>
            <w:rFonts w:ascii="Times New Roman" w:eastAsia="Times New Roman" w:hAnsi="Times New Roman" w:cs="Times New Roman"/>
            <w:sz w:val="24"/>
            <w:szCs w:val="24"/>
          </w:rPr>
          <w:delText xml:space="preserve"> </w:delText>
        </w:r>
      </w:del>
      <w:ins w:id="120" w:author="skmorgane" w:date="2020-03-31T09:38:00Z">
        <w:del w:id="121" w:author="Diaz,Renata M" w:date="2020-04-13T10:53:00Z">
          <w:r w:rsidR="001969D2" w:rsidDel="00E25BD8">
            <w:rPr>
              <w:rFonts w:ascii="Times New Roman" w:eastAsia="Times New Roman" w:hAnsi="Times New Roman" w:cs="Times New Roman"/>
              <w:sz w:val="24"/>
              <w:szCs w:val="24"/>
            </w:rPr>
            <w:delText>Conversely</w:delText>
          </w:r>
        </w:del>
        <w:del w:id="122" w:author="Diaz,Renata M" w:date="2020-04-13T10:54:00Z">
          <w:r w:rsidR="001969D2" w:rsidDel="00E25BD8">
            <w:rPr>
              <w:rFonts w:ascii="Times New Roman" w:eastAsia="Times New Roman" w:hAnsi="Times New Roman" w:cs="Times New Roman"/>
              <w:sz w:val="24"/>
              <w:szCs w:val="24"/>
            </w:rPr>
            <w:delText>, i</w:delText>
          </w:r>
        </w:del>
        <w:del w:id="1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r w:rsidR="00E51E72" w:rsidRPr="00BD41C6">
        <w:rPr>
          <w:rFonts w:ascii="Times New Roman" w:eastAsia="Times New Roman" w:hAnsi="Times New Roman" w:cs="Times New Roman"/>
          <w:sz w:val="24"/>
          <w:szCs w:val="24"/>
        </w:rPr>
        <w:t xml:space="preserve">we cannot distinguish between </w:t>
      </w:r>
      <w:del w:id="124"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125"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126" w:author="skmorgane" w:date="2020-03-31T09:39:00Z">
        <w:del w:id="127" w:author="Diaz,Renata M" w:date="2020-04-13T11:04:00Z">
          <w:r w:rsidR="001969D2" w:rsidDel="001D52F8">
            <w:rPr>
              <w:rFonts w:ascii="Times New Roman" w:eastAsia="Times New Roman" w:hAnsi="Times New Roman" w:cs="Times New Roman"/>
              <w:sz w:val="24"/>
              <w:szCs w:val="24"/>
            </w:rPr>
            <w:delText>.</w:delText>
          </w:r>
        </w:del>
      </w:ins>
      <w:del w:id="128" w:author="Diaz,Renata M" w:date="2020-04-13T11:04:00Z">
        <w:r w:rsidR="00E72AA7" w:rsidRPr="00BD41C6" w:rsidDel="001D52F8">
          <w:rPr>
            <w:rFonts w:ascii="Times New Roman" w:eastAsia="Times New Roman" w:hAnsi="Times New Roman" w:cs="Times New Roman"/>
            <w:sz w:val="24"/>
            <w:szCs w:val="24"/>
          </w:rPr>
          <w:delText xml:space="preserve"> </w:delText>
        </w:r>
      </w:del>
      <w:ins w:id="129" w:author="Diaz,Renata M" w:date="2020-04-13T11:04:00Z">
        <w:r w:rsidR="001D52F8">
          <w:rPr>
            <w:rFonts w:ascii="Times New Roman" w:eastAsia="Times New Roman" w:hAnsi="Times New Roman" w:cs="Times New Roman"/>
            <w:sz w:val="24"/>
            <w:szCs w:val="24"/>
          </w:rPr>
          <w:t xml:space="preserve"> – either because </w:t>
        </w:r>
      </w:ins>
      <w:ins w:id="130" w:author="Diaz,Renata M" w:date="2020-04-13T11:07:00Z">
        <w:r w:rsidR="00423870">
          <w:rPr>
            <w:rFonts w:ascii="Times New Roman" w:eastAsia="Times New Roman" w:hAnsi="Times New Roman" w:cs="Times New Roman"/>
            <w:sz w:val="24"/>
            <w:szCs w:val="24"/>
          </w:rPr>
          <w:t>it does not contain a</w:t>
        </w:r>
      </w:ins>
      <w:ins w:id="131" w:author="Diaz,Renata M" w:date="2020-04-13T11:04:00Z">
        <w:r w:rsidR="001D52F8">
          <w:rPr>
            <w:rFonts w:ascii="Times New Roman" w:eastAsia="Times New Roman" w:hAnsi="Times New Roman" w:cs="Times New Roman"/>
            <w:sz w:val="24"/>
            <w:szCs w:val="24"/>
          </w:rPr>
          <w:t xml:space="preserve">ppreciable signal of biological </w:t>
        </w:r>
      </w:ins>
      <w:ins w:id="132" w:author="Diaz,Renata M" w:date="2020-04-13T11:08:00Z">
        <w:r w:rsidR="00423870">
          <w:rPr>
            <w:rFonts w:ascii="Times New Roman" w:eastAsia="Times New Roman" w:hAnsi="Times New Roman" w:cs="Times New Roman"/>
            <w:sz w:val="24"/>
            <w:szCs w:val="24"/>
          </w:rPr>
          <w:t>process</w:t>
        </w:r>
      </w:ins>
      <w:ins w:id="133" w:author="Diaz,Renata M" w:date="2020-04-13T11:04:00Z">
        <w:r w:rsidR="001D52F8">
          <w:rPr>
            <w:rFonts w:ascii="Times New Roman" w:eastAsia="Times New Roman" w:hAnsi="Times New Roman" w:cs="Times New Roman"/>
            <w:sz w:val="24"/>
            <w:szCs w:val="24"/>
          </w:rPr>
          <w:t xml:space="preserve">, or because the </w:t>
        </w:r>
      </w:ins>
      <w:ins w:id="134" w:author="Diaz,Renata M" w:date="2020-04-13T11:05:00Z">
        <w:r w:rsidR="001D52F8">
          <w:rPr>
            <w:rFonts w:ascii="Times New Roman" w:eastAsia="Times New Roman" w:hAnsi="Times New Roman" w:cs="Times New Roman"/>
            <w:sz w:val="24"/>
            <w:szCs w:val="24"/>
          </w:rPr>
          <w:t xml:space="preserve">range of highly-likely forms for the distribution </w:t>
        </w:r>
      </w:ins>
      <w:ins w:id="135" w:author="Diaz,Renata M" w:date="2020-04-13T11:07:00Z">
        <w:r w:rsidR="00E67E28">
          <w:rPr>
            <w:rFonts w:ascii="Times New Roman" w:eastAsia="Times New Roman" w:hAnsi="Times New Roman" w:cs="Times New Roman"/>
            <w:sz w:val="24"/>
            <w:szCs w:val="24"/>
          </w:rPr>
          <w:t>obfuscates</w:t>
        </w:r>
      </w:ins>
      <w:ins w:id="136" w:author="Diaz,Renata M" w:date="2020-04-13T11:05:00Z">
        <w:r w:rsidR="001D52F8">
          <w:rPr>
            <w:rFonts w:ascii="Times New Roman" w:eastAsia="Times New Roman" w:hAnsi="Times New Roman" w:cs="Times New Roman"/>
            <w:sz w:val="24"/>
            <w:szCs w:val="24"/>
          </w:rPr>
          <w:t xml:space="preserve"> that signal.</w:t>
        </w:r>
      </w:ins>
    </w:p>
    <w:p w14:paraId="493EF94D" w14:textId="666A7AA4" w:rsidR="00A52A86" w:rsidDel="00D03647" w:rsidRDefault="00282594" w:rsidP="0074444D">
      <w:pPr>
        <w:rPr>
          <w:del w:id="137" w:author="Diaz,Renata M" w:date="2020-04-13T14:40:00Z"/>
          <w:rFonts w:ascii="Times New Roman" w:eastAsia="Times New Roman" w:hAnsi="Times New Roman" w:cs="Times New Roman"/>
          <w:sz w:val="24"/>
          <w:szCs w:val="24"/>
        </w:rPr>
      </w:pPr>
      <w:ins w:id="138" w:author="Diaz,Renata M" w:date="2020-04-13T11:11:00Z">
        <w:r>
          <w:rPr>
            <w:rFonts w:ascii="Times New Roman" w:eastAsia="Times New Roman" w:hAnsi="Times New Roman" w:cs="Times New Roman"/>
            <w:sz w:val="24"/>
            <w:szCs w:val="24"/>
          </w:rPr>
          <w:t>Our capacity to detect deviations between observations and random</w:t>
        </w:r>
      </w:ins>
      <w:ins w:id="139" w:author="Diaz,Renata M" w:date="2020-04-13T11:12:00Z">
        <w:r>
          <w:rPr>
            <w:rFonts w:ascii="Times New Roman" w:eastAsia="Times New Roman" w:hAnsi="Times New Roman" w:cs="Times New Roman"/>
            <w:sz w:val="24"/>
            <w:szCs w:val="24"/>
          </w:rPr>
          <w:t>ness depends strongly on the characteristics of the range of statistically-likely outcomes</w:t>
        </w:r>
      </w:ins>
      <w:ins w:id="140" w:author="Diaz,Renata M" w:date="2020-04-13T11:13:00Z">
        <w:r>
          <w:rPr>
            <w:rFonts w:ascii="Times New Roman" w:eastAsia="Times New Roman" w:hAnsi="Times New Roman" w:cs="Times New Roman"/>
            <w:sz w:val="24"/>
            <w:szCs w:val="24"/>
          </w:rPr>
          <w:t xml:space="preserve">, which in turn depends strongly </w:t>
        </w:r>
      </w:ins>
      <w:ins w:id="141" w:author="Diaz,Renata M" w:date="2020-04-13T11:39:00Z">
        <w:r w:rsidR="00C65291">
          <w:rPr>
            <w:rFonts w:ascii="Times New Roman" w:eastAsia="Times New Roman" w:hAnsi="Times New Roman" w:cs="Times New Roman"/>
            <w:sz w:val="24"/>
            <w:szCs w:val="24"/>
          </w:rPr>
          <w:t>on the size of the system in terms of S and N</w:t>
        </w:r>
      </w:ins>
      <w:ins w:id="142" w:author="Diaz,Renata M" w:date="2020-04-13T11:13:00Z">
        <w:r>
          <w:rPr>
            <w:rFonts w:ascii="Times New Roman" w:eastAsia="Times New Roman" w:hAnsi="Times New Roman" w:cs="Times New Roman"/>
            <w:sz w:val="24"/>
            <w:szCs w:val="24"/>
          </w:rPr>
          <w:t>.</w:t>
        </w:r>
      </w:ins>
      <w:ins w:id="143" w:author="Diaz,Renata M" w:date="2020-04-13T11:27:00Z">
        <w:r w:rsidR="001E4012">
          <w:rPr>
            <w:rFonts w:ascii="Times New Roman" w:eastAsia="Times New Roman" w:hAnsi="Times New Roman" w:cs="Times New Roman"/>
            <w:sz w:val="24"/>
            <w:szCs w:val="24"/>
          </w:rPr>
          <w:t xml:space="preserve"> </w:t>
        </w:r>
      </w:ins>
      <w:ins w:id="144" w:author="Diaz,Renata M" w:date="2020-04-13T11:37:00Z">
        <w:r w:rsidR="00F6322B">
          <w:rPr>
            <w:rFonts w:ascii="Times New Roman" w:eastAsia="Times New Roman" w:hAnsi="Times New Roman" w:cs="Times New Roman"/>
            <w:sz w:val="24"/>
            <w:szCs w:val="24"/>
          </w:rPr>
          <w:t>Generally, in the study</w:t>
        </w:r>
      </w:ins>
      <w:ins w:id="145" w:author="Diaz,Renata M" w:date="2020-04-13T14:33:00Z">
        <w:r w:rsidR="00E20437">
          <w:rPr>
            <w:rFonts w:ascii="Times New Roman" w:eastAsia="Times New Roman" w:hAnsi="Times New Roman" w:cs="Times New Roman"/>
            <w:sz w:val="24"/>
            <w:szCs w:val="24"/>
          </w:rPr>
          <w:t xml:space="preserve"> of</w:t>
        </w:r>
      </w:ins>
      <w:ins w:id="146" w:author="Diaz,Renata M" w:date="2020-04-13T11:37:00Z">
        <w:r w:rsidR="00F6322B">
          <w:rPr>
            <w:rFonts w:ascii="Times New Roman" w:eastAsia="Times New Roman" w:hAnsi="Times New Roman" w:cs="Times New Roman"/>
            <w:sz w:val="24"/>
            <w:szCs w:val="24"/>
          </w:rPr>
          <w:t xml:space="preserve"> </w:t>
        </w:r>
      </w:ins>
      <w:ins w:id="147" w:author="Diaz,Renata M" w:date="2020-04-13T11:29:00Z">
        <w:r w:rsidR="001E4012">
          <w:rPr>
            <w:rFonts w:ascii="Times New Roman" w:eastAsia="Times New Roman" w:hAnsi="Times New Roman" w:cs="Times New Roman"/>
            <w:sz w:val="24"/>
            <w:szCs w:val="24"/>
          </w:rPr>
          <w:t>complex system</w:t>
        </w:r>
      </w:ins>
      <w:ins w:id="148" w:author="Diaz,Renata M" w:date="2020-04-13T11:33:00Z">
        <w:r w:rsidR="001E4012">
          <w:rPr>
            <w:rFonts w:ascii="Times New Roman" w:eastAsia="Times New Roman" w:hAnsi="Times New Roman" w:cs="Times New Roman"/>
            <w:sz w:val="24"/>
            <w:szCs w:val="24"/>
          </w:rPr>
          <w:t>s</w:t>
        </w:r>
      </w:ins>
      <w:ins w:id="149" w:author="Diaz,Renata M" w:date="2020-04-13T11:37:00Z">
        <w:r w:rsidR="00F6322B">
          <w:rPr>
            <w:rFonts w:ascii="Times New Roman" w:eastAsia="Times New Roman" w:hAnsi="Times New Roman" w:cs="Times New Roman"/>
            <w:sz w:val="24"/>
            <w:szCs w:val="24"/>
          </w:rPr>
          <w:t>,</w:t>
        </w:r>
      </w:ins>
      <w:ins w:id="150" w:author="Diaz,Renata M" w:date="2020-04-13T11:29:00Z">
        <w:r w:rsidR="001E4012">
          <w:rPr>
            <w:rFonts w:ascii="Times New Roman" w:eastAsia="Times New Roman" w:hAnsi="Times New Roman" w:cs="Times New Roman"/>
            <w:sz w:val="24"/>
            <w:szCs w:val="24"/>
          </w:rPr>
          <w:t xml:space="preserve"> </w:t>
        </w:r>
      </w:ins>
      <w:ins w:id="151" w:author="Diaz,Renata M" w:date="2020-04-13T14:33:00Z">
        <w:r w:rsidR="00E20437">
          <w:rPr>
            <w:rFonts w:ascii="Times New Roman" w:eastAsia="Times New Roman" w:hAnsi="Times New Roman" w:cs="Times New Roman"/>
            <w:sz w:val="24"/>
            <w:szCs w:val="24"/>
          </w:rPr>
          <w:t>statistical</w:t>
        </w:r>
      </w:ins>
      <w:ins w:id="152" w:author="Diaz,Renata M" w:date="2020-04-13T11:29:00Z">
        <w:r w:rsidR="001E4012">
          <w:rPr>
            <w:rFonts w:ascii="Times New Roman" w:eastAsia="Times New Roman" w:hAnsi="Times New Roman" w:cs="Times New Roman"/>
            <w:sz w:val="24"/>
            <w:szCs w:val="24"/>
          </w:rPr>
          <w:t xml:space="preserve"> predictions for the most-likely state of a </w:t>
        </w:r>
      </w:ins>
      <w:ins w:id="153" w:author="Diaz,Renata M" w:date="2020-04-13T11:30:00Z">
        <w:r w:rsidR="001E4012">
          <w:rPr>
            <w:rFonts w:ascii="Times New Roman" w:eastAsia="Times New Roman" w:hAnsi="Times New Roman" w:cs="Times New Roman"/>
            <w:sz w:val="24"/>
            <w:szCs w:val="24"/>
          </w:rPr>
          <w:t xml:space="preserve">system are most easily derived given the assumption of </w:t>
        </w:r>
      </w:ins>
      <w:ins w:id="154" w:author="Diaz,Renata M" w:date="2020-04-16T15:07:00Z">
        <w:r w:rsidR="006961C7">
          <w:rPr>
            <w:rFonts w:ascii="Times New Roman" w:eastAsia="Times New Roman" w:hAnsi="Times New Roman" w:cs="Times New Roman"/>
            <w:sz w:val="24"/>
            <w:szCs w:val="24"/>
          </w:rPr>
          <w:t>large to</w:t>
        </w:r>
      </w:ins>
      <w:ins w:id="155" w:author="Diaz,Renata M" w:date="2020-04-13T11:30:00Z">
        <w:r w:rsidR="001E4012">
          <w:rPr>
            <w:rFonts w:ascii="Times New Roman" w:eastAsia="Times New Roman" w:hAnsi="Times New Roman" w:cs="Times New Roman"/>
            <w:sz w:val="24"/>
            <w:szCs w:val="24"/>
          </w:rPr>
          <w:t xml:space="preserve"> infinite numbers of </w:t>
        </w:r>
      </w:ins>
      <w:ins w:id="156" w:author="Diaz,Renata M" w:date="2020-04-13T11:31:00Z">
        <w:r w:rsidR="001E4012">
          <w:rPr>
            <w:rFonts w:ascii="Times New Roman" w:eastAsia="Times New Roman" w:hAnsi="Times New Roman" w:cs="Times New Roman"/>
            <w:sz w:val="24"/>
            <w:szCs w:val="24"/>
          </w:rPr>
          <w:t>subcomponents in the system</w:t>
        </w:r>
      </w:ins>
      <w:ins w:id="157" w:author="Diaz,Renata M" w:date="2020-04-13T11:37:00Z">
        <w:r w:rsidR="00F6322B">
          <w:rPr>
            <w:rFonts w:ascii="Times New Roman" w:eastAsia="Times New Roman" w:hAnsi="Times New Roman" w:cs="Times New Roman"/>
            <w:sz w:val="24"/>
            <w:szCs w:val="24"/>
          </w:rPr>
          <w:t xml:space="preserve"> – for example,</w:t>
        </w:r>
      </w:ins>
      <w:ins w:id="158" w:author="Diaz,Renata M" w:date="2020-04-13T11:33:00Z">
        <w:r w:rsidR="001E4012">
          <w:rPr>
            <w:rFonts w:ascii="Times New Roman" w:eastAsia="Times New Roman" w:hAnsi="Times New Roman" w:cs="Times New Roman"/>
            <w:sz w:val="24"/>
            <w:szCs w:val="24"/>
          </w:rPr>
          <w:t xml:space="preserve"> atoms of gas in a canister</w:t>
        </w:r>
      </w:ins>
      <w:ins w:id="159" w:author="Diaz,Renata M" w:date="2020-04-13T11:31:00Z">
        <w:r w:rsidR="001E4012">
          <w:rPr>
            <w:rFonts w:ascii="Times New Roman" w:eastAsia="Times New Roman" w:hAnsi="Times New Roman" w:cs="Times New Roman"/>
            <w:sz w:val="24"/>
            <w:szCs w:val="24"/>
          </w:rPr>
          <w:t xml:space="preserve">. As the number of particles in the system </w:t>
        </w:r>
      </w:ins>
      <w:ins w:id="160" w:author="Diaz,Renata M" w:date="2020-04-13T11:36:00Z">
        <w:r w:rsidR="00DE4149">
          <w:rPr>
            <w:rFonts w:ascii="Times New Roman" w:eastAsia="Times New Roman" w:hAnsi="Times New Roman" w:cs="Times New Roman"/>
            <w:sz w:val="24"/>
            <w:szCs w:val="24"/>
          </w:rPr>
          <w:t>becomes very large</w:t>
        </w:r>
      </w:ins>
      <w:ins w:id="161" w:author="Diaz,Renata M" w:date="2020-04-13T11:31:00Z">
        <w:r w:rsidR="001E4012">
          <w:rPr>
            <w:rFonts w:ascii="Times New Roman" w:eastAsia="Times New Roman" w:hAnsi="Times New Roman" w:cs="Times New Roman"/>
            <w:sz w:val="24"/>
            <w:szCs w:val="24"/>
          </w:rPr>
          <w:t xml:space="preserve">, the set of </w:t>
        </w:r>
      </w:ins>
      <w:ins w:id="162" w:author="Diaz,Renata M" w:date="2020-04-13T11:32:00Z">
        <w:r w:rsidR="001E4012">
          <w:rPr>
            <w:rFonts w:ascii="Times New Roman" w:eastAsia="Times New Roman" w:hAnsi="Times New Roman" w:cs="Times New Roman"/>
            <w:i/>
            <w:iCs/>
            <w:sz w:val="24"/>
            <w:szCs w:val="24"/>
          </w:rPr>
          <w:t>possible</w:t>
        </w:r>
      </w:ins>
      <w:ins w:id="163" w:author="Diaz,Renata M" w:date="2020-04-13T11:31:00Z">
        <w:r w:rsidR="001E4012">
          <w:rPr>
            <w:rFonts w:ascii="Times New Roman" w:eastAsia="Times New Roman" w:hAnsi="Times New Roman" w:cs="Times New Roman"/>
            <w:sz w:val="24"/>
            <w:szCs w:val="24"/>
          </w:rPr>
          <w:t xml:space="preserve"> states of the system </w:t>
        </w:r>
      </w:ins>
      <w:ins w:id="164" w:author="Diaz,Renata M" w:date="2020-04-13T11:32:00Z">
        <w:r w:rsidR="001E4012">
          <w:rPr>
            <w:rFonts w:ascii="Times New Roman" w:eastAsia="Times New Roman" w:hAnsi="Times New Roman" w:cs="Times New Roman"/>
            <w:sz w:val="24"/>
            <w:szCs w:val="24"/>
          </w:rPr>
          <w:t xml:space="preserve">clusters tightly around a single highly-likely </w:t>
        </w:r>
      </w:ins>
      <w:ins w:id="165"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166" w:author="Diaz,Renata M" w:date="2020-04-13T11:32:00Z">
        <w:r w:rsidR="001E4012">
          <w:rPr>
            <w:rFonts w:ascii="Times New Roman" w:eastAsia="Times New Roman" w:hAnsi="Times New Roman" w:cs="Times New Roman"/>
            <w:sz w:val="24"/>
            <w:szCs w:val="24"/>
          </w:rPr>
          <w:t xml:space="preserve"> any other outcome would be a true statistical shock</w:t>
        </w:r>
      </w:ins>
      <w:ins w:id="167" w:author="Diaz,Renata M" w:date="2020-04-13T14:01:00Z">
        <w:r w:rsidR="00036391">
          <w:rPr>
            <w:rFonts w:ascii="Times New Roman" w:eastAsia="Times New Roman" w:hAnsi="Times New Roman" w:cs="Times New Roman"/>
            <w:sz w:val="24"/>
            <w:szCs w:val="24"/>
          </w:rPr>
          <w:t>. Unlike</w:t>
        </w:r>
      </w:ins>
      <w:ins w:id="168" w:author="Diaz,Renata M" w:date="2020-04-13T11:34:00Z">
        <w:r w:rsidR="001E4012">
          <w:rPr>
            <w:rFonts w:ascii="Times New Roman" w:eastAsia="Times New Roman" w:hAnsi="Times New Roman" w:cs="Times New Roman"/>
            <w:sz w:val="24"/>
            <w:szCs w:val="24"/>
          </w:rPr>
          <w:t xml:space="preserve"> canisters of gas, </w:t>
        </w:r>
      </w:ins>
      <w:ins w:id="169" w:author="Diaz,Renata M" w:date="2020-04-13T14:33:00Z">
        <w:r w:rsidR="00580F50">
          <w:rPr>
            <w:rFonts w:ascii="Times New Roman" w:eastAsia="Times New Roman" w:hAnsi="Times New Roman" w:cs="Times New Roman"/>
            <w:sz w:val="24"/>
            <w:szCs w:val="24"/>
          </w:rPr>
          <w:t>ecological communities</w:t>
        </w:r>
      </w:ins>
      <w:ins w:id="170"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171"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172" w:author="Diaz,Renata M" w:date="2020-04-13T11:38:00Z">
        <w:r w:rsidR="00727A98">
          <w:rPr>
            <w:rFonts w:ascii="Times New Roman" w:eastAsia="Times New Roman" w:hAnsi="Times New Roman" w:cs="Times New Roman"/>
            <w:sz w:val="24"/>
            <w:szCs w:val="24"/>
          </w:rPr>
          <w:t>subcomponents</w:t>
        </w:r>
      </w:ins>
      <w:ins w:id="173" w:author="Diaz,Renata M" w:date="2020-04-13T11:36:00Z">
        <w:r w:rsidR="00F6322B">
          <w:rPr>
            <w:rFonts w:ascii="Times New Roman" w:eastAsia="Times New Roman" w:hAnsi="Times New Roman" w:cs="Times New Roman"/>
            <w:sz w:val="24"/>
            <w:szCs w:val="24"/>
          </w:rPr>
          <w:t xml:space="preserve">, and </w:t>
        </w:r>
      </w:ins>
      <w:ins w:id="174" w:author="Diaz,Renata M" w:date="2020-04-13T14:30:00Z">
        <w:r w:rsidR="008D7D26">
          <w:rPr>
            <w:rFonts w:ascii="Times New Roman" w:eastAsia="Times New Roman" w:hAnsi="Times New Roman" w:cs="Times New Roman"/>
            <w:sz w:val="24"/>
            <w:szCs w:val="24"/>
          </w:rPr>
          <w:t>“</w:t>
        </w:r>
      </w:ins>
      <w:ins w:id="175" w:author="Diaz,Renata M" w:date="2020-04-13T13:49:00Z">
        <w:r w:rsidR="00391544">
          <w:rPr>
            <w:rFonts w:ascii="Times New Roman" w:eastAsia="Times New Roman" w:hAnsi="Times New Roman" w:cs="Times New Roman"/>
            <w:sz w:val="24"/>
            <w:szCs w:val="24"/>
          </w:rPr>
          <w:t xml:space="preserve">small </w:t>
        </w:r>
        <w:r w:rsidR="00391544">
          <w:rPr>
            <w:rFonts w:ascii="Times New Roman" w:eastAsia="Times New Roman" w:hAnsi="Times New Roman" w:cs="Times New Roman"/>
            <w:i/>
            <w:iCs/>
            <w:sz w:val="24"/>
            <w:szCs w:val="24"/>
          </w:rPr>
          <w:t>n</w:t>
        </w:r>
      </w:ins>
      <w:ins w:id="176" w:author="Diaz,Renata M" w:date="2020-04-13T14:30:00Z">
        <w:r w:rsidR="008D7D26">
          <w:rPr>
            <w:rFonts w:ascii="Times New Roman" w:eastAsia="Times New Roman" w:hAnsi="Times New Roman" w:cs="Times New Roman"/>
            <w:sz w:val="24"/>
            <w:szCs w:val="24"/>
          </w:rPr>
          <w:t>”</w:t>
        </w:r>
      </w:ins>
      <w:ins w:id="177" w:author="Diaz,Renata M" w:date="2020-04-13T13:49:00Z">
        <w:r w:rsidR="00391544">
          <w:rPr>
            <w:rFonts w:ascii="Times New Roman" w:eastAsia="Times New Roman" w:hAnsi="Times New Roman" w:cs="Times New Roman"/>
            <w:i/>
            <w:iCs/>
            <w:sz w:val="24"/>
            <w:szCs w:val="24"/>
          </w:rPr>
          <w:t xml:space="preserve"> </w:t>
        </w:r>
        <w:r w:rsidR="00391544">
          <w:rPr>
            <w:rFonts w:ascii="Times New Roman" w:eastAsia="Times New Roman" w:hAnsi="Times New Roman" w:cs="Times New Roman"/>
            <w:sz w:val="24"/>
            <w:szCs w:val="24"/>
          </w:rPr>
          <w:t>probl</w:t>
        </w:r>
      </w:ins>
      <w:ins w:id="178" w:author="Diaz,Renata M" w:date="2020-04-13T13:50:00Z">
        <w:r w:rsidR="00391544">
          <w:rPr>
            <w:rFonts w:ascii="Times New Roman" w:eastAsia="Times New Roman" w:hAnsi="Times New Roman" w:cs="Times New Roman"/>
            <w:sz w:val="24"/>
            <w:szCs w:val="24"/>
          </w:rPr>
          <w:t>ems</w:t>
        </w:r>
      </w:ins>
      <w:ins w:id="179" w:author="Diaz,Renata M" w:date="2020-04-13T11:36:00Z">
        <w:r w:rsidR="00F6322B">
          <w:rPr>
            <w:rFonts w:ascii="Times New Roman" w:eastAsia="Times New Roman" w:hAnsi="Times New Roman" w:cs="Times New Roman"/>
            <w:sz w:val="24"/>
            <w:szCs w:val="24"/>
          </w:rPr>
          <w:t xml:space="preserve"> may limit our ability to </w:t>
        </w:r>
      </w:ins>
      <w:ins w:id="180" w:author="Diaz,Renata M" w:date="2020-04-13T11:38:00Z">
        <w:r w:rsidR="00727A98">
          <w:rPr>
            <w:rFonts w:ascii="Times New Roman" w:eastAsia="Times New Roman" w:hAnsi="Times New Roman" w:cs="Times New Roman"/>
            <w:sz w:val="24"/>
            <w:szCs w:val="24"/>
          </w:rPr>
          <w:t>make distinctions between observations and random expectations</w:t>
        </w:r>
      </w:ins>
      <w:ins w:id="181" w:author="Diaz,Renata M" w:date="2020-04-13T11:35:00Z">
        <w:r w:rsidR="00DE4149">
          <w:rPr>
            <w:rFonts w:ascii="Times New Roman" w:eastAsia="Times New Roman" w:hAnsi="Times New Roman" w:cs="Times New Roman"/>
            <w:sz w:val="24"/>
            <w:szCs w:val="24"/>
          </w:rPr>
          <w:t xml:space="preserve">. </w:t>
        </w:r>
      </w:ins>
      <w:ins w:id="182" w:author="Diaz,Renata M" w:date="2020-04-13T13:55:00Z">
        <w:r w:rsidR="00391544">
          <w:rPr>
            <w:rFonts w:ascii="Times New Roman" w:eastAsia="Times New Roman" w:hAnsi="Times New Roman" w:cs="Times New Roman"/>
            <w:sz w:val="24"/>
            <w:szCs w:val="24"/>
          </w:rPr>
          <w:t xml:space="preserve">If </w:t>
        </w:r>
      </w:ins>
      <w:ins w:id="18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would be readily </w:t>
        </w:r>
      </w:ins>
      <w:ins w:id="184" w:author="Diaz,Renata M" w:date="2020-04-13T13:55:00Z">
        <w:r w:rsidR="00391544">
          <w:rPr>
            <w:rFonts w:ascii="Times New Roman" w:eastAsia="Times New Roman" w:hAnsi="Times New Roman" w:cs="Times New Roman"/>
            <w:sz w:val="24"/>
            <w:szCs w:val="24"/>
          </w:rPr>
          <w:t>detectable</w:t>
        </w:r>
      </w:ins>
      <w:ins w:id="185" w:author="Diaz,Renata M" w:date="2020-04-13T13:56:00Z">
        <w:r w:rsidR="00391544">
          <w:rPr>
            <w:rFonts w:ascii="Times New Roman" w:eastAsia="Times New Roman" w:hAnsi="Times New Roman" w:cs="Times New Roman"/>
            <w:sz w:val="24"/>
            <w:szCs w:val="24"/>
          </w:rPr>
          <w:t xml:space="preserve"> and </w:t>
        </w:r>
      </w:ins>
      <w:ins w:id="186" w:author="Diaz,Renata M" w:date="2020-04-13T11:35:00Z">
        <w:r w:rsidR="00DE4149">
          <w:rPr>
            <w:rFonts w:ascii="Times New Roman" w:eastAsia="Times New Roman" w:hAnsi="Times New Roman" w:cs="Times New Roman"/>
            <w:sz w:val="24"/>
            <w:szCs w:val="24"/>
          </w:rPr>
          <w:t xml:space="preserve">suggestive of a nonrandom process driving the system away from its statistical constraint. However, if the </w:t>
        </w:r>
      </w:ins>
      <w:ins w:id="187" w:author="Diaz,Renata M" w:date="2020-04-13T14:34:00Z">
        <w:r w:rsidR="00995BBB">
          <w:rPr>
            <w:rFonts w:ascii="Times New Roman" w:eastAsia="Times New Roman" w:hAnsi="Times New Roman" w:cs="Times New Roman"/>
            <w:sz w:val="24"/>
            <w:szCs w:val="24"/>
          </w:rPr>
          <w:t>array o</w:t>
        </w:r>
      </w:ins>
      <w:ins w:id="188" w:author="Diaz,Renata M" w:date="2020-04-13T11:35:00Z">
        <w:r w:rsidR="00DE4149">
          <w:rPr>
            <w:rFonts w:ascii="Times New Roman" w:eastAsia="Times New Roman" w:hAnsi="Times New Roman" w:cs="Times New Roman"/>
            <w:sz w:val="24"/>
            <w:szCs w:val="24"/>
          </w:rPr>
          <w:t>f possible forms for an SAD</w:t>
        </w:r>
      </w:ins>
      <w:ins w:id="189" w:author="Diaz,Renata M" w:date="2020-04-13T14:34:00Z">
        <w:r w:rsidR="00995BBB">
          <w:rPr>
            <w:rFonts w:ascii="Times New Roman" w:eastAsia="Times New Roman" w:hAnsi="Times New Roman" w:cs="Times New Roman"/>
            <w:sz w:val="24"/>
            <w:szCs w:val="24"/>
          </w:rPr>
          <w:t xml:space="preserve"> is relatively broad and</w:t>
        </w:r>
      </w:ins>
      <w:ins w:id="190" w:author="Diaz,Renata M" w:date="2020-04-13T11:35:00Z">
        <w:r w:rsidR="00DE4149">
          <w:rPr>
            <w:rFonts w:ascii="Times New Roman" w:eastAsia="Times New Roman" w:hAnsi="Times New Roman" w:cs="Times New Roman"/>
            <w:sz w:val="24"/>
            <w:szCs w:val="24"/>
          </w:rPr>
          <w:t xml:space="preserve"> encompasses a </w:t>
        </w:r>
      </w:ins>
      <w:ins w:id="191" w:author="Diaz,Renata M" w:date="2020-04-13T14:34:00Z">
        <w:r w:rsidR="00995BBB">
          <w:rPr>
            <w:rFonts w:ascii="Times New Roman" w:eastAsia="Times New Roman" w:hAnsi="Times New Roman" w:cs="Times New Roman"/>
            <w:sz w:val="24"/>
            <w:szCs w:val="24"/>
          </w:rPr>
          <w:t>range</w:t>
        </w:r>
      </w:ins>
      <w:ins w:id="192" w:author="Diaz,Renata M" w:date="2020-04-13T11:35:00Z">
        <w:r w:rsidR="00DE4149">
          <w:rPr>
            <w:rFonts w:ascii="Times New Roman" w:eastAsia="Times New Roman" w:hAnsi="Times New Roman" w:cs="Times New Roman"/>
            <w:sz w:val="24"/>
            <w:szCs w:val="24"/>
          </w:rPr>
          <w:t xml:space="preserve"> of more equally-probable form</w:t>
        </w:r>
      </w:ins>
      <w:ins w:id="193" w:author="Diaz,Renata M" w:date="2020-04-13T14:31:00Z">
        <w:r w:rsidR="00343D1D">
          <w:rPr>
            <w:rFonts w:ascii="Times New Roman" w:eastAsia="Times New Roman" w:hAnsi="Times New Roman" w:cs="Times New Roman"/>
            <w:sz w:val="24"/>
            <w:szCs w:val="24"/>
          </w:rPr>
          <w:t>s, even</w:t>
        </w:r>
      </w:ins>
      <w:ins w:id="194" w:author="Diaz,Renata M" w:date="2020-04-13T11:35:00Z">
        <w:r w:rsidR="00DE4149">
          <w:rPr>
            <w:rFonts w:ascii="Times New Roman" w:eastAsia="Times New Roman" w:hAnsi="Times New Roman" w:cs="Times New Roman"/>
            <w:sz w:val="24"/>
            <w:szCs w:val="24"/>
          </w:rPr>
          <w:t xml:space="preserve"> observations that deviate from </w:t>
        </w:r>
      </w:ins>
      <w:ins w:id="195" w:author="Diaz,Renata M" w:date="2020-04-13T14:31:00Z">
        <w:r w:rsidR="00343D1D">
          <w:rPr>
            <w:rFonts w:ascii="Times New Roman" w:eastAsia="Times New Roman" w:hAnsi="Times New Roman" w:cs="Times New Roman"/>
            <w:sz w:val="24"/>
            <w:szCs w:val="24"/>
          </w:rPr>
          <w:t>the statistically-driven outcome may not be obviously inconsistent with the</w:t>
        </w:r>
      </w:ins>
      <w:ins w:id="196" w:author="Diaz,Renata M" w:date="2020-04-13T11:35:00Z">
        <w:r w:rsidR="00DE4149">
          <w:rPr>
            <w:rFonts w:ascii="Times New Roman" w:eastAsia="Times New Roman" w:hAnsi="Times New Roman" w:cs="Times New Roman"/>
            <w:sz w:val="24"/>
            <w:szCs w:val="24"/>
          </w:rPr>
          <w:t xml:space="preserve"> random expectation.</w:t>
        </w:r>
      </w:ins>
      <w:ins w:id="197" w:author="Diaz,Renata M" w:date="2020-04-13T11:39:00Z">
        <w:r w:rsidR="00061317">
          <w:rPr>
            <w:rFonts w:ascii="Times New Roman" w:eastAsia="Times New Roman" w:hAnsi="Times New Roman" w:cs="Times New Roman"/>
            <w:sz w:val="24"/>
            <w:szCs w:val="24"/>
          </w:rPr>
          <w:t xml:space="preserve"> We </w:t>
        </w:r>
      </w:ins>
      <w:ins w:id="198" w:author="Diaz,Renata M" w:date="2020-04-13T11:40:00Z">
        <w:r w:rsidR="00061317">
          <w:rPr>
            <w:rFonts w:ascii="Times New Roman" w:eastAsia="Times New Roman" w:hAnsi="Times New Roman" w:cs="Times New Roman"/>
            <w:sz w:val="24"/>
            <w:szCs w:val="24"/>
          </w:rPr>
          <w:t xml:space="preserve">expect </w:t>
        </w:r>
      </w:ins>
      <w:ins w:id="199"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200" w:author="Diaz,Renata M" w:date="2020-04-16T14:15:00Z">
        <w:r w:rsidR="002A424B">
          <w:rPr>
            <w:rFonts w:ascii="Times New Roman" w:eastAsia="Times New Roman" w:hAnsi="Times New Roman" w:cs="Times New Roman"/>
            <w:i/>
            <w:iCs/>
            <w:sz w:val="24"/>
            <w:szCs w:val="24"/>
          </w:rPr>
          <w:t xml:space="preserve">a priori </w:t>
        </w:r>
      </w:ins>
      <w:ins w:id="201" w:author="Diaz,Renata M" w:date="2020-04-13T13:57:00Z">
        <w:r w:rsidR="00391544">
          <w:rPr>
            <w:rFonts w:ascii="Times New Roman" w:eastAsia="Times New Roman" w:hAnsi="Times New Roman" w:cs="Times New Roman"/>
            <w:sz w:val="24"/>
            <w:szCs w:val="24"/>
          </w:rPr>
          <w:t>we</w:t>
        </w:r>
      </w:ins>
      <w:ins w:id="202" w:author="Diaz,Renata M" w:date="2020-04-13T14:27:00Z">
        <w:r w:rsidR="006B5150">
          <w:rPr>
            <w:rFonts w:ascii="Times New Roman" w:eastAsia="Times New Roman" w:hAnsi="Times New Roman" w:cs="Times New Roman"/>
            <w:sz w:val="24"/>
            <w:szCs w:val="24"/>
          </w:rPr>
          <w:t xml:space="preserve"> do not</w:t>
        </w:r>
      </w:ins>
      <w:ins w:id="203" w:author="Diaz,Renata M" w:date="2020-04-13T13:57:00Z">
        <w:r w:rsidR="00391544">
          <w:rPr>
            <w:rFonts w:ascii="Times New Roman" w:eastAsia="Times New Roman" w:hAnsi="Times New Roman" w:cs="Times New Roman"/>
            <w:sz w:val="24"/>
            <w:szCs w:val="24"/>
          </w:rPr>
          <w:t xml:space="preserve"> </w:t>
        </w:r>
      </w:ins>
      <w:ins w:id="204" w:author="Diaz,Renata M" w:date="2020-04-13T14:32:00Z">
        <w:r w:rsidR="00E20437">
          <w:rPr>
            <w:rFonts w:ascii="Times New Roman" w:eastAsia="Times New Roman" w:hAnsi="Times New Roman" w:cs="Times New Roman"/>
            <w:sz w:val="24"/>
            <w:szCs w:val="24"/>
          </w:rPr>
          <w:t xml:space="preserve">know the specific </w:t>
        </w:r>
      </w:ins>
      <w:ins w:id="205" w:author="Diaz,Renata M" w:date="2020-04-16T15:08:00Z">
        <w:r w:rsidR="00256E5E">
          <w:rPr>
            <w:rFonts w:ascii="Times New Roman" w:eastAsia="Times New Roman" w:hAnsi="Times New Roman" w:cs="Times New Roman"/>
            <w:sz w:val="24"/>
            <w:szCs w:val="24"/>
          </w:rPr>
          <w:t>ranges</w:t>
        </w:r>
      </w:ins>
      <w:ins w:id="206" w:author="Diaz,Renata M" w:date="2020-04-13T13:57:00Z">
        <w:r w:rsidR="00391544">
          <w:rPr>
            <w:rFonts w:ascii="Times New Roman" w:eastAsia="Times New Roman" w:hAnsi="Times New Roman" w:cs="Times New Roman"/>
            <w:sz w:val="24"/>
            <w:szCs w:val="24"/>
          </w:rPr>
          <w:t xml:space="preserve"> of S and N</w:t>
        </w:r>
      </w:ins>
      <w:ins w:id="207" w:author="Diaz,Renata M" w:date="2020-04-13T13:58:00Z">
        <w:r w:rsidR="00391544">
          <w:rPr>
            <w:rFonts w:ascii="Times New Roman" w:eastAsia="Times New Roman" w:hAnsi="Times New Roman" w:cs="Times New Roman"/>
            <w:sz w:val="24"/>
            <w:szCs w:val="24"/>
          </w:rPr>
          <w:t xml:space="preserve"> </w:t>
        </w:r>
      </w:ins>
      <w:ins w:id="208" w:author="Diaz,Renata M" w:date="2020-04-13T14:35:00Z">
        <w:r w:rsidR="00A52A86">
          <w:rPr>
            <w:rFonts w:ascii="Times New Roman" w:eastAsia="Times New Roman" w:hAnsi="Times New Roman" w:cs="Times New Roman"/>
            <w:sz w:val="24"/>
            <w:szCs w:val="24"/>
          </w:rPr>
          <w:t>for which it will be relevant</w:t>
        </w:r>
      </w:ins>
      <w:ins w:id="209"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210" w:author="Diaz,Renata M" w:date="2020-04-13T14:41:00Z"/>
          <w:rFonts w:ascii="Times New Roman" w:eastAsia="Times New Roman" w:hAnsi="Times New Roman" w:cs="Times New Roman"/>
          <w:sz w:val="24"/>
          <w:szCs w:val="24"/>
        </w:rPr>
      </w:pPr>
    </w:p>
    <w:p w14:paraId="53A48721" w14:textId="4B59E909" w:rsidR="00D03647" w:rsidRDefault="00E804A7" w:rsidP="0074444D">
      <w:pPr>
        <w:rPr>
          <w:ins w:id="211" w:author="Diaz,Renata M" w:date="2020-04-13T15:02:00Z"/>
          <w:rFonts w:ascii="Times New Roman" w:eastAsia="Times New Roman" w:hAnsi="Times New Roman" w:cs="Times New Roman"/>
          <w:sz w:val="24"/>
          <w:szCs w:val="24"/>
        </w:rPr>
      </w:pPr>
      <w:ins w:id="212" w:author="Diaz,Renata M" w:date="2020-04-13T15:37:00Z">
        <w:r>
          <w:rPr>
            <w:rFonts w:ascii="Times New Roman" w:eastAsia="Times New Roman" w:hAnsi="Times New Roman" w:cs="Times New Roman"/>
            <w:sz w:val="24"/>
            <w:szCs w:val="24"/>
          </w:rPr>
          <w:t>W</w:t>
        </w:r>
      </w:ins>
      <w:ins w:id="213" w:author="Diaz,Renata M" w:date="2020-04-13T14:45:00Z">
        <w:r w:rsidR="00D03647">
          <w:rPr>
            <w:rFonts w:ascii="Times New Roman" w:eastAsia="Times New Roman" w:hAnsi="Times New Roman" w:cs="Times New Roman"/>
            <w:sz w:val="24"/>
            <w:szCs w:val="24"/>
          </w:rPr>
          <w:t xml:space="preserve">e set out to establish </w:t>
        </w:r>
      </w:ins>
      <w:ins w:id="214" w:author="Diaz,Renata M" w:date="2020-04-13T14:41:00Z">
        <w:r w:rsidR="00D03647">
          <w:rPr>
            <w:rFonts w:ascii="Times New Roman" w:eastAsia="Times New Roman" w:hAnsi="Times New Roman" w:cs="Times New Roman"/>
            <w:sz w:val="24"/>
            <w:szCs w:val="24"/>
          </w:rPr>
          <w:t xml:space="preserve">if, </w:t>
        </w:r>
      </w:ins>
      <w:ins w:id="215" w:author="Diaz,Renata M" w:date="2020-04-13T14:45:00Z">
        <w:r w:rsidR="0064097A">
          <w:rPr>
            <w:rFonts w:ascii="Times New Roman" w:eastAsia="Times New Roman" w:hAnsi="Times New Roman" w:cs="Times New Roman"/>
            <w:sz w:val="24"/>
            <w:szCs w:val="24"/>
          </w:rPr>
          <w:t>and in what ways</w:t>
        </w:r>
      </w:ins>
      <w:ins w:id="216" w:author="Diaz,Renata M" w:date="2020-04-13T14:41:00Z">
        <w:r w:rsidR="00D03647">
          <w:rPr>
            <w:rFonts w:ascii="Times New Roman" w:eastAsia="Times New Roman" w:hAnsi="Times New Roman" w:cs="Times New Roman"/>
            <w:sz w:val="24"/>
            <w:szCs w:val="24"/>
          </w:rPr>
          <w:t xml:space="preserve">, </w:t>
        </w:r>
      </w:ins>
      <w:ins w:id="217" w:author="Diaz,Renata M" w:date="2020-04-13T14:49:00Z">
        <w:r w:rsidR="00541B9F">
          <w:rPr>
            <w:rFonts w:ascii="Times New Roman" w:eastAsia="Times New Roman" w:hAnsi="Times New Roman" w:cs="Times New Roman"/>
            <w:sz w:val="24"/>
            <w:szCs w:val="24"/>
          </w:rPr>
          <w:t>we can detect</w:t>
        </w:r>
      </w:ins>
      <w:ins w:id="218" w:author="Diaz,Renata M" w:date="2020-04-13T15:03:00Z">
        <w:r w:rsidR="008D0389">
          <w:rPr>
            <w:rFonts w:ascii="Times New Roman" w:eastAsia="Times New Roman" w:hAnsi="Times New Roman" w:cs="Times New Roman"/>
            <w:sz w:val="24"/>
            <w:szCs w:val="24"/>
          </w:rPr>
          <w:t xml:space="preserve"> consistent</w:t>
        </w:r>
      </w:ins>
      <w:ins w:id="219"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220" w:author="Diaz,Renata M" w:date="2020-04-13T14:42:00Z">
        <w:r w:rsidR="00D03647">
          <w:rPr>
            <w:rFonts w:ascii="Times New Roman" w:eastAsia="Times New Roman" w:hAnsi="Times New Roman" w:cs="Times New Roman"/>
            <w:sz w:val="24"/>
            <w:szCs w:val="24"/>
          </w:rPr>
          <w:t>.</w:t>
        </w:r>
      </w:ins>
      <w:ins w:id="221" w:author="Diaz,Renata M" w:date="2020-04-13T14:43:00Z">
        <w:r w:rsidR="00D03647">
          <w:rPr>
            <w:rFonts w:ascii="Times New Roman" w:eastAsia="Times New Roman" w:hAnsi="Times New Roman" w:cs="Times New Roman"/>
            <w:sz w:val="24"/>
            <w:szCs w:val="24"/>
          </w:rPr>
          <w:t xml:space="preserve"> </w:t>
        </w:r>
      </w:ins>
      <w:ins w:id="222"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223" w:author="Diaz,Renata M" w:date="2020-04-13T14:54:00Z">
        <w:r w:rsidR="0036086C">
          <w:rPr>
            <w:rFonts w:ascii="Times New Roman" w:eastAsia="Times New Roman" w:hAnsi="Times New Roman" w:cs="Times New Roman"/>
            <w:sz w:val="24"/>
            <w:szCs w:val="24"/>
          </w:rPr>
          <w:t>T</w:t>
        </w:r>
      </w:ins>
      <w:ins w:id="224"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225" w:author="Diaz,Renata M" w:date="2020-04-13T14:49:00Z">
        <w:r w:rsidR="00541B9F">
          <w:rPr>
            <w:rFonts w:ascii="Times New Roman" w:eastAsia="Times New Roman" w:hAnsi="Times New Roman" w:cs="Times New Roman"/>
            <w:sz w:val="24"/>
            <w:szCs w:val="24"/>
          </w:rPr>
          <w:t xml:space="preserve"> detectable</w:t>
        </w:r>
      </w:ins>
      <w:ins w:id="226" w:author="Diaz,Renata M" w:date="2020-04-13T14:43:00Z">
        <w:r w:rsidR="00D03647">
          <w:rPr>
            <w:rFonts w:ascii="Times New Roman" w:eastAsia="Times New Roman" w:hAnsi="Times New Roman" w:cs="Times New Roman"/>
            <w:sz w:val="24"/>
            <w:szCs w:val="24"/>
          </w:rPr>
          <w:t xml:space="preserve"> deviation</w:t>
        </w:r>
      </w:ins>
      <w:ins w:id="227" w:author="Diaz,Renata M" w:date="2020-04-13T14:50:00Z">
        <w:r w:rsidR="0036086C">
          <w:rPr>
            <w:rFonts w:ascii="Times New Roman" w:eastAsia="Times New Roman" w:hAnsi="Times New Roman" w:cs="Times New Roman"/>
            <w:sz w:val="24"/>
            <w:szCs w:val="24"/>
          </w:rPr>
          <w:t>s</w:t>
        </w:r>
      </w:ins>
      <w:ins w:id="228" w:author="Diaz,Renata M" w:date="2020-04-13T14:43:00Z">
        <w:r w:rsidR="00D03647">
          <w:rPr>
            <w:rFonts w:ascii="Times New Roman" w:eastAsia="Times New Roman" w:hAnsi="Times New Roman" w:cs="Times New Roman"/>
            <w:sz w:val="24"/>
            <w:szCs w:val="24"/>
          </w:rPr>
          <w:t xml:space="preserve"> </w:t>
        </w:r>
      </w:ins>
      <w:ins w:id="229" w:author="Diaz,Renata M" w:date="2020-04-13T14:56:00Z">
        <w:r w:rsidR="0036086C">
          <w:rPr>
            <w:rFonts w:ascii="Times New Roman" w:eastAsia="Times New Roman" w:hAnsi="Times New Roman" w:cs="Times New Roman"/>
            <w:sz w:val="24"/>
            <w:szCs w:val="24"/>
          </w:rPr>
          <w:t>would not</w:t>
        </w:r>
      </w:ins>
      <w:ins w:id="230" w:author="Diaz,Renata M" w:date="2020-04-13T14:54:00Z">
        <w:r w:rsidR="0036086C">
          <w:rPr>
            <w:rFonts w:ascii="Times New Roman" w:eastAsia="Times New Roman" w:hAnsi="Times New Roman" w:cs="Times New Roman"/>
            <w:sz w:val="24"/>
            <w:szCs w:val="24"/>
          </w:rPr>
          <w:t xml:space="preserve"> necessarily</w:t>
        </w:r>
      </w:ins>
      <w:ins w:id="231" w:author="Diaz,Renata M" w:date="2020-04-13T14:56:00Z">
        <w:r w:rsidR="0036086C">
          <w:rPr>
            <w:rFonts w:ascii="Times New Roman" w:eastAsia="Times New Roman" w:hAnsi="Times New Roman" w:cs="Times New Roman"/>
            <w:sz w:val="24"/>
            <w:szCs w:val="24"/>
          </w:rPr>
          <w:t xml:space="preserve"> be</w:t>
        </w:r>
      </w:ins>
      <w:ins w:id="232" w:author="Diaz,Renata M" w:date="2020-04-13T14:54:00Z">
        <w:r w:rsidR="0036086C">
          <w:rPr>
            <w:rFonts w:ascii="Times New Roman" w:eastAsia="Times New Roman" w:hAnsi="Times New Roman" w:cs="Times New Roman"/>
            <w:sz w:val="24"/>
            <w:szCs w:val="24"/>
          </w:rPr>
          <w:t xml:space="preserve"> </w:t>
        </w:r>
      </w:ins>
      <w:ins w:id="233" w:author="Diaz,Renata M" w:date="2020-04-13T14:43:00Z">
        <w:r w:rsidR="00D03647">
          <w:rPr>
            <w:rFonts w:ascii="Times New Roman" w:eastAsia="Times New Roman" w:hAnsi="Times New Roman" w:cs="Times New Roman"/>
            <w:sz w:val="24"/>
            <w:szCs w:val="24"/>
          </w:rPr>
          <w:t xml:space="preserve">evidence </w:t>
        </w:r>
      </w:ins>
      <w:ins w:id="234" w:author="Diaz,Renata M" w:date="2020-04-13T14:54:00Z">
        <w:r w:rsidR="0036086C">
          <w:rPr>
            <w:rFonts w:ascii="Times New Roman" w:eastAsia="Times New Roman" w:hAnsi="Times New Roman" w:cs="Times New Roman"/>
            <w:sz w:val="24"/>
            <w:szCs w:val="24"/>
          </w:rPr>
          <w:t>of</w:t>
        </w:r>
      </w:ins>
      <w:ins w:id="235" w:author="Diaz,Renata M" w:date="2020-04-13T14:43:00Z">
        <w:r w:rsidR="00D03647">
          <w:rPr>
            <w:rFonts w:ascii="Times New Roman" w:eastAsia="Times New Roman" w:hAnsi="Times New Roman" w:cs="Times New Roman"/>
            <w:sz w:val="24"/>
            <w:szCs w:val="24"/>
          </w:rPr>
          <w:t xml:space="preserve"> an overall lack of </w:t>
        </w:r>
      </w:ins>
      <w:ins w:id="236" w:author="Diaz,Renata M" w:date="2020-04-13T14:50:00Z">
        <w:r w:rsidR="0036086C">
          <w:rPr>
            <w:rFonts w:ascii="Times New Roman" w:eastAsia="Times New Roman" w:hAnsi="Times New Roman" w:cs="Times New Roman"/>
            <w:sz w:val="24"/>
            <w:szCs w:val="24"/>
          </w:rPr>
          <w:t>structural processes</w:t>
        </w:r>
      </w:ins>
      <w:ins w:id="237" w:author="Diaz,Renata M" w:date="2020-04-13T14:56:00Z">
        <w:r w:rsidR="00F37C61">
          <w:rPr>
            <w:rFonts w:ascii="Times New Roman" w:eastAsia="Times New Roman" w:hAnsi="Times New Roman" w:cs="Times New Roman"/>
            <w:sz w:val="24"/>
            <w:szCs w:val="24"/>
          </w:rPr>
          <w:t>, but</w:t>
        </w:r>
      </w:ins>
      <w:ins w:id="238" w:author="Diaz,Renata M" w:date="2020-04-13T14:54:00Z">
        <w:r w:rsidR="0036086C">
          <w:rPr>
            <w:rFonts w:ascii="Times New Roman" w:eastAsia="Times New Roman" w:hAnsi="Times New Roman" w:cs="Times New Roman"/>
            <w:sz w:val="24"/>
            <w:szCs w:val="24"/>
          </w:rPr>
          <w:t xml:space="preserve"> would</w:t>
        </w:r>
      </w:ins>
      <w:ins w:id="239" w:author="Diaz,Renata M" w:date="2020-04-13T14:53:00Z">
        <w:r w:rsidR="0036086C">
          <w:rPr>
            <w:rFonts w:ascii="Times New Roman" w:eastAsia="Times New Roman" w:hAnsi="Times New Roman" w:cs="Times New Roman"/>
            <w:sz w:val="24"/>
            <w:szCs w:val="24"/>
          </w:rPr>
          <w:t xml:space="preserve"> mean that it is likely to be quite difficult to </w:t>
        </w:r>
      </w:ins>
      <w:ins w:id="240" w:author="Diaz,Renata M" w:date="2020-04-13T14:54:00Z">
        <w:r w:rsidR="0036086C">
          <w:rPr>
            <w:rFonts w:ascii="Times New Roman" w:eastAsia="Times New Roman" w:hAnsi="Times New Roman" w:cs="Times New Roman"/>
            <w:sz w:val="24"/>
            <w:szCs w:val="24"/>
          </w:rPr>
          <w:t>extract biological information from the SAD.</w:t>
        </w:r>
      </w:ins>
      <w:ins w:id="241" w:author="Diaz,Renata M" w:date="2020-04-13T14:55:00Z">
        <w:r w:rsidR="0036086C">
          <w:rPr>
            <w:rFonts w:ascii="Times New Roman" w:eastAsia="Times New Roman" w:hAnsi="Times New Roman" w:cs="Times New Roman"/>
            <w:sz w:val="24"/>
            <w:szCs w:val="24"/>
          </w:rPr>
          <w:t xml:space="preserve"> </w:t>
        </w:r>
      </w:ins>
      <w:ins w:id="242" w:author="Diaz,Renata M" w:date="2020-04-13T14:59:00Z">
        <w:r w:rsidR="007E6AF5">
          <w:rPr>
            <w:rFonts w:ascii="Times New Roman" w:eastAsia="Times New Roman" w:hAnsi="Times New Roman" w:cs="Times New Roman"/>
            <w:sz w:val="24"/>
            <w:szCs w:val="24"/>
          </w:rPr>
          <w:t>Especially</w:t>
        </w:r>
      </w:ins>
      <w:ins w:id="243" w:author="Diaz,Renata M" w:date="2020-04-13T14:56:00Z">
        <w:r w:rsidR="00F37C61">
          <w:rPr>
            <w:rFonts w:ascii="Times New Roman" w:eastAsia="Times New Roman" w:hAnsi="Times New Roman" w:cs="Times New Roman"/>
            <w:sz w:val="24"/>
            <w:szCs w:val="24"/>
          </w:rPr>
          <w:t xml:space="preserve"> if </w:t>
        </w:r>
      </w:ins>
      <w:ins w:id="244" w:author="Diaz,Renata M" w:date="2020-04-13T14:57:00Z">
        <w:r w:rsidR="00F37C61">
          <w:rPr>
            <w:rFonts w:ascii="Times New Roman" w:eastAsia="Times New Roman" w:hAnsi="Times New Roman" w:cs="Times New Roman"/>
            <w:sz w:val="24"/>
            <w:szCs w:val="24"/>
          </w:rPr>
          <w:t xml:space="preserve">such </w:t>
        </w:r>
      </w:ins>
      <w:ins w:id="245" w:author="Diaz,Renata M" w:date="2020-04-13T14:56:00Z">
        <w:r w:rsidR="00F37C61">
          <w:rPr>
            <w:rFonts w:ascii="Times New Roman" w:eastAsia="Times New Roman" w:hAnsi="Times New Roman" w:cs="Times New Roman"/>
            <w:sz w:val="24"/>
            <w:szCs w:val="24"/>
          </w:rPr>
          <w:t xml:space="preserve">a lack of </w:t>
        </w:r>
      </w:ins>
      <w:ins w:id="246" w:author="Diaz,Renata M" w:date="2020-04-13T14:57:00Z">
        <w:r w:rsidR="00F37C61">
          <w:rPr>
            <w:rFonts w:ascii="Times New Roman" w:eastAsia="Times New Roman" w:hAnsi="Times New Roman" w:cs="Times New Roman"/>
            <w:sz w:val="24"/>
            <w:szCs w:val="24"/>
          </w:rPr>
          <w:t xml:space="preserve">detectable </w:t>
        </w:r>
      </w:ins>
      <w:ins w:id="247" w:author="Diaz,Renata M" w:date="2020-04-13T14:56:00Z">
        <w:r w:rsidR="00F37C61">
          <w:rPr>
            <w:rFonts w:ascii="Times New Roman" w:eastAsia="Times New Roman" w:hAnsi="Times New Roman" w:cs="Times New Roman"/>
            <w:sz w:val="24"/>
            <w:szCs w:val="24"/>
          </w:rPr>
          <w:t>deviations corresponds wit</w:t>
        </w:r>
      </w:ins>
      <w:ins w:id="248" w:author="Diaz,Renata M" w:date="2020-04-13T14:57:00Z">
        <w:r w:rsidR="00F37C61">
          <w:rPr>
            <w:rFonts w:ascii="Times New Roman" w:eastAsia="Times New Roman" w:hAnsi="Times New Roman" w:cs="Times New Roman"/>
            <w:sz w:val="24"/>
            <w:szCs w:val="24"/>
          </w:rPr>
          <w:t xml:space="preserve">h small communities with relatively vaguely-constrained SADs, </w:t>
        </w:r>
      </w:ins>
      <w:ins w:id="249" w:author="Diaz,Renata M" w:date="2020-04-13T14:58:00Z">
        <w:r w:rsidR="007E6AF5">
          <w:rPr>
            <w:rFonts w:ascii="Times New Roman" w:eastAsia="Times New Roman" w:hAnsi="Times New Roman" w:cs="Times New Roman"/>
            <w:sz w:val="24"/>
            <w:szCs w:val="24"/>
          </w:rPr>
          <w:t xml:space="preserve">we suspect </w:t>
        </w:r>
      </w:ins>
      <w:ins w:id="250" w:author="Diaz,Renata M" w:date="2020-04-13T14:59:00Z">
        <w:r w:rsidR="007E6AF5">
          <w:rPr>
            <w:rFonts w:ascii="Times New Roman" w:eastAsia="Times New Roman" w:hAnsi="Times New Roman" w:cs="Times New Roman"/>
            <w:sz w:val="24"/>
            <w:szCs w:val="24"/>
          </w:rPr>
          <w:t>it reflects the limits of</w:t>
        </w:r>
      </w:ins>
      <w:ins w:id="251"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252" w:author="Diaz,Renata M" w:date="2020-04-13T14:59:00Z">
        <w:r w:rsidR="007E6AF5">
          <w:rPr>
            <w:rFonts w:ascii="Times New Roman" w:eastAsia="Times New Roman" w:hAnsi="Times New Roman" w:cs="Times New Roman"/>
            <w:sz w:val="24"/>
            <w:szCs w:val="24"/>
          </w:rPr>
          <w:t>in those contexts.</w:t>
        </w:r>
      </w:ins>
      <w:ins w:id="253" w:author="Diaz,Renata M" w:date="2020-04-13T15:01:00Z">
        <w:r w:rsidR="008D0389">
          <w:rPr>
            <w:rFonts w:ascii="Times New Roman" w:eastAsia="Times New Roman" w:hAnsi="Times New Roman" w:cs="Times New Roman"/>
            <w:sz w:val="24"/>
            <w:szCs w:val="24"/>
          </w:rPr>
          <w:t xml:space="preserve"> </w:t>
        </w:r>
      </w:ins>
    </w:p>
    <w:p w14:paraId="30415019" w14:textId="4DEDFA37" w:rsidR="008D0389" w:rsidRPr="00CC10A3" w:rsidRDefault="00227C28" w:rsidP="0074444D">
      <w:pPr>
        <w:rPr>
          <w:ins w:id="254" w:author="Diaz,Renata M" w:date="2020-04-13T14:41:00Z"/>
          <w:rFonts w:ascii="Times New Roman" w:eastAsia="Times New Roman" w:hAnsi="Times New Roman" w:cs="Times New Roman"/>
          <w:sz w:val="24"/>
          <w:szCs w:val="24"/>
        </w:rPr>
      </w:pPr>
      <w:ins w:id="255" w:author="Diaz,Renata M" w:date="2020-04-13T15:14:00Z">
        <w:r>
          <w:rPr>
            <w:rFonts w:ascii="Times New Roman" w:eastAsia="Times New Roman" w:hAnsi="Times New Roman" w:cs="Times New Roman"/>
            <w:sz w:val="24"/>
            <w:szCs w:val="24"/>
          </w:rPr>
          <w:t xml:space="preserve">For </w:t>
        </w:r>
      </w:ins>
      <w:ins w:id="256" w:author="Diaz,Renata M" w:date="2020-04-13T15:18:00Z">
        <w:r w:rsidR="00D43669">
          <w:rPr>
            <w:rFonts w:ascii="Times New Roman" w:eastAsia="Times New Roman" w:hAnsi="Times New Roman" w:cs="Times New Roman"/>
            <w:sz w:val="24"/>
            <w:szCs w:val="24"/>
          </w:rPr>
          <w:t xml:space="preserve">SADs from a </w:t>
        </w:r>
      </w:ins>
      <w:ins w:id="257" w:author="Diaz,Renata M" w:date="2020-04-13T15:14:00Z">
        <w:r>
          <w:rPr>
            <w:rFonts w:ascii="Times New Roman" w:eastAsia="Times New Roman" w:hAnsi="Times New Roman" w:cs="Times New Roman"/>
            <w:sz w:val="24"/>
            <w:szCs w:val="24"/>
          </w:rPr>
          <w:t xml:space="preserve">range of communities spanning X Y and Z taxa, </w:t>
        </w:r>
      </w:ins>
      <w:ins w:id="258" w:author="Diaz,Renata M" w:date="2020-04-13T15:18:00Z">
        <w:r w:rsidR="00D43669">
          <w:rPr>
            <w:rFonts w:ascii="Times New Roman" w:eastAsia="Times New Roman" w:hAnsi="Times New Roman" w:cs="Times New Roman"/>
            <w:sz w:val="24"/>
            <w:szCs w:val="24"/>
          </w:rPr>
          <w:t xml:space="preserve">we characterize the statistically-most likely </w:t>
        </w:r>
      </w:ins>
      <w:ins w:id="259" w:author="Diaz,Renata M" w:date="2020-04-13T15:19:00Z">
        <w:r w:rsidR="00D43669">
          <w:rPr>
            <w:rFonts w:ascii="Times New Roman" w:eastAsia="Times New Roman" w:hAnsi="Times New Roman" w:cs="Times New Roman"/>
            <w:sz w:val="24"/>
            <w:szCs w:val="24"/>
          </w:rPr>
          <w:t>forms for the SAD based on the number of species and number of individuals, and the relative specificity or v</w:t>
        </w:r>
      </w:ins>
      <w:ins w:id="260" w:author="Diaz,Renata M" w:date="2020-04-13T15:20:00Z">
        <w:r w:rsidR="00D43669">
          <w:rPr>
            <w:rFonts w:ascii="Times New Roman" w:eastAsia="Times New Roman" w:hAnsi="Times New Roman" w:cs="Times New Roman"/>
            <w:sz w:val="24"/>
            <w:szCs w:val="24"/>
          </w:rPr>
          <w:t xml:space="preserve">agueness of this statistical constraint.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261" w:author="Diaz,Renata M" w:date="2020-04-13T15:23:00Z">
        <w:r w:rsidR="00D43669">
          <w:rPr>
            <w:rFonts w:ascii="Times New Roman" w:eastAsia="Times New Roman" w:hAnsi="Times New Roman" w:cs="Times New Roman"/>
            <w:sz w:val="24"/>
            <w:szCs w:val="24"/>
          </w:rPr>
          <w:t xml:space="preserve"> and test </w:t>
        </w:r>
      </w:ins>
      <w:ins w:id="262" w:author="Diaz,Renata M" w:date="2020-04-13T15:24:00Z">
        <w:r w:rsidR="00F374AC">
          <w:rPr>
            <w:rFonts w:ascii="Times New Roman" w:eastAsia="Times New Roman" w:hAnsi="Times New Roman" w:cs="Times New Roman"/>
            <w:sz w:val="24"/>
            <w:szCs w:val="24"/>
          </w:rPr>
          <w:t xml:space="preserve">1) </w:t>
        </w:r>
      </w:ins>
      <w:ins w:id="263"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t>observed SADs are consistently unusual given their statistical expectations</w:t>
        </w:r>
      </w:ins>
      <w:ins w:id="264" w:author="Diaz,Renata M" w:date="2020-04-13T15:33:00Z">
        <w:r w:rsidR="006748D4">
          <w:rPr>
            <w:rFonts w:ascii="Times New Roman" w:eastAsia="Times New Roman" w:hAnsi="Times New Roman" w:cs="Times New Roman"/>
            <w:sz w:val="24"/>
            <w:szCs w:val="24"/>
          </w:rPr>
          <w:t xml:space="preserve">, and 2) </w:t>
        </w:r>
      </w:ins>
      <w:ins w:id="265" w:author="Diaz,Renata M" w:date="2020-04-13T15:35:00Z">
        <w:r w:rsidR="00AD67E1">
          <w:rPr>
            <w:rFonts w:ascii="Times New Roman" w:eastAsia="Times New Roman" w:hAnsi="Times New Roman" w:cs="Times New Roman"/>
            <w:sz w:val="24"/>
            <w:szCs w:val="24"/>
          </w:rPr>
          <w:t>whether our ability to detect deviations seems to</w:t>
        </w:r>
      </w:ins>
      <w:ins w:id="266" w:author="Diaz,Renata M" w:date="2020-04-13T15:36:00Z">
        <w:r w:rsidR="00C07C40">
          <w:rPr>
            <w:rFonts w:ascii="Times New Roman" w:eastAsia="Times New Roman" w:hAnsi="Times New Roman" w:cs="Times New Roman"/>
            <w:sz w:val="24"/>
            <w:szCs w:val="24"/>
          </w:rPr>
          <w:t xml:space="preserve"> vary systematically over broad gradients in </w:t>
        </w:r>
        <w:r w:rsidR="00C07C40">
          <w:rPr>
            <w:rFonts w:ascii="Times New Roman" w:eastAsia="Times New Roman" w:hAnsi="Times New Roman" w:cs="Times New Roman"/>
            <w:i/>
            <w:iCs/>
            <w:sz w:val="24"/>
            <w:szCs w:val="24"/>
          </w:rPr>
          <w:t xml:space="preserve">S </w:t>
        </w:r>
        <w:r w:rsidR="00C07C40">
          <w:rPr>
            <w:rFonts w:ascii="Times New Roman" w:eastAsia="Times New Roman" w:hAnsi="Times New Roman" w:cs="Times New Roman"/>
            <w:sz w:val="24"/>
            <w:szCs w:val="24"/>
          </w:rPr>
          <w:t xml:space="preserve">and </w:t>
        </w:r>
        <w:r w:rsidR="00C07C40">
          <w:rPr>
            <w:rFonts w:ascii="Times New Roman" w:eastAsia="Times New Roman" w:hAnsi="Times New Roman" w:cs="Times New Roman"/>
            <w:i/>
            <w:iCs/>
            <w:sz w:val="24"/>
            <w:szCs w:val="24"/>
          </w:rPr>
          <w:t xml:space="preserve">N </w:t>
        </w:r>
        <w:r w:rsidR="00C07C40">
          <w:rPr>
            <w:rFonts w:ascii="Times New Roman" w:eastAsia="Times New Roman" w:hAnsi="Times New Roman" w:cs="Times New Roman"/>
            <w:sz w:val="24"/>
            <w:szCs w:val="24"/>
          </w:rPr>
          <w:t>and corresponding variation in the narrowness of the statistical constraint</w:t>
        </w:r>
      </w:ins>
      <w:ins w:id="267"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268" w:author="Diaz,Renata M" w:date="2020-04-13T11:01:00Z"/>
          <w:rFonts w:ascii="Times New Roman" w:eastAsia="Times New Roman" w:hAnsi="Times New Roman" w:cs="Times New Roman"/>
          <w:i/>
          <w:iCs/>
          <w:sz w:val="24"/>
          <w:szCs w:val="24"/>
          <w:rPrChange w:id="269" w:author="Diaz,Renata M" w:date="2020-04-13T14:36:00Z">
            <w:rPr>
              <w:del w:id="270" w:author="Diaz,Renata M" w:date="2020-04-13T11:01:00Z"/>
              <w:rFonts w:ascii="Times New Roman" w:eastAsia="Times New Roman" w:hAnsi="Times New Roman" w:cs="Times New Roman"/>
              <w:sz w:val="24"/>
              <w:szCs w:val="24"/>
            </w:rPr>
          </w:rPrChange>
        </w:rPr>
      </w:pPr>
      <w:ins w:id="271" w:author="skmorgane" w:date="2020-03-31T09:46:00Z">
        <w:del w:id="272" w:author="Diaz,Renata M" w:date="2020-04-13T11:01:00Z">
          <w:r w:rsidRPr="00A52A86" w:rsidDel="003D4B3C">
            <w:rPr>
              <w:rFonts w:ascii="Times New Roman" w:eastAsia="Times New Roman" w:hAnsi="Times New Roman" w:cs="Times New Roman"/>
              <w:i/>
              <w:iCs/>
              <w:sz w:val="24"/>
              <w:szCs w:val="24"/>
              <w:rPrChange w:id="273"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274" w:author="skmorgane" w:date="2020-03-31T09:47:00Z">
        <w:del w:id="275" w:author="Diaz,Renata M" w:date="2020-04-13T11:01:00Z">
          <w:r w:rsidRPr="00A52A86" w:rsidDel="003D4B3C">
            <w:rPr>
              <w:rFonts w:ascii="Times New Roman" w:eastAsia="Times New Roman" w:hAnsi="Times New Roman" w:cs="Times New Roman"/>
              <w:i/>
              <w:iCs/>
              <w:sz w:val="24"/>
              <w:szCs w:val="24"/>
              <w:rPrChange w:id="276" w:author="Diaz,Renata M" w:date="2020-04-13T14:36:00Z">
                <w:rPr>
                  <w:rFonts w:ascii="Times New Roman" w:eastAsia="Times New Roman" w:hAnsi="Times New Roman" w:cs="Times New Roman"/>
                  <w:sz w:val="24"/>
                  <w:szCs w:val="24"/>
                </w:rPr>
              </w:rPrChange>
            </w:rPr>
            <w:delText xml:space="preserve">differ from their </w:delText>
          </w:r>
        </w:del>
      </w:ins>
      <w:ins w:id="277" w:author="skmorgane" w:date="2020-03-31T09:48:00Z">
        <w:del w:id="278" w:author="Diaz,Renata M" w:date="2020-04-13T11:01:00Z">
          <w:r w:rsidRPr="00A52A86" w:rsidDel="003D4B3C">
            <w:rPr>
              <w:rFonts w:ascii="Times New Roman" w:eastAsia="Times New Roman" w:hAnsi="Times New Roman" w:cs="Times New Roman"/>
              <w:i/>
              <w:iCs/>
              <w:sz w:val="24"/>
              <w:szCs w:val="24"/>
              <w:rPrChange w:id="279"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280" w:author="skmorgane" w:date="2020-03-31T09:52:00Z">
        <w:del w:id="281" w:author="Diaz,Renata M" w:date="2020-04-13T11:01:00Z">
          <w:r w:rsidRPr="00A52A86" w:rsidDel="003D4B3C">
            <w:rPr>
              <w:rFonts w:ascii="Times New Roman" w:eastAsia="Times New Roman" w:hAnsi="Times New Roman" w:cs="Times New Roman"/>
              <w:i/>
              <w:iCs/>
              <w:sz w:val="24"/>
              <w:szCs w:val="24"/>
              <w:rPrChange w:id="282" w:author="Diaz,Renata M" w:date="2020-04-13T14:36:00Z">
                <w:rPr>
                  <w:rFonts w:ascii="Times New Roman" w:eastAsia="Times New Roman" w:hAnsi="Times New Roman" w:cs="Times New Roman"/>
                  <w:sz w:val="24"/>
                  <w:szCs w:val="24"/>
                </w:rPr>
              </w:rPrChange>
            </w:rPr>
            <w:delText xml:space="preserve"> By </w:delText>
          </w:r>
        </w:del>
      </w:ins>
      <w:del w:id="283" w:author="Diaz,Renata M" w:date="2020-04-13T11:01:00Z">
        <w:r w:rsidR="00E72AA7" w:rsidRPr="00A52A86" w:rsidDel="003D4B3C">
          <w:rPr>
            <w:rFonts w:ascii="Times New Roman" w:eastAsia="Times New Roman" w:hAnsi="Times New Roman" w:cs="Times New Roman"/>
            <w:i/>
            <w:iCs/>
            <w:sz w:val="24"/>
            <w:szCs w:val="24"/>
            <w:rPrChange w:id="284"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285"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286"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287"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288"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289"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290"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291"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292" w:author="Diaz,Renata M" w:date="2020-04-13T14:40:00Z"/>
          <w:rFonts w:ascii="Times New Roman" w:eastAsia="Times New Roman" w:hAnsi="Times New Roman" w:cs="Times New Roman"/>
          <w:sz w:val="24"/>
          <w:szCs w:val="24"/>
        </w:rPr>
      </w:pPr>
      <w:del w:id="293" w:author="Diaz,Renata M" w:date="2020-04-13T14:40:00Z">
        <w:r w:rsidRPr="00A52A86" w:rsidDel="00D03647">
          <w:rPr>
            <w:rFonts w:ascii="Times New Roman" w:eastAsia="Times New Roman" w:hAnsi="Times New Roman" w:cs="Times New Roman"/>
            <w:i/>
            <w:iCs/>
            <w:sz w:val="24"/>
            <w:szCs w:val="24"/>
            <w:rPrChange w:id="294"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295" w:author="Diaz,Renata M" w:date="2020-04-13T14:40:00Z"/>
          <w:rFonts w:ascii="Times New Roman" w:eastAsia="Times New Roman" w:hAnsi="Times New Roman" w:cs="Times New Roman"/>
          <w:sz w:val="24"/>
          <w:szCs w:val="24"/>
        </w:rPr>
      </w:pPr>
      <w:del w:id="296"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297"/>
        <w:r w:rsidR="005729FE" w:rsidRPr="00BD41C6" w:rsidDel="00D03647">
          <w:rPr>
            <w:rFonts w:ascii="Times New Roman" w:eastAsia="Times New Roman" w:hAnsi="Times New Roman" w:cs="Times New Roman"/>
            <w:sz w:val="24"/>
            <w:szCs w:val="24"/>
          </w:rPr>
          <w:delText>species</w:delText>
        </w:r>
        <w:commentRangeEnd w:id="297"/>
        <w:r w:rsidR="005729FE" w:rsidRPr="00BD41C6" w:rsidDel="00D03647">
          <w:rPr>
            <w:rStyle w:val="CommentReference"/>
            <w:rFonts w:ascii="Times New Roman" w:hAnsi="Times New Roman" w:cs="Times New Roman"/>
          </w:rPr>
          <w:commentReference w:id="297"/>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298" w:author="Diaz,Renata M" w:date="2020-04-13T14:40:00Z"/>
          <w:rFonts w:ascii="Times New Roman" w:eastAsia="Times New Roman" w:hAnsi="Times New Roman" w:cs="Times New Roman"/>
          <w:sz w:val="24"/>
          <w:szCs w:val="24"/>
        </w:rPr>
      </w:pPr>
      <w:del w:id="299"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4C3B0C0F" w:rsidR="00304905" w:rsidRDefault="00304905" w:rsidP="0264BE4F">
      <w:pPr>
        <w:rPr>
          <w:ins w:id="300" w:author="Diaz,Renata M" w:date="2020-04-13T15:38: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301"/>
      <w:r w:rsidRPr="00BD41C6">
        <w:rPr>
          <w:rFonts w:ascii="Times New Roman" w:eastAsia="Times New Roman" w:hAnsi="Times New Roman" w:cs="Times New Roman"/>
          <w:sz w:val="24"/>
          <w:szCs w:val="24"/>
        </w:rPr>
        <w:t>years</w:t>
      </w:r>
      <w:commentRangeEnd w:id="301"/>
      <w:r w:rsidRPr="00BD41C6">
        <w:rPr>
          <w:rStyle w:val="CommentReference"/>
          <w:rFonts w:ascii="Times New Roman" w:hAnsi="Times New Roman" w:cs="Times New Roman"/>
        </w:rPr>
        <w:commentReference w:id="301"/>
      </w:r>
      <w:r w:rsidRPr="00BD41C6">
        <w:rPr>
          <w:rFonts w:ascii="Times New Roman" w:eastAsia="Times New Roman" w:hAnsi="Times New Roman" w:cs="Times New Roman"/>
          <w:sz w:val="24"/>
          <w:szCs w:val="24"/>
        </w:rPr>
        <w:t>, we follow</w:t>
      </w:r>
      <w:del w:id="30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1B9AD5B0" w14:textId="62D4858C" w:rsidR="007F16B9" w:rsidRPr="00BD41C6" w:rsidRDefault="007F16B9" w:rsidP="007F16B9">
      <w:pPr>
        <w:rPr>
          <w:moveTo w:id="303" w:author="Diaz,Renata M" w:date="2020-04-13T15:38:00Z"/>
          <w:rFonts w:ascii="Times New Roman" w:eastAsia="Times New Roman" w:hAnsi="Times New Roman" w:cs="Times New Roman"/>
          <w:sz w:val="24"/>
          <w:szCs w:val="24"/>
        </w:rPr>
      </w:pPr>
      <w:moveToRangeStart w:id="304" w:author="Diaz,Renata M" w:date="2020-04-13T15:38:00Z" w:name="move37684726"/>
      <w:moveTo w:id="305" w:author="Diaz,Renata M" w:date="2020-04-13T15:38:00Z">
        <w:r w:rsidRPr="00BD41C6">
          <w:rPr>
            <w:rFonts w:ascii="Times New Roman" w:eastAsia="Times New Roman" w:hAnsi="Times New Roman" w:cs="Times New Roman"/>
            <w:i/>
            <w:iCs/>
            <w:sz w:val="24"/>
            <w:szCs w:val="24"/>
          </w:rPr>
          <w:t xml:space="preserve">Characterizing </w:t>
        </w:r>
        <w:del w:id="306"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307" w:author="Diaz,Renata M" w:date="2020-04-13T15:39:00Z">
        <w:r>
          <w:rPr>
            <w:rFonts w:ascii="Times New Roman" w:eastAsia="Times New Roman" w:hAnsi="Times New Roman" w:cs="Times New Roman"/>
            <w:i/>
            <w:iCs/>
            <w:sz w:val="24"/>
            <w:szCs w:val="24"/>
          </w:rPr>
          <w:t>the statistical constraint</w:t>
        </w:r>
      </w:ins>
    </w:p>
    <w:p w14:paraId="1E0477B6" w14:textId="406220D8" w:rsidR="007F16B9" w:rsidRPr="00BD41C6" w:rsidRDefault="007F16B9" w:rsidP="007F16B9">
      <w:pPr>
        <w:rPr>
          <w:moveTo w:id="308" w:author="Diaz,Renata M" w:date="2020-04-13T15:38:00Z"/>
          <w:rFonts w:ascii="Times New Roman" w:eastAsia="Times New Roman" w:hAnsi="Times New Roman" w:cs="Times New Roman"/>
          <w:sz w:val="24"/>
          <w:szCs w:val="24"/>
        </w:rPr>
      </w:pPr>
      <w:ins w:id="309" w:author="Diaz,Renata M" w:date="2020-04-13T15:38:00Z">
        <w:r>
          <w:rPr>
            <w:rFonts w:ascii="Times New Roman" w:eastAsia="Times New Roman" w:hAnsi="Times New Roman" w:cs="Times New Roman"/>
            <w:sz w:val="24"/>
            <w:szCs w:val="24"/>
          </w:rPr>
          <w:t>Following Locey and White (</w:t>
        </w:r>
      </w:ins>
      <w:ins w:id="310" w:author="Diaz,Renata M" w:date="2020-04-16T14:15:00Z">
        <w:r w:rsidR="006C6058">
          <w:rPr>
            <w:rFonts w:ascii="Times New Roman" w:eastAsia="Times New Roman" w:hAnsi="Times New Roman" w:cs="Times New Roman"/>
            <w:sz w:val="24"/>
            <w:szCs w:val="24"/>
          </w:rPr>
          <w:t>2013</w:t>
        </w:r>
      </w:ins>
      <w:ins w:id="311" w:author="Diaz,Renata M" w:date="2020-04-13T15:38:00Z">
        <w:r>
          <w:rPr>
            <w:rFonts w:ascii="Times New Roman" w:eastAsia="Times New Roman" w:hAnsi="Times New Roman" w:cs="Times New Roman"/>
            <w:sz w:val="24"/>
            <w:szCs w:val="24"/>
          </w:rPr>
          <w:t xml:space="preserve">), we use combinatorics to characterize the </w:t>
        </w:r>
      </w:ins>
      <w:ins w:id="312" w:author="Diaz,Renata M" w:date="2020-04-13T15:39:00Z">
        <w:r>
          <w:rPr>
            <w:rFonts w:ascii="Times New Roman" w:eastAsia="Times New Roman" w:hAnsi="Times New Roman" w:cs="Times New Roman"/>
            <w:sz w:val="24"/>
            <w:szCs w:val="24"/>
          </w:rPr>
          <w:t xml:space="preserve">statistical </w:t>
        </w:r>
      </w:ins>
      <w:ins w:id="313"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314" w:author="Diaz,Renata M" w:date="2020-04-13T15:41:00Z">
        <w:r w:rsidR="00CC10A3">
          <w:rPr>
            <w:rFonts w:ascii="Times New Roman" w:eastAsia="Times New Roman" w:hAnsi="Times New Roman" w:cs="Times New Roman"/>
            <w:sz w:val="24"/>
            <w:szCs w:val="24"/>
          </w:rPr>
          <w:t>,</w:t>
        </w:r>
      </w:ins>
      <w:ins w:id="315"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316"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317"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318"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319"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320"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321" w:author="Diaz,Renata M" w:date="2020-04-13T15:44:00Z">
        <w:r w:rsidR="00F30CF8">
          <w:rPr>
            <w:rFonts w:ascii="Times New Roman" w:eastAsia="Times New Roman" w:hAnsi="Times New Roman" w:cs="Times New Roman"/>
            <w:sz w:val="24"/>
            <w:szCs w:val="24"/>
          </w:rPr>
          <w:t xml:space="preserve"> </w:t>
        </w:r>
      </w:ins>
      <w:ins w:id="322"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323" w:author="Diaz,Renata M" w:date="2020-04-13T16:18:00Z">
        <w:r w:rsidR="004E33BA">
          <w:rPr>
            <w:rFonts w:ascii="Times New Roman" w:eastAsia="Times New Roman" w:hAnsi="Times New Roman" w:cs="Times New Roman"/>
            <w:sz w:val="24"/>
            <w:szCs w:val="24"/>
          </w:rPr>
          <w:t>distribution</w:t>
        </w:r>
      </w:ins>
      <w:ins w:id="324"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325" w:author="Diaz,Renata M" w:date="2020-04-13T15:47:00Z">
        <w:r w:rsidR="00F30CF8">
          <w:rPr>
            <w:rFonts w:ascii="Times New Roman" w:eastAsia="Times New Roman" w:hAnsi="Times New Roman" w:cs="Times New Roman"/>
            <w:sz w:val="24"/>
            <w:szCs w:val="24"/>
          </w:rPr>
          <w:t>the elements of the feasible set</w:t>
        </w:r>
      </w:ins>
      <w:ins w:id="326" w:author="Diaz,Renata M" w:date="2020-04-13T15:45:00Z">
        <w:r w:rsidR="00F30CF8">
          <w:rPr>
            <w:rFonts w:ascii="Times New Roman" w:eastAsia="Times New Roman" w:hAnsi="Times New Roman" w:cs="Times New Roman"/>
            <w:sz w:val="24"/>
            <w:szCs w:val="24"/>
          </w:rPr>
          <w:t xml:space="preserve"> </w:t>
        </w:r>
      </w:ins>
      <w:ins w:id="327" w:author="Diaz,Renata M" w:date="2020-04-13T16:18:00Z">
        <w:r w:rsidR="00CF46C3">
          <w:rPr>
            <w:rFonts w:ascii="Times New Roman" w:eastAsia="Times New Roman" w:hAnsi="Times New Roman" w:cs="Times New Roman"/>
            <w:sz w:val="24"/>
            <w:szCs w:val="24"/>
          </w:rPr>
          <w:t xml:space="preserve">converge towards </w:t>
        </w:r>
      </w:ins>
      <w:ins w:id="328" w:author="Diaz,Renata M" w:date="2020-04-13T15:46:00Z">
        <w:r w:rsidR="00F30CF8">
          <w:rPr>
            <w:rFonts w:ascii="Times New Roman" w:eastAsia="Times New Roman" w:hAnsi="Times New Roman" w:cs="Times New Roman"/>
            <w:sz w:val="24"/>
            <w:szCs w:val="24"/>
          </w:rPr>
          <w:t xml:space="preserve">one overall shape – </w:t>
        </w:r>
      </w:ins>
      <w:ins w:id="329" w:author="Diaz,Renata M" w:date="2020-04-16T14:05:00Z">
        <w:r w:rsidR="00624246">
          <w:rPr>
            <w:rFonts w:ascii="Times New Roman" w:eastAsia="Times New Roman" w:hAnsi="Times New Roman" w:cs="Times New Roman"/>
            <w:sz w:val="24"/>
            <w:szCs w:val="24"/>
          </w:rPr>
          <w:t>illustrates</w:t>
        </w:r>
      </w:ins>
      <w:ins w:id="330" w:author="Diaz,Renata M" w:date="2020-04-13T15:46:00Z">
        <w:r w:rsidR="00F30CF8">
          <w:rPr>
            <w:rFonts w:ascii="Times New Roman" w:eastAsia="Times New Roman" w:hAnsi="Times New Roman" w:cs="Times New Roman"/>
            <w:sz w:val="24"/>
            <w:szCs w:val="24"/>
          </w:rPr>
          <w:t xml:space="preserve"> </w:t>
        </w:r>
      </w:ins>
      <w:ins w:id="331"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332" w:author="Diaz,Renata M" w:date="2020-04-13T15:38:00Z">
        <w:del w:id="333" w:author="Diaz,Renata M" w:date="2020-04-13T15:41:00Z">
          <w:r w:rsidRPr="00F30CF8" w:rsidDel="00CC10A3">
            <w:rPr>
              <w:rFonts w:ascii="Times New Roman" w:eastAsia="Times New Roman" w:hAnsi="Times New Roman" w:cs="Times New Roman"/>
              <w:i/>
              <w:iCs/>
              <w:sz w:val="24"/>
              <w:szCs w:val="24"/>
              <w:rPrChange w:id="334" w:author="Diaz,Renata M" w:date="2020-04-13T15:48:00Z">
                <w:rPr>
                  <w:rFonts w:ascii="Times New Roman" w:eastAsia="Times New Roman" w:hAnsi="Times New Roman" w:cs="Times New Roman"/>
                  <w:sz w:val="24"/>
                  <w:szCs w:val="24"/>
                </w:rPr>
              </w:rPrChange>
            </w:rPr>
            <w:delText>Enumerating</w:delText>
          </w:r>
        </w:del>
        <w:del w:id="335" w:author="Diaz,Renata M" w:date="2020-04-13T15:49:00Z">
          <w:r w:rsidRPr="00BD41C6" w:rsidDel="00F30CF8">
            <w:rPr>
              <w:rFonts w:ascii="Times New Roman" w:eastAsia="Times New Roman" w:hAnsi="Times New Roman" w:cs="Times New Roman"/>
              <w:sz w:val="24"/>
              <w:szCs w:val="24"/>
            </w:rPr>
            <w:delText xml:space="preserve"> and</w:delText>
          </w:r>
        </w:del>
      </w:moveTo>
      <w:ins w:id="336" w:author="Diaz,Renata M" w:date="2020-04-13T15:49:00Z">
        <w:r w:rsidR="00F30CF8">
          <w:rPr>
            <w:rFonts w:ascii="Times New Roman" w:eastAsia="Times New Roman" w:hAnsi="Times New Roman" w:cs="Times New Roman"/>
            <w:sz w:val="24"/>
            <w:szCs w:val="24"/>
          </w:rPr>
          <w:t>U</w:t>
        </w:r>
      </w:ins>
      <w:moveTo w:id="337" w:author="Diaz,Renata M" w:date="2020-04-13T15:38:00Z">
        <w:del w:id="338"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339"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340"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341"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342" w:author="Diaz,Renata M" w:date="2020-04-13T15:49:00Z"/>
          <w:moveTo w:id="343" w:author="Diaz,Renata M" w:date="2020-04-13T15:38:00Z"/>
          <w:rFonts w:ascii="Times New Roman" w:eastAsia="Times New Roman" w:hAnsi="Times New Roman" w:cs="Times New Roman"/>
          <w:sz w:val="24"/>
          <w:szCs w:val="24"/>
        </w:rPr>
      </w:pPr>
      <w:moveTo w:id="344" w:author="Diaz,Renata M" w:date="2020-04-13T15:38:00Z">
        <w:r w:rsidRPr="00BD41C6">
          <w:rPr>
            <w:rFonts w:ascii="Times New Roman" w:eastAsia="Times New Roman" w:hAnsi="Times New Roman" w:cs="Times New Roman"/>
            <w:sz w:val="24"/>
            <w:szCs w:val="24"/>
          </w:rPr>
          <w:t>[explanation of sampler]</w:t>
        </w:r>
      </w:moveTo>
    </w:p>
    <w:moveToRangeEnd w:id="304"/>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551BB124" w:rsidR="009D24B9" w:rsidRPr="00BD41C6" w:rsidRDefault="009F0CC0" w:rsidP="0264BE4F">
      <w:pPr>
        <w:rPr>
          <w:rFonts w:ascii="Times New Roman" w:eastAsia="Times New Roman" w:hAnsi="Times New Roman" w:cs="Times New Roman"/>
          <w:sz w:val="24"/>
          <w:szCs w:val="24"/>
        </w:rPr>
      </w:pPr>
      <w:del w:id="345"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346"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w:delText>
        </w:r>
      </w:del>
      <w:ins w:id="347" w:author="Diaz,Renata M" w:date="2020-04-16T14:06:00Z">
        <w:r w:rsidR="00307DB9">
          <w:rPr>
            <w:rFonts w:ascii="Times New Roman" w:eastAsia="Times New Roman" w:hAnsi="Times New Roman" w:cs="Times New Roman"/>
            <w:sz w:val="24"/>
            <w:szCs w:val="24"/>
          </w:rPr>
          <w:t xml:space="preserve">Even with this algorithm, it is </w:t>
        </w:r>
      </w:ins>
      <w:del w:id="348" w:author="Diaz,Renata M" w:date="2020-04-16T14:06:00Z">
        <w:r w:rsidR="009D24B9" w:rsidRPr="00BD41C6" w:rsidDel="00307DB9">
          <w:rPr>
            <w:rFonts w:ascii="Times New Roman" w:eastAsia="Times New Roman" w:hAnsi="Times New Roman" w:cs="Times New Roman"/>
            <w:sz w:val="24"/>
            <w:szCs w:val="24"/>
          </w:rPr>
          <w:delText xml:space="preserve">It is </w:delText>
        </w:r>
      </w:del>
      <w:r w:rsidR="009D24B9" w:rsidRPr="00BD41C6">
        <w:rPr>
          <w:rFonts w:ascii="Times New Roman" w:eastAsia="Times New Roman" w:hAnsi="Times New Roman" w:cs="Times New Roman"/>
          <w:sz w:val="24"/>
          <w:szCs w:val="24"/>
        </w:rPr>
        <w:t>computationally intractable to sample the feasible set for very large communities</w:t>
      </w:r>
      <w:ins w:id="349" w:author="Diaz,Renata M" w:date="2020-04-16T14:06:00Z">
        <w:r w:rsidR="00307DB9">
          <w:rPr>
            <w:rFonts w:ascii="Times New Roman" w:eastAsia="Times New Roman" w:hAnsi="Times New Roman" w:cs="Times New Roman"/>
            <w:sz w:val="24"/>
            <w:szCs w:val="24"/>
          </w:rPr>
          <w:t xml:space="preserve">. </w:t>
        </w:r>
      </w:ins>
      <w:del w:id="350"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351"/>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r w:rsidR="009D24B9" w:rsidRPr="00BD41C6">
        <w:rPr>
          <w:rFonts w:ascii="Times New Roman" w:eastAsia="Times New Roman" w:hAnsi="Times New Roman" w:cs="Times New Roman"/>
          <w:sz w:val="24"/>
          <w:szCs w:val="24"/>
        </w:rPr>
        <w:t>We therefor</w:t>
      </w:r>
      <w:ins w:id="352" w:author="Diaz,Renata M" w:date="2020-04-13T15:50:00Z">
        <w:r w:rsidR="00544199">
          <w:rPr>
            <w:rFonts w:ascii="Times New Roman" w:eastAsia="Times New Roman" w:hAnsi="Times New Roman" w:cs="Times New Roman"/>
            <w:sz w:val="24"/>
            <w:szCs w:val="24"/>
          </w:rPr>
          <w:t>e filtered our datasets to</w:t>
        </w:r>
      </w:ins>
      <w:del w:id="353" w:author="Diaz,Renata M" w:date="2020-04-13T15:50:00Z">
        <w:r w:rsidR="009D24B9" w:rsidRPr="00BD41C6" w:rsidDel="00544199">
          <w:rPr>
            <w:rFonts w:ascii="Times New Roman" w:eastAsia="Times New Roman" w:hAnsi="Times New Roman" w:cs="Times New Roman"/>
            <w:sz w:val="24"/>
            <w:szCs w:val="24"/>
          </w:rPr>
          <w:delText>e</w:delText>
        </w:r>
      </w:del>
      <w:r w:rsidR="009D24B9" w:rsidRPr="00BD41C6">
        <w:rPr>
          <w:rFonts w:ascii="Times New Roman" w:eastAsia="Times New Roman" w:hAnsi="Times New Roman" w:cs="Times New Roman"/>
          <w:sz w:val="24"/>
          <w:szCs w:val="24"/>
        </w:rPr>
        <w:t xml:space="preserve"> remove communities with more than X species or X individuals</w:t>
      </w:r>
      <w:commentRangeEnd w:id="351"/>
      <w:r w:rsidR="007F0A26" w:rsidRPr="00BD41C6">
        <w:rPr>
          <w:rStyle w:val="CommentReference"/>
          <w:rFonts w:ascii="Times New Roman" w:hAnsi="Times New Roman" w:cs="Times New Roman"/>
        </w:rPr>
        <w:commentReference w:id="351"/>
      </w:r>
      <w:r w:rsidR="009D24B9" w:rsidRPr="00BD41C6">
        <w:rPr>
          <w:rFonts w:ascii="Times New Roman" w:eastAsia="Times New Roman" w:hAnsi="Times New Roman" w:cs="Times New Roman"/>
          <w:sz w:val="24"/>
          <w:szCs w:val="24"/>
        </w:rPr>
        <w:t xml:space="preserve">, or fewer than 2 species or X individuals. Additionally, the FIA database contains roughly 100,000 </w:t>
      </w:r>
      <w:commentRangeStart w:id="354"/>
      <w:r w:rsidR="00304905" w:rsidRPr="00BD41C6">
        <w:rPr>
          <w:rFonts w:ascii="Times New Roman" w:eastAsia="Times New Roman" w:hAnsi="Times New Roman" w:cs="Times New Roman"/>
          <w:sz w:val="24"/>
          <w:szCs w:val="24"/>
        </w:rPr>
        <w:t>communities</w:t>
      </w:r>
      <w:commentRangeEnd w:id="354"/>
      <w:r w:rsidR="00B16108" w:rsidRPr="00BD41C6">
        <w:rPr>
          <w:rStyle w:val="CommentReference"/>
          <w:rFonts w:ascii="Times New Roman" w:hAnsi="Times New Roman" w:cs="Times New Roman"/>
        </w:rPr>
        <w:commentReference w:id="354"/>
      </w:r>
      <w:r w:rsidR="009D24B9" w:rsidRPr="00BD41C6">
        <w:rPr>
          <w:rFonts w:ascii="Times New Roman" w:eastAsia="Times New Roman" w:hAnsi="Times New Roman" w:cs="Times New Roman"/>
          <w:sz w:val="24"/>
          <w:szCs w:val="24"/>
        </w:rPr>
        <w:t>. Of these, approximately 90,000 have fewer than 10 species and X individuals. Rather than analyze all of these small communities</w:t>
      </w:r>
      <w:ins w:id="355" w:author="Diaz,Renata M" w:date="2020-04-13T15:50:00Z">
        <w:r w:rsidR="006D41A0">
          <w:rPr>
            <w:rFonts w:ascii="Times New Roman" w:eastAsia="Times New Roman" w:hAnsi="Times New Roman" w:cs="Times New Roman"/>
            <w:sz w:val="24"/>
            <w:szCs w:val="24"/>
          </w:rPr>
          <w:t xml:space="preserve">, </w:t>
        </w:r>
      </w:ins>
      <w:del w:id="356"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r w:rsidR="009D24B9" w:rsidRPr="00BD41C6">
        <w:rPr>
          <w:rFonts w:ascii="Times New Roman" w:eastAsia="Times New Roman" w:hAnsi="Times New Roman" w:cs="Times New Roman"/>
          <w:sz w:val="24"/>
          <w:szCs w:val="24"/>
        </w:rPr>
        <w:t xml:space="preserve">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00B4B7A2" w:rsidR="003738F0" w:rsidRPr="00BD41C6" w:rsidDel="007F16B9" w:rsidRDefault="003738F0" w:rsidP="0264BE4F">
      <w:pPr>
        <w:rPr>
          <w:moveFrom w:id="357" w:author="Diaz,Renata M" w:date="2020-04-13T15:38:00Z"/>
          <w:rFonts w:ascii="Times New Roman" w:eastAsia="Times New Roman" w:hAnsi="Times New Roman" w:cs="Times New Roman"/>
          <w:sz w:val="24"/>
          <w:szCs w:val="24"/>
        </w:rPr>
      </w:pPr>
      <w:moveFromRangeStart w:id="358" w:author="Diaz,Renata M" w:date="2020-04-13T15:38:00Z" w:name="move37684726"/>
      <w:moveFrom w:id="359"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360" w:author="Diaz,Renata M" w:date="2020-04-13T15:38:00Z"/>
          <w:rFonts w:ascii="Times New Roman" w:eastAsia="Times New Roman" w:hAnsi="Times New Roman" w:cs="Times New Roman"/>
          <w:sz w:val="24"/>
          <w:szCs w:val="24"/>
        </w:rPr>
      </w:pPr>
      <w:moveFrom w:id="361"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362" w:author="Diaz,Renata M" w:date="2020-04-13T15:38:00Z"/>
          <w:rFonts w:ascii="Times New Roman" w:eastAsia="Times New Roman" w:hAnsi="Times New Roman" w:cs="Times New Roman"/>
          <w:sz w:val="24"/>
          <w:szCs w:val="24"/>
        </w:rPr>
      </w:pPr>
      <w:moveFrom w:id="363"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358"/>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69EB82BA" w:rsidR="007A67A2" w:rsidRPr="00BD41C6" w:rsidDel="00E62703" w:rsidRDefault="007A67A2" w:rsidP="0264BE4F">
      <w:pPr>
        <w:rPr>
          <w:del w:id="364" w:author="Diaz,Renata M" w:date="2020-04-13T15:50:00Z"/>
          <w:rFonts w:ascii="Times New Roman" w:eastAsia="Times New Roman" w:hAnsi="Times New Roman" w:cs="Times New Roman"/>
          <w:sz w:val="24"/>
          <w:szCs w:val="24"/>
        </w:rPr>
      </w:pPr>
      <w:del w:id="365"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366" w:author="Diaz,Renata M" w:date="2020-04-13T15:50:00Z"/>
          <w:rFonts w:ascii="Times New Roman" w:eastAsia="Times New Roman" w:hAnsi="Times New Roman" w:cs="Times New Roman"/>
          <w:sz w:val="24"/>
          <w:szCs w:val="24"/>
        </w:rPr>
      </w:pPr>
      <w:del w:id="367"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368" w:author="Diaz,Renata M" w:date="2020-04-13T15:50:00Z"/>
          <w:rFonts w:ascii="Times New Roman" w:eastAsia="Times New Roman" w:hAnsi="Times New Roman" w:cs="Times New Roman"/>
          <w:sz w:val="24"/>
          <w:szCs w:val="24"/>
        </w:rPr>
      </w:pPr>
      <w:del w:id="369"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370" w:author="Diaz,Renata M" w:date="2020-04-13T15:50:00Z"/>
          <w:rFonts w:ascii="Times New Roman" w:eastAsia="Times New Roman" w:hAnsi="Times New Roman" w:cs="Times New Roman"/>
          <w:sz w:val="24"/>
          <w:szCs w:val="24"/>
        </w:rPr>
      </w:pPr>
      <w:del w:id="371"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372"/>
        <w:r w:rsidR="00225644" w:rsidRPr="00BD41C6" w:rsidDel="00E62703">
          <w:rPr>
            <w:rFonts w:ascii="Times New Roman" w:eastAsia="Times New Roman" w:hAnsi="Times New Roman" w:cs="Times New Roman"/>
            <w:sz w:val="24"/>
            <w:szCs w:val="24"/>
          </w:rPr>
          <w:delText>deviations</w:delText>
        </w:r>
        <w:commentRangeEnd w:id="372"/>
        <w:r w:rsidR="00A94D04" w:rsidRPr="00BD41C6" w:rsidDel="00E62703">
          <w:rPr>
            <w:rStyle w:val="CommentReference"/>
            <w:rFonts w:ascii="Times New Roman" w:hAnsi="Times New Roman" w:cs="Times New Roman"/>
          </w:rPr>
          <w:commentReference w:id="372"/>
        </w:r>
        <w:r w:rsidRPr="00BD41C6" w:rsidDel="00E62703">
          <w:rPr>
            <w:rFonts w:ascii="Times New Roman" w:eastAsia="Times New Roman" w:hAnsi="Times New Roman" w:cs="Times New Roman"/>
            <w:sz w:val="24"/>
            <w:szCs w:val="24"/>
          </w:rPr>
          <w:delText xml:space="preserve">. </w:delText>
        </w:r>
      </w:del>
    </w:p>
    <w:p w14:paraId="2F7CF532" w14:textId="29E68C0B"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To show how the specificity of the central tendency varies over S and N, w</w:t>
      </w:r>
      <w:r w:rsidR="00297AA8" w:rsidRPr="00BD41C6">
        <w:rPr>
          <w:rFonts w:ascii="Times New Roman" w:eastAsia="Times New Roman" w:hAnsi="Times New Roman" w:cs="Times New Roman"/>
          <w:sz w:val="24"/>
          <w:szCs w:val="24"/>
        </w:rPr>
        <w:t xml:space="preserve">e measured the self-similarity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each pair:</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acroecology</w:t>
      </w:r>
      <w:ins w:id="373" w:author="Diaz,Renata M" w:date="2020-04-13T16:18:00Z">
        <w:r w:rsidR="00100072">
          <w:rPr>
            <w:rFonts w:ascii="Times New Roman" w:eastAsia="Times New Roman" w:hAnsi="Times New Roman" w:cs="Times New Roman"/>
            <w:sz w:val="24"/>
            <w:szCs w:val="24"/>
          </w:rPr>
          <w:t xml:space="preserve"> [R2 formula]</w:t>
        </w:r>
      </w:ins>
      <w:r w:rsidR="00904827" w:rsidRPr="00BD41C6">
        <w:rPr>
          <w:rFonts w:ascii="Times New Roman" w:eastAsia="Times New Roman" w:hAnsi="Times New Roman" w:cs="Times New Roman"/>
          <w:sz w:val="24"/>
          <w:szCs w:val="24"/>
        </w:rPr>
        <w:t xml:space="preserve">, the coefficient of determination from a linear model fitting one sample to the other, the proportion of individuals </w:t>
      </w:r>
      <w:r w:rsidR="00904827" w:rsidRPr="00BD41C6">
        <w:rPr>
          <w:rFonts w:ascii="Times New Roman" w:eastAsia="Times New Roman" w:hAnsi="Times New Roman" w:cs="Times New Roman"/>
          <w:sz w:val="24"/>
          <w:szCs w:val="24"/>
        </w:rPr>
        <w:lastRenderedPageBreak/>
        <w:t xml:space="preserve">allocated to different species, and the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w:t>
      </w:r>
      <w:ins w:id="374" w:author="Diaz,Renata M" w:date="2020-04-13T16:19:00Z">
        <w:r w:rsidR="00D90929">
          <w:rPr>
            <w:rFonts w:ascii="Times New Roman" w:eastAsia="Times New Roman" w:hAnsi="Times New Roman" w:cs="Times New Roman"/>
            <w:sz w:val="24"/>
            <w:szCs w:val="24"/>
          </w:rPr>
          <w:t xml:space="preserve">has its imperfections, </w:t>
        </w:r>
      </w:ins>
      <w:del w:id="375"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r w:rsidR="008155F1" w:rsidRPr="00BD41C6">
        <w:rPr>
          <w:rFonts w:ascii="Times New Roman" w:eastAsia="Times New Roman" w:hAnsi="Times New Roman" w:cs="Times New Roman"/>
          <w:sz w:val="24"/>
          <w:szCs w:val="24"/>
        </w:rPr>
        <w:t>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r w:rsidR="004449EB" w:rsidRPr="00BD41C6">
        <w:rPr>
          <w:rFonts w:ascii="Times New Roman" w:eastAsia="Times New Roman" w:hAnsi="Times New Roman" w:cs="Times New Roman"/>
          <w:sz w:val="24"/>
          <w:szCs w:val="24"/>
        </w:rPr>
        <w:t>give qualitatively the same 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sidRPr="00BD41C6">
        <w:rPr>
          <w:rFonts w:ascii="Times New Roman" w:eastAsia="Times New Roman" w:hAnsi="Times New Roman" w:cs="Times New Roman"/>
          <w:sz w:val="24"/>
          <w:szCs w:val="24"/>
        </w:rPr>
        <w:t>4</w:t>
      </w:r>
      <w:r w:rsidR="00616EE5" w:rsidRPr="00BD41C6">
        <w:rPr>
          <w:rFonts w:ascii="Times New Roman" w:eastAsia="Times New Roman" w:hAnsi="Times New Roman" w:cs="Times New Roman"/>
          <w:sz w:val="24"/>
          <w:szCs w:val="24"/>
        </w:rPr>
        <w:t xml:space="preserve">000. </w:t>
      </w:r>
      <w:r w:rsidR="00463D87" w:rsidRPr="00BD41C6">
        <w:rPr>
          <w:rFonts w:ascii="Times New Roman" w:eastAsia="Times New Roman" w:hAnsi="Times New Roman" w:cs="Times New Roman"/>
          <w:sz w:val="24"/>
          <w:szCs w:val="24"/>
        </w:rPr>
        <w:t>We take the mean value of each of these measures as a rough measure of the specificity of the statistical constraint for that community</w:t>
      </w:r>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DA09BC3"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evenness  as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376"/>
      <w:r w:rsidR="00A1011A" w:rsidRPr="00BD41C6">
        <w:rPr>
          <w:rFonts w:ascii="Times New Roman" w:eastAsia="Times New Roman" w:hAnsi="Times New Roman" w:cs="Times New Roman"/>
          <w:sz w:val="24"/>
          <w:szCs w:val="24"/>
        </w:rPr>
        <w:t>infinite</w:t>
      </w:r>
      <w:commentRangeEnd w:id="376"/>
      <w:r w:rsidR="00A1011A" w:rsidRPr="00BD41C6">
        <w:rPr>
          <w:rStyle w:val="CommentReference"/>
          <w:rFonts w:ascii="Times New Roman" w:hAnsi="Times New Roman" w:cs="Times New Roman"/>
        </w:rPr>
        <w:commentReference w:id="376"/>
      </w:r>
      <w:r w:rsidR="00A1011A" w:rsidRPr="00BD41C6">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17F04671"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377"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378"/>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&lt;= to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&lt;= 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378"/>
      <w:r w:rsidR="00914C3F">
        <w:rPr>
          <w:rStyle w:val="CommentReference"/>
        </w:rPr>
        <w:commentReference w:id="378"/>
      </w:r>
    </w:p>
    <w:p w14:paraId="6167FA01" w14:textId="032CD2CA"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At random, we would expect the percentile values to be uniformly distributed from 0 to 100. If observed SADs are consistently more skewed or even than their feasible sets, the percentile values will be nonuniform.</w:t>
      </w:r>
      <w:r w:rsidR="00607288" w:rsidRPr="00BD41C6">
        <w:rPr>
          <w:rFonts w:ascii="Times New Roman" w:eastAsia="Times New Roman" w:hAnsi="Times New Roman" w:cs="Times New Roman"/>
          <w:sz w:val="24"/>
          <w:szCs w:val="24"/>
        </w:rPr>
        <w:t xml:space="preserve"> If, as we suspect given our reasoning about the central tendency (above), </w:t>
      </w:r>
      <w:r w:rsidR="00542F55" w:rsidRPr="00BD41C6">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sidRPr="00BD41C6">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sidRPr="00BD41C6">
        <w:rPr>
          <w:rFonts w:ascii="Times New Roman" w:eastAsia="Times New Roman" w:hAnsi="Times New Roman" w:cs="Times New Roman"/>
          <w:sz w:val="24"/>
          <w:szCs w:val="24"/>
        </w:rPr>
        <w:t>subset a</w:t>
      </w:r>
      <w:r w:rsidR="00D50874" w:rsidRPr="00BD41C6">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379"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380" w:author="Diaz,Renata M" w:date="2020-04-13T16:21:00Z">
        <w:r w:rsidRPr="00BD41C6" w:rsidDel="00914C3F">
          <w:rPr>
            <w:rFonts w:ascii="Times New Roman" w:eastAsia="Times New Roman" w:hAnsi="Times New Roman" w:cs="Times New Roman"/>
            <w:sz w:val="24"/>
            <w:szCs w:val="24"/>
          </w:rPr>
          <w:delText xml:space="preserve">sample </w:delText>
        </w:r>
      </w:del>
      <w:ins w:id="381"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382" w:author="Diaz,Renata M" w:date="2020-04-13T16:21:00Z">
        <w:r w:rsidR="000C17ED">
          <w:rPr>
            <w:rFonts w:ascii="Times New Roman" w:eastAsia="Times New Roman" w:hAnsi="Times New Roman" w:cs="Times New Roman"/>
            <w:sz w:val="24"/>
            <w:szCs w:val="24"/>
          </w:rPr>
          <w:t>-</w:t>
        </w:r>
      </w:ins>
      <w:del w:id="383"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384" w:author="Diaz,Renata M" w:date="2020-04-13T16:21:00Z">
        <w:r w:rsidR="000C17ED">
          <w:rPr>
            <w:rFonts w:ascii="Times New Roman" w:eastAsia="Times New Roman" w:hAnsi="Times New Roman" w:cs="Times New Roman"/>
            <w:sz w:val="24"/>
            <w:szCs w:val="24"/>
          </w:rPr>
          <w:t>t b</w:t>
        </w:r>
      </w:ins>
      <w:del w:id="385"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386" w:author="Diaz,Renata M" w:date="2020-04-13T16:21:00Z">
        <w:r w:rsidR="000C17ED">
          <w:rPr>
            <w:rFonts w:ascii="Times New Roman" w:eastAsia="Times New Roman" w:hAnsi="Times New Roman" w:cs="Times New Roman"/>
            <w:sz w:val="24"/>
            <w:szCs w:val="24"/>
          </w:rPr>
          <w:t xml:space="preserve"> </w:t>
        </w:r>
      </w:ins>
      <w:del w:id="387"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388" w:author="Diaz,Renata M" w:date="2020-04-13T16:21:00Z">
        <w:r w:rsidR="00553674" w:rsidRPr="00BD41C6" w:rsidDel="008231CD">
          <w:rPr>
            <w:rFonts w:ascii="Times New Roman" w:eastAsia="Times New Roman" w:hAnsi="Times New Roman" w:cs="Times New Roman"/>
            <w:sz w:val="24"/>
            <w:szCs w:val="24"/>
          </w:rPr>
          <w:delText>the</w:delText>
        </w:r>
      </w:del>
      <w:ins w:id="389"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390"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391" w:author="Diaz,Renata M" w:date="2020-04-13T16:21:00Z">
        <w:r w:rsidR="00553674" w:rsidRPr="00BD41C6" w:rsidDel="00C23CF6">
          <w:rPr>
            <w:rFonts w:ascii="Times New Roman" w:eastAsia="Times New Roman" w:hAnsi="Times New Roman" w:cs="Times New Roman"/>
            <w:sz w:val="24"/>
            <w:szCs w:val="24"/>
          </w:rPr>
          <w:delText>as reported and</w:delText>
        </w:r>
      </w:del>
      <w:ins w:id="392"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lastRenderedPageBreak/>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393"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394"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395"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396" w:author="Diaz,Renata M" w:date="2020-04-13T16:24:00Z">
        <w:r w:rsidR="008875E1">
          <w:rPr>
            <w:rFonts w:ascii="Times New Roman" w:eastAsia="Times New Roman" w:hAnsi="Times New Roman" w:cs="Times New Roman"/>
            <w:i/>
            <w:iCs/>
            <w:sz w:val="24"/>
            <w:szCs w:val="24"/>
          </w:rPr>
          <w:t xml:space="preserve">narrowness of the </w:t>
        </w:r>
      </w:ins>
      <w:del w:id="397" w:author="Diaz,Renata M" w:date="2020-04-13T15:51:00Z">
        <w:r w:rsidRPr="00BD41C6" w:rsidDel="00935F67">
          <w:rPr>
            <w:rFonts w:ascii="Times New Roman" w:eastAsia="Times New Roman" w:hAnsi="Times New Roman" w:cs="Times New Roman"/>
            <w:i/>
            <w:iCs/>
            <w:sz w:val="24"/>
            <w:szCs w:val="24"/>
          </w:rPr>
          <w:delText>feasible set</w:delText>
        </w:r>
      </w:del>
      <w:ins w:id="398" w:author="Diaz,Renata M" w:date="2020-04-13T15:51:00Z">
        <w:r w:rsidR="00935F67">
          <w:rPr>
            <w:rFonts w:ascii="Times New Roman" w:eastAsia="Times New Roman" w:hAnsi="Times New Roman" w:cs="Times New Roman"/>
            <w:i/>
            <w:iCs/>
            <w:sz w:val="24"/>
            <w:szCs w:val="24"/>
          </w:rPr>
          <w:t>statistical constraint</w:t>
        </w:r>
      </w:ins>
    </w:p>
    <w:p w14:paraId="0D1135CC" w14:textId="408C89F2" w:rsidR="00F34AF8" w:rsidRPr="00BD41C6" w:rsidDel="007A6213" w:rsidRDefault="00762108">
      <w:pPr>
        <w:rPr>
          <w:del w:id="399" w:author="Diaz,Renata M" w:date="2020-04-13T16:48:00Z"/>
          <w:rFonts w:ascii="Times New Roman" w:eastAsia="Times New Roman" w:hAnsi="Times New Roman" w:cs="Times New Roman"/>
          <w:sz w:val="24"/>
          <w:szCs w:val="24"/>
        </w:rPr>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 N/S (</w:t>
      </w:r>
      <w:hyperlink w:anchor="_Figure_1:_S0," w:history="1">
        <w:r w:rsidR="00BC7F99" w:rsidRPr="00BD41C6">
          <w:rPr>
            <w:rStyle w:val="Hyperlink"/>
            <w:rFonts w:ascii="Times New Roman" w:eastAsia="Times New Roman" w:hAnsi="Times New Roman" w:cs="Times New Roman"/>
            <w:sz w:val="24"/>
            <w:szCs w:val="24"/>
          </w:rPr>
          <w:t>Fig 1</w:t>
        </w:r>
      </w:hyperlink>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Most feasible sets</w:t>
      </w:r>
      <w:ins w:id="400" w:author="Diaz,Renata M" w:date="2020-04-13T16:23:00Z">
        <w:r w:rsidR="008875E1">
          <w:rPr>
            <w:rFonts w:ascii="Times New Roman" w:eastAsia="Times New Roman" w:hAnsi="Times New Roman" w:cs="Times New Roman"/>
            <w:sz w:val="24"/>
            <w:szCs w:val="24"/>
          </w:rPr>
          <w:t xml:space="preserve">, but especially </w:t>
        </w:r>
      </w:ins>
      <w:del w:id="401"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402" w:author="Diaz,Renata M" w:date="2020-04-13T16:22:00Z">
        <w:r w:rsidR="00FD48A7" w:rsidRPr="00BD41C6" w:rsidDel="008875E1">
          <w:rPr>
            <w:rFonts w:ascii="Times New Roman" w:eastAsia="Times New Roman" w:hAnsi="Times New Roman" w:cs="Times New Roman"/>
            <w:sz w:val="24"/>
            <w:szCs w:val="24"/>
          </w:rPr>
          <w:delText xml:space="preserve"> </w:delText>
        </w:r>
      </w:del>
      <w:del w:id="403"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r w:rsidR="00FD48A7" w:rsidRPr="00BD41C6">
        <w:rPr>
          <w:rFonts w:ascii="Times New Roman" w:eastAsia="Times New Roman" w:hAnsi="Times New Roman" w:cs="Times New Roman"/>
          <w:sz w:val="24"/>
          <w:szCs w:val="24"/>
        </w:rPr>
        <w:t>large feasible sets and feasible sets for communities with a low N/S ratio</w:t>
      </w:r>
      <w:ins w:id="404" w:author="Diaz,Renata M" w:date="2020-04-13T16:23:00Z">
        <w:r w:rsidR="008875E1">
          <w:rPr>
            <w:rFonts w:ascii="Times New Roman" w:eastAsia="Times New Roman" w:hAnsi="Times New Roman" w:cs="Times New Roman"/>
            <w:sz w:val="24"/>
            <w:szCs w:val="24"/>
          </w:rPr>
          <w:t>, are highly self-similar by any measure</w:t>
        </w:r>
      </w:ins>
      <w:r w:rsidR="00B165B6" w:rsidRPr="00BD41C6">
        <w:rPr>
          <w:rFonts w:ascii="Times New Roman" w:eastAsia="Times New Roman" w:hAnsi="Times New Roman" w:cs="Times New Roman"/>
          <w:sz w:val="24"/>
          <w:szCs w:val="24"/>
        </w:rPr>
        <w:t xml:space="preserve"> (</w:t>
      </w:r>
      <w:hyperlink w:anchor="_Figure_2:_Self-similarity" w:history="1">
        <w:r w:rsidR="00B165B6" w:rsidRPr="00BD41C6">
          <w:rPr>
            <w:rStyle w:val="Hyperlink"/>
            <w:rFonts w:ascii="Times New Roman" w:eastAsia="Times New Roman" w:hAnsi="Times New Roman" w:cs="Times New Roman"/>
            <w:sz w:val="24"/>
            <w:szCs w:val="24"/>
          </w:rPr>
          <w:t>Fig 2</w:t>
        </w:r>
      </w:hyperlink>
      <w:r w:rsidR="009B7058" w:rsidRPr="00BD41C6">
        <w:rPr>
          <w:rFonts w:ascii="Times New Roman" w:eastAsia="Times New Roman" w:hAnsi="Times New Roman" w:cs="Times New Roman"/>
          <w:sz w:val="24"/>
          <w:szCs w:val="24"/>
        </w:rPr>
        <w:t xml:space="preserve">, </w:t>
      </w:r>
      <w:hyperlink w:anchor="_Figure_3:_Self-similarity" w:history="1">
        <w:r w:rsidR="009B7058" w:rsidRPr="00BD41C6">
          <w:rPr>
            <w:rStyle w:val="Hyperlink"/>
            <w:rFonts w:ascii="Times New Roman" w:eastAsia="Times New Roman" w:hAnsi="Times New Roman" w:cs="Times New Roman"/>
            <w:sz w:val="24"/>
            <w:szCs w:val="24"/>
          </w:rPr>
          <w:t xml:space="preserve">Fig </w:t>
        </w:r>
        <w:r w:rsidR="00B165B6" w:rsidRPr="00BD41C6">
          <w:rPr>
            <w:rStyle w:val="Hyperlink"/>
            <w:rFonts w:ascii="Times New Roman" w:eastAsia="Times New Roman" w:hAnsi="Times New Roman" w:cs="Times New Roman"/>
            <w:sz w:val="24"/>
            <w:szCs w:val="24"/>
          </w:rPr>
          <w:t>3</w:t>
        </w:r>
      </w:hyperlink>
      <w:r w:rsidR="00B165B6" w:rsidRPr="00BD41C6">
        <w:rPr>
          <w:rFonts w:ascii="Times New Roman" w:eastAsia="Times New Roman" w:hAnsi="Times New Roman" w:cs="Times New Roman"/>
          <w:sz w:val="24"/>
          <w:szCs w:val="24"/>
        </w:rPr>
        <w:t>)</w:t>
      </w:r>
      <w:r w:rsidR="00FD48A7" w:rsidRPr="00BD41C6">
        <w:rPr>
          <w:rFonts w:ascii="Times New Roman" w:eastAsia="Times New Roman" w:hAnsi="Times New Roman" w:cs="Times New Roman"/>
          <w:sz w:val="24"/>
          <w:szCs w:val="24"/>
        </w:rPr>
        <w:t xml:space="preserve">. </w:t>
      </w:r>
      <w:ins w:id="405" w:author="Diaz,Renata M" w:date="2020-04-13T16:24:00Z">
        <w:r w:rsidR="008875E1">
          <w:rPr>
            <w:rFonts w:ascii="Times New Roman" w:eastAsia="Times New Roman" w:hAnsi="Times New Roman" w:cs="Times New Roman"/>
            <w:sz w:val="24"/>
            <w:szCs w:val="24"/>
          </w:rPr>
          <w:t xml:space="preserve">High self-similarity for large communities </w:t>
        </w:r>
      </w:ins>
      <w:ins w:id="406" w:author="Diaz,Renata M" w:date="2020-04-13T16:40:00Z">
        <w:r w:rsidR="004940FB">
          <w:rPr>
            <w:rFonts w:ascii="Times New Roman" w:eastAsia="Times New Roman" w:hAnsi="Times New Roman" w:cs="Times New Roman"/>
            <w:sz w:val="24"/>
            <w:szCs w:val="24"/>
          </w:rPr>
          <w:t xml:space="preserve">is consistent with our expectations based on </w:t>
        </w:r>
      </w:ins>
      <w:ins w:id="407" w:author="Diaz,Renata M" w:date="2020-04-13T16:41:00Z">
        <w:r w:rsidR="004940FB">
          <w:rPr>
            <w:rFonts w:ascii="Times New Roman" w:eastAsia="Times New Roman" w:hAnsi="Times New Roman" w:cs="Times New Roman"/>
            <w:sz w:val="24"/>
            <w:szCs w:val="24"/>
          </w:rPr>
          <w:t xml:space="preserve">intuition from statistical mechanics (above). </w:t>
        </w:r>
      </w:ins>
      <w:r w:rsidR="009B7058" w:rsidRPr="00BD41C6">
        <w:rPr>
          <w:rFonts w:ascii="Times New Roman" w:eastAsia="Times New Roman" w:hAnsi="Times New Roman" w:cs="Times New Roman"/>
          <w:sz w:val="24"/>
          <w:szCs w:val="24"/>
        </w:rPr>
        <w:t>Although</w:t>
      </w:r>
      <w:r w:rsidR="00FD48A7" w:rsidRPr="00BD41C6">
        <w:rPr>
          <w:rFonts w:ascii="Times New Roman" w:eastAsia="Times New Roman" w:hAnsi="Times New Roman" w:cs="Times New Roman"/>
          <w:sz w:val="24"/>
          <w:szCs w:val="24"/>
        </w:rPr>
        <w:t xml:space="preserve"> </w:t>
      </w:r>
      <w:del w:id="408" w:author="Diaz,Renata M" w:date="2020-04-13T16:23:00Z">
        <w:r w:rsidR="00FD48A7" w:rsidRPr="00BD41C6" w:rsidDel="008875E1">
          <w:rPr>
            <w:rFonts w:ascii="Times New Roman" w:eastAsia="Times New Roman" w:hAnsi="Times New Roman" w:cs="Times New Roman"/>
            <w:sz w:val="24"/>
            <w:szCs w:val="24"/>
          </w:rPr>
          <w:delText>these communities</w:delText>
        </w:r>
      </w:del>
      <w:ins w:id="409" w:author="Diaz,Renata M" w:date="2020-04-13T16:23:00Z">
        <w:r w:rsidR="008875E1">
          <w:rPr>
            <w:rFonts w:ascii="Times New Roman" w:eastAsia="Times New Roman" w:hAnsi="Times New Roman" w:cs="Times New Roman"/>
            <w:sz w:val="24"/>
            <w:szCs w:val="24"/>
          </w:rPr>
          <w:t>communities with a low N/S ratio</w:t>
        </w:r>
      </w:ins>
      <w:r w:rsidR="00FD48A7" w:rsidRPr="00BD41C6">
        <w:rPr>
          <w:rFonts w:ascii="Times New Roman" w:eastAsia="Times New Roman" w:hAnsi="Times New Roman" w:cs="Times New Roman"/>
          <w:sz w:val="24"/>
          <w:szCs w:val="24"/>
        </w:rPr>
        <w:t xml:space="preserve"> have smal</w:t>
      </w:r>
      <w:r w:rsidR="009B7058" w:rsidRPr="00BD41C6">
        <w:rPr>
          <w:rFonts w:ascii="Times New Roman" w:eastAsia="Times New Roman" w:hAnsi="Times New Roman" w:cs="Times New Roman"/>
          <w:sz w:val="24"/>
          <w:szCs w:val="24"/>
        </w:rPr>
        <w:t>l</w:t>
      </w:r>
      <w:r w:rsidR="00FD48A7" w:rsidRPr="00BD41C6">
        <w:rPr>
          <w:rFonts w:ascii="Times New Roman" w:eastAsia="Times New Roman" w:hAnsi="Times New Roman" w:cs="Times New Roman"/>
          <w:sz w:val="24"/>
          <w:szCs w:val="24"/>
        </w:rPr>
        <w:t xml:space="preserve"> feasible sets</w:t>
      </w:r>
      <w:r w:rsidR="00B527E2">
        <w:rPr>
          <w:rFonts w:ascii="Times New Roman" w:eastAsia="Times New Roman" w:hAnsi="Times New Roman" w:cs="Times New Roman"/>
          <w:sz w:val="24"/>
          <w:szCs w:val="24"/>
        </w:rPr>
        <w:t xml:space="preserve"> for their number </w:t>
      </w:r>
      <w:r w:rsidR="00406878">
        <w:rPr>
          <w:rFonts w:ascii="Times New Roman" w:eastAsia="Times New Roman" w:hAnsi="Times New Roman" w:cs="Times New Roman"/>
          <w:sz w:val="24"/>
          <w:szCs w:val="24"/>
        </w:rPr>
        <w:t xml:space="preserve">of </w:t>
      </w:r>
      <w:r w:rsidR="00B527E2">
        <w:rPr>
          <w:rFonts w:ascii="Times New Roman" w:eastAsia="Times New Roman" w:hAnsi="Times New Roman" w:cs="Times New Roman"/>
          <w:sz w:val="24"/>
          <w:szCs w:val="24"/>
        </w:rPr>
        <w:t>species</w:t>
      </w:r>
      <w:r w:rsidR="00FD48A7" w:rsidRPr="00BD41C6">
        <w:rPr>
          <w:rFonts w:ascii="Times New Roman" w:eastAsia="Times New Roman" w:hAnsi="Times New Roman" w:cs="Times New Roman"/>
          <w:sz w:val="24"/>
          <w:szCs w:val="24"/>
        </w:rPr>
        <w:t>, low average abundance</w:t>
      </w:r>
      <w:r w:rsidR="008F2D50" w:rsidRPr="00BD41C6">
        <w:rPr>
          <w:rFonts w:ascii="Times New Roman" w:eastAsia="Times New Roman" w:hAnsi="Times New Roman" w:cs="Times New Roman"/>
          <w:sz w:val="24"/>
          <w:szCs w:val="24"/>
        </w:rPr>
        <w:t xml:space="preserve"> </w:t>
      </w:r>
      <w:r w:rsidR="0026712F" w:rsidRPr="00BD41C6">
        <w:rPr>
          <w:rFonts w:ascii="Times New Roman" w:eastAsia="Times New Roman" w:hAnsi="Times New Roman" w:cs="Times New Roman"/>
          <w:sz w:val="24"/>
          <w:szCs w:val="24"/>
        </w:rPr>
        <w:t>forces</w:t>
      </w:r>
      <w:r w:rsidR="008F2D50" w:rsidRPr="00BD41C6">
        <w:rPr>
          <w:rFonts w:ascii="Times New Roman" w:eastAsia="Times New Roman" w:hAnsi="Times New Roman" w:cs="Times New Roman"/>
          <w:sz w:val="24"/>
          <w:szCs w:val="24"/>
        </w:rPr>
        <w:t xml:space="preserve"> all elements of the feasible set </w:t>
      </w:r>
      <w:r w:rsidR="0026712F" w:rsidRPr="00BD41C6">
        <w:rPr>
          <w:rFonts w:ascii="Times New Roman" w:eastAsia="Times New Roman" w:hAnsi="Times New Roman" w:cs="Times New Roman"/>
          <w:sz w:val="24"/>
          <w:szCs w:val="24"/>
        </w:rPr>
        <w:t>to</w:t>
      </w:r>
      <w:r w:rsidR="008F2D50" w:rsidRPr="00BD41C6">
        <w:rPr>
          <w:rFonts w:ascii="Times New Roman" w:eastAsia="Times New Roman" w:hAnsi="Times New Roman" w:cs="Times New Roman"/>
          <w:sz w:val="24"/>
          <w:szCs w:val="24"/>
        </w:rPr>
        <w:t xml:space="preserve"> be fairly even and</w:t>
      </w:r>
      <w:r w:rsidR="00FD48A7" w:rsidRPr="00BD41C6">
        <w:rPr>
          <w:rFonts w:ascii="Times New Roman" w:eastAsia="Times New Roman" w:hAnsi="Times New Roman" w:cs="Times New Roman"/>
          <w:sz w:val="24"/>
          <w:szCs w:val="24"/>
        </w:rPr>
        <w:t xml:space="preserve"> </w:t>
      </w:r>
      <w:r w:rsidR="008F2D50" w:rsidRPr="00BD41C6">
        <w:rPr>
          <w:rFonts w:ascii="Times New Roman" w:eastAsia="Times New Roman" w:hAnsi="Times New Roman" w:cs="Times New Roman"/>
          <w:sz w:val="24"/>
          <w:szCs w:val="24"/>
        </w:rPr>
        <w:t>reduces their variability compared to similarly sized but less restricted feasible sets</w:t>
      </w:r>
      <w:ins w:id="410" w:author="Diaz,Renata M" w:date="2020-04-13T16:46:00Z">
        <w:r w:rsidR="006C450B">
          <w:rPr>
            <w:rFonts w:ascii="Times New Roman" w:eastAsia="Times New Roman" w:hAnsi="Times New Roman" w:cs="Times New Roman"/>
            <w:sz w:val="24"/>
            <w:szCs w:val="24"/>
          </w:rPr>
          <w:t xml:space="preserve">. Self-similarity, and therefore the narrowness of the statistical constraint, declines for communities with fewer than roughly [n] elements in the feasible set. </w:t>
        </w:r>
      </w:ins>
      <w:del w:id="411" w:author="Diaz,Renata M" w:date="2020-04-13T16:46:00Z">
        <w:r w:rsidR="008F2D50" w:rsidRPr="00BD41C6" w:rsidDel="006C450B">
          <w:rPr>
            <w:rFonts w:ascii="Times New Roman" w:eastAsia="Times New Roman" w:hAnsi="Times New Roman" w:cs="Times New Roman"/>
            <w:sz w:val="24"/>
            <w:szCs w:val="24"/>
          </w:rPr>
          <w:delText>.</w:delText>
        </w:r>
      </w:del>
      <w:ins w:id="412" w:author="Diaz,Renata M" w:date="2020-04-13T16:46:00Z">
        <w:r w:rsidR="006C450B">
          <w:rPr>
            <w:rFonts w:ascii="Times New Roman" w:eastAsia="Times New Roman" w:hAnsi="Times New Roman" w:cs="Times New Roman"/>
            <w:sz w:val="24"/>
            <w:szCs w:val="24"/>
          </w:rPr>
          <w:t xml:space="preserve">These are communities with up to S species and N individuals, which are hardly uncommon </w:t>
        </w:r>
      </w:ins>
      <w:ins w:id="413" w:author="Diaz,Renata M" w:date="2020-04-13T16:47:00Z">
        <w:r w:rsidR="006C450B">
          <w:rPr>
            <w:rFonts w:ascii="Times New Roman" w:eastAsia="Times New Roman" w:hAnsi="Times New Roman" w:cs="Times New Roman"/>
            <w:sz w:val="24"/>
            <w:szCs w:val="24"/>
          </w:rPr>
          <w:t xml:space="preserve">in nature. To the extent that relatively vague constraints interfere with our ability to detect constraints, the SAD may informative </w:t>
        </w:r>
      </w:ins>
      <w:ins w:id="414" w:author="Diaz,Renata M" w:date="2020-04-13T16:48:00Z">
        <w:r w:rsidR="006C450B">
          <w:rPr>
            <w:rFonts w:ascii="Times New Roman" w:eastAsia="Times New Roman" w:hAnsi="Times New Roman" w:cs="Times New Roman"/>
            <w:sz w:val="24"/>
            <w:szCs w:val="24"/>
          </w:rPr>
          <w:t xml:space="preserve">primarily </w:t>
        </w:r>
      </w:ins>
      <w:ins w:id="415" w:author="Diaz,Renata M" w:date="2020-04-13T16:47:00Z">
        <w:r w:rsidR="006C450B">
          <w:rPr>
            <w:rFonts w:ascii="Times New Roman" w:eastAsia="Times New Roman" w:hAnsi="Times New Roman" w:cs="Times New Roman"/>
            <w:sz w:val="24"/>
            <w:szCs w:val="24"/>
          </w:rPr>
          <w:t xml:space="preserve">for very large ecological communities. </w:t>
        </w:r>
      </w:ins>
      <w:del w:id="416"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417"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418" w:author="Diaz,Renata M" w:date="2020-04-13T15:51:00Z">
        <w:r w:rsidRPr="00BD41C6" w:rsidDel="00935F67">
          <w:rPr>
            <w:rFonts w:ascii="Times New Roman" w:eastAsia="Times New Roman" w:hAnsi="Times New Roman" w:cs="Times New Roman"/>
            <w:i/>
            <w:iCs/>
            <w:sz w:val="24"/>
            <w:szCs w:val="24"/>
          </w:rPr>
          <w:delText>feasible sets</w:delText>
        </w:r>
      </w:del>
      <w:ins w:id="419" w:author="Diaz,Renata M" w:date="2020-04-13T15:51:00Z">
        <w:r w:rsidR="00935F67">
          <w:rPr>
            <w:rFonts w:ascii="Times New Roman" w:eastAsia="Times New Roman" w:hAnsi="Times New Roman" w:cs="Times New Roman"/>
            <w:i/>
            <w:iCs/>
            <w:sz w:val="24"/>
            <w:szCs w:val="24"/>
          </w:rPr>
          <w:t>constraints</w:t>
        </w:r>
      </w:ins>
    </w:p>
    <w:p w14:paraId="3EF52569" w14:textId="70630163" w:rsidR="00DA3AC4"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Overall, we see a </w:t>
      </w:r>
      <w:r w:rsidR="008079DA">
        <w:rPr>
          <w:rFonts w:ascii="Times New Roman" w:eastAsia="Times New Roman" w:hAnsi="Times New Roman" w:cs="Times New Roman"/>
          <w:sz w:val="24"/>
          <w:szCs w:val="24"/>
        </w:rPr>
        <w:t>definite</w:t>
      </w:r>
      <w:r w:rsidR="00D74A2C" w:rsidRPr="00BD41C6">
        <w:rPr>
          <w:rFonts w:ascii="Times New Roman" w:eastAsia="Times New Roman" w:hAnsi="Times New Roman" w:cs="Times New Roman"/>
          <w:sz w:val="24"/>
          <w:szCs w:val="24"/>
        </w:rPr>
        <w:t xml:space="preserve">, but not overwhelming, </w:t>
      </w:r>
      <w:r w:rsidR="008079DA">
        <w:rPr>
          <w:rFonts w:ascii="Times New Roman" w:eastAsia="Times New Roman" w:hAnsi="Times New Roman" w:cs="Times New Roman"/>
          <w:sz w:val="24"/>
          <w:szCs w:val="24"/>
        </w:rPr>
        <w:t>over</w:t>
      </w:r>
      <w:r w:rsidR="00BB5526" w:rsidRPr="00BD41C6">
        <w:rPr>
          <w:rFonts w:ascii="Times New Roman" w:eastAsia="Times New Roman" w:hAnsi="Times New Roman" w:cs="Times New Roman"/>
          <w:sz w:val="24"/>
          <w:szCs w:val="24"/>
        </w:rPr>
        <w:t>representation</w:t>
      </w:r>
      <w:r w:rsidRPr="00BD41C6">
        <w:rPr>
          <w:rFonts w:ascii="Times New Roman" w:eastAsia="Times New Roman" w:hAnsi="Times New Roman" w:cs="Times New Roman"/>
          <w:sz w:val="24"/>
          <w:szCs w:val="24"/>
        </w:rPr>
        <w:t xml:space="preserve"> of high scores for skewness and low scores for evenness for observed SADs compared to their feasible sets</w:t>
      </w:r>
      <w:r w:rsidR="009608F2" w:rsidRPr="00BD41C6">
        <w:rPr>
          <w:rFonts w:ascii="Times New Roman" w:eastAsia="Times New Roman" w:hAnsi="Times New Roman" w:cs="Times New Roman"/>
          <w:sz w:val="24"/>
          <w:szCs w:val="24"/>
        </w:rPr>
        <w:t xml:space="preserve"> </w:t>
      </w:r>
      <w:r w:rsidR="00B22EBA" w:rsidRPr="00BD41C6">
        <w:rPr>
          <w:rFonts w:ascii="Times New Roman" w:eastAsia="Times New Roman" w:hAnsi="Times New Roman" w:cs="Times New Roman"/>
          <w:sz w:val="24"/>
          <w:szCs w:val="24"/>
        </w:rPr>
        <w:t>(</w:t>
      </w:r>
      <w:hyperlink w:anchor="_Figure_4:_Overall" w:history="1">
        <w:r w:rsidR="00B22EBA" w:rsidRPr="00BD41C6">
          <w:rPr>
            <w:rStyle w:val="Hyperlink"/>
            <w:rFonts w:ascii="Times New Roman" w:eastAsia="Times New Roman" w:hAnsi="Times New Roman" w:cs="Times New Roman"/>
            <w:sz w:val="24"/>
            <w:szCs w:val="24"/>
          </w:rPr>
          <w:t>Fig 4</w:t>
        </w:r>
      </w:hyperlink>
      <w:r w:rsidR="00B22EBA" w:rsidRPr="00BD41C6">
        <w:rPr>
          <w:rFonts w:ascii="Times New Roman" w:eastAsia="Times New Roman" w:hAnsi="Times New Roman" w:cs="Times New Roman"/>
          <w:sz w:val="24"/>
          <w:szCs w:val="24"/>
        </w:rPr>
        <w:t xml:space="preserve">, </w:t>
      </w:r>
      <w:hyperlink w:anchor="_Figure_5:_Overall" w:history="1">
        <w:r w:rsidR="00B22EBA" w:rsidRPr="00BD41C6">
          <w:rPr>
            <w:rStyle w:val="Hyperlink"/>
            <w:rFonts w:ascii="Times New Roman" w:eastAsia="Times New Roman" w:hAnsi="Times New Roman" w:cs="Times New Roman"/>
            <w:sz w:val="24"/>
            <w:szCs w:val="24"/>
          </w:rPr>
          <w:t>Fig 5</w:t>
        </w:r>
      </w:hyperlink>
      <w:r w:rsidR="00B22EBA"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r w:rsidR="00DA3AC4" w:rsidRPr="00BD41C6">
        <w:rPr>
          <w:rFonts w:ascii="Times New Roman" w:eastAsia="Times New Roman" w:hAnsi="Times New Roman" w:cs="Times New Roman"/>
          <w:sz w:val="24"/>
          <w:szCs w:val="24"/>
        </w:rPr>
        <w:t xml:space="preserve">Overall,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sets</w:t>
      </w:r>
      <w:r w:rsidR="008604E7" w:rsidRPr="00BD41C6">
        <w:rPr>
          <w:rFonts w:ascii="Times New Roman" w:eastAsia="Times New Roman" w:hAnsi="Times New Roman" w:cs="Times New Roman"/>
          <w:sz w:val="24"/>
          <w:szCs w:val="24"/>
        </w:rPr>
        <w:t xml:space="preserve">; by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7D6D0A22" w:rsidR="004457E2" w:rsidRPr="00BD41C6" w:rsidRDefault="003045BC">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strength of this</w:t>
      </w:r>
      <w:r w:rsidR="00951A4A" w:rsidRPr="00BD41C6">
        <w:rPr>
          <w:rFonts w:ascii="Times New Roman" w:eastAsia="Times New Roman" w:hAnsi="Times New Roman" w:cs="Times New Roman"/>
          <w:sz w:val="24"/>
          <w:szCs w:val="24"/>
        </w:rPr>
        <w:t xml:space="preserve"> result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large feasible sets </w:t>
      </w:r>
      <w:r w:rsidRPr="00BD41C6">
        <w:rPr>
          <w:rFonts w:ascii="Times New Roman" w:eastAsia="Times New Roman" w:hAnsi="Times New Roman" w:cs="Times New Roman"/>
          <w:sz w:val="24"/>
          <w:szCs w:val="24"/>
        </w:rPr>
        <w:t xml:space="preserve">– which tend to be highly self-similar – </w:t>
      </w:r>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smaller </w:t>
      </w:r>
      <w:r w:rsidR="008E10F6" w:rsidRPr="00BD41C6">
        <w:rPr>
          <w:rFonts w:ascii="Times New Roman" w:eastAsia="Times New Roman" w:hAnsi="Times New Roman" w:cs="Times New Roman"/>
          <w:sz w:val="24"/>
          <w:szCs w:val="24"/>
        </w:rPr>
        <w:t xml:space="preserve">– and generally </w:t>
      </w:r>
      <w:r w:rsidR="006F4469" w:rsidRPr="00BD41C6">
        <w:rPr>
          <w:rFonts w:ascii="Times New Roman" w:eastAsia="Times New Roman" w:hAnsi="Times New Roman" w:cs="Times New Roman"/>
          <w:sz w:val="24"/>
          <w:szCs w:val="24"/>
        </w:rPr>
        <w:t xml:space="preserve">less self-similar </w:t>
      </w:r>
      <w:r w:rsidR="008E10F6" w:rsidRPr="00BD41C6">
        <w:rPr>
          <w:rFonts w:ascii="Times New Roman" w:eastAsia="Times New Roman" w:hAnsi="Times New Roman" w:cs="Times New Roman"/>
          <w:sz w:val="24"/>
          <w:szCs w:val="24"/>
        </w:rPr>
        <w:t>–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evenness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0732A132"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420"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lastRenderedPageBreak/>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421"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422"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423" w:author="Diaz,Renata M" w:date="2020-04-13T16:49:00Z">
        <w:r w:rsidR="00C01C75">
          <w:rPr>
            <w:rFonts w:ascii="Times New Roman" w:eastAsia="Times New Roman" w:hAnsi="Times New Roman" w:cs="Times New Roman"/>
            <w:sz w:val="24"/>
            <w:szCs w:val="24"/>
          </w:rPr>
          <w:t>These comm</w:t>
        </w:r>
      </w:ins>
      <w:ins w:id="424"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425"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commentRangeStart w:id="426"/>
      <w:ins w:id="427" w:author="Diaz,Renata M" w:date="2020-04-13T16:52:00Z">
        <w:r w:rsidR="00940FEC">
          <w:rPr>
            <w:rFonts w:ascii="Times New Roman" w:eastAsia="Times New Roman" w:hAnsi="Times New Roman" w:cs="Times New Roman"/>
            <w:sz w:val="24"/>
            <w:szCs w:val="24"/>
          </w:rPr>
          <w:t>This may be an artefact of our decision to add new species as singleton species, because adding singletons to a distribution without changing the rest of its shape necessarily increases skewness a</w:t>
        </w:r>
      </w:ins>
      <w:ins w:id="428" w:author="Diaz,Renata M" w:date="2020-04-13T16:53:00Z">
        <w:r w:rsidR="00940FEC">
          <w:rPr>
            <w:rFonts w:ascii="Times New Roman" w:eastAsia="Times New Roman" w:hAnsi="Times New Roman" w:cs="Times New Roman"/>
            <w:sz w:val="24"/>
            <w:szCs w:val="24"/>
          </w:rPr>
          <w:t xml:space="preserve">nd decreases evenness. </w:t>
        </w:r>
        <w:commentRangeEnd w:id="426"/>
        <w:r w:rsidR="00940FEC">
          <w:rPr>
            <w:rStyle w:val="CommentReference"/>
          </w:rPr>
          <w:commentReference w:id="426"/>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77777777" w:rsidR="0011723A" w:rsidRDefault="008051A0" w:rsidP="0011723A">
      <w:pPr>
        <w:rPr>
          <w:ins w:id="429" w:author="Diaz,Renata M" w:date="2020-04-13T17:02:00Z"/>
          <w:rFonts w:ascii="Times New Roman" w:eastAsia="Times New Roman" w:hAnsi="Times New Roman" w:cs="Times New Roman"/>
          <w:sz w:val="24"/>
          <w:szCs w:val="24"/>
        </w:rPr>
      </w:pPr>
      <w:ins w:id="430" w:author="Diaz,Renata M" w:date="2020-04-13T16:54:00Z">
        <w:r>
          <w:rPr>
            <w:rFonts w:ascii="Times New Roman" w:eastAsia="Times New Roman" w:hAnsi="Times New Roman" w:cs="Times New Roman"/>
            <w:sz w:val="24"/>
            <w:szCs w:val="24"/>
          </w:rPr>
          <w:t xml:space="preserve">SADs for large communities consistently deviate from their statistical constraints, but </w:t>
        </w:r>
      </w:ins>
      <w:ins w:id="431" w:author="Diaz,Renata M" w:date="2020-04-13T16:57:00Z">
        <w:r w:rsidR="00F516A4">
          <w:rPr>
            <w:rFonts w:ascii="Times New Roman" w:eastAsia="Times New Roman" w:hAnsi="Times New Roman" w:cs="Times New Roman"/>
            <w:sz w:val="24"/>
            <w:szCs w:val="24"/>
          </w:rPr>
          <w:t xml:space="preserve">this is by no means a rule, and </w:t>
        </w:r>
      </w:ins>
      <w:ins w:id="432" w:author="Diaz,Renata M" w:date="2020-04-13T16:54:00Z">
        <w:r>
          <w:rPr>
            <w:rFonts w:ascii="Times New Roman" w:eastAsia="Times New Roman" w:hAnsi="Times New Roman" w:cs="Times New Roman"/>
            <w:sz w:val="24"/>
            <w:szCs w:val="24"/>
          </w:rPr>
          <w:t xml:space="preserve">we </w:t>
        </w:r>
      </w:ins>
      <w:ins w:id="433" w:author="Diaz,Renata M" w:date="2020-04-13T16:55:00Z">
        <w:r>
          <w:rPr>
            <w:rFonts w:ascii="Times New Roman" w:eastAsia="Times New Roman" w:hAnsi="Times New Roman" w:cs="Times New Roman"/>
            <w:sz w:val="24"/>
            <w:szCs w:val="24"/>
          </w:rPr>
          <w:t>do not detect these deviations for smaller, less narrowly-constrained, communities.</w:t>
        </w:r>
        <w:r w:rsidR="00F516A4">
          <w:rPr>
            <w:rFonts w:ascii="Times New Roman" w:eastAsia="Times New Roman" w:hAnsi="Times New Roman" w:cs="Times New Roman"/>
            <w:sz w:val="24"/>
            <w:szCs w:val="24"/>
          </w:rPr>
          <w:t xml:space="preserve"> </w:t>
        </w:r>
      </w:ins>
    </w:p>
    <w:p w14:paraId="46A785F9" w14:textId="25035EE7" w:rsidR="00F516A4" w:rsidDel="000736DD" w:rsidRDefault="0011723A" w:rsidP="0011723A">
      <w:pPr>
        <w:rPr>
          <w:del w:id="434" w:author="Diaz,Renata M" w:date="2020-04-13T17:02:00Z"/>
          <w:rFonts w:ascii="Times New Roman" w:eastAsia="Times New Roman" w:hAnsi="Times New Roman" w:cs="Times New Roman"/>
          <w:sz w:val="24"/>
          <w:szCs w:val="24"/>
        </w:rPr>
      </w:pPr>
      <w:moveToRangeStart w:id="435" w:author="Diaz,Renata M" w:date="2020-04-13T17:03:00Z" w:name="move37689801"/>
      <w:moveTo w:id="436" w:author="Diaz,Renata M" w:date="2020-04-13T17:03:00Z">
        <w:r w:rsidRPr="00BD41C6">
          <w:rPr>
            <w:rFonts w:ascii="Times New Roman" w:eastAsia="Times New Roman" w:hAnsi="Times New Roman" w:cs="Times New Roman"/>
            <w:sz w:val="24"/>
            <w:szCs w:val="24"/>
          </w:rPr>
          <w:t>We can be confident that, for communities with large feasible sets, more SADs are highly skewed and less even than would be expected if they simply tracked their statistical constraints</w:t>
        </w:r>
        <w:del w:id="437"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438" w:author="Diaz,Renata M" w:date="2020-04-13T16:56:00Z" w:name="move37689417"/>
      <w:moveToRangeEnd w:id="435"/>
      <w:moveTo w:id="439" w:author="Diaz,Renata M" w:date="2020-04-13T16:56:00Z">
        <w:del w:id="440"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441" w:author="Diaz,Renata M" w:date="2020-04-13T17:03:00Z">
        <w:r>
          <w:rPr>
            <w:rFonts w:ascii="Times New Roman" w:eastAsia="Times New Roman" w:hAnsi="Times New Roman" w:cs="Times New Roman"/>
            <w:sz w:val="24"/>
            <w:szCs w:val="24"/>
          </w:rPr>
          <w:t xml:space="preserve">– but note that </w:t>
        </w:r>
      </w:ins>
      <w:moveTo w:id="442" w:author="Diaz,Renata M" w:date="2020-04-13T16:56:00Z">
        <w:del w:id="443" w:author="Diaz,Renata M" w:date="2020-04-13T16:59:00Z">
          <w:r w:rsidR="00F516A4" w:rsidRPr="00BD41C6" w:rsidDel="0011723A">
            <w:rPr>
              <w:rFonts w:ascii="Times New Roman" w:eastAsia="Times New Roman" w:hAnsi="Times New Roman" w:cs="Times New Roman"/>
              <w:sz w:val="24"/>
              <w:szCs w:val="24"/>
            </w:rPr>
            <w:delText>ctions.</w:delText>
          </w:r>
        </w:del>
      </w:moveTo>
      <w:ins w:id="444"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445"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446"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447"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448" w:author="Diaz,Renata M" w:date="2020-04-13T17:12:00Z">
        <w:r w:rsidR="00C5358C">
          <w:rPr>
            <w:rFonts w:ascii="Times New Roman" w:eastAsia="Times New Roman" w:hAnsi="Times New Roman" w:cs="Times New Roman"/>
            <w:sz w:val="24"/>
            <w:szCs w:val="24"/>
          </w:rPr>
          <w:t xml:space="preserve">. </w:t>
        </w:r>
      </w:ins>
      <w:ins w:id="449" w:author="Diaz,Renata M" w:date="2020-04-13T17:01:00Z">
        <w:r>
          <w:rPr>
            <w:rFonts w:ascii="Times New Roman" w:eastAsia="Times New Roman" w:hAnsi="Times New Roman" w:cs="Times New Roman"/>
            <w:sz w:val="24"/>
            <w:szCs w:val="24"/>
          </w:rPr>
          <w:t xml:space="preserve">Similarly, </w:t>
        </w:r>
      </w:ins>
      <w:ins w:id="450" w:author="Diaz,Renata M" w:date="2020-04-13T17:02:00Z">
        <w:r>
          <w:rPr>
            <w:rFonts w:ascii="Times New Roman" w:eastAsia="Times New Roman" w:hAnsi="Times New Roman" w:cs="Times New Roman"/>
            <w:sz w:val="24"/>
            <w:szCs w:val="24"/>
          </w:rPr>
          <w:t>we may be able to</w:t>
        </w:r>
      </w:ins>
      <w:ins w:id="451"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452"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453" w:author="Diaz,Renata M" w:date="2020-04-13T17:04:00Z"/>
          <w:rFonts w:ascii="Times New Roman" w:eastAsia="Times New Roman" w:hAnsi="Times New Roman" w:cs="Times New Roman"/>
          <w:sz w:val="24"/>
          <w:szCs w:val="24"/>
        </w:rPr>
      </w:pPr>
    </w:p>
    <w:moveToRangeEnd w:id="438"/>
    <w:p w14:paraId="219B72F0" w14:textId="4450C90F" w:rsidR="00562B35" w:rsidRPr="00BD41C6" w:rsidDel="00C5358C" w:rsidRDefault="000736DD">
      <w:pPr>
        <w:rPr>
          <w:del w:id="454" w:author="Diaz,Renata M" w:date="2020-04-13T17:12:00Z"/>
          <w:rFonts w:ascii="Times New Roman" w:eastAsia="Times New Roman" w:hAnsi="Times New Roman" w:cs="Times New Roman"/>
          <w:sz w:val="24"/>
          <w:szCs w:val="24"/>
        </w:rPr>
      </w:pPr>
      <w:ins w:id="455"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456"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some strong nonrandom process. However, we think it more likely that our failure to det</w:t>
        </w:r>
      </w:ins>
      <w:ins w:id="457"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458" w:author="Diaz,Renata M" w:date="2020-04-13T17:13:00Z">
        <w:r w:rsidR="006856CB">
          <w:rPr>
            <w:rFonts w:ascii="Times New Roman" w:eastAsia="Times New Roman" w:hAnsi="Times New Roman" w:cs="Times New Roman"/>
            <w:sz w:val="24"/>
            <w:szCs w:val="24"/>
          </w:rPr>
          <w:t xml:space="preserve">. Generally, small </w:t>
        </w:r>
      </w:ins>
      <w:ins w:id="459"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460"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461"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462"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“small-n” considerations </w:t>
        </w:r>
      </w:ins>
      <w:ins w:id="463" w:author="Diaz,Renata M" w:date="2020-04-13T17:15:00Z">
        <w:r w:rsidR="0075383E">
          <w:rPr>
            <w:rFonts w:ascii="Times New Roman" w:eastAsia="Times New Roman" w:hAnsi="Times New Roman" w:cs="Times New Roman"/>
            <w:sz w:val="24"/>
            <w:szCs w:val="24"/>
          </w:rPr>
          <w:t xml:space="preserve">seem to </w:t>
        </w:r>
      </w:ins>
      <w:ins w:id="464"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465" w:author="Diaz,Renata M" w:date="2020-04-16T15:10:00Z">
        <w:r w:rsidR="00C232ED">
          <w:rPr>
            <w:rFonts w:ascii="Times New Roman" w:eastAsia="Times New Roman" w:hAnsi="Times New Roman" w:cs="Times New Roman"/>
            <w:sz w:val="24"/>
            <w:szCs w:val="24"/>
          </w:rPr>
          <w:t>surprisingly</w:t>
        </w:r>
      </w:ins>
      <w:bookmarkStart w:id="466" w:name="_GoBack"/>
      <w:bookmarkEnd w:id="466"/>
      <w:ins w:id="467" w:author="Diaz,Renata M" w:date="2020-04-13T17:14:00Z">
        <w:r w:rsidR="006856CB">
          <w:rPr>
            <w:rFonts w:ascii="Times New Roman" w:eastAsia="Times New Roman" w:hAnsi="Times New Roman" w:cs="Times New Roman"/>
            <w:sz w:val="24"/>
            <w:szCs w:val="24"/>
          </w:rPr>
          <w:t xml:space="preserve"> large subset of ecological communities</w:t>
        </w:r>
      </w:ins>
      <w:ins w:id="468" w:author="Diaz,Renata M" w:date="2020-04-13T17:15:00Z">
        <w:r w:rsidR="0075383E">
          <w:rPr>
            <w:rFonts w:ascii="Times New Roman" w:eastAsia="Times New Roman" w:hAnsi="Times New Roman" w:cs="Times New Roman"/>
            <w:sz w:val="24"/>
            <w:szCs w:val="24"/>
          </w:rPr>
          <w:t xml:space="preserve">. Unless we can develop finer methods for detecting deviations, or a lack thereof, for these </w:t>
        </w:r>
      </w:ins>
      <w:ins w:id="469"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470"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471"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472" w:author="Diaz,Renata M" w:date="2020-04-13T16:56:00Z" w:name="move37689417"/>
      <w:moveFrom w:id="473" w:author="Diaz,Renata M" w:date="2020-04-13T16:56:00Z">
        <w:del w:id="474"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472"/>
    </w:p>
    <w:p w14:paraId="0F66117A" w14:textId="321AEFB9" w:rsidR="00E5532B" w:rsidRPr="00BD41C6" w:rsidDel="00EC3006" w:rsidRDefault="00562B35">
      <w:pPr>
        <w:rPr>
          <w:del w:id="475" w:author="Diaz,Renata M" w:date="2020-04-13T17:03:00Z"/>
          <w:rFonts w:ascii="Times New Roman" w:eastAsia="Times New Roman" w:hAnsi="Times New Roman" w:cs="Times New Roman"/>
          <w:sz w:val="24"/>
          <w:szCs w:val="24"/>
        </w:rPr>
      </w:pPr>
      <w:del w:id="476"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477" w:author="Diaz,Renata M" w:date="2020-04-13T17:03:00Z" w:name="move37689801"/>
      <w:moveFrom w:id="478" w:author="Diaz,Renata M" w:date="2020-04-13T17:03:00Z">
        <w:del w:id="479"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477"/>
      <w:del w:id="480"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481"/>
        <w:r w:rsidR="00005B03" w:rsidRPr="00BD41C6" w:rsidDel="00EC3006">
          <w:rPr>
            <w:rFonts w:ascii="Times New Roman" w:eastAsia="Times New Roman" w:hAnsi="Times New Roman" w:cs="Times New Roman"/>
            <w:sz w:val="24"/>
            <w:szCs w:val="24"/>
          </w:rPr>
          <w:delText>exist</w:delText>
        </w:r>
        <w:commentRangeEnd w:id="481"/>
        <w:r w:rsidR="00B52E40" w:rsidRPr="00BD41C6" w:rsidDel="00EC3006">
          <w:rPr>
            <w:rStyle w:val="CommentReference"/>
            <w:rFonts w:ascii="Times New Roman" w:hAnsi="Times New Roman" w:cs="Times New Roman"/>
          </w:rPr>
          <w:commentReference w:id="481"/>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482"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AE2469A" w:rsidR="007D71F1" w:rsidRPr="00BD41C6" w:rsidRDefault="00692FC8">
      <w:pPr>
        <w:rPr>
          <w:rFonts w:ascii="Times New Roman" w:eastAsia="Times New Roman" w:hAnsi="Times New Roman" w:cs="Times New Roman"/>
          <w:sz w:val="24"/>
          <w:szCs w:val="24"/>
        </w:rPr>
      </w:pPr>
      <w:del w:id="483" w:author="Diaz,Renata M" w:date="2020-04-13T17:03:00Z">
        <w:r w:rsidRPr="00BD41C6" w:rsidDel="00243ABC">
          <w:rPr>
            <w:rFonts w:ascii="Times New Roman" w:eastAsia="Times New Roman" w:hAnsi="Times New Roman" w:cs="Times New Roman"/>
            <w:sz w:val="24"/>
            <w:szCs w:val="24"/>
          </w:rPr>
          <w:delText>Finally,</w:delText>
        </w:r>
      </w:del>
      <w:ins w:id="484" w:author="Diaz,Renata M" w:date="2020-04-13T17:03:00Z">
        <w:r w:rsidR="00E750EF">
          <w:rPr>
            <w:rFonts w:ascii="Times New Roman" w:eastAsia="Times New Roman" w:hAnsi="Times New Roman" w:cs="Times New Roman"/>
            <w:sz w:val="24"/>
            <w:szCs w:val="24"/>
          </w:rPr>
          <w:t>T</w:t>
        </w:r>
      </w:ins>
      <w:del w:id="485"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w:t>
      </w:r>
      <w:r w:rsidR="00A02802" w:rsidRPr="00BD41C6">
        <w:rPr>
          <w:rFonts w:ascii="Times New Roman" w:eastAsia="Times New Roman" w:hAnsi="Times New Roman" w:cs="Times New Roman"/>
          <w:sz w:val="24"/>
          <w:szCs w:val="24"/>
        </w:rPr>
        <w:lastRenderedPageBreak/>
        <w:t xml:space="preserve">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r w:rsidR="00CF247B" w:rsidRPr="00BD41C6">
        <w:rPr>
          <w:rFonts w:ascii="Times New Roman" w:eastAsia="Times New Roman" w:hAnsi="Times New Roman" w:cs="Times New Roman"/>
          <w:sz w:val="24"/>
          <w:szCs w:val="24"/>
        </w:rPr>
        <w:t>undermines</w:t>
      </w:r>
      <w:r w:rsidR="00A02802" w:rsidRPr="00BD41C6">
        <w:rPr>
          <w:rFonts w:ascii="Times New Roman" w:eastAsia="Times New Roman" w:hAnsi="Times New Roman" w:cs="Times New Roman"/>
          <w:sz w:val="24"/>
          <w:szCs w:val="24"/>
        </w:rPr>
        <w:t xml:space="preserve"> 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outcome for the distribution. If our implicit null expectation for the SAD is an equal division of individuals among all species, the observed hollow curve is highly surprising and begs for an explanation. However, </w:t>
      </w:r>
      <w:del w:id="486" w:author="Diaz,Renata M" w:date="2020-04-13T17:17:00Z">
        <w:r w:rsidR="00A02802" w:rsidRPr="00BD41C6" w:rsidDel="001F4588">
          <w:rPr>
            <w:rFonts w:ascii="Times New Roman" w:eastAsia="Times New Roman" w:hAnsi="Times New Roman" w:cs="Times New Roman"/>
            <w:sz w:val="24"/>
            <w:szCs w:val="24"/>
          </w:rPr>
          <w:delText>taking into account</w:delText>
        </w:r>
      </w:del>
      <w:ins w:id="487" w:author="Diaz,Renata M" w:date="2020-04-13T17:17:00Z">
        <w:r w:rsidR="001F4588" w:rsidRPr="00BD41C6">
          <w:rPr>
            <w:rFonts w:ascii="Times New Roman" w:eastAsia="Times New Roman" w:hAnsi="Times New Roman" w:cs="Times New Roman"/>
            <w:sz w:val="24"/>
            <w:szCs w:val="24"/>
          </w:rPr>
          <w:t>considering</w:t>
        </w:r>
      </w:ins>
      <w:r w:rsidR="00A02802" w:rsidRPr="00BD41C6">
        <w:rPr>
          <w:rFonts w:ascii="Times New Roman" w:eastAsia="Times New Roman" w:hAnsi="Times New Roman" w:cs="Times New Roman"/>
          <w:sz w:val="24"/>
          <w:szCs w:val="24"/>
        </w:rPr>
        <w:t xml:space="preserve"> the actual landscape of probable forms for the SAD, we find that the hollow curve alone is </w:t>
      </w:r>
      <w:r w:rsidR="00753938" w:rsidRPr="00BD41C6">
        <w:rPr>
          <w:rFonts w:ascii="Times New Roman" w:eastAsia="Times New Roman" w:hAnsi="Times New Roman" w:cs="Times New Roman"/>
          <w:sz w:val="24"/>
          <w:szCs w:val="24"/>
        </w:rPr>
        <w:t xml:space="preserve">not </w:t>
      </w:r>
      <w:r w:rsidR="00487EB2" w:rsidRPr="00BD41C6">
        <w:rPr>
          <w:rFonts w:ascii="Times New Roman" w:eastAsia="Times New Roman" w:hAnsi="Times New Roman" w:cs="Times New Roman"/>
          <w:sz w:val="24"/>
          <w:szCs w:val="24"/>
        </w:rPr>
        <w:t>a</w:t>
      </w:r>
      <w:r w:rsidR="00753938" w:rsidRPr="00BD41C6">
        <w:rPr>
          <w:rFonts w:ascii="Times New Roman" w:eastAsia="Times New Roman" w:hAnsi="Times New Roman" w:cs="Times New Roman"/>
          <w:sz w:val="24"/>
          <w:szCs w:val="24"/>
        </w:rPr>
        <w:t xml:space="preserve"> remarkable</w:t>
      </w:r>
      <w:r w:rsidR="00487EB2" w:rsidRPr="00BD41C6">
        <w:rPr>
          <w:rFonts w:ascii="Times New Roman" w:eastAsia="Times New Roman" w:hAnsi="Times New Roman" w:cs="Times New Roman"/>
          <w:sz w:val="24"/>
          <w:szCs w:val="24"/>
        </w:rPr>
        <w:t xml:space="preserve"> observation</w:t>
      </w:r>
      <w:r w:rsidR="00A02802" w:rsidRPr="00BD41C6">
        <w:rPr>
          <w:rFonts w:ascii="Times New Roman" w:eastAsia="Times New Roman" w:hAnsi="Times New Roman" w:cs="Times New Roman"/>
          <w:sz w:val="24"/>
          <w:szCs w:val="24"/>
        </w:rPr>
        <w:t xml:space="preserve">, but that there are more subtle patterns of variation that we </w:t>
      </w:r>
      <w:r w:rsidR="00A02802" w:rsidRPr="00BD41C6">
        <w:rPr>
          <w:rFonts w:ascii="Times New Roman" w:eastAsia="Times New Roman" w:hAnsi="Times New Roman" w:cs="Times New Roman"/>
          <w:i/>
          <w:iCs/>
          <w:sz w:val="24"/>
          <w:szCs w:val="24"/>
        </w:rPr>
        <w:t>cannot</w:t>
      </w:r>
      <w:r w:rsidR="00A02802" w:rsidRPr="00BD41C6">
        <w:rPr>
          <w:rFonts w:ascii="Times New Roman" w:eastAsia="Times New Roman" w:hAnsi="Times New Roman" w:cs="Times New Roman"/>
          <w:sz w:val="24"/>
          <w:szCs w:val="24"/>
        </w:rPr>
        <w:t xml:space="preserve"> attribute to randomness alone.</w:t>
      </w:r>
      <w:r w:rsidR="00D558B6" w:rsidRPr="00BD41C6">
        <w:rPr>
          <w:rFonts w:ascii="Times New Roman" w:eastAsia="Times New Roman" w:hAnsi="Times New Roman" w:cs="Times New Roman"/>
          <w:sz w:val="24"/>
          <w:szCs w:val="24"/>
        </w:rPr>
        <w:t xml:space="preserve"> </w:t>
      </w:r>
    </w:p>
    <w:p w14:paraId="7A0A230D" w14:textId="550DEE35"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the statistical constraint is relatively simple and can be characterized </w:t>
      </w:r>
      <w:r w:rsidR="00123580" w:rsidRPr="00BD41C6">
        <w:rPr>
          <w:rFonts w:ascii="Times New Roman" w:eastAsia="Times New Roman" w:hAnsi="Times New Roman" w:cs="Times New Roman"/>
          <w:sz w:val="24"/>
          <w:szCs w:val="24"/>
        </w:rPr>
        <w:t>using</w:t>
      </w:r>
      <w:r w:rsidRPr="00BD41C6">
        <w:rPr>
          <w:rFonts w:ascii="Times New Roman" w:eastAsia="Times New Roman" w:hAnsi="Times New Roman" w:cs="Times New Roman"/>
          <w:sz w:val="24"/>
          <w:szCs w:val="24"/>
        </w:rPr>
        <w:t xml:space="preserve"> combinatorics</w:t>
      </w:r>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 xml:space="preserve">Defining and accounting for the statistical constraints on more complex distributions – such as the </w:t>
      </w:r>
      <w:r w:rsidR="00C661C1" w:rsidRPr="00BD41C6">
        <w:rPr>
          <w:rFonts w:ascii="Times New Roman" w:eastAsia="Times New Roman" w:hAnsi="Times New Roman" w:cs="Times New Roman"/>
          <w:sz w:val="24"/>
          <w:szCs w:val="24"/>
        </w:rPr>
        <w:t>distribution</w:t>
      </w:r>
      <w:r w:rsidR="00547295" w:rsidRPr="00BD41C6">
        <w:rPr>
          <w:rFonts w:ascii="Times New Roman" w:eastAsia="Times New Roman" w:hAnsi="Times New Roman" w:cs="Times New Roman"/>
          <w:sz w:val="24"/>
          <w:szCs w:val="24"/>
        </w:rPr>
        <w:t xml:space="preserve"> of biomass among species, or energy use over body size categories – 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488"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489"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490"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491"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492" w:name="_Figure_1:_S0,"/>
      <w:bookmarkEnd w:id="492"/>
      <w:r w:rsidRPr="00BD41C6">
        <w:rPr>
          <w:rFonts w:ascii="Times New Roman" w:eastAsia="Times New Roman" w:hAnsi="Times New Roman" w:cs="Times New Roman"/>
        </w:rPr>
        <w:t xml:space="preserve">Figure 1: S0, N0, lognparts for range of S*N </w:t>
      </w:r>
      <w:commentRangeStart w:id="493"/>
      <w:r w:rsidRPr="00BD41C6">
        <w:rPr>
          <w:rFonts w:ascii="Times New Roman" w:eastAsia="Times New Roman" w:hAnsi="Times New Roman" w:cs="Times New Roman"/>
        </w:rPr>
        <w:t>space</w:t>
      </w:r>
      <w:commentRangeEnd w:id="493"/>
      <w:r w:rsidR="00BC7F99" w:rsidRPr="00BD41C6">
        <w:rPr>
          <w:rStyle w:val="CommentReference"/>
          <w:rFonts w:ascii="Times New Roman" w:eastAsiaTheme="minorHAnsi" w:hAnsi="Times New Roman" w:cs="Times New Roman"/>
          <w:color w:val="auto"/>
        </w:rPr>
        <w:commentReference w:id="493"/>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494" w:name="_Figure_1.5:_Datasets"/>
      <w:bookmarkEnd w:id="494"/>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495" w:name="_Figure_1.75:_Nparts"/>
      <w:bookmarkEnd w:id="495"/>
      <w:r w:rsidRPr="00BD41C6">
        <w:rPr>
          <w:rFonts w:ascii="Times New Roman" w:hAnsi="Times New Roman" w:cs="Times New Roman"/>
        </w:rPr>
        <w:lastRenderedPageBreak/>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496" w:name="_Figure_1.875:_Nparts"/>
      <w:bookmarkEnd w:id="496"/>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497" w:name="_Figure_2:_Self-similarity"/>
      <w:bookmarkEnd w:id="497"/>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498" w:name="_Figure_3:_Self-similarity"/>
      <w:bookmarkEnd w:id="498"/>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499" w:name="_Figure_3.5_Self"/>
      <w:bookmarkEnd w:id="499"/>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500" w:name="_Figure_4:_Overall"/>
      <w:bookmarkEnd w:id="500"/>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501" w:name="_Figure_5:_Overall"/>
      <w:bookmarkEnd w:id="501"/>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502" w:name="_Figure_6:_Skewness"/>
      <w:bookmarkEnd w:id="502"/>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503" w:name="_Figure_7:_Skewness"/>
      <w:bookmarkEnd w:id="503"/>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504" w:name="_Figure_8:_Simpson"/>
      <w:bookmarkEnd w:id="504"/>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505" w:name="_Figure_9:_Simpson"/>
      <w:bookmarkEnd w:id="505"/>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506" w:name="_Figure_10:_Skewness"/>
      <w:bookmarkEnd w:id="506"/>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507" w:name="_Figure_11:_Simpson"/>
      <w:bookmarkEnd w:id="507"/>
      <w:r w:rsidRPr="00BD41C6">
        <w:rPr>
          <w:rFonts w:ascii="Times New Roman" w:eastAsia="Times New Roman" w:hAnsi="Times New Roman" w:cs="Times New Roman"/>
        </w:rPr>
        <w:lastRenderedPageBreak/>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508" w:name="_Figure_12:_Simpson"/>
      <w:bookmarkEnd w:id="508"/>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509" w:name="_Figure_13:_Skewness"/>
      <w:bookmarkEnd w:id="509"/>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510" w:name="_Figure_14:_Skewness"/>
      <w:bookmarkEnd w:id="510"/>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511" w:name="_Figure_15:_Rarefied"/>
      <w:bookmarkEnd w:id="511"/>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512" w:name="_Figure_16:_Rarefied"/>
      <w:bookmarkEnd w:id="512"/>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513" w:name="_Table_1:_Proportion"/>
      <w:bookmarkEnd w:id="513"/>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514" w:name="_Table_2:_Proportion"/>
      <w:bookmarkEnd w:id="514"/>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 w:author="skmorgane" w:date="2020-03-31T09:04:00Z" w:initials="s">
    <w:p w14:paraId="60901FF8" w14:textId="77777777" w:rsidR="006748D4" w:rsidRDefault="006748D4" w:rsidP="00F22256">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92"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90"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09"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97"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30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351"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35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372" w:author="Diaz,Renata M" w:date="2020-03-21T17:08:00Z" w:initials="DM">
    <w:p w14:paraId="68AC26AE" w14:textId="0EFB6A28" w:rsidR="006748D4" w:rsidRDefault="006748D4">
      <w:pPr>
        <w:pStyle w:val="CommentText"/>
      </w:pPr>
      <w:r>
        <w:rPr>
          <w:rStyle w:val="CommentReference"/>
        </w:rPr>
        <w:annotationRef/>
      </w:r>
      <w:r>
        <w:t>This feels circular!!</w:t>
      </w:r>
    </w:p>
  </w:comment>
  <w:comment w:id="376"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378" w:author="Diaz,Renata M" w:date="2020-04-13T16:20:00Z" w:initials="DM">
    <w:p w14:paraId="4E5DD3E7" w14:textId="532D7050" w:rsidR="00914C3F" w:rsidRDefault="00914C3F">
      <w:pPr>
        <w:pStyle w:val="CommentText"/>
      </w:pPr>
      <w:r>
        <w:rPr>
          <w:rStyle w:val="CommentReference"/>
        </w:rPr>
        <w:annotationRef/>
      </w:r>
      <w:r>
        <w:t>Hao had a response on this (gh issue)</w:t>
      </w:r>
    </w:p>
  </w:comment>
  <w:comment w:id="426" w:author="Diaz,Renata M" w:date="2020-04-13T16:53:00Z" w:initials="DM">
    <w:p w14:paraId="3C5E9F0E" w14:textId="139D741E" w:rsidR="00940FEC" w:rsidRDefault="00940FEC">
      <w:pPr>
        <w:pStyle w:val="CommentText"/>
      </w:pPr>
      <w:r>
        <w:rPr>
          <w:rStyle w:val="CommentReference"/>
        </w:rPr>
        <w:annotationRef/>
      </w:r>
      <w:r>
        <w:t xml:space="preserve">I’m not really sure if rarefaction even still belongs </w:t>
      </w:r>
      <w:r w:rsidR="00524CD7">
        <w:t>i</w:t>
      </w:r>
      <w:r>
        <w:t>n here, tbh…</w:t>
      </w:r>
    </w:p>
  </w:comment>
  <w:comment w:id="481"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493"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901FF8" w15:done="0"/>
  <w15:commentEx w15:paraId="0863619E" w15:done="0"/>
  <w15:commentEx w15:paraId="5E6C0383" w15:done="0"/>
  <w15:commentEx w15:paraId="6A4BFE7D" w15:done="0"/>
  <w15:commentEx w15:paraId="5218932E" w15:done="0"/>
  <w15:commentEx w15:paraId="073D8E64" w15:done="0"/>
  <w15:commentEx w15:paraId="19D73CAC" w15:done="0"/>
  <w15:commentEx w15:paraId="1FE4C8E4" w15:done="0"/>
  <w15:commentEx w15:paraId="68AC26AE" w15:done="0"/>
  <w15:commentEx w15:paraId="0AEA64FA" w15:done="0"/>
  <w15:commentEx w15:paraId="4E5DD3E7" w15:done="0"/>
  <w15:commentEx w15:paraId="3C5E9F0E"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C8A2" w16cex:dateUtc="2020-03-21T21:08:00Z"/>
  <w16cex:commentExtensible w16cex:durableId="22246F26" w16cex:dateUtc="2020-03-24T15:36: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901FF8" w16cid:durableId="223EC169"/>
  <w16cid:commentId w16cid:paraId="0863619E" w16cid:durableId="2219C691"/>
  <w16cid:commentId w16cid:paraId="5E6C0383" w16cid:durableId="223EBDDB"/>
  <w16cid:commentId w16cid:paraId="6A4BFE7D" w16cid:durableId="223EBDDC"/>
  <w16cid:commentId w16cid:paraId="5218932E" w16cid:durableId="2220C664"/>
  <w16cid:commentId w16cid:paraId="073D8E64" w16cid:durableId="2219CB98"/>
  <w16cid:commentId w16cid:paraId="19D73CAC" w16cid:durableId="2219CDD5"/>
  <w16cid:commentId w16cid:paraId="1FE4C8E4" w16cid:durableId="221B4DFA"/>
  <w16cid:commentId w16cid:paraId="68AC26AE" w16cid:durableId="2220C8A2"/>
  <w16cid:commentId w16cid:paraId="0AEA64FA" w16cid:durableId="221B4750"/>
  <w16cid:commentId w16cid:paraId="4E5DD3E7" w16cid:durableId="223F0FCE"/>
  <w16cid:commentId w16cid:paraId="3C5E9F0E" w16cid:durableId="223F1785"/>
  <w16cid:commentId w16cid:paraId="0A3647DE" w16cid:durableId="22246F26"/>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35D6"/>
    <w:rsid w:val="00036391"/>
    <w:rsid w:val="00036D95"/>
    <w:rsid w:val="00037800"/>
    <w:rsid w:val="00041329"/>
    <w:rsid w:val="000415EF"/>
    <w:rsid w:val="00044711"/>
    <w:rsid w:val="00050375"/>
    <w:rsid w:val="0006004F"/>
    <w:rsid w:val="00061317"/>
    <w:rsid w:val="00063A12"/>
    <w:rsid w:val="000714AC"/>
    <w:rsid w:val="000736DD"/>
    <w:rsid w:val="00076125"/>
    <w:rsid w:val="00084675"/>
    <w:rsid w:val="00092C03"/>
    <w:rsid w:val="0009598D"/>
    <w:rsid w:val="000A2F86"/>
    <w:rsid w:val="000A5198"/>
    <w:rsid w:val="000A5E7C"/>
    <w:rsid w:val="000A79E9"/>
    <w:rsid w:val="000B5DF5"/>
    <w:rsid w:val="000B7509"/>
    <w:rsid w:val="000C0BB0"/>
    <w:rsid w:val="000C17ED"/>
    <w:rsid w:val="000D1F34"/>
    <w:rsid w:val="000E168C"/>
    <w:rsid w:val="000E6CC1"/>
    <w:rsid w:val="000F0E09"/>
    <w:rsid w:val="00100072"/>
    <w:rsid w:val="00100365"/>
    <w:rsid w:val="001008CA"/>
    <w:rsid w:val="00101BC5"/>
    <w:rsid w:val="00105F6C"/>
    <w:rsid w:val="0010671C"/>
    <w:rsid w:val="00110413"/>
    <w:rsid w:val="001113C0"/>
    <w:rsid w:val="0011723A"/>
    <w:rsid w:val="001214F3"/>
    <w:rsid w:val="00123580"/>
    <w:rsid w:val="00133697"/>
    <w:rsid w:val="00136056"/>
    <w:rsid w:val="00144729"/>
    <w:rsid w:val="00153AF6"/>
    <w:rsid w:val="001565B7"/>
    <w:rsid w:val="00164AF5"/>
    <w:rsid w:val="001809B2"/>
    <w:rsid w:val="001827AA"/>
    <w:rsid w:val="00185BF0"/>
    <w:rsid w:val="001912AD"/>
    <w:rsid w:val="001969D2"/>
    <w:rsid w:val="001A0014"/>
    <w:rsid w:val="001A22AA"/>
    <w:rsid w:val="001A380A"/>
    <w:rsid w:val="001A6312"/>
    <w:rsid w:val="001C3CA6"/>
    <w:rsid w:val="001D25F4"/>
    <w:rsid w:val="001D3A8D"/>
    <w:rsid w:val="001D52F8"/>
    <w:rsid w:val="001D5A94"/>
    <w:rsid w:val="001E1F42"/>
    <w:rsid w:val="001E20C4"/>
    <w:rsid w:val="001E3851"/>
    <w:rsid w:val="001E4012"/>
    <w:rsid w:val="001F4588"/>
    <w:rsid w:val="001F48CE"/>
    <w:rsid w:val="00206E91"/>
    <w:rsid w:val="002105E9"/>
    <w:rsid w:val="0021470F"/>
    <w:rsid w:val="00217479"/>
    <w:rsid w:val="002223BB"/>
    <w:rsid w:val="00225644"/>
    <w:rsid w:val="002270DD"/>
    <w:rsid w:val="00227C28"/>
    <w:rsid w:val="0023298A"/>
    <w:rsid w:val="00235FFB"/>
    <w:rsid w:val="002361A1"/>
    <w:rsid w:val="00237A07"/>
    <w:rsid w:val="00243ABC"/>
    <w:rsid w:val="002535DC"/>
    <w:rsid w:val="00256E5E"/>
    <w:rsid w:val="0025717D"/>
    <w:rsid w:val="00257DA6"/>
    <w:rsid w:val="0026206C"/>
    <w:rsid w:val="00264081"/>
    <w:rsid w:val="0026712F"/>
    <w:rsid w:val="00282594"/>
    <w:rsid w:val="00282CB6"/>
    <w:rsid w:val="00282FA3"/>
    <w:rsid w:val="002873A8"/>
    <w:rsid w:val="00287472"/>
    <w:rsid w:val="00290E59"/>
    <w:rsid w:val="00297AA8"/>
    <w:rsid w:val="002A00A6"/>
    <w:rsid w:val="002A340E"/>
    <w:rsid w:val="002A424B"/>
    <w:rsid w:val="002B06A1"/>
    <w:rsid w:val="002B2D4F"/>
    <w:rsid w:val="002C3811"/>
    <w:rsid w:val="002D4839"/>
    <w:rsid w:val="002E2B4D"/>
    <w:rsid w:val="003022D3"/>
    <w:rsid w:val="003045BC"/>
    <w:rsid w:val="00304905"/>
    <w:rsid w:val="003064AE"/>
    <w:rsid w:val="00307DB9"/>
    <w:rsid w:val="00313A36"/>
    <w:rsid w:val="0031663B"/>
    <w:rsid w:val="0031692C"/>
    <w:rsid w:val="00325843"/>
    <w:rsid w:val="00325EF2"/>
    <w:rsid w:val="00331103"/>
    <w:rsid w:val="00333146"/>
    <w:rsid w:val="00340E38"/>
    <w:rsid w:val="00343D1D"/>
    <w:rsid w:val="00345B8E"/>
    <w:rsid w:val="003522BB"/>
    <w:rsid w:val="00360418"/>
    <w:rsid w:val="0036086C"/>
    <w:rsid w:val="00363F09"/>
    <w:rsid w:val="00365231"/>
    <w:rsid w:val="00365CD0"/>
    <w:rsid w:val="00370177"/>
    <w:rsid w:val="00373100"/>
    <w:rsid w:val="003738F0"/>
    <w:rsid w:val="00376B56"/>
    <w:rsid w:val="00377BF9"/>
    <w:rsid w:val="00382ABC"/>
    <w:rsid w:val="00387C3B"/>
    <w:rsid w:val="00390723"/>
    <w:rsid w:val="00391544"/>
    <w:rsid w:val="003B024B"/>
    <w:rsid w:val="003B13BD"/>
    <w:rsid w:val="003B1C17"/>
    <w:rsid w:val="003B4299"/>
    <w:rsid w:val="003B69B3"/>
    <w:rsid w:val="003C1034"/>
    <w:rsid w:val="003C397B"/>
    <w:rsid w:val="003C3FDF"/>
    <w:rsid w:val="003D1508"/>
    <w:rsid w:val="003D4B3C"/>
    <w:rsid w:val="003D66CD"/>
    <w:rsid w:val="003D7EFF"/>
    <w:rsid w:val="003E739D"/>
    <w:rsid w:val="003E7B1D"/>
    <w:rsid w:val="003F1090"/>
    <w:rsid w:val="003F14BA"/>
    <w:rsid w:val="003F3FEE"/>
    <w:rsid w:val="00403834"/>
    <w:rsid w:val="00406878"/>
    <w:rsid w:val="0040698A"/>
    <w:rsid w:val="004072B7"/>
    <w:rsid w:val="004132A0"/>
    <w:rsid w:val="00423870"/>
    <w:rsid w:val="00440F71"/>
    <w:rsid w:val="004449EB"/>
    <w:rsid w:val="004457E2"/>
    <w:rsid w:val="004530CB"/>
    <w:rsid w:val="00454133"/>
    <w:rsid w:val="004544A1"/>
    <w:rsid w:val="00457C95"/>
    <w:rsid w:val="00462CA0"/>
    <w:rsid w:val="00463D87"/>
    <w:rsid w:val="00472820"/>
    <w:rsid w:val="00485B77"/>
    <w:rsid w:val="00486C7E"/>
    <w:rsid w:val="00486D8C"/>
    <w:rsid w:val="00487EB2"/>
    <w:rsid w:val="00492033"/>
    <w:rsid w:val="004926A7"/>
    <w:rsid w:val="004940FB"/>
    <w:rsid w:val="00496C45"/>
    <w:rsid w:val="004A5618"/>
    <w:rsid w:val="004A5B5C"/>
    <w:rsid w:val="004A7C97"/>
    <w:rsid w:val="004B527E"/>
    <w:rsid w:val="004B5719"/>
    <w:rsid w:val="004C250E"/>
    <w:rsid w:val="004C693E"/>
    <w:rsid w:val="004D0AA4"/>
    <w:rsid w:val="004D39B7"/>
    <w:rsid w:val="004E26B4"/>
    <w:rsid w:val="004E2F1C"/>
    <w:rsid w:val="004E33BA"/>
    <w:rsid w:val="004E349F"/>
    <w:rsid w:val="00501C17"/>
    <w:rsid w:val="005023C7"/>
    <w:rsid w:val="005109B7"/>
    <w:rsid w:val="00512922"/>
    <w:rsid w:val="0051603B"/>
    <w:rsid w:val="00524CD7"/>
    <w:rsid w:val="00526353"/>
    <w:rsid w:val="00534B25"/>
    <w:rsid w:val="00541B9F"/>
    <w:rsid w:val="00542159"/>
    <w:rsid w:val="00542F55"/>
    <w:rsid w:val="00544199"/>
    <w:rsid w:val="00547295"/>
    <w:rsid w:val="0054731D"/>
    <w:rsid w:val="00553674"/>
    <w:rsid w:val="00562B35"/>
    <w:rsid w:val="00567282"/>
    <w:rsid w:val="005701CD"/>
    <w:rsid w:val="005717EE"/>
    <w:rsid w:val="005729FE"/>
    <w:rsid w:val="005747C5"/>
    <w:rsid w:val="00580F50"/>
    <w:rsid w:val="00590498"/>
    <w:rsid w:val="00591F76"/>
    <w:rsid w:val="00592A5C"/>
    <w:rsid w:val="00592E5F"/>
    <w:rsid w:val="005946CC"/>
    <w:rsid w:val="00594DBB"/>
    <w:rsid w:val="005A4270"/>
    <w:rsid w:val="005A4CBA"/>
    <w:rsid w:val="005B06B9"/>
    <w:rsid w:val="005B2C68"/>
    <w:rsid w:val="005B3385"/>
    <w:rsid w:val="005B4300"/>
    <w:rsid w:val="005B461D"/>
    <w:rsid w:val="005B5CCC"/>
    <w:rsid w:val="005C1F2A"/>
    <w:rsid w:val="005C3112"/>
    <w:rsid w:val="005C4506"/>
    <w:rsid w:val="005C7C54"/>
    <w:rsid w:val="005D0408"/>
    <w:rsid w:val="005D0506"/>
    <w:rsid w:val="005D6676"/>
    <w:rsid w:val="005E697D"/>
    <w:rsid w:val="00603C5D"/>
    <w:rsid w:val="00604DCC"/>
    <w:rsid w:val="00607288"/>
    <w:rsid w:val="00607A1F"/>
    <w:rsid w:val="0061290D"/>
    <w:rsid w:val="00613EBF"/>
    <w:rsid w:val="00616EE5"/>
    <w:rsid w:val="00624246"/>
    <w:rsid w:val="00635DA3"/>
    <w:rsid w:val="00637B24"/>
    <w:rsid w:val="0064097A"/>
    <w:rsid w:val="00652518"/>
    <w:rsid w:val="006538B0"/>
    <w:rsid w:val="00662171"/>
    <w:rsid w:val="0066716C"/>
    <w:rsid w:val="00670105"/>
    <w:rsid w:val="00671339"/>
    <w:rsid w:val="0067264E"/>
    <w:rsid w:val="00672968"/>
    <w:rsid w:val="00673314"/>
    <w:rsid w:val="006748D4"/>
    <w:rsid w:val="00674BE3"/>
    <w:rsid w:val="0067612A"/>
    <w:rsid w:val="00676D94"/>
    <w:rsid w:val="006856CB"/>
    <w:rsid w:val="00692FC8"/>
    <w:rsid w:val="006961C7"/>
    <w:rsid w:val="006A49A5"/>
    <w:rsid w:val="006B174C"/>
    <w:rsid w:val="006B5150"/>
    <w:rsid w:val="006B7056"/>
    <w:rsid w:val="006C450B"/>
    <w:rsid w:val="006C4C38"/>
    <w:rsid w:val="006C6058"/>
    <w:rsid w:val="006D41A0"/>
    <w:rsid w:val="006F1FBF"/>
    <w:rsid w:val="006F32EE"/>
    <w:rsid w:val="006F4469"/>
    <w:rsid w:val="007166A6"/>
    <w:rsid w:val="00717B86"/>
    <w:rsid w:val="00721DCD"/>
    <w:rsid w:val="00727A98"/>
    <w:rsid w:val="00740B95"/>
    <w:rsid w:val="007418E7"/>
    <w:rsid w:val="0074444D"/>
    <w:rsid w:val="00752ABE"/>
    <w:rsid w:val="007532C6"/>
    <w:rsid w:val="0075383E"/>
    <w:rsid w:val="00753938"/>
    <w:rsid w:val="0075454B"/>
    <w:rsid w:val="0075556C"/>
    <w:rsid w:val="007575E4"/>
    <w:rsid w:val="00762108"/>
    <w:rsid w:val="007777E9"/>
    <w:rsid w:val="00780929"/>
    <w:rsid w:val="00784FF0"/>
    <w:rsid w:val="00796E53"/>
    <w:rsid w:val="007A005F"/>
    <w:rsid w:val="007A208A"/>
    <w:rsid w:val="007A239A"/>
    <w:rsid w:val="007A34C6"/>
    <w:rsid w:val="007A4E2B"/>
    <w:rsid w:val="007A4FA1"/>
    <w:rsid w:val="007A6213"/>
    <w:rsid w:val="007A67A2"/>
    <w:rsid w:val="007C2BC0"/>
    <w:rsid w:val="007D14F5"/>
    <w:rsid w:val="007D33E7"/>
    <w:rsid w:val="007D71F1"/>
    <w:rsid w:val="007D7274"/>
    <w:rsid w:val="007E69D0"/>
    <w:rsid w:val="007E6AF5"/>
    <w:rsid w:val="007F0139"/>
    <w:rsid w:val="007F0A26"/>
    <w:rsid w:val="007F0EF7"/>
    <w:rsid w:val="007F16B9"/>
    <w:rsid w:val="007F4CD7"/>
    <w:rsid w:val="007F7B46"/>
    <w:rsid w:val="0080016D"/>
    <w:rsid w:val="0080503B"/>
    <w:rsid w:val="008051A0"/>
    <w:rsid w:val="008079DA"/>
    <w:rsid w:val="00812EAD"/>
    <w:rsid w:val="008155F1"/>
    <w:rsid w:val="0081662B"/>
    <w:rsid w:val="008231CD"/>
    <w:rsid w:val="00833348"/>
    <w:rsid w:val="00835226"/>
    <w:rsid w:val="0084335E"/>
    <w:rsid w:val="008506AB"/>
    <w:rsid w:val="00851C5D"/>
    <w:rsid w:val="00854ECC"/>
    <w:rsid w:val="008604E7"/>
    <w:rsid w:val="00864351"/>
    <w:rsid w:val="00876235"/>
    <w:rsid w:val="00876671"/>
    <w:rsid w:val="00881F5E"/>
    <w:rsid w:val="00881FD1"/>
    <w:rsid w:val="0088427E"/>
    <w:rsid w:val="00886114"/>
    <w:rsid w:val="008875E1"/>
    <w:rsid w:val="008939B3"/>
    <w:rsid w:val="008B5BA1"/>
    <w:rsid w:val="008C01DF"/>
    <w:rsid w:val="008C070F"/>
    <w:rsid w:val="008C10D8"/>
    <w:rsid w:val="008C1968"/>
    <w:rsid w:val="008C502C"/>
    <w:rsid w:val="008D0389"/>
    <w:rsid w:val="008D7590"/>
    <w:rsid w:val="008D7D26"/>
    <w:rsid w:val="008E10F6"/>
    <w:rsid w:val="008F2D50"/>
    <w:rsid w:val="0090341B"/>
    <w:rsid w:val="00904827"/>
    <w:rsid w:val="009057B1"/>
    <w:rsid w:val="00907E91"/>
    <w:rsid w:val="00911692"/>
    <w:rsid w:val="00914C3F"/>
    <w:rsid w:val="00916A42"/>
    <w:rsid w:val="00935F67"/>
    <w:rsid w:val="00940721"/>
    <w:rsid w:val="00940FEC"/>
    <w:rsid w:val="00951A4A"/>
    <w:rsid w:val="009538CE"/>
    <w:rsid w:val="00953C2B"/>
    <w:rsid w:val="009544E9"/>
    <w:rsid w:val="00956712"/>
    <w:rsid w:val="009608F2"/>
    <w:rsid w:val="00961C40"/>
    <w:rsid w:val="009621FA"/>
    <w:rsid w:val="00972A31"/>
    <w:rsid w:val="00973CC4"/>
    <w:rsid w:val="00974AB3"/>
    <w:rsid w:val="00977165"/>
    <w:rsid w:val="009828E4"/>
    <w:rsid w:val="00985396"/>
    <w:rsid w:val="00995BBB"/>
    <w:rsid w:val="009A17F7"/>
    <w:rsid w:val="009A56F0"/>
    <w:rsid w:val="009B26D1"/>
    <w:rsid w:val="009B4693"/>
    <w:rsid w:val="009B5A26"/>
    <w:rsid w:val="009B7058"/>
    <w:rsid w:val="009C11D2"/>
    <w:rsid w:val="009C1DAF"/>
    <w:rsid w:val="009D1A96"/>
    <w:rsid w:val="009D24B9"/>
    <w:rsid w:val="009F050B"/>
    <w:rsid w:val="009F0CC0"/>
    <w:rsid w:val="00A02802"/>
    <w:rsid w:val="00A03AE8"/>
    <w:rsid w:val="00A05094"/>
    <w:rsid w:val="00A05E62"/>
    <w:rsid w:val="00A1011A"/>
    <w:rsid w:val="00A11803"/>
    <w:rsid w:val="00A219D2"/>
    <w:rsid w:val="00A36D38"/>
    <w:rsid w:val="00A374B7"/>
    <w:rsid w:val="00A42AF0"/>
    <w:rsid w:val="00A454C1"/>
    <w:rsid w:val="00A47192"/>
    <w:rsid w:val="00A52A86"/>
    <w:rsid w:val="00A56164"/>
    <w:rsid w:val="00A673A4"/>
    <w:rsid w:val="00A679B6"/>
    <w:rsid w:val="00A73B1C"/>
    <w:rsid w:val="00A73D17"/>
    <w:rsid w:val="00A87D8C"/>
    <w:rsid w:val="00A92F5C"/>
    <w:rsid w:val="00A94D04"/>
    <w:rsid w:val="00AA42F8"/>
    <w:rsid w:val="00AA66D0"/>
    <w:rsid w:val="00AC6B42"/>
    <w:rsid w:val="00AD165D"/>
    <w:rsid w:val="00AD3E18"/>
    <w:rsid w:val="00AD5419"/>
    <w:rsid w:val="00AD58FD"/>
    <w:rsid w:val="00AD67E1"/>
    <w:rsid w:val="00AE1DE2"/>
    <w:rsid w:val="00AE4569"/>
    <w:rsid w:val="00AF3FC3"/>
    <w:rsid w:val="00AF7597"/>
    <w:rsid w:val="00B00F4A"/>
    <w:rsid w:val="00B07BD4"/>
    <w:rsid w:val="00B110D5"/>
    <w:rsid w:val="00B119E2"/>
    <w:rsid w:val="00B16108"/>
    <w:rsid w:val="00B165B6"/>
    <w:rsid w:val="00B224A2"/>
    <w:rsid w:val="00B22EBA"/>
    <w:rsid w:val="00B262ED"/>
    <w:rsid w:val="00B26A70"/>
    <w:rsid w:val="00B30599"/>
    <w:rsid w:val="00B36343"/>
    <w:rsid w:val="00B419B9"/>
    <w:rsid w:val="00B42347"/>
    <w:rsid w:val="00B44CBB"/>
    <w:rsid w:val="00B527E2"/>
    <w:rsid w:val="00B52E40"/>
    <w:rsid w:val="00B53165"/>
    <w:rsid w:val="00B60E3D"/>
    <w:rsid w:val="00B61943"/>
    <w:rsid w:val="00B648E1"/>
    <w:rsid w:val="00B711EC"/>
    <w:rsid w:val="00B74FF7"/>
    <w:rsid w:val="00B82502"/>
    <w:rsid w:val="00B83A17"/>
    <w:rsid w:val="00B84B73"/>
    <w:rsid w:val="00B93961"/>
    <w:rsid w:val="00BA4903"/>
    <w:rsid w:val="00BA511B"/>
    <w:rsid w:val="00BB4C18"/>
    <w:rsid w:val="00BB5526"/>
    <w:rsid w:val="00BC7F99"/>
    <w:rsid w:val="00BD41C6"/>
    <w:rsid w:val="00BD758A"/>
    <w:rsid w:val="00BE6265"/>
    <w:rsid w:val="00BF2198"/>
    <w:rsid w:val="00BF24C6"/>
    <w:rsid w:val="00C01C75"/>
    <w:rsid w:val="00C0473A"/>
    <w:rsid w:val="00C05E17"/>
    <w:rsid w:val="00C07C40"/>
    <w:rsid w:val="00C12941"/>
    <w:rsid w:val="00C12F95"/>
    <w:rsid w:val="00C21730"/>
    <w:rsid w:val="00C232ED"/>
    <w:rsid w:val="00C23CF6"/>
    <w:rsid w:val="00C3078A"/>
    <w:rsid w:val="00C3082C"/>
    <w:rsid w:val="00C36F00"/>
    <w:rsid w:val="00C44F70"/>
    <w:rsid w:val="00C45113"/>
    <w:rsid w:val="00C47624"/>
    <w:rsid w:val="00C50CD6"/>
    <w:rsid w:val="00C523D3"/>
    <w:rsid w:val="00C5358C"/>
    <w:rsid w:val="00C54B07"/>
    <w:rsid w:val="00C63E66"/>
    <w:rsid w:val="00C65291"/>
    <w:rsid w:val="00C661C1"/>
    <w:rsid w:val="00C70DCF"/>
    <w:rsid w:val="00C92EEB"/>
    <w:rsid w:val="00C949EA"/>
    <w:rsid w:val="00C96F9A"/>
    <w:rsid w:val="00CA317C"/>
    <w:rsid w:val="00CA38D6"/>
    <w:rsid w:val="00CB1B9B"/>
    <w:rsid w:val="00CB32AB"/>
    <w:rsid w:val="00CB33D8"/>
    <w:rsid w:val="00CB58E3"/>
    <w:rsid w:val="00CB691B"/>
    <w:rsid w:val="00CC10A3"/>
    <w:rsid w:val="00CC182B"/>
    <w:rsid w:val="00CC57F8"/>
    <w:rsid w:val="00CC6AB1"/>
    <w:rsid w:val="00CD2D23"/>
    <w:rsid w:val="00CD371C"/>
    <w:rsid w:val="00CE2DE6"/>
    <w:rsid w:val="00CE67E4"/>
    <w:rsid w:val="00CF1F0A"/>
    <w:rsid w:val="00CF247B"/>
    <w:rsid w:val="00CF46C3"/>
    <w:rsid w:val="00CF4F18"/>
    <w:rsid w:val="00CF5D84"/>
    <w:rsid w:val="00CF63DA"/>
    <w:rsid w:val="00CF6620"/>
    <w:rsid w:val="00D004BF"/>
    <w:rsid w:val="00D01ACA"/>
    <w:rsid w:val="00D03647"/>
    <w:rsid w:val="00D05D38"/>
    <w:rsid w:val="00D10C55"/>
    <w:rsid w:val="00D13CD9"/>
    <w:rsid w:val="00D1674E"/>
    <w:rsid w:val="00D22972"/>
    <w:rsid w:val="00D24054"/>
    <w:rsid w:val="00D24471"/>
    <w:rsid w:val="00D301CC"/>
    <w:rsid w:val="00D36ED2"/>
    <w:rsid w:val="00D43669"/>
    <w:rsid w:val="00D47C7E"/>
    <w:rsid w:val="00D50651"/>
    <w:rsid w:val="00D50874"/>
    <w:rsid w:val="00D558B6"/>
    <w:rsid w:val="00D62C4C"/>
    <w:rsid w:val="00D6505C"/>
    <w:rsid w:val="00D73E4D"/>
    <w:rsid w:val="00D74A2C"/>
    <w:rsid w:val="00D84DA2"/>
    <w:rsid w:val="00D86940"/>
    <w:rsid w:val="00D90156"/>
    <w:rsid w:val="00D90929"/>
    <w:rsid w:val="00DA3AC4"/>
    <w:rsid w:val="00DA7422"/>
    <w:rsid w:val="00DB01C4"/>
    <w:rsid w:val="00DB55D4"/>
    <w:rsid w:val="00DB7958"/>
    <w:rsid w:val="00DC709B"/>
    <w:rsid w:val="00DC77D3"/>
    <w:rsid w:val="00DE046F"/>
    <w:rsid w:val="00DE4149"/>
    <w:rsid w:val="00DE4783"/>
    <w:rsid w:val="00DF7333"/>
    <w:rsid w:val="00E00F47"/>
    <w:rsid w:val="00E07DD6"/>
    <w:rsid w:val="00E1764B"/>
    <w:rsid w:val="00E20437"/>
    <w:rsid w:val="00E23E48"/>
    <w:rsid w:val="00E25BD8"/>
    <w:rsid w:val="00E277BD"/>
    <w:rsid w:val="00E31E17"/>
    <w:rsid w:val="00E32A1A"/>
    <w:rsid w:val="00E400E7"/>
    <w:rsid w:val="00E4121E"/>
    <w:rsid w:val="00E51E72"/>
    <w:rsid w:val="00E5532B"/>
    <w:rsid w:val="00E61201"/>
    <w:rsid w:val="00E62703"/>
    <w:rsid w:val="00E64F97"/>
    <w:rsid w:val="00E66D29"/>
    <w:rsid w:val="00E67E28"/>
    <w:rsid w:val="00E72AA7"/>
    <w:rsid w:val="00E750EF"/>
    <w:rsid w:val="00E76896"/>
    <w:rsid w:val="00E804A7"/>
    <w:rsid w:val="00E80EEB"/>
    <w:rsid w:val="00E8765D"/>
    <w:rsid w:val="00E92149"/>
    <w:rsid w:val="00EA256C"/>
    <w:rsid w:val="00EA3E0B"/>
    <w:rsid w:val="00EB089F"/>
    <w:rsid w:val="00EB0A63"/>
    <w:rsid w:val="00EB279F"/>
    <w:rsid w:val="00EB5497"/>
    <w:rsid w:val="00EB7939"/>
    <w:rsid w:val="00EC3006"/>
    <w:rsid w:val="00EC5989"/>
    <w:rsid w:val="00EC5F3F"/>
    <w:rsid w:val="00ED3CD9"/>
    <w:rsid w:val="00ED46EE"/>
    <w:rsid w:val="00ED47E4"/>
    <w:rsid w:val="00EE1BB8"/>
    <w:rsid w:val="00EE248A"/>
    <w:rsid w:val="00EE38C3"/>
    <w:rsid w:val="00EE5BDD"/>
    <w:rsid w:val="00EE792F"/>
    <w:rsid w:val="00EF036E"/>
    <w:rsid w:val="00EF23E3"/>
    <w:rsid w:val="00EF500E"/>
    <w:rsid w:val="00F01CA3"/>
    <w:rsid w:val="00F06797"/>
    <w:rsid w:val="00F2106C"/>
    <w:rsid w:val="00F22256"/>
    <w:rsid w:val="00F242B5"/>
    <w:rsid w:val="00F25C39"/>
    <w:rsid w:val="00F30CF8"/>
    <w:rsid w:val="00F33C36"/>
    <w:rsid w:val="00F34AF8"/>
    <w:rsid w:val="00F374AC"/>
    <w:rsid w:val="00F37C61"/>
    <w:rsid w:val="00F41EEE"/>
    <w:rsid w:val="00F462C5"/>
    <w:rsid w:val="00F516A4"/>
    <w:rsid w:val="00F6322B"/>
    <w:rsid w:val="00F63B11"/>
    <w:rsid w:val="00F760DE"/>
    <w:rsid w:val="00F76E71"/>
    <w:rsid w:val="00F90AF5"/>
    <w:rsid w:val="00F95091"/>
    <w:rsid w:val="00F95574"/>
    <w:rsid w:val="00F96EE2"/>
    <w:rsid w:val="00FA1B62"/>
    <w:rsid w:val="00FB12DA"/>
    <w:rsid w:val="00FB4584"/>
    <w:rsid w:val="00FC51F6"/>
    <w:rsid w:val="00FC6FF8"/>
    <w:rsid w:val="00FD4444"/>
    <w:rsid w:val="00FD48A7"/>
    <w:rsid w:val="00FD4E06"/>
    <w:rsid w:val="00FD5F4D"/>
    <w:rsid w:val="00FE1681"/>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1343701407">
                              <w:marLeft w:val="0"/>
                              <w:marRight w:val="120"/>
                              <w:marTop w:val="0"/>
                              <w:marBottom w:val="0"/>
                              <w:divBdr>
                                <w:top w:val="none" w:sz="0" w:space="0" w:color="auto"/>
                                <w:left w:val="none" w:sz="0" w:space="0" w:color="auto"/>
                                <w:bottom w:val="none" w:sz="0" w:space="0" w:color="auto"/>
                                <w:right w:val="none" w:sz="0" w:space="0" w:color="auto"/>
                              </w:divBdr>
                            </w:div>
                            <w:div w:id="229197612">
                              <w:marLeft w:val="-24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tiff"/><Relationship Id="rId24" Type="http://schemas.openxmlformats.org/officeDocument/2006/relationships/image" Target="media/image17.png"/><Relationship Id="rId32" Type="http://schemas.microsoft.com/office/2018/08/relationships/commentsExtensible" Target="commentsExtensible.xml"/><Relationship Id="rId5" Type="http://schemas.openxmlformats.org/officeDocument/2006/relationships/comments" Target="comment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27</Pages>
  <Words>5917</Words>
  <Characters>33731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127</cp:revision>
  <dcterms:created xsi:type="dcterms:W3CDTF">2020-04-13T14:31:00Z</dcterms:created>
  <dcterms:modified xsi:type="dcterms:W3CDTF">2020-04-16T19:10:00Z</dcterms:modified>
</cp:coreProperties>
</file>