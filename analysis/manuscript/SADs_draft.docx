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8"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09" w:author="Diaz,Renata M" w:date="2020-04-22T09:58:00Z">
        <w:r w:rsidR="0016146E">
          <w:rPr>
            <w:rFonts w:ascii="Times New Roman" w:eastAsia="Times New Roman" w:hAnsi="Times New Roman" w:cs="Times New Roman"/>
            <w:sz w:val="24"/>
            <w:szCs w:val="24"/>
          </w:rPr>
          <w:t xml:space="preserve">N (Locey and White 2013). </w:t>
        </w:r>
      </w:ins>
      <w:ins w:id="110" w:author="Diaz,Renata M" w:date="2020-04-22T09:52:00Z">
        <w:r w:rsidR="003838AB">
          <w:rPr>
            <w:rFonts w:ascii="Times New Roman" w:eastAsia="Times New Roman" w:hAnsi="Times New Roman" w:cs="Times New Roman"/>
            <w:sz w:val="24"/>
            <w:szCs w:val="24"/>
          </w:rPr>
          <w:t>Given</w:t>
        </w:r>
      </w:ins>
      <w:ins w:id="111" w:author="Diaz,Renata M" w:date="2020-04-13T10:47:00Z">
        <w:r w:rsidR="00F22256">
          <w:rPr>
            <w:rFonts w:ascii="Times New Roman" w:eastAsia="Times New Roman" w:hAnsi="Times New Roman" w:cs="Times New Roman"/>
            <w:sz w:val="24"/>
            <w:szCs w:val="24"/>
          </w:rPr>
          <w:t xml:space="preserve"> minimal assumptions</w:t>
        </w:r>
      </w:ins>
      <w:ins w:id="112" w:author="Diaz,Renata M" w:date="2020-04-13T10:39:00Z">
        <w:r w:rsidR="00721DCD" w:rsidRPr="00721DCD">
          <w:rPr>
            <w:rFonts w:ascii="Times New Roman" w:eastAsia="Times New Roman" w:hAnsi="Times New Roman" w:cs="Times New Roman"/>
            <w:sz w:val="24"/>
            <w:szCs w:val="24"/>
          </w:rPr>
          <w:t xml:space="preserve"> about biological process, </w:t>
        </w:r>
      </w:ins>
      <w:ins w:id="113" w:author="Diaz,Renata M" w:date="2020-04-13T10:45:00Z">
        <w:r w:rsidR="00F22256">
          <w:rPr>
            <w:rFonts w:ascii="Times New Roman" w:eastAsia="Times New Roman" w:hAnsi="Times New Roman" w:cs="Times New Roman"/>
            <w:sz w:val="24"/>
            <w:szCs w:val="24"/>
          </w:rPr>
          <w:t xml:space="preserve">and instead </w:t>
        </w:r>
      </w:ins>
      <w:ins w:id="114"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5" w:author="Diaz,Renata M" w:date="2020-04-13T10:45:00Z">
        <w:r w:rsidR="00F22256">
          <w:rPr>
            <w:rFonts w:ascii="Times New Roman" w:eastAsia="Times New Roman" w:hAnsi="Times New Roman" w:cs="Times New Roman"/>
            <w:sz w:val="24"/>
            <w:szCs w:val="24"/>
          </w:rPr>
          <w:t>, we</w:t>
        </w:r>
      </w:ins>
      <w:ins w:id="116" w:author="Diaz,Renata M" w:date="2020-04-13T10:47:00Z">
        <w:r w:rsidR="00F22256">
          <w:rPr>
            <w:rFonts w:ascii="Times New Roman" w:eastAsia="Times New Roman" w:hAnsi="Times New Roman" w:cs="Times New Roman"/>
            <w:sz w:val="24"/>
            <w:szCs w:val="24"/>
          </w:rPr>
          <w:t xml:space="preserve"> therefore</w:t>
        </w:r>
      </w:ins>
      <w:ins w:id="117"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8"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19" w:author="Diaz,Renata M" w:date="2020-04-13T10:45:00Z"/>
          <w:rFonts w:ascii="Times New Roman" w:eastAsia="Times New Roman" w:hAnsi="Times New Roman" w:cs="Times New Roman"/>
          <w:sz w:val="24"/>
          <w:szCs w:val="24"/>
        </w:rPr>
      </w:pPr>
      <w:ins w:id="120" w:author="skmorgane" w:date="2020-03-31T08:57:00Z">
        <w:del w:id="12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2" w:author="skmorgane" w:date="2020-03-31T08:58:00Z">
        <w:del w:id="12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4" w:author="skmorgane" w:date="2020-03-31T09:01:00Z">
        <w:del w:id="125" w:author="Diaz,Renata M" w:date="2020-04-13T10:40:00Z">
          <w:r w:rsidDel="00CA317C">
            <w:rPr>
              <w:rFonts w:ascii="Times New Roman" w:eastAsia="Times New Roman" w:hAnsi="Times New Roman" w:cs="Times New Roman"/>
              <w:sz w:val="24"/>
              <w:szCs w:val="24"/>
            </w:rPr>
            <w:delText xml:space="preserve">s may be involved in </w:delText>
          </w:r>
        </w:del>
      </w:ins>
      <w:ins w:id="126" w:author="skmorgane" w:date="2020-03-31T09:12:00Z">
        <w:del w:id="127" w:author="Diaz,Renata M" w:date="2020-04-13T10:40:00Z">
          <w:r w:rsidR="00485B77" w:rsidDel="00CA317C">
            <w:rPr>
              <w:rFonts w:ascii="Times New Roman" w:eastAsia="Times New Roman" w:hAnsi="Times New Roman" w:cs="Times New Roman"/>
              <w:sz w:val="24"/>
              <w:szCs w:val="24"/>
            </w:rPr>
            <w:delText xml:space="preserve">generating </w:delText>
          </w:r>
        </w:del>
      </w:ins>
      <w:del w:id="12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29" w:author="skmorgane" w:date="2020-03-31T09:00:00Z">
        <w:del w:id="130" w:author="Diaz,Renata M" w:date="2020-04-13T10:40:00Z">
          <w:r w:rsidDel="00CA317C">
            <w:rPr>
              <w:rFonts w:ascii="Times New Roman" w:eastAsia="Times New Roman" w:hAnsi="Times New Roman" w:cs="Times New Roman"/>
              <w:sz w:val="24"/>
              <w:szCs w:val="24"/>
            </w:rPr>
            <w:delText>the</w:delText>
          </w:r>
        </w:del>
      </w:ins>
      <w:ins w:id="131" w:author="skmorgane" w:date="2020-03-31T09:01:00Z">
        <w:del w:id="13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3" w:author="skmorgane" w:date="2020-03-31T09:02:00Z">
        <w:del w:id="13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5"/>
      <w:del w:id="13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7"/>
        <w:r w:rsidR="583F7E2F" w:rsidRPr="00BD41C6" w:rsidDel="00F22256">
          <w:rPr>
            <w:rFonts w:ascii="Times New Roman" w:eastAsia="Times New Roman" w:hAnsi="Times New Roman" w:cs="Times New Roman"/>
            <w:sz w:val="24"/>
            <w:szCs w:val="24"/>
          </w:rPr>
          <w:delText>series</w:delText>
        </w:r>
        <w:commentRangeEnd w:id="137"/>
        <w:r w:rsidR="003738F0" w:rsidRPr="00BD41C6" w:rsidDel="00F22256">
          <w:rPr>
            <w:rStyle w:val="CommentReference"/>
            <w:rFonts w:ascii="Times New Roman" w:hAnsi="Times New Roman" w:cs="Times New Roman"/>
          </w:rPr>
          <w:commentReference w:id="13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5"/>
        <w:r w:rsidR="00485B77" w:rsidDel="00F22256">
          <w:rPr>
            <w:rStyle w:val="CommentReference"/>
          </w:rPr>
          <w:commentReference w:id="135"/>
        </w:r>
      </w:del>
    </w:p>
    <w:p w14:paraId="71AEFBDF" w14:textId="17427F87" w:rsidR="001969D2" w:rsidRDefault="576F822A" w:rsidP="0074444D">
      <w:pPr>
        <w:rPr>
          <w:ins w:id="138"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39" w:author="Diaz,Renata M" w:date="2020-04-20T13:42:00Z">
        <w:r w:rsidR="009A4F7D">
          <w:rPr>
            <w:rFonts w:ascii="Times New Roman" w:eastAsia="Times New Roman" w:hAnsi="Times New Roman" w:cs="Times New Roman"/>
            <w:sz w:val="24"/>
            <w:szCs w:val="24"/>
          </w:rPr>
          <w:t xml:space="preserve"> </w:t>
        </w:r>
      </w:ins>
      <w:del w:id="140"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1" w:author="Diaz,Renata M" w:date="2020-04-20T16:02:00Z">
        <w:r w:rsidRPr="00BD41C6" w:rsidDel="004902B3">
          <w:rPr>
            <w:rFonts w:ascii="Times New Roman" w:eastAsia="Times New Roman" w:hAnsi="Times New Roman" w:cs="Times New Roman"/>
            <w:sz w:val="24"/>
            <w:szCs w:val="24"/>
          </w:rPr>
          <w:delText xml:space="preserve">driven </w:delText>
        </w:r>
      </w:del>
      <w:ins w:id="142"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3" w:author="Diaz,Renata M" w:date="2020-04-20T15:54:00Z">
        <w:r w:rsidR="0D61A898" w:rsidRPr="00BD41C6" w:rsidDel="00E42232">
          <w:rPr>
            <w:rFonts w:ascii="Times New Roman" w:eastAsia="Times New Roman" w:hAnsi="Times New Roman" w:cs="Times New Roman"/>
            <w:sz w:val="24"/>
            <w:szCs w:val="24"/>
          </w:rPr>
          <w:delText xml:space="preserve"> </w:delText>
        </w:r>
      </w:del>
      <w:ins w:id="144" w:author="skmorgane" w:date="2020-03-31T09:07:00Z">
        <w:del w:id="145"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6"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7"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8" w:author="Diaz,Renata M" w:date="2020-04-21T10:57:00Z">
        <w:r w:rsidR="005B3721">
          <w:rPr>
            <w:rFonts w:ascii="Times New Roman" w:eastAsia="Times New Roman" w:hAnsi="Times New Roman" w:cs="Times New Roman"/>
            <w:sz w:val="24"/>
            <w:szCs w:val="24"/>
          </w:rPr>
          <w:t xml:space="preserve">Frank 2009, </w:t>
        </w:r>
      </w:ins>
      <w:ins w:id="149" w:author="Diaz,Renata M" w:date="2020-04-20T15:54:00Z">
        <w:r w:rsidR="00E42232">
          <w:rPr>
            <w:rFonts w:ascii="Times New Roman" w:eastAsia="Times New Roman" w:hAnsi="Times New Roman" w:cs="Times New Roman"/>
            <w:sz w:val="24"/>
            <w:szCs w:val="24"/>
          </w:rPr>
          <w:t xml:space="preserve">Locey and White 2013). </w:t>
        </w:r>
      </w:ins>
      <w:ins w:id="150" w:author="skmorgane" w:date="2020-03-31T09:07:00Z">
        <w:del w:id="151" w:author="Diaz,Renata M" w:date="2020-04-20T15:54:00Z">
          <w:r w:rsidR="00485B77" w:rsidDel="00B43D17">
            <w:rPr>
              <w:rFonts w:ascii="Times New Roman" w:eastAsia="Times New Roman" w:hAnsi="Times New Roman" w:cs="Times New Roman"/>
              <w:sz w:val="24"/>
              <w:szCs w:val="24"/>
            </w:rPr>
            <w:delText>w</w:delText>
          </w:r>
        </w:del>
      </w:ins>
      <w:ins w:id="152" w:author="Diaz,Renata M" w:date="2020-04-20T15:54:00Z">
        <w:r w:rsidR="00B43D17">
          <w:rPr>
            <w:rFonts w:ascii="Times New Roman" w:eastAsia="Times New Roman" w:hAnsi="Times New Roman" w:cs="Times New Roman"/>
            <w:sz w:val="24"/>
            <w:szCs w:val="24"/>
          </w:rPr>
          <w:t>W</w:t>
        </w:r>
      </w:ins>
      <w:ins w:id="153" w:author="skmorgane" w:date="2020-03-31T09:07:00Z">
        <w:r w:rsidR="00485B77">
          <w:rPr>
            <w:rFonts w:ascii="Times New Roman" w:eastAsia="Times New Roman" w:hAnsi="Times New Roman" w:cs="Times New Roman"/>
            <w:sz w:val="24"/>
            <w:szCs w:val="24"/>
          </w:rPr>
          <w:t>hile the</w:t>
        </w:r>
      </w:ins>
      <w:ins w:id="154" w:author="Diaz,Renata M" w:date="2020-04-20T16:03:00Z">
        <w:r w:rsidR="00D03595">
          <w:rPr>
            <w:rFonts w:ascii="Times New Roman" w:eastAsia="Times New Roman" w:hAnsi="Times New Roman" w:cs="Times New Roman"/>
            <w:sz w:val="24"/>
            <w:szCs w:val="24"/>
          </w:rPr>
          <w:t xml:space="preserve"> general</w:t>
        </w:r>
      </w:ins>
      <w:ins w:id="155" w:author="skmorgane" w:date="2020-03-31T09:07:00Z">
        <w:r w:rsidR="00485B77">
          <w:rPr>
            <w:rFonts w:ascii="Times New Roman" w:eastAsia="Times New Roman" w:hAnsi="Times New Roman" w:cs="Times New Roman"/>
            <w:sz w:val="24"/>
            <w:szCs w:val="24"/>
          </w:rPr>
          <w:t xml:space="preserve"> </w:t>
        </w:r>
        <w:del w:id="156" w:author="Diaz,Renata M" w:date="2020-04-20T16:03:00Z">
          <w:r w:rsidR="00485B77" w:rsidDel="00D03595">
            <w:rPr>
              <w:rFonts w:ascii="Times New Roman" w:eastAsia="Times New Roman" w:hAnsi="Times New Roman" w:cs="Times New Roman"/>
              <w:sz w:val="24"/>
              <w:szCs w:val="24"/>
            </w:rPr>
            <w:delText>general</w:delText>
          </w:r>
        </w:del>
        <w:del w:id="157" w:author="Diaz,Renata M" w:date="2020-04-13T11:00:00Z">
          <w:r w:rsidR="00485B77" w:rsidDel="00D47C7E">
            <w:rPr>
              <w:rFonts w:ascii="Times New Roman" w:eastAsia="Times New Roman" w:hAnsi="Times New Roman" w:cs="Times New Roman"/>
              <w:sz w:val="24"/>
              <w:szCs w:val="24"/>
            </w:rPr>
            <w:delText xml:space="preserve"> </w:delText>
          </w:r>
        </w:del>
      </w:ins>
      <w:ins w:id="158" w:author="Diaz,Renata M" w:date="2020-04-13T11:00:00Z">
        <w:r w:rsidR="00D47C7E">
          <w:rPr>
            <w:rFonts w:ascii="Times New Roman" w:eastAsia="Times New Roman" w:hAnsi="Times New Roman" w:cs="Times New Roman"/>
            <w:sz w:val="24"/>
            <w:szCs w:val="24"/>
          </w:rPr>
          <w:t>hollow-curve may be a statistical artefact</w:t>
        </w:r>
      </w:ins>
      <w:ins w:id="159" w:author="skmorgane" w:date="2020-03-31T09:07:00Z">
        <w:del w:id="16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1"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2" w:author="Diaz,Renata M" w:date="2020-04-13T11:00:00Z">
          <w:r w:rsidR="00485B77" w:rsidDel="00D47C7E">
            <w:rPr>
              <w:rFonts w:ascii="Times New Roman" w:eastAsia="Times New Roman" w:hAnsi="Times New Roman" w:cs="Times New Roman"/>
              <w:sz w:val="24"/>
              <w:szCs w:val="24"/>
            </w:rPr>
            <w:delText>aspects of its shape</w:delText>
          </w:r>
        </w:del>
        <w:del w:id="163" w:author="Diaz,Renata M" w:date="2020-04-20T13:43:00Z">
          <w:r w:rsidR="00485B77" w:rsidDel="00B76926">
            <w:rPr>
              <w:rFonts w:ascii="Times New Roman" w:eastAsia="Times New Roman" w:hAnsi="Times New Roman" w:cs="Times New Roman"/>
              <w:sz w:val="24"/>
              <w:szCs w:val="24"/>
            </w:rPr>
            <w:delText xml:space="preserve"> </w:delText>
          </w:r>
        </w:del>
      </w:ins>
      <w:ins w:id="164" w:author="skmorgane" w:date="2020-03-31T09:08:00Z">
        <w:del w:id="165" w:author="Diaz,Renata M" w:date="2020-04-20T13:43:00Z">
          <w:r w:rsidR="00485B77" w:rsidDel="00B76926">
            <w:rPr>
              <w:rFonts w:ascii="Times New Roman" w:eastAsia="Times New Roman" w:hAnsi="Times New Roman" w:cs="Times New Roman"/>
              <w:sz w:val="24"/>
              <w:szCs w:val="24"/>
            </w:rPr>
            <w:delText xml:space="preserve">– i.e. </w:delText>
          </w:r>
        </w:del>
        <w:del w:id="166"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7" w:author="Diaz,Renata M" w:date="2020-04-20T15:48:00Z">
        <w:r w:rsidR="00CB12F7">
          <w:rPr>
            <w:rFonts w:ascii="Times New Roman" w:eastAsia="Times New Roman" w:hAnsi="Times New Roman" w:cs="Times New Roman"/>
            <w:sz w:val="24"/>
            <w:szCs w:val="24"/>
          </w:rPr>
          <w:t xml:space="preserve">push real SADs </w:t>
        </w:r>
      </w:ins>
      <w:ins w:id="168" w:author="skmorgane" w:date="2020-03-31T09:08:00Z">
        <w:r w:rsidR="00485B77">
          <w:rPr>
            <w:rFonts w:ascii="Times New Roman" w:eastAsia="Times New Roman" w:hAnsi="Times New Roman" w:cs="Times New Roman"/>
            <w:sz w:val="24"/>
            <w:szCs w:val="24"/>
          </w:rPr>
          <w:t>away from the</w:t>
        </w:r>
      </w:ins>
      <w:ins w:id="169" w:author="Diaz,Renata M" w:date="2020-04-20T15:48:00Z">
        <w:r w:rsidR="00CB12F7">
          <w:rPr>
            <w:rFonts w:ascii="Times New Roman" w:eastAsia="Times New Roman" w:hAnsi="Times New Roman" w:cs="Times New Roman"/>
            <w:sz w:val="24"/>
            <w:szCs w:val="24"/>
          </w:rPr>
          <w:t>ir</w:t>
        </w:r>
      </w:ins>
      <w:ins w:id="170" w:author="skmorgane" w:date="2020-03-31T09:08:00Z">
        <w:r w:rsidR="00485B77">
          <w:rPr>
            <w:rFonts w:ascii="Times New Roman" w:eastAsia="Times New Roman" w:hAnsi="Times New Roman" w:cs="Times New Roman"/>
            <w:sz w:val="24"/>
            <w:szCs w:val="24"/>
          </w:rPr>
          <w:t xml:space="preserve"> most likely </w:t>
        </w:r>
        <w:del w:id="171"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2" w:author="Diaz,Renata M" w:date="2020-04-20T15:49:00Z">
        <w:r w:rsidR="00CB12F7">
          <w:rPr>
            <w:rFonts w:ascii="Times New Roman" w:eastAsia="Times New Roman" w:hAnsi="Times New Roman" w:cs="Times New Roman"/>
            <w:sz w:val="24"/>
            <w:szCs w:val="24"/>
          </w:rPr>
          <w:t>s</w:t>
        </w:r>
      </w:ins>
      <w:ins w:id="173" w:author="Diaz,Renata M" w:date="2020-04-20T15:56:00Z">
        <w:r w:rsidR="00691E75">
          <w:rPr>
            <w:rFonts w:ascii="Times New Roman" w:eastAsia="Times New Roman" w:hAnsi="Times New Roman" w:cs="Times New Roman"/>
            <w:sz w:val="24"/>
            <w:szCs w:val="24"/>
          </w:rPr>
          <w:t xml:space="preserve">. </w:t>
        </w:r>
      </w:ins>
      <w:ins w:id="174"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5" w:author="Diaz,Renata M" w:date="2020-04-20T13:44:00Z">
        <w:r w:rsidR="00B76926">
          <w:rPr>
            <w:rFonts w:ascii="Times New Roman" w:eastAsia="Times New Roman" w:hAnsi="Times New Roman" w:cs="Times New Roman"/>
            <w:sz w:val="24"/>
            <w:szCs w:val="24"/>
          </w:rPr>
          <w:t>tistical expectations</w:t>
        </w:r>
      </w:ins>
      <w:ins w:id="176" w:author="Diaz,Renata M" w:date="2020-04-20T15:54:00Z">
        <w:r w:rsidR="007300BF">
          <w:rPr>
            <w:rFonts w:ascii="Times New Roman" w:eastAsia="Times New Roman" w:hAnsi="Times New Roman" w:cs="Times New Roman"/>
            <w:sz w:val="24"/>
            <w:szCs w:val="24"/>
          </w:rPr>
          <w:t xml:space="preserve"> </w:t>
        </w:r>
      </w:ins>
      <w:ins w:id="177" w:author="Diaz,Renata M" w:date="2020-04-20T15:57:00Z">
        <w:r w:rsidR="00691E75">
          <w:rPr>
            <w:rFonts w:ascii="Times New Roman" w:eastAsia="Times New Roman" w:hAnsi="Times New Roman" w:cs="Times New Roman"/>
            <w:sz w:val="24"/>
            <w:szCs w:val="24"/>
          </w:rPr>
          <w:t xml:space="preserve">(Locey and White 2013, </w:t>
        </w:r>
      </w:ins>
      <w:ins w:id="178" w:author="Diaz,Renata M" w:date="2020-04-22T10:01:00Z">
        <w:r w:rsidR="0009063B">
          <w:rPr>
            <w:rFonts w:ascii="Times New Roman" w:eastAsia="Times New Roman" w:hAnsi="Times New Roman" w:cs="Times New Roman"/>
            <w:sz w:val="24"/>
            <w:szCs w:val="24"/>
          </w:rPr>
          <w:t>Harte and Newman 2014</w:t>
        </w:r>
      </w:ins>
      <w:ins w:id="179" w:author="Diaz,Renata M" w:date="2020-04-20T15:55:00Z">
        <w:r w:rsidR="007300BF">
          <w:rPr>
            <w:rFonts w:ascii="Times New Roman" w:eastAsia="Times New Roman" w:hAnsi="Times New Roman" w:cs="Times New Roman"/>
            <w:sz w:val="24"/>
            <w:szCs w:val="24"/>
          </w:rPr>
          <w:t xml:space="preserve">). If we detect such deviations, </w:t>
        </w:r>
      </w:ins>
      <w:ins w:id="180" w:author="skmorgane" w:date="2020-03-31T09:08:00Z">
        <w:del w:id="181" w:author="Diaz,Renata M" w:date="2020-04-20T15:55:00Z">
          <w:r w:rsidR="00485B77" w:rsidDel="007300BF">
            <w:rPr>
              <w:rFonts w:ascii="Times New Roman" w:eastAsia="Times New Roman" w:hAnsi="Times New Roman" w:cs="Times New Roman"/>
              <w:sz w:val="24"/>
              <w:szCs w:val="24"/>
            </w:rPr>
            <w:delText>.</w:delText>
          </w:r>
        </w:del>
        <w:del w:id="182" w:author="Diaz,Renata M" w:date="2020-04-20T15:52:00Z">
          <w:r w:rsidR="00485B77" w:rsidDel="00C84F5B">
            <w:rPr>
              <w:rFonts w:ascii="Times New Roman" w:eastAsia="Times New Roman" w:hAnsi="Times New Roman" w:cs="Times New Roman"/>
              <w:sz w:val="24"/>
              <w:szCs w:val="24"/>
            </w:rPr>
            <w:delText xml:space="preserve"> </w:delText>
          </w:r>
        </w:del>
        <w:del w:id="183"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4" w:author="Diaz,Renata M" w:date="2020-04-20T15:53:00Z">
          <w:r w:rsidR="00485B77" w:rsidDel="00E42232">
            <w:rPr>
              <w:rFonts w:ascii="Times New Roman" w:eastAsia="Times New Roman" w:hAnsi="Times New Roman" w:cs="Times New Roman"/>
              <w:sz w:val="24"/>
              <w:szCs w:val="24"/>
            </w:rPr>
            <w:delText xml:space="preserve"> </w:delText>
          </w:r>
        </w:del>
      </w:ins>
      <w:del w:id="185"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6" w:author="Diaz,Renata M" w:date="2020-04-20T15:50:00Z">
              <w:rPr>
                <w:rFonts w:ascii="Times New Roman" w:eastAsia="Times New Roman" w:hAnsi="Times New Roman" w:cs="Times New Roman"/>
                <w:i/>
                <w:iCs/>
                <w:sz w:val="24"/>
                <w:szCs w:val="24"/>
              </w:rPr>
            </w:rPrChange>
          </w:rPr>
          <w:delText xml:space="preserve">relative to what we </w:delText>
        </w:r>
        <w:commentRangeStart w:id="187"/>
        <w:r w:rsidR="3DEDC059" w:rsidRPr="00F07972" w:rsidDel="00E42232">
          <w:rPr>
            <w:rFonts w:ascii="Times New Roman" w:eastAsia="Times New Roman" w:hAnsi="Times New Roman" w:cs="Times New Roman"/>
            <w:sz w:val="24"/>
            <w:szCs w:val="24"/>
            <w:rPrChange w:id="188"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statistical constraint</w:delText>
        </w:r>
      </w:del>
      <w:del w:id="191"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2" w:author="skmorgane" w:date="2020-03-31T09:09:00Z">
        <w:del w:id="193" w:author="Diaz,Renata M" w:date="2020-04-20T15:51:00Z">
          <w:r w:rsidR="00485B77" w:rsidDel="00E8097F">
            <w:rPr>
              <w:rFonts w:ascii="Times New Roman" w:eastAsia="Times New Roman" w:hAnsi="Times New Roman" w:cs="Times New Roman"/>
              <w:sz w:val="24"/>
              <w:szCs w:val="24"/>
            </w:rPr>
            <w:delText xml:space="preserve">, </w:delText>
          </w:r>
        </w:del>
      </w:ins>
      <w:commentRangeEnd w:id="187"/>
      <w:ins w:id="194" w:author="skmorgane" w:date="2020-03-31T09:11:00Z">
        <w:del w:id="195" w:author="Diaz,Renata M" w:date="2020-04-20T15:51:00Z">
          <w:r w:rsidR="00485B77" w:rsidDel="00E8097F">
            <w:rPr>
              <w:rStyle w:val="CommentReference"/>
            </w:rPr>
            <w:commentReference w:id="187"/>
          </w:r>
        </w:del>
      </w:ins>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then </w:delText>
          </w:r>
        </w:del>
      </w:ins>
      <w:del w:id="198"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99" w:author="skmorgane" w:date="2020-03-31T09:11:00Z">
        <w:del w:id="200" w:author="Diaz,Renata M" w:date="2020-04-20T15:51:00Z">
          <w:r w:rsidR="00485B77" w:rsidDel="00E8097F">
            <w:rPr>
              <w:rFonts w:ascii="Times New Roman" w:eastAsia="Times New Roman" w:hAnsi="Times New Roman" w:cs="Times New Roman"/>
              <w:sz w:val="24"/>
              <w:szCs w:val="24"/>
            </w:rPr>
            <w:delText>we</w:delText>
          </w:r>
        </w:del>
        <w:del w:id="201" w:author="Diaz,Renata M" w:date="2020-04-20T15:55:00Z">
          <w:r w:rsidR="00485B77" w:rsidDel="007300BF">
            <w:rPr>
              <w:rFonts w:ascii="Times New Roman" w:eastAsia="Times New Roman" w:hAnsi="Times New Roman" w:cs="Times New Roman"/>
              <w:sz w:val="24"/>
              <w:szCs w:val="24"/>
            </w:rPr>
            <w:delText xml:space="preserve"> can</w:delText>
          </w:r>
        </w:del>
      </w:ins>
      <w:del w:id="202" w:author="Diaz,Renata M" w:date="2020-04-20T15:55:00Z">
        <w:r w:rsidR="009D1A96" w:rsidRPr="00BD41C6" w:rsidDel="007300BF">
          <w:rPr>
            <w:rFonts w:ascii="Times New Roman" w:eastAsia="Times New Roman" w:hAnsi="Times New Roman" w:cs="Times New Roman"/>
            <w:sz w:val="24"/>
            <w:szCs w:val="24"/>
          </w:rPr>
          <w:delText xml:space="preserve"> </w:delText>
        </w:r>
      </w:del>
      <w:ins w:id="203" w:author="Diaz,Renata M" w:date="2020-04-20T15:55:00Z">
        <w:r w:rsidR="007300BF">
          <w:rPr>
            <w:rFonts w:ascii="Times New Roman" w:eastAsia="Times New Roman" w:hAnsi="Times New Roman" w:cs="Times New Roman"/>
            <w:sz w:val="24"/>
            <w:szCs w:val="24"/>
          </w:rPr>
          <w:t>we can</w:t>
        </w:r>
      </w:ins>
      <w:ins w:id="204"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5" w:author="Diaz,Renata M" w:date="2020-04-20T15:55:00Z">
        <w:r w:rsidR="009D1A96" w:rsidRPr="00BD41C6" w:rsidDel="006C122A">
          <w:rPr>
            <w:rFonts w:ascii="Times New Roman" w:eastAsia="Times New Roman" w:hAnsi="Times New Roman" w:cs="Times New Roman"/>
            <w:sz w:val="24"/>
            <w:szCs w:val="24"/>
          </w:rPr>
          <w:delText>or how much</w:delText>
        </w:r>
      </w:del>
      <w:ins w:id="206"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7" w:author="Diaz,Renata M" w:date="2020-04-13T10:53:00Z">
        <w:r w:rsidR="009D1A96" w:rsidRPr="00BD41C6" w:rsidDel="00CD2D23">
          <w:rPr>
            <w:rFonts w:ascii="Times New Roman" w:eastAsia="Times New Roman" w:hAnsi="Times New Roman" w:cs="Times New Roman"/>
            <w:sz w:val="24"/>
            <w:szCs w:val="24"/>
          </w:rPr>
          <w:delText>over and above</w:delText>
        </w:r>
      </w:del>
      <w:ins w:id="208"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09" w:author="Diaz,Renata M" w:date="2020-04-20T15:52:00Z">
        <w:r w:rsidR="00EA412E">
          <w:rPr>
            <w:rFonts w:ascii="Times New Roman" w:eastAsia="Times New Roman" w:hAnsi="Times New Roman" w:cs="Times New Roman"/>
            <w:sz w:val="24"/>
            <w:szCs w:val="24"/>
          </w:rPr>
          <w:t xml:space="preserve"> </w:t>
        </w:r>
      </w:ins>
      <w:ins w:id="210" w:author="Diaz,Renata M" w:date="2020-04-20T15:55:00Z">
        <w:r w:rsidR="0072757B">
          <w:rPr>
            <w:rFonts w:ascii="Times New Roman" w:eastAsia="Times New Roman" w:hAnsi="Times New Roman" w:cs="Times New Roman"/>
            <w:sz w:val="24"/>
            <w:szCs w:val="24"/>
          </w:rPr>
          <w:t>(</w:t>
        </w:r>
      </w:ins>
      <w:ins w:id="211" w:author="Diaz,Renata M" w:date="2020-04-22T10:00:00Z">
        <w:r w:rsidR="00D94F7B">
          <w:rPr>
            <w:rFonts w:ascii="Times New Roman" w:eastAsia="Times New Roman" w:hAnsi="Times New Roman" w:cs="Times New Roman"/>
            <w:sz w:val="24"/>
            <w:szCs w:val="24"/>
          </w:rPr>
          <w:t>Harte and Newman 2014, Xiao et al 201</w:t>
        </w:r>
      </w:ins>
      <w:ins w:id="212" w:author="Diaz,Renata M" w:date="2020-04-22T10:01:00Z">
        <w:r w:rsidR="00507267">
          <w:rPr>
            <w:rFonts w:ascii="Times New Roman" w:eastAsia="Times New Roman" w:hAnsi="Times New Roman" w:cs="Times New Roman"/>
            <w:sz w:val="24"/>
            <w:szCs w:val="24"/>
          </w:rPr>
          <w:t>6</w:t>
        </w:r>
      </w:ins>
      <w:ins w:id="213" w:author="Diaz,Renata M" w:date="2020-04-22T10:00:00Z">
        <w:r w:rsidR="00D94F7B">
          <w:rPr>
            <w:rFonts w:ascii="Times New Roman" w:eastAsia="Times New Roman" w:hAnsi="Times New Roman" w:cs="Times New Roman"/>
            <w:sz w:val="24"/>
            <w:szCs w:val="24"/>
          </w:rPr>
          <w:t>). If w</w:t>
        </w:r>
      </w:ins>
      <w:del w:id="214"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5" w:author="Diaz,Renata M" w:date="2020-04-13T10:53:00Z">
        <w:r w:rsidR="00E72AA7" w:rsidRPr="00BD41C6" w:rsidDel="00E25BD8">
          <w:rPr>
            <w:rFonts w:ascii="Times New Roman" w:eastAsia="Times New Roman" w:hAnsi="Times New Roman" w:cs="Times New Roman"/>
            <w:sz w:val="24"/>
            <w:szCs w:val="24"/>
          </w:rPr>
          <w:delText xml:space="preserve"> </w:delText>
        </w:r>
      </w:del>
      <w:ins w:id="216" w:author="skmorgane" w:date="2020-03-31T09:38:00Z">
        <w:del w:id="217" w:author="Diaz,Renata M" w:date="2020-04-13T10:53:00Z">
          <w:r w:rsidR="001969D2" w:rsidDel="00E25BD8">
            <w:rPr>
              <w:rFonts w:ascii="Times New Roman" w:eastAsia="Times New Roman" w:hAnsi="Times New Roman" w:cs="Times New Roman"/>
              <w:sz w:val="24"/>
              <w:szCs w:val="24"/>
            </w:rPr>
            <w:delText>Conversely</w:delText>
          </w:r>
        </w:del>
        <w:del w:id="218" w:author="Diaz,Renata M" w:date="2020-04-13T10:54:00Z">
          <w:r w:rsidR="001969D2" w:rsidDel="00E25BD8">
            <w:rPr>
              <w:rFonts w:ascii="Times New Roman" w:eastAsia="Times New Roman" w:hAnsi="Times New Roman" w:cs="Times New Roman"/>
              <w:sz w:val="24"/>
              <w:szCs w:val="24"/>
            </w:rPr>
            <w:delText>, i</w:delText>
          </w:r>
        </w:del>
        <w:del w:id="219"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0"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1"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2"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3" w:author="skmorgane" w:date="2020-03-31T09:39:00Z">
        <w:del w:id="224" w:author="Diaz,Renata M" w:date="2020-04-13T11:04:00Z">
          <w:r w:rsidR="001969D2" w:rsidDel="001D52F8">
            <w:rPr>
              <w:rFonts w:ascii="Times New Roman" w:eastAsia="Times New Roman" w:hAnsi="Times New Roman" w:cs="Times New Roman"/>
              <w:sz w:val="24"/>
              <w:szCs w:val="24"/>
            </w:rPr>
            <w:delText>.</w:delText>
          </w:r>
        </w:del>
      </w:ins>
      <w:del w:id="225" w:author="Diaz,Renata M" w:date="2020-04-13T11:04:00Z">
        <w:r w:rsidR="00E72AA7" w:rsidRPr="00BD41C6" w:rsidDel="001D52F8">
          <w:rPr>
            <w:rFonts w:ascii="Times New Roman" w:eastAsia="Times New Roman" w:hAnsi="Times New Roman" w:cs="Times New Roman"/>
            <w:sz w:val="24"/>
            <w:szCs w:val="24"/>
          </w:rPr>
          <w:delText xml:space="preserve"> </w:delText>
        </w:r>
      </w:del>
      <w:ins w:id="226" w:author="Diaz,Renata M" w:date="2020-04-13T11:04:00Z">
        <w:r w:rsidR="001D52F8">
          <w:rPr>
            <w:rFonts w:ascii="Times New Roman" w:eastAsia="Times New Roman" w:hAnsi="Times New Roman" w:cs="Times New Roman"/>
            <w:sz w:val="24"/>
            <w:szCs w:val="24"/>
          </w:rPr>
          <w:t xml:space="preserve"> – either because </w:t>
        </w:r>
      </w:ins>
      <w:ins w:id="227" w:author="Diaz,Renata M" w:date="2020-04-13T11:07:00Z">
        <w:r w:rsidR="00423870">
          <w:rPr>
            <w:rFonts w:ascii="Times New Roman" w:eastAsia="Times New Roman" w:hAnsi="Times New Roman" w:cs="Times New Roman"/>
            <w:sz w:val="24"/>
            <w:szCs w:val="24"/>
          </w:rPr>
          <w:t>it does not contain a</w:t>
        </w:r>
      </w:ins>
      <w:ins w:id="228" w:author="Diaz,Renata M" w:date="2020-04-13T11:04:00Z">
        <w:r w:rsidR="001D52F8">
          <w:rPr>
            <w:rFonts w:ascii="Times New Roman" w:eastAsia="Times New Roman" w:hAnsi="Times New Roman" w:cs="Times New Roman"/>
            <w:sz w:val="24"/>
            <w:szCs w:val="24"/>
          </w:rPr>
          <w:t xml:space="preserve">ppreciable signal of biological </w:t>
        </w:r>
      </w:ins>
      <w:ins w:id="229" w:author="Diaz,Renata M" w:date="2020-04-13T11:08:00Z">
        <w:r w:rsidR="00423870">
          <w:rPr>
            <w:rFonts w:ascii="Times New Roman" w:eastAsia="Times New Roman" w:hAnsi="Times New Roman" w:cs="Times New Roman"/>
            <w:sz w:val="24"/>
            <w:szCs w:val="24"/>
          </w:rPr>
          <w:t>process</w:t>
        </w:r>
      </w:ins>
      <w:ins w:id="230" w:author="Diaz,Renata M" w:date="2020-04-13T11:04:00Z">
        <w:r w:rsidR="001D52F8">
          <w:rPr>
            <w:rFonts w:ascii="Times New Roman" w:eastAsia="Times New Roman" w:hAnsi="Times New Roman" w:cs="Times New Roman"/>
            <w:sz w:val="24"/>
            <w:szCs w:val="24"/>
          </w:rPr>
          <w:t xml:space="preserve">, or because the </w:t>
        </w:r>
      </w:ins>
      <w:ins w:id="231"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2"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3"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4" w:author="Diaz,Renata M" w:date="2020-04-13T14:40:00Z"/>
          <w:rFonts w:ascii="Times New Roman" w:eastAsia="Times New Roman" w:hAnsi="Times New Roman" w:cs="Times New Roman"/>
          <w:sz w:val="24"/>
          <w:szCs w:val="24"/>
        </w:rPr>
      </w:pPr>
      <w:ins w:id="235" w:author="Diaz,Renata M" w:date="2020-04-13T11:11:00Z">
        <w:r>
          <w:rPr>
            <w:rFonts w:ascii="Times New Roman" w:eastAsia="Times New Roman" w:hAnsi="Times New Roman" w:cs="Times New Roman"/>
            <w:sz w:val="24"/>
            <w:szCs w:val="24"/>
          </w:rPr>
          <w:t>Our capacity to detect deviations between observations and random</w:t>
        </w:r>
      </w:ins>
      <w:ins w:id="236" w:author="Diaz,Renata M" w:date="2020-04-13T11:12:00Z">
        <w:r>
          <w:rPr>
            <w:rFonts w:ascii="Times New Roman" w:eastAsia="Times New Roman" w:hAnsi="Times New Roman" w:cs="Times New Roman"/>
            <w:sz w:val="24"/>
            <w:szCs w:val="24"/>
          </w:rPr>
          <w:t xml:space="preserve">ness </w:t>
        </w:r>
      </w:ins>
      <w:ins w:id="237" w:author="Diaz,Renata M" w:date="2020-04-20T16:05:00Z">
        <w:r w:rsidR="006A7DC2">
          <w:rPr>
            <w:rFonts w:ascii="Times New Roman" w:eastAsia="Times New Roman" w:hAnsi="Times New Roman" w:cs="Times New Roman"/>
            <w:sz w:val="24"/>
            <w:szCs w:val="24"/>
          </w:rPr>
          <w:t xml:space="preserve">could </w:t>
        </w:r>
      </w:ins>
      <w:ins w:id="238" w:author="Diaz,Renata M" w:date="2020-04-13T11:12:00Z">
        <w:r>
          <w:rPr>
            <w:rFonts w:ascii="Times New Roman" w:eastAsia="Times New Roman" w:hAnsi="Times New Roman" w:cs="Times New Roman"/>
            <w:sz w:val="24"/>
            <w:szCs w:val="24"/>
          </w:rPr>
          <w:t xml:space="preserve">depend strongly on the </w:t>
        </w:r>
      </w:ins>
      <w:ins w:id="239" w:author="Diaz,Renata M" w:date="2020-04-20T16:05:00Z">
        <w:r w:rsidR="00956D9B">
          <w:rPr>
            <w:rFonts w:ascii="Times New Roman" w:eastAsia="Times New Roman" w:hAnsi="Times New Roman" w:cs="Times New Roman"/>
            <w:sz w:val="24"/>
            <w:szCs w:val="24"/>
          </w:rPr>
          <w:t>distribution of</w:t>
        </w:r>
      </w:ins>
      <w:ins w:id="240" w:author="Diaz,Renata M" w:date="2020-04-13T11:12:00Z">
        <w:r>
          <w:rPr>
            <w:rFonts w:ascii="Times New Roman" w:eastAsia="Times New Roman" w:hAnsi="Times New Roman" w:cs="Times New Roman"/>
            <w:sz w:val="24"/>
            <w:szCs w:val="24"/>
          </w:rPr>
          <w:t xml:space="preserve"> statistically-likely outcomes</w:t>
        </w:r>
      </w:ins>
      <w:ins w:id="241" w:author="Diaz,Renata M" w:date="2020-04-13T11:13:00Z">
        <w:r>
          <w:rPr>
            <w:rFonts w:ascii="Times New Roman" w:eastAsia="Times New Roman" w:hAnsi="Times New Roman" w:cs="Times New Roman"/>
            <w:sz w:val="24"/>
            <w:szCs w:val="24"/>
          </w:rPr>
          <w:t xml:space="preserve">, which in turn depends </w:t>
        </w:r>
      </w:ins>
      <w:ins w:id="242" w:author="Diaz,Renata M" w:date="2020-04-13T11:39:00Z">
        <w:r w:rsidR="00C65291">
          <w:rPr>
            <w:rFonts w:ascii="Times New Roman" w:eastAsia="Times New Roman" w:hAnsi="Times New Roman" w:cs="Times New Roman"/>
            <w:sz w:val="24"/>
            <w:szCs w:val="24"/>
          </w:rPr>
          <w:t>on the size of the system in terms of S and N</w:t>
        </w:r>
      </w:ins>
      <w:ins w:id="243" w:author="Diaz,Renata M" w:date="2020-04-13T11:13:00Z">
        <w:r>
          <w:rPr>
            <w:rFonts w:ascii="Times New Roman" w:eastAsia="Times New Roman" w:hAnsi="Times New Roman" w:cs="Times New Roman"/>
            <w:sz w:val="24"/>
            <w:szCs w:val="24"/>
          </w:rPr>
          <w:t>.</w:t>
        </w:r>
      </w:ins>
      <w:ins w:id="244" w:author="Diaz,Renata M" w:date="2020-04-13T11:27:00Z">
        <w:r w:rsidR="001E4012">
          <w:rPr>
            <w:rFonts w:ascii="Times New Roman" w:eastAsia="Times New Roman" w:hAnsi="Times New Roman" w:cs="Times New Roman"/>
            <w:sz w:val="24"/>
            <w:szCs w:val="24"/>
          </w:rPr>
          <w:t xml:space="preserve"> </w:t>
        </w:r>
      </w:ins>
      <w:ins w:id="245" w:author="Diaz,Renata M" w:date="2020-04-13T11:37:00Z">
        <w:r w:rsidR="00F6322B">
          <w:rPr>
            <w:rFonts w:ascii="Times New Roman" w:eastAsia="Times New Roman" w:hAnsi="Times New Roman" w:cs="Times New Roman"/>
            <w:sz w:val="24"/>
            <w:szCs w:val="24"/>
          </w:rPr>
          <w:t>Generally, in the study</w:t>
        </w:r>
      </w:ins>
      <w:ins w:id="246" w:author="Diaz,Renata M" w:date="2020-04-13T14:33:00Z">
        <w:r w:rsidR="00E20437">
          <w:rPr>
            <w:rFonts w:ascii="Times New Roman" w:eastAsia="Times New Roman" w:hAnsi="Times New Roman" w:cs="Times New Roman"/>
            <w:sz w:val="24"/>
            <w:szCs w:val="24"/>
          </w:rPr>
          <w:t xml:space="preserve"> of</w:t>
        </w:r>
      </w:ins>
      <w:ins w:id="247" w:author="Diaz,Renata M" w:date="2020-04-13T11:37:00Z">
        <w:r w:rsidR="00F6322B">
          <w:rPr>
            <w:rFonts w:ascii="Times New Roman" w:eastAsia="Times New Roman" w:hAnsi="Times New Roman" w:cs="Times New Roman"/>
            <w:sz w:val="24"/>
            <w:szCs w:val="24"/>
          </w:rPr>
          <w:t xml:space="preserve"> </w:t>
        </w:r>
      </w:ins>
      <w:ins w:id="248" w:author="Diaz,Renata M" w:date="2020-04-13T11:29:00Z">
        <w:r w:rsidR="001E4012">
          <w:rPr>
            <w:rFonts w:ascii="Times New Roman" w:eastAsia="Times New Roman" w:hAnsi="Times New Roman" w:cs="Times New Roman"/>
            <w:sz w:val="24"/>
            <w:szCs w:val="24"/>
          </w:rPr>
          <w:t>complex system</w:t>
        </w:r>
      </w:ins>
      <w:ins w:id="249" w:author="Diaz,Renata M" w:date="2020-04-13T11:33:00Z">
        <w:r w:rsidR="001E4012">
          <w:rPr>
            <w:rFonts w:ascii="Times New Roman" w:eastAsia="Times New Roman" w:hAnsi="Times New Roman" w:cs="Times New Roman"/>
            <w:sz w:val="24"/>
            <w:szCs w:val="24"/>
          </w:rPr>
          <w:t>s</w:t>
        </w:r>
      </w:ins>
      <w:ins w:id="250" w:author="Diaz,Renata M" w:date="2020-04-13T11:37:00Z">
        <w:r w:rsidR="00F6322B">
          <w:rPr>
            <w:rFonts w:ascii="Times New Roman" w:eastAsia="Times New Roman" w:hAnsi="Times New Roman" w:cs="Times New Roman"/>
            <w:sz w:val="24"/>
            <w:szCs w:val="24"/>
          </w:rPr>
          <w:t>,</w:t>
        </w:r>
      </w:ins>
      <w:ins w:id="251" w:author="Diaz,Renata M" w:date="2020-04-13T11:29:00Z">
        <w:r w:rsidR="001E4012">
          <w:rPr>
            <w:rFonts w:ascii="Times New Roman" w:eastAsia="Times New Roman" w:hAnsi="Times New Roman" w:cs="Times New Roman"/>
            <w:sz w:val="24"/>
            <w:szCs w:val="24"/>
          </w:rPr>
          <w:t xml:space="preserve"> predictions for the most-likely state of a </w:t>
        </w:r>
      </w:ins>
      <w:ins w:id="252" w:author="Diaz,Renata M" w:date="2020-04-13T11:30:00Z">
        <w:r w:rsidR="001E4012">
          <w:rPr>
            <w:rFonts w:ascii="Times New Roman" w:eastAsia="Times New Roman" w:hAnsi="Times New Roman" w:cs="Times New Roman"/>
            <w:sz w:val="24"/>
            <w:szCs w:val="24"/>
          </w:rPr>
          <w:t xml:space="preserve">system are most easily </w:t>
        </w:r>
      </w:ins>
      <w:ins w:id="253" w:author="Diaz,Renata M" w:date="2020-04-20T13:44:00Z">
        <w:r w:rsidR="003B5DB6">
          <w:rPr>
            <w:rFonts w:ascii="Times New Roman" w:eastAsia="Times New Roman" w:hAnsi="Times New Roman" w:cs="Times New Roman"/>
            <w:sz w:val="24"/>
            <w:szCs w:val="24"/>
          </w:rPr>
          <w:t xml:space="preserve">and confidently </w:t>
        </w:r>
      </w:ins>
      <w:ins w:id="254" w:author="Diaz,Renata M" w:date="2020-04-21T11:16:00Z">
        <w:r w:rsidR="00051004">
          <w:rPr>
            <w:rFonts w:ascii="Times New Roman" w:eastAsia="Times New Roman" w:hAnsi="Times New Roman" w:cs="Times New Roman"/>
            <w:sz w:val="24"/>
            <w:szCs w:val="24"/>
          </w:rPr>
          <w:t>derived</w:t>
        </w:r>
      </w:ins>
      <w:ins w:id="255" w:author="Diaz,Renata M" w:date="2020-04-20T16:05:00Z">
        <w:r w:rsidR="007C5091">
          <w:rPr>
            <w:rFonts w:ascii="Times New Roman" w:eastAsia="Times New Roman" w:hAnsi="Times New Roman" w:cs="Times New Roman"/>
            <w:sz w:val="24"/>
            <w:szCs w:val="24"/>
          </w:rPr>
          <w:t xml:space="preserve"> </w:t>
        </w:r>
      </w:ins>
      <w:ins w:id="256" w:author="Diaz,Renata M" w:date="2020-04-21T10:57:00Z">
        <w:r w:rsidR="002F7A9E">
          <w:rPr>
            <w:rFonts w:ascii="Times New Roman" w:eastAsia="Times New Roman" w:hAnsi="Times New Roman" w:cs="Times New Roman"/>
            <w:sz w:val="24"/>
            <w:szCs w:val="24"/>
          </w:rPr>
          <w:t>“in the limit” of</w:t>
        </w:r>
      </w:ins>
      <w:ins w:id="257" w:author="Diaz,Renata M" w:date="2020-04-21T11:01:00Z">
        <w:r w:rsidR="007708B8">
          <w:rPr>
            <w:rFonts w:ascii="Times New Roman" w:eastAsia="Times New Roman" w:hAnsi="Times New Roman" w:cs="Times New Roman"/>
            <w:sz w:val="24"/>
            <w:szCs w:val="24"/>
          </w:rPr>
          <w:t xml:space="preserve"> aggregating over</w:t>
        </w:r>
      </w:ins>
      <w:ins w:id="258" w:author="Diaz,Renata M" w:date="2020-04-21T10:57:00Z">
        <w:r w:rsidR="002F7A9E">
          <w:rPr>
            <w:rFonts w:ascii="Times New Roman" w:eastAsia="Times New Roman" w:hAnsi="Times New Roman" w:cs="Times New Roman"/>
            <w:sz w:val="24"/>
            <w:szCs w:val="24"/>
          </w:rPr>
          <w:t xml:space="preserve"> </w:t>
        </w:r>
      </w:ins>
      <w:ins w:id="259" w:author="Diaz,Renata M" w:date="2020-04-20T16:05:00Z">
        <w:r w:rsidR="007C5091">
          <w:rPr>
            <w:rFonts w:ascii="Times New Roman" w:eastAsia="Times New Roman" w:hAnsi="Times New Roman" w:cs="Times New Roman"/>
            <w:sz w:val="24"/>
            <w:szCs w:val="24"/>
          </w:rPr>
          <w:t xml:space="preserve">large numbers of </w:t>
        </w:r>
      </w:ins>
      <w:ins w:id="260" w:author="Diaz,Renata M" w:date="2020-04-20T16:06:00Z">
        <w:r w:rsidR="007C5091">
          <w:rPr>
            <w:rFonts w:ascii="Times New Roman" w:eastAsia="Times New Roman" w:hAnsi="Times New Roman" w:cs="Times New Roman"/>
            <w:sz w:val="24"/>
            <w:szCs w:val="24"/>
          </w:rPr>
          <w:t>components</w:t>
        </w:r>
      </w:ins>
      <w:ins w:id="261" w:author="Diaz,Renata M" w:date="2020-04-13T11:37:00Z">
        <w:r w:rsidR="00F6322B">
          <w:rPr>
            <w:rFonts w:ascii="Times New Roman" w:eastAsia="Times New Roman" w:hAnsi="Times New Roman" w:cs="Times New Roman"/>
            <w:sz w:val="24"/>
            <w:szCs w:val="24"/>
          </w:rPr>
          <w:t xml:space="preserve"> – for example,</w:t>
        </w:r>
      </w:ins>
      <w:ins w:id="262" w:author="Diaz,Renata M" w:date="2020-04-13T11:33:00Z">
        <w:r w:rsidR="001E4012">
          <w:rPr>
            <w:rFonts w:ascii="Times New Roman" w:eastAsia="Times New Roman" w:hAnsi="Times New Roman" w:cs="Times New Roman"/>
            <w:sz w:val="24"/>
            <w:szCs w:val="24"/>
          </w:rPr>
          <w:t xml:space="preserve"> atoms of gas in a </w:t>
        </w:r>
      </w:ins>
      <w:ins w:id="263" w:author="Diaz,Renata M" w:date="2020-04-22T10:02:00Z">
        <w:r w:rsidR="00591A0D">
          <w:rPr>
            <w:rFonts w:ascii="Times New Roman" w:eastAsia="Times New Roman" w:hAnsi="Times New Roman" w:cs="Times New Roman"/>
            <w:sz w:val="24"/>
            <w:szCs w:val="24"/>
          </w:rPr>
          <w:t>vessel</w:t>
        </w:r>
      </w:ins>
      <w:ins w:id="264" w:author="Diaz,Renata M" w:date="2020-04-21T10:57:00Z">
        <w:r w:rsidR="00A320EB">
          <w:rPr>
            <w:rFonts w:ascii="Times New Roman" w:eastAsia="Times New Roman" w:hAnsi="Times New Roman" w:cs="Times New Roman"/>
            <w:sz w:val="24"/>
            <w:szCs w:val="24"/>
          </w:rPr>
          <w:t xml:space="preserve"> (Frank 2009, </w:t>
        </w:r>
      </w:ins>
      <w:ins w:id="265" w:author="Diaz,Renata M" w:date="2020-04-21T10:58:00Z">
        <w:r w:rsidR="00A320EB">
          <w:rPr>
            <w:rFonts w:ascii="Times New Roman" w:eastAsia="Times New Roman" w:hAnsi="Times New Roman" w:cs="Times New Roman"/>
            <w:sz w:val="24"/>
            <w:szCs w:val="24"/>
          </w:rPr>
          <w:t>Harte et al 2011)</w:t>
        </w:r>
      </w:ins>
      <w:ins w:id="266" w:author="Diaz,Renata M" w:date="2020-04-13T11:31:00Z">
        <w:r w:rsidR="001E4012">
          <w:rPr>
            <w:rFonts w:ascii="Times New Roman" w:eastAsia="Times New Roman" w:hAnsi="Times New Roman" w:cs="Times New Roman"/>
            <w:sz w:val="24"/>
            <w:szCs w:val="24"/>
          </w:rPr>
          <w:t xml:space="preserve">. As the number of particles in the system </w:t>
        </w:r>
      </w:ins>
      <w:ins w:id="267" w:author="Diaz,Renata M" w:date="2020-04-13T11:36:00Z">
        <w:r w:rsidR="00DE4149">
          <w:rPr>
            <w:rFonts w:ascii="Times New Roman" w:eastAsia="Times New Roman" w:hAnsi="Times New Roman" w:cs="Times New Roman"/>
            <w:sz w:val="24"/>
            <w:szCs w:val="24"/>
          </w:rPr>
          <w:t>becomes very large</w:t>
        </w:r>
      </w:ins>
      <w:ins w:id="268" w:author="Diaz,Renata M" w:date="2020-04-13T11:31:00Z">
        <w:r w:rsidR="001E4012">
          <w:rPr>
            <w:rFonts w:ascii="Times New Roman" w:eastAsia="Times New Roman" w:hAnsi="Times New Roman" w:cs="Times New Roman"/>
            <w:sz w:val="24"/>
            <w:szCs w:val="24"/>
          </w:rPr>
          <w:t xml:space="preserve">, the set of </w:t>
        </w:r>
      </w:ins>
      <w:ins w:id="269" w:author="Diaz,Renata M" w:date="2020-04-13T11:32:00Z">
        <w:r w:rsidR="001E4012">
          <w:rPr>
            <w:rFonts w:ascii="Times New Roman" w:eastAsia="Times New Roman" w:hAnsi="Times New Roman" w:cs="Times New Roman"/>
            <w:i/>
            <w:iCs/>
            <w:sz w:val="24"/>
            <w:szCs w:val="24"/>
          </w:rPr>
          <w:t>possible</w:t>
        </w:r>
      </w:ins>
      <w:ins w:id="270" w:author="Diaz,Renata M" w:date="2020-04-13T11:31:00Z">
        <w:r w:rsidR="001E4012">
          <w:rPr>
            <w:rFonts w:ascii="Times New Roman" w:eastAsia="Times New Roman" w:hAnsi="Times New Roman" w:cs="Times New Roman"/>
            <w:sz w:val="24"/>
            <w:szCs w:val="24"/>
          </w:rPr>
          <w:t xml:space="preserve"> states of the system </w:t>
        </w:r>
      </w:ins>
      <w:ins w:id="271" w:author="Diaz,Renata M" w:date="2020-04-13T11:32:00Z">
        <w:r w:rsidR="001E4012">
          <w:rPr>
            <w:rFonts w:ascii="Times New Roman" w:eastAsia="Times New Roman" w:hAnsi="Times New Roman" w:cs="Times New Roman"/>
            <w:sz w:val="24"/>
            <w:szCs w:val="24"/>
          </w:rPr>
          <w:t xml:space="preserve">clusters tightly around a single highly-likely </w:t>
        </w:r>
      </w:ins>
      <w:ins w:id="272"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3" w:author="Diaz,Renata M" w:date="2020-04-13T11:32:00Z">
        <w:r w:rsidR="001E4012">
          <w:rPr>
            <w:rFonts w:ascii="Times New Roman" w:eastAsia="Times New Roman" w:hAnsi="Times New Roman" w:cs="Times New Roman"/>
            <w:sz w:val="24"/>
            <w:szCs w:val="24"/>
          </w:rPr>
          <w:t xml:space="preserve"> any other outcome would be a true statistical </w:t>
        </w:r>
      </w:ins>
      <w:ins w:id="274" w:author="Diaz,Renata M" w:date="2020-04-20T16:06:00Z">
        <w:r w:rsidR="007A6FA7">
          <w:rPr>
            <w:rFonts w:ascii="Times New Roman" w:eastAsia="Times New Roman" w:hAnsi="Times New Roman" w:cs="Times New Roman"/>
            <w:sz w:val="24"/>
            <w:szCs w:val="24"/>
          </w:rPr>
          <w:t>surprise</w:t>
        </w:r>
      </w:ins>
      <w:ins w:id="275" w:author="Diaz,Renata M" w:date="2020-04-20T13:44:00Z">
        <w:r w:rsidR="009A249B">
          <w:rPr>
            <w:rFonts w:ascii="Times New Roman" w:eastAsia="Times New Roman" w:hAnsi="Times New Roman" w:cs="Times New Roman"/>
            <w:sz w:val="24"/>
            <w:szCs w:val="24"/>
          </w:rPr>
          <w:t xml:space="preserve"> (Jaynes</w:t>
        </w:r>
      </w:ins>
      <w:ins w:id="276" w:author="Diaz,Renata M" w:date="2020-04-20T16:06:00Z">
        <w:r w:rsidR="00CE47A1">
          <w:rPr>
            <w:rFonts w:ascii="Times New Roman" w:eastAsia="Times New Roman" w:hAnsi="Times New Roman" w:cs="Times New Roman"/>
            <w:sz w:val="24"/>
            <w:szCs w:val="24"/>
          </w:rPr>
          <w:t xml:space="preserve"> </w:t>
        </w:r>
        <w:commentRangeStart w:id="277"/>
        <w:r w:rsidR="00CE47A1">
          <w:rPr>
            <w:rFonts w:ascii="Times New Roman" w:eastAsia="Times New Roman" w:hAnsi="Times New Roman" w:cs="Times New Roman"/>
            <w:sz w:val="24"/>
            <w:szCs w:val="24"/>
          </w:rPr>
          <w:t>1957</w:t>
        </w:r>
        <w:commentRangeEnd w:id="277"/>
        <w:r w:rsidR="00CE47A1">
          <w:rPr>
            <w:rStyle w:val="CommentReference"/>
          </w:rPr>
          <w:commentReference w:id="277"/>
        </w:r>
      </w:ins>
      <w:ins w:id="278" w:author="Diaz,Renata M" w:date="2020-04-20T13:44:00Z">
        <w:r w:rsidR="009A249B">
          <w:rPr>
            <w:rFonts w:ascii="Times New Roman" w:eastAsia="Times New Roman" w:hAnsi="Times New Roman" w:cs="Times New Roman"/>
            <w:sz w:val="24"/>
            <w:szCs w:val="24"/>
          </w:rPr>
          <w:t>)</w:t>
        </w:r>
      </w:ins>
      <w:ins w:id="279" w:author="Diaz,Renata M" w:date="2020-04-13T14:01:00Z">
        <w:r w:rsidR="00036391">
          <w:rPr>
            <w:rFonts w:ascii="Times New Roman" w:eastAsia="Times New Roman" w:hAnsi="Times New Roman" w:cs="Times New Roman"/>
            <w:sz w:val="24"/>
            <w:szCs w:val="24"/>
          </w:rPr>
          <w:t>. Unlike</w:t>
        </w:r>
      </w:ins>
      <w:ins w:id="280" w:author="Diaz,Renata M" w:date="2020-04-13T11:34:00Z">
        <w:r w:rsidR="001E4012">
          <w:rPr>
            <w:rFonts w:ascii="Times New Roman" w:eastAsia="Times New Roman" w:hAnsi="Times New Roman" w:cs="Times New Roman"/>
            <w:sz w:val="24"/>
            <w:szCs w:val="24"/>
          </w:rPr>
          <w:t xml:space="preserve"> </w:t>
        </w:r>
      </w:ins>
      <w:ins w:id="281" w:author="Diaz,Renata M" w:date="2020-04-22T10:02:00Z">
        <w:r w:rsidR="002E3E31">
          <w:rPr>
            <w:rFonts w:ascii="Times New Roman" w:eastAsia="Times New Roman" w:hAnsi="Times New Roman" w:cs="Times New Roman"/>
            <w:sz w:val="24"/>
            <w:szCs w:val="24"/>
          </w:rPr>
          <w:t>vessels</w:t>
        </w:r>
      </w:ins>
      <w:ins w:id="282" w:author="Diaz,Renata M" w:date="2020-04-13T11:34:00Z">
        <w:r w:rsidR="001E4012">
          <w:rPr>
            <w:rFonts w:ascii="Times New Roman" w:eastAsia="Times New Roman" w:hAnsi="Times New Roman" w:cs="Times New Roman"/>
            <w:sz w:val="24"/>
            <w:szCs w:val="24"/>
          </w:rPr>
          <w:t xml:space="preserve"> of gas, </w:t>
        </w:r>
      </w:ins>
      <w:ins w:id="283" w:author="Diaz,Renata M" w:date="2020-04-13T14:33:00Z">
        <w:r w:rsidR="00580F50">
          <w:rPr>
            <w:rFonts w:ascii="Times New Roman" w:eastAsia="Times New Roman" w:hAnsi="Times New Roman" w:cs="Times New Roman"/>
            <w:sz w:val="24"/>
            <w:szCs w:val="24"/>
          </w:rPr>
          <w:t>ecological communities</w:t>
        </w:r>
      </w:ins>
      <w:ins w:id="284"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5"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6" w:author="Diaz,Renata M" w:date="2020-04-13T11:38:00Z">
        <w:r w:rsidR="00727A98">
          <w:rPr>
            <w:rFonts w:ascii="Times New Roman" w:eastAsia="Times New Roman" w:hAnsi="Times New Roman" w:cs="Times New Roman"/>
            <w:sz w:val="24"/>
            <w:szCs w:val="24"/>
          </w:rPr>
          <w:t>subcomponents</w:t>
        </w:r>
      </w:ins>
      <w:ins w:id="287" w:author="Diaz,Renata M" w:date="2020-04-20T16:08:00Z">
        <w:r w:rsidR="004E5322">
          <w:rPr>
            <w:rFonts w:ascii="Times New Roman" w:eastAsia="Times New Roman" w:hAnsi="Times New Roman" w:cs="Times New Roman"/>
            <w:sz w:val="24"/>
            <w:szCs w:val="24"/>
          </w:rPr>
          <w:t xml:space="preserve">, and may have not have such </w:t>
        </w:r>
      </w:ins>
      <w:ins w:id="288" w:author="Diaz,Renata M" w:date="2020-04-20T16:09:00Z">
        <w:r w:rsidR="0039173B">
          <w:rPr>
            <w:rFonts w:ascii="Times New Roman" w:eastAsia="Times New Roman" w:hAnsi="Times New Roman" w:cs="Times New Roman"/>
            <w:sz w:val="24"/>
            <w:szCs w:val="24"/>
          </w:rPr>
          <w:t>narrowly</w:t>
        </w:r>
      </w:ins>
      <w:ins w:id="289" w:author="Diaz,Renata M" w:date="2020-04-20T16:08:00Z">
        <w:r w:rsidR="004E5322">
          <w:rPr>
            <w:rFonts w:ascii="Times New Roman" w:eastAsia="Times New Roman" w:hAnsi="Times New Roman" w:cs="Times New Roman"/>
            <w:sz w:val="24"/>
            <w:szCs w:val="24"/>
          </w:rPr>
          <w:t>-defined random expectations. T</w:t>
        </w:r>
      </w:ins>
      <w:ins w:id="290" w:author="Diaz,Renata M" w:date="2020-04-20T16:07:00Z">
        <w:r w:rsidR="0092140A">
          <w:rPr>
            <w:rFonts w:ascii="Times New Roman" w:eastAsia="Times New Roman" w:hAnsi="Times New Roman" w:cs="Times New Roman"/>
            <w:sz w:val="24"/>
            <w:szCs w:val="24"/>
          </w:rPr>
          <w:t xml:space="preserve">his </w:t>
        </w:r>
      </w:ins>
      <w:ins w:id="291" w:author="Diaz,Renata M" w:date="2020-04-21T11:17:00Z">
        <w:r w:rsidR="00F448CC">
          <w:rPr>
            <w:rFonts w:ascii="Times New Roman" w:eastAsia="Times New Roman" w:hAnsi="Times New Roman" w:cs="Times New Roman"/>
            <w:sz w:val="24"/>
            <w:szCs w:val="24"/>
          </w:rPr>
          <w:t>can</w:t>
        </w:r>
      </w:ins>
      <w:ins w:id="292" w:author="Diaz,Renata M" w:date="2020-04-20T16:07:00Z">
        <w:r w:rsidR="0092140A">
          <w:rPr>
            <w:rFonts w:ascii="Times New Roman" w:eastAsia="Times New Roman" w:hAnsi="Times New Roman" w:cs="Times New Roman"/>
            <w:sz w:val="24"/>
            <w:szCs w:val="24"/>
          </w:rPr>
          <w:t xml:space="preserve"> </w:t>
        </w:r>
      </w:ins>
      <w:ins w:id="293" w:author="Diaz,Renata M" w:date="2020-04-22T10:02:00Z">
        <w:r w:rsidR="00BD4809">
          <w:rPr>
            <w:rFonts w:ascii="Times New Roman" w:eastAsia="Times New Roman" w:hAnsi="Times New Roman" w:cs="Times New Roman"/>
            <w:sz w:val="24"/>
            <w:szCs w:val="24"/>
          </w:rPr>
          <w:t>interfere with</w:t>
        </w:r>
      </w:ins>
      <w:ins w:id="294" w:author="Diaz,Renata M" w:date="2020-04-13T11:36:00Z">
        <w:r w:rsidR="00F6322B">
          <w:rPr>
            <w:rFonts w:ascii="Times New Roman" w:eastAsia="Times New Roman" w:hAnsi="Times New Roman" w:cs="Times New Roman"/>
            <w:sz w:val="24"/>
            <w:szCs w:val="24"/>
          </w:rPr>
          <w:t xml:space="preserve"> our ability to</w:t>
        </w:r>
      </w:ins>
      <w:ins w:id="295" w:author="Diaz,Renata M" w:date="2020-04-20T16:09:00Z">
        <w:r w:rsidR="00181D01">
          <w:rPr>
            <w:rFonts w:ascii="Times New Roman" w:eastAsia="Times New Roman" w:hAnsi="Times New Roman" w:cs="Times New Roman"/>
            <w:sz w:val="24"/>
            <w:szCs w:val="24"/>
          </w:rPr>
          <w:t xml:space="preserve"> detect deviations from randomness</w:t>
        </w:r>
      </w:ins>
      <w:ins w:id="296" w:author="Diaz,Renata M" w:date="2020-04-13T11:35:00Z">
        <w:r w:rsidR="00DE4149">
          <w:rPr>
            <w:rFonts w:ascii="Times New Roman" w:eastAsia="Times New Roman" w:hAnsi="Times New Roman" w:cs="Times New Roman"/>
            <w:sz w:val="24"/>
            <w:szCs w:val="24"/>
          </w:rPr>
          <w:t xml:space="preserve">. </w:t>
        </w:r>
      </w:ins>
      <w:ins w:id="297" w:author="Diaz,Renata M" w:date="2020-04-13T13:55:00Z">
        <w:r w:rsidR="00391544">
          <w:rPr>
            <w:rFonts w:ascii="Times New Roman" w:eastAsia="Times New Roman" w:hAnsi="Times New Roman" w:cs="Times New Roman"/>
            <w:sz w:val="24"/>
            <w:szCs w:val="24"/>
          </w:rPr>
          <w:t xml:space="preserve">If </w:t>
        </w:r>
      </w:ins>
      <w:ins w:id="298"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99"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0" w:author="Diaz,Renata M" w:date="2020-04-22T10:02:00Z">
        <w:r w:rsidR="005263CB">
          <w:rPr>
            <w:rFonts w:ascii="Times New Roman" w:eastAsia="Times New Roman" w:hAnsi="Times New Roman" w:cs="Times New Roman"/>
            <w:sz w:val="24"/>
            <w:szCs w:val="24"/>
          </w:rPr>
          <w:t>occur</w:t>
        </w:r>
      </w:ins>
      <w:bookmarkStart w:id="301" w:name="_GoBack"/>
      <w:bookmarkEnd w:id="301"/>
      <w:ins w:id="302" w:author="Diaz,Renata M" w:date="2020-04-20T16:11:00Z">
        <w:r w:rsidR="008320B9">
          <w:rPr>
            <w:rFonts w:ascii="Times New Roman" w:eastAsia="Times New Roman" w:hAnsi="Times New Roman" w:cs="Times New Roman"/>
            <w:sz w:val="24"/>
            <w:szCs w:val="24"/>
          </w:rPr>
          <w:t xml:space="preserve"> at</w:t>
        </w:r>
      </w:ins>
      <w:ins w:id="303" w:author="Diaz,Renata M" w:date="2020-04-20T16:10:00Z">
        <w:r w:rsidR="004871F7">
          <w:rPr>
            <w:rFonts w:ascii="Times New Roman" w:eastAsia="Times New Roman" w:hAnsi="Times New Roman" w:cs="Times New Roman"/>
            <w:sz w:val="24"/>
            <w:szCs w:val="24"/>
          </w:rPr>
          <w:t xml:space="preserve"> random</w:t>
        </w:r>
      </w:ins>
      <w:ins w:id="304" w:author="Diaz,Renata M" w:date="2020-04-13T11:35:00Z">
        <w:r w:rsidR="00DE4149">
          <w:rPr>
            <w:rFonts w:ascii="Times New Roman" w:eastAsia="Times New Roman" w:hAnsi="Times New Roman" w:cs="Times New Roman"/>
            <w:sz w:val="24"/>
            <w:szCs w:val="24"/>
          </w:rPr>
          <w:t xml:space="preserve">. However, if the </w:t>
        </w:r>
      </w:ins>
      <w:ins w:id="305" w:author="Diaz,Renata M" w:date="2020-04-20T13:45:00Z">
        <w:r w:rsidR="00ED64F9">
          <w:rPr>
            <w:rFonts w:ascii="Times New Roman" w:eastAsia="Times New Roman" w:hAnsi="Times New Roman" w:cs="Times New Roman"/>
            <w:sz w:val="24"/>
            <w:szCs w:val="24"/>
          </w:rPr>
          <w:t xml:space="preserve">probability </w:t>
        </w:r>
      </w:ins>
      <w:ins w:id="306" w:author="Diaz,Renata M" w:date="2020-04-20T16:11:00Z">
        <w:r w:rsidR="00697CB5">
          <w:rPr>
            <w:rFonts w:ascii="Times New Roman" w:eastAsia="Times New Roman" w:hAnsi="Times New Roman" w:cs="Times New Roman"/>
            <w:sz w:val="24"/>
            <w:szCs w:val="24"/>
          </w:rPr>
          <w:t>distribution</w:t>
        </w:r>
      </w:ins>
      <w:ins w:id="307" w:author="Diaz,Renata M" w:date="2020-04-13T14:34:00Z">
        <w:r w:rsidR="00995BBB">
          <w:rPr>
            <w:rFonts w:ascii="Times New Roman" w:eastAsia="Times New Roman" w:hAnsi="Times New Roman" w:cs="Times New Roman"/>
            <w:sz w:val="24"/>
            <w:szCs w:val="24"/>
          </w:rPr>
          <w:t xml:space="preserve"> o</w:t>
        </w:r>
      </w:ins>
      <w:ins w:id="308" w:author="Diaz,Renata M" w:date="2020-04-13T11:35:00Z">
        <w:r w:rsidR="00DE4149">
          <w:rPr>
            <w:rFonts w:ascii="Times New Roman" w:eastAsia="Times New Roman" w:hAnsi="Times New Roman" w:cs="Times New Roman"/>
            <w:sz w:val="24"/>
            <w:szCs w:val="24"/>
          </w:rPr>
          <w:t>f possible forms for an SAD</w:t>
        </w:r>
      </w:ins>
      <w:ins w:id="309" w:author="Diaz,Renata M" w:date="2020-04-13T14:34:00Z">
        <w:r w:rsidR="00995BBB">
          <w:rPr>
            <w:rFonts w:ascii="Times New Roman" w:eastAsia="Times New Roman" w:hAnsi="Times New Roman" w:cs="Times New Roman"/>
            <w:sz w:val="24"/>
            <w:szCs w:val="24"/>
          </w:rPr>
          <w:t xml:space="preserve"> </w:t>
        </w:r>
      </w:ins>
      <w:ins w:id="310" w:author="Diaz,Renata M" w:date="2020-04-20T14:21:00Z">
        <w:r w:rsidR="001A6CC4">
          <w:rPr>
            <w:rFonts w:ascii="Times New Roman" w:eastAsia="Times New Roman" w:hAnsi="Times New Roman" w:cs="Times New Roman"/>
            <w:sz w:val="24"/>
            <w:szCs w:val="24"/>
          </w:rPr>
          <w:t>is relatively broad</w:t>
        </w:r>
      </w:ins>
      <w:ins w:id="311" w:author="Diaz,Renata M" w:date="2020-04-13T14:31:00Z">
        <w:r w:rsidR="00343D1D">
          <w:rPr>
            <w:rFonts w:ascii="Times New Roman" w:eastAsia="Times New Roman" w:hAnsi="Times New Roman" w:cs="Times New Roman"/>
            <w:sz w:val="24"/>
            <w:szCs w:val="24"/>
          </w:rPr>
          <w:t>, even</w:t>
        </w:r>
      </w:ins>
      <w:ins w:id="312" w:author="Diaz,Renata M" w:date="2020-04-13T11:35:00Z">
        <w:r w:rsidR="00DE4149">
          <w:rPr>
            <w:rFonts w:ascii="Times New Roman" w:eastAsia="Times New Roman" w:hAnsi="Times New Roman" w:cs="Times New Roman"/>
            <w:sz w:val="24"/>
            <w:szCs w:val="24"/>
          </w:rPr>
          <w:t xml:space="preserve"> observations that </w:t>
        </w:r>
      </w:ins>
      <w:ins w:id="313"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4" w:author="Diaz,Renata M" w:date="2020-04-13T14:31:00Z">
        <w:r w:rsidR="00343D1D">
          <w:rPr>
            <w:rFonts w:ascii="Times New Roman" w:eastAsia="Times New Roman" w:hAnsi="Times New Roman" w:cs="Times New Roman"/>
            <w:sz w:val="24"/>
            <w:szCs w:val="24"/>
          </w:rPr>
          <w:t xml:space="preserve"> outcome </w:t>
        </w:r>
      </w:ins>
      <w:ins w:id="315" w:author="Diaz,Renata M" w:date="2020-04-20T16:11:00Z">
        <w:r w:rsidR="00FE0325">
          <w:rPr>
            <w:rFonts w:ascii="Times New Roman" w:eastAsia="Times New Roman" w:hAnsi="Times New Roman" w:cs="Times New Roman"/>
            <w:sz w:val="24"/>
            <w:szCs w:val="24"/>
          </w:rPr>
          <w:t>are</w:t>
        </w:r>
      </w:ins>
      <w:ins w:id="316" w:author="Diaz,Renata M" w:date="2020-04-13T14:31:00Z">
        <w:r w:rsidR="00343D1D">
          <w:rPr>
            <w:rFonts w:ascii="Times New Roman" w:eastAsia="Times New Roman" w:hAnsi="Times New Roman" w:cs="Times New Roman"/>
            <w:sz w:val="24"/>
            <w:szCs w:val="24"/>
          </w:rPr>
          <w:t xml:space="preserve"> </w:t>
        </w:r>
      </w:ins>
      <w:ins w:id="317" w:author="Diaz,Renata M" w:date="2020-04-20T13:47:00Z">
        <w:r w:rsidR="00050494">
          <w:rPr>
            <w:rFonts w:ascii="Times New Roman" w:eastAsia="Times New Roman" w:hAnsi="Times New Roman" w:cs="Times New Roman"/>
            <w:sz w:val="24"/>
            <w:szCs w:val="24"/>
          </w:rPr>
          <w:t xml:space="preserve">not </w:t>
        </w:r>
      </w:ins>
      <w:ins w:id="318" w:author="Diaz,Renata M" w:date="2020-04-20T16:11:00Z">
        <w:r w:rsidR="00FE0325">
          <w:rPr>
            <w:rFonts w:ascii="Times New Roman" w:eastAsia="Times New Roman" w:hAnsi="Times New Roman" w:cs="Times New Roman"/>
            <w:sz w:val="24"/>
            <w:szCs w:val="24"/>
          </w:rPr>
          <w:t>necessarily</w:t>
        </w:r>
      </w:ins>
      <w:ins w:id="319" w:author="Diaz,Renata M" w:date="2020-04-20T14:22:00Z">
        <w:r w:rsidR="001A6CC4">
          <w:rPr>
            <w:rFonts w:ascii="Times New Roman" w:eastAsia="Times New Roman" w:hAnsi="Times New Roman" w:cs="Times New Roman"/>
            <w:sz w:val="24"/>
            <w:szCs w:val="24"/>
          </w:rPr>
          <w:t xml:space="preserve"> highly</w:t>
        </w:r>
      </w:ins>
      <w:ins w:id="320" w:author="Diaz,Renata M" w:date="2020-04-20T13:47:00Z">
        <w:r w:rsidR="00050494">
          <w:rPr>
            <w:rFonts w:ascii="Times New Roman" w:eastAsia="Times New Roman" w:hAnsi="Times New Roman" w:cs="Times New Roman"/>
            <w:sz w:val="24"/>
            <w:szCs w:val="24"/>
          </w:rPr>
          <w:t xml:space="preserve"> unlikely.</w:t>
        </w:r>
      </w:ins>
      <w:ins w:id="321" w:author="Diaz,Renata M" w:date="2020-04-20T14:22:00Z">
        <w:r w:rsidR="00D9394A">
          <w:rPr>
            <w:rFonts w:ascii="Times New Roman" w:eastAsia="Times New Roman" w:hAnsi="Times New Roman" w:cs="Times New Roman"/>
            <w:sz w:val="24"/>
            <w:szCs w:val="24"/>
          </w:rPr>
          <w:t xml:space="preserve"> When this occurs, w</w:t>
        </w:r>
      </w:ins>
      <w:ins w:id="322" w:author="Diaz,Renata M" w:date="2020-04-20T14:23:00Z">
        <w:r w:rsidR="00D9394A">
          <w:rPr>
            <w:rFonts w:ascii="Times New Roman" w:eastAsia="Times New Roman" w:hAnsi="Times New Roman" w:cs="Times New Roman"/>
            <w:sz w:val="24"/>
            <w:szCs w:val="24"/>
          </w:rPr>
          <w:t xml:space="preserve">e cannot be sure </w:t>
        </w:r>
      </w:ins>
      <w:ins w:id="323" w:author="Diaz,Renata M" w:date="2020-04-20T14:25:00Z">
        <w:r w:rsidR="00D9394A">
          <w:rPr>
            <w:rFonts w:ascii="Times New Roman" w:eastAsia="Times New Roman" w:hAnsi="Times New Roman" w:cs="Times New Roman"/>
            <w:sz w:val="24"/>
            <w:szCs w:val="24"/>
          </w:rPr>
          <w:t>if</w:t>
        </w:r>
      </w:ins>
      <w:ins w:id="324" w:author="Diaz,Renata M" w:date="2020-04-20T14:23:00Z">
        <w:r w:rsidR="00D9394A">
          <w:rPr>
            <w:rFonts w:ascii="Times New Roman" w:eastAsia="Times New Roman" w:hAnsi="Times New Roman" w:cs="Times New Roman"/>
            <w:sz w:val="24"/>
            <w:szCs w:val="24"/>
          </w:rPr>
          <w:t xml:space="preserve"> an observation that </w:t>
        </w:r>
      </w:ins>
      <w:ins w:id="325" w:author="Diaz,Renata M" w:date="2020-04-20T14:24:00Z">
        <w:r w:rsidR="00D9394A">
          <w:rPr>
            <w:rFonts w:ascii="Times New Roman" w:eastAsia="Times New Roman" w:hAnsi="Times New Roman" w:cs="Times New Roman"/>
            <w:sz w:val="24"/>
            <w:szCs w:val="24"/>
          </w:rPr>
          <w:t>d</w:t>
        </w:r>
      </w:ins>
      <w:ins w:id="326" w:author="Diaz,Renata M" w:date="2020-04-21T11:17:00Z">
        <w:r w:rsidR="003C4C20">
          <w:rPr>
            <w:rFonts w:ascii="Times New Roman" w:eastAsia="Times New Roman" w:hAnsi="Times New Roman" w:cs="Times New Roman"/>
            <w:sz w:val="24"/>
            <w:szCs w:val="24"/>
          </w:rPr>
          <w:t xml:space="preserve">iffers from </w:t>
        </w:r>
      </w:ins>
      <w:ins w:id="327"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8"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9" w:author="Diaz,Renata M" w:date="2020-04-13T11:39:00Z">
        <w:r w:rsidR="00061317">
          <w:rPr>
            <w:rFonts w:ascii="Times New Roman" w:eastAsia="Times New Roman" w:hAnsi="Times New Roman" w:cs="Times New Roman"/>
            <w:sz w:val="24"/>
            <w:szCs w:val="24"/>
          </w:rPr>
          <w:t xml:space="preserve">We </w:t>
        </w:r>
      </w:ins>
      <w:ins w:id="330" w:author="Diaz,Renata M" w:date="2020-04-13T11:40:00Z">
        <w:r w:rsidR="00061317">
          <w:rPr>
            <w:rFonts w:ascii="Times New Roman" w:eastAsia="Times New Roman" w:hAnsi="Times New Roman" w:cs="Times New Roman"/>
            <w:sz w:val="24"/>
            <w:szCs w:val="24"/>
          </w:rPr>
          <w:t xml:space="preserve">expect </w:t>
        </w:r>
      </w:ins>
      <w:ins w:id="331"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2" w:author="Diaz,Renata M" w:date="2020-04-16T14:15:00Z">
        <w:r w:rsidR="002A424B">
          <w:rPr>
            <w:rFonts w:ascii="Times New Roman" w:eastAsia="Times New Roman" w:hAnsi="Times New Roman" w:cs="Times New Roman"/>
            <w:i/>
            <w:iCs/>
            <w:sz w:val="24"/>
            <w:szCs w:val="24"/>
          </w:rPr>
          <w:t xml:space="preserve">a priori </w:t>
        </w:r>
      </w:ins>
      <w:ins w:id="333" w:author="Diaz,Renata M" w:date="2020-04-13T13:57:00Z">
        <w:r w:rsidR="00391544">
          <w:rPr>
            <w:rFonts w:ascii="Times New Roman" w:eastAsia="Times New Roman" w:hAnsi="Times New Roman" w:cs="Times New Roman"/>
            <w:sz w:val="24"/>
            <w:szCs w:val="24"/>
          </w:rPr>
          <w:t>we</w:t>
        </w:r>
      </w:ins>
      <w:ins w:id="334" w:author="Diaz,Renata M" w:date="2020-04-13T14:27:00Z">
        <w:r w:rsidR="006B5150">
          <w:rPr>
            <w:rFonts w:ascii="Times New Roman" w:eastAsia="Times New Roman" w:hAnsi="Times New Roman" w:cs="Times New Roman"/>
            <w:sz w:val="24"/>
            <w:szCs w:val="24"/>
          </w:rPr>
          <w:t xml:space="preserve"> do not</w:t>
        </w:r>
      </w:ins>
      <w:ins w:id="335" w:author="Diaz,Renata M" w:date="2020-04-13T13:57:00Z">
        <w:r w:rsidR="00391544">
          <w:rPr>
            <w:rFonts w:ascii="Times New Roman" w:eastAsia="Times New Roman" w:hAnsi="Times New Roman" w:cs="Times New Roman"/>
            <w:sz w:val="24"/>
            <w:szCs w:val="24"/>
          </w:rPr>
          <w:t xml:space="preserve"> </w:t>
        </w:r>
      </w:ins>
      <w:ins w:id="336" w:author="Diaz,Renata M" w:date="2020-04-13T14:32:00Z">
        <w:r w:rsidR="00E20437">
          <w:rPr>
            <w:rFonts w:ascii="Times New Roman" w:eastAsia="Times New Roman" w:hAnsi="Times New Roman" w:cs="Times New Roman"/>
            <w:sz w:val="24"/>
            <w:szCs w:val="24"/>
          </w:rPr>
          <w:t xml:space="preserve">know the specific </w:t>
        </w:r>
      </w:ins>
      <w:ins w:id="337" w:author="Diaz,Renata M" w:date="2020-04-16T15:08:00Z">
        <w:r w:rsidR="00256E5E">
          <w:rPr>
            <w:rFonts w:ascii="Times New Roman" w:eastAsia="Times New Roman" w:hAnsi="Times New Roman" w:cs="Times New Roman"/>
            <w:sz w:val="24"/>
            <w:szCs w:val="24"/>
          </w:rPr>
          <w:t>ranges</w:t>
        </w:r>
      </w:ins>
      <w:ins w:id="338" w:author="Diaz,Renata M" w:date="2020-04-13T13:57:00Z">
        <w:r w:rsidR="00391544">
          <w:rPr>
            <w:rFonts w:ascii="Times New Roman" w:eastAsia="Times New Roman" w:hAnsi="Times New Roman" w:cs="Times New Roman"/>
            <w:sz w:val="24"/>
            <w:szCs w:val="24"/>
          </w:rPr>
          <w:t xml:space="preserve"> of S and N</w:t>
        </w:r>
      </w:ins>
      <w:ins w:id="339" w:author="Diaz,Renata M" w:date="2020-04-13T13:58:00Z">
        <w:r w:rsidR="00391544">
          <w:rPr>
            <w:rFonts w:ascii="Times New Roman" w:eastAsia="Times New Roman" w:hAnsi="Times New Roman" w:cs="Times New Roman"/>
            <w:sz w:val="24"/>
            <w:szCs w:val="24"/>
          </w:rPr>
          <w:t xml:space="preserve"> </w:t>
        </w:r>
      </w:ins>
      <w:ins w:id="340" w:author="Diaz,Renata M" w:date="2020-04-13T14:35:00Z">
        <w:r w:rsidR="00A52A86">
          <w:rPr>
            <w:rFonts w:ascii="Times New Roman" w:eastAsia="Times New Roman" w:hAnsi="Times New Roman" w:cs="Times New Roman"/>
            <w:sz w:val="24"/>
            <w:szCs w:val="24"/>
          </w:rPr>
          <w:t>for which it will be relevant</w:t>
        </w:r>
      </w:ins>
      <w:ins w:id="341"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2"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3" w:author="Diaz,Renata M" w:date="2020-04-13T15:02:00Z"/>
          <w:rFonts w:ascii="Times New Roman" w:eastAsia="Times New Roman" w:hAnsi="Times New Roman" w:cs="Times New Roman"/>
          <w:sz w:val="24"/>
          <w:szCs w:val="24"/>
        </w:rPr>
      </w:pPr>
      <w:ins w:id="344" w:author="Diaz,Renata M" w:date="2020-04-13T15:37:00Z">
        <w:r>
          <w:rPr>
            <w:rFonts w:ascii="Times New Roman" w:eastAsia="Times New Roman" w:hAnsi="Times New Roman" w:cs="Times New Roman"/>
            <w:sz w:val="24"/>
            <w:szCs w:val="24"/>
          </w:rPr>
          <w:t>W</w:t>
        </w:r>
      </w:ins>
      <w:ins w:id="345" w:author="Diaz,Renata M" w:date="2020-04-13T14:45:00Z">
        <w:r w:rsidR="00D03647">
          <w:rPr>
            <w:rFonts w:ascii="Times New Roman" w:eastAsia="Times New Roman" w:hAnsi="Times New Roman" w:cs="Times New Roman"/>
            <w:sz w:val="24"/>
            <w:szCs w:val="24"/>
          </w:rPr>
          <w:t xml:space="preserve">e set out to establish </w:t>
        </w:r>
      </w:ins>
      <w:ins w:id="346" w:author="Diaz,Renata M" w:date="2020-04-13T14:41:00Z">
        <w:r w:rsidR="00D03647">
          <w:rPr>
            <w:rFonts w:ascii="Times New Roman" w:eastAsia="Times New Roman" w:hAnsi="Times New Roman" w:cs="Times New Roman"/>
            <w:sz w:val="24"/>
            <w:szCs w:val="24"/>
          </w:rPr>
          <w:t xml:space="preserve">if, </w:t>
        </w:r>
      </w:ins>
      <w:ins w:id="347" w:author="Diaz,Renata M" w:date="2020-04-13T14:45:00Z">
        <w:r w:rsidR="0064097A">
          <w:rPr>
            <w:rFonts w:ascii="Times New Roman" w:eastAsia="Times New Roman" w:hAnsi="Times New Roman" w:cs="Times New Roman"/>
            <w:sz w:val="24"/>
            <w:szCs w:val="24"/>
          </w:rPr>
          <w:t>and in what ways</w:t>
        </w:r>
      </w:ins>
      <w:ins w:id="348" w:author="Diaz,Renata M" w:date="2020-04-13T14:41:00Z">
        <w:r w:rsidR="00D03647">
          <w:rPr>
            <w:rFonts w:ascii="Times New Roman" w:eastAsia="Times New Roman" w:hAnsi="Times New Roman" w:cs="Times New Roman"/>
            <w:sz w:val="24"/>
            <w:szCs w:val="24"/>
          </w:rPr>
          <w:t xml:space="preserve">, </w:t>
        </w:r>
      </w:ins>
      <w:ins w:id="349" w:author="Diaz,Renata M" w:date="2020-04-13T14:49:00Z">
        <w:r w:rsidR="00541B9F">
          <w:rPr>
            <w:rFonts w:ascii="Times New Roman" w:eastAsia="Times New Roman" w:hAnsi="Times New Roman" w:cs="Times New Roman"/>
            <w:sz w:val="24"/>
            <w:szCs w:val="24"/>
          </w:rPr>
          <w:t>we can detect</w:t>
        </w:r>
      </w:ins>
      <w:ins w:id="350" w:author="Diaz,Renata M" w:date="2020-04-13T15:03:00Z">
        <w:r w:rsidR="008D0389">
          <w:rPr>
            <w:rFonts w:ascii="Times New Roman" w:eastAsia="Times New Roman" w:hAnsi="Times New Roman" w:cs="Times New Roman"/>
            <w:sz w:val="24"/>
            <w:szCs w:val="24"/>
          </w:rPr>
          <w:t xml:space="preserve"> consistent</w:t>
        </w:r>
      </w:ins>
      <w:ins w:id="351"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2" w:author="Diaz,Renata M" w:date="2020-04-13T14:42:00Z">
        <w:r w:rsidR="00D03647">
          <w:rPr>
            <w:rFonts w:ascii="Times New Roman" w:eastAsia="Times New Roman" w:hAnsi="Times New Roman" w:cs="Times New Roman"/>
            <w:sz w:val="24"/>
            <w:szCs w:val="24"/>
          </w:rPr>
          <w:t>.</w:t>
        </w:r>
      </w:ins>
      <w:ins w:id="353" w:author="Diaz,Renata M" w:date="2020-04-13T14:43:00Z">
        <w:r w:rsidR="00D03647">
          <w:rPr>
            <w:rFonts w:ascii="Times New Roman" w:eastAsia="Times New Roman" w:hAnsi="Times New Roman" w:cs="Times New Roman"/>
            <w:sz w:val="24"/>
            <w:szCs w:val="24"/>
          </w:rPr>
          <w:t xml:space="preserve"> </w:t>
        </w:r>
      </w:ins>
      <w:ins w:id="354"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5" w:author="Diaz,Renata M" w:date="2020-04-13T14:54:00Z">
        <w:r w:rsidR="0036086C">
          <w:rPr>
            <w:rFonts w:ascii="Times New Roman" w:eastAsia="Times New Roman" w:hAnsi="Times New Roman" w:cs="Times New Roman"/>
            <w:sz w:val="24"/>
            <w:szCs w:val="24"/>
          </w:rPr>
          <w:t>T</w:t>
        </w:r>
      </w:ins>
      <w:ins w:id="356"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7" w:author="Diaz,Renata M" w:date="2020-04-13T14:49:00Z">
        <w:r w:rsidR="00541B9F">
          <w:rPr>
            <w:rFonts w:ascii="Times New Roman" w:eastAsia="Times New Roman" w:hAnsi="Times New Roman" w:cs="Times New Roman"/>
            <w:sz w:val="24"/>
            <w:szCs w:val="24"/>
          </w:rPr>
          <w:t xml:space="preserve"> detectable</w:t>
        </w:r>
      </w:ins>
      <w:ins w:id="358" w:author="Diaz,Renata M" w:date="2020-04-13T14:43:00Z">
        <w:r w:rsidR="00D03647">
          <w:rPr>
            <w:rFonts w:ascii="Times New Roman" w:eastAsia="Times New Roman" w:hAnsi="Times New Roman" w:cs="Times New Roman"/>
            <w:sz w:val="24"/>
            <w:szCs w:val="24"/>
          </w:rPr>
          <w:t xml:space="preserve"> deviation</w:t>
        </w:r>
      </w:ins>
      <w:ins w:id="359" w:author="Diaz,Renata M" w:date="2020-04-13T14:50:00Z">
        <w:r w:rsidR="0036086C">
          <w:rPr>
            <w:rFonts w:ascii="Times New Roman" w:eastAsia="Times New Roman" w:hAnsi="Times New Roman" w:cs="Times New Roman"/>
            <w:sz w:val="24"/>
            <w:szCs w:val="24"/>
          </w:rPr>
          <w:t>s</w:t>
        </w:r>
      </w:ins>
      <w:ins w:id="360" w:author="Diaz,Renata M" w:date="2020-04-13T14:43:00Z">
        <w:r w:rsidR="00D03647">
          <w:rPr>
            <w:rFonts w:ascii="Times New Roman" w:eastAsia="Times New Roman" w:hAnsi="Times New Roman" w:cs="Times New Roman"/>
            <w:sz w:val="24"/>
            <w:szCs w:val="24"/>
          </w:rPr>
          <w:t xml:space="preserve"> </w:t>
        </w:r>
      </w:ins>
      <w:ins w:id="361" w:author="Diaz,Renata M" w:date="2020-04-13T14:56:00Z">
        <w:r w:rsidR="0036086C">
          <w:rPr>
            <w:rFonts w:ascii="Times New Roman" w:eastAsia="Times New Roman" w:hAnsi="Times New Roman" w:cs="Times New Roman"/>
            <w:sz w:val="24"/>
            <w:szCs w:val="24"/>
          </w:rPr>
          <w:t>would not</w:t>
        </w:r>
      </w:ins>
      <w:ins w:id="362" w:author="Diaz,Renata M" w:date="2020-04-13T14:54:00Z">
        <w:r w:rsidR="0036086C">
          <w:rPr>
            <w:rFonts w:ascii="Times New Roman" w:eastAsia="Times New Roman" w:hAnsi="Times New Roman" w:cs="Times New Roman"/>
            <w:sz w:val="24"/>
            <w:szCs w:val="24"/>
          </w:rPr>
          <w:t xml:space="preserve"> necessarily</w:t>
        </w:r>
      </w:ins>
      <w:ins w:id="363" w:author="Diaz,Renata M" w:date="2020-04-13T14:56:00Z">
        <w:r w:rsidR="0036086C">
          <w:rPr>
            <w:rFonts w:ascii="Times New Roman" w:eastAsia="Times New Roman" w:hAnsi="Times New Roman" w:cs="Times New Roman"/>
            <w:sz w:val="24"/>
            <w:szCs w:val="24"/>
          </w:rPr>
          <w:t xml:space="preserve"> be</w:t>
        </w:r>
      </w:ins>
      <w:ins w:id="364" w:author="Diaz,Renata M" w:date="2020-04-13T14:54:00Z">
        <w:r w:rsidR="0036086C">
          <w:rPr>
            <w:rFonts w:ascii="Times New Roman" w:eastAsia="Times New Roman" w:hAnsi="Times New Roman" w:cs="Times New Roman"/>
            <w:sz w:val="24"/>
            <w:szCs w:val="24"/>
          </w:rPr>
          <w:t xml:space="preserve"> </w:t>
        </w:r>
      </w:ins>
      <w:ins w:id="365" w:author="Diaz,Renata M" w:date="2020-04-13T14:43:00Z">
        <w:r w:rsidR="00D03647">
          <w:rPr>
            <w:rFonts w:ascii="Times New Roman" w:eastAsia="Times New Roman" w:hAnsi="Times New Roman" w:cs="Times New Roman"/>
            <w:sz w:val="24"/>
            <w:szCs w:val="24"/>
          </w:rPr>
          <w:t xml:space="preserve">evidence </w:t>
        </w:r>
      </w:ins>
      <w:ins w:id="366" w:author="Diaz,Renata M" w:date="2020-04-13T14:54:00Z">
        <w:r w:rsidR="0036086C">
          <w:rPr>
            <w:rFonts w:ascii="Times New Roman" w:eastAsia="Times New Roman" w:hAnsi="Times New Roman" w:cs="Times New Roman"/>
            <w:sz w:val="24"/>
            <w:szCs w:val="24"/>
          </w:rPr>
          <w:t>of</w:t>
        </w:r>
      </w:ins>
      <w:ins w:id="367" w:author="Diaz,Renata M" w:date="2020-04-13T14:43:00Z">
        <w:r w:rsidR="00D03647">
          <w:rPr>
            <w:rFonts w:ascii="Times New Roman" w:eastAsia="Times New Roman" w:hAnsi="Times New Roman" w:cs="Times New Roman"/>
            <w:sz w:val="24"/>
            <w:szCs w:val="24"/>
          </w:rPr>
          <w:t xml:space="preserve"> an overall lack of </w:t>
        </w:r>
      </w:ins>
      <w:ins w:id="368" w:author="Diaz,Renata M" w:date="2020-04-13T14:50:00Z">
        <w:r w:rsidR="0036086C">
          <w:rPr>
            <w:rFonts w:ascii="Times New Roman" w:eastAsia="Times New Roman" w:hAnsi="Times New Roman" w:cs="Times New Roman"/>
            <w:sz w:val="24"/>
            <w:szCs w:val="24"/>
          </w:rPr>
          <w:t>structural processes</w:t>
        </w:r>
      </w:ins>
      <w:ins w:id="369" w:author="Diaz,Renata M" w:date="2020-04-13T14:56:00Z">
        <w:r w:rsidR="00F37C61">
          <w:rPr>
            <w:rFonts w:ascii="Times New Roman" w:eastAsia="Times New Roman" w:hAnsi="Times New Roman" w:cs="Times New Roman"/>
            <w:sz w:val="24"/>
            <w:szCs w:val="24"/>
          </w:rPr>
          <w:t>, but</w:t>
        </w:r>
      </w:ins>
      <w:ins w:id="370" w:author="Diaz,Renata M" w:date="2020-04-13T14:54:00Z">
        <w:r w:rsidR="0036086C">
          <w:rPr>
            <w:rFonts w:ascii="Times New Roman" w:eastAsia="Times New Roman" w:hAnsi="Times New Roman" w:cs="Times New Roman"/>
            <w:sz w:val="24"/>
            <w:szCs w:val="24"/>
          </w:rPr>
          <w:t xml:space="preserve"> would</w:t>
        </w:r>
      </w:ins>
      <w:ins w:id="371"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2" w:author="Diaz,Renata M" w:date="2020-04-13T14:54:00Z">
        <w:r w:rsidR="0036086C">
          <w:rPr>
            <w:rFonts w:ascii="Times New Roman" w:eastAsia="Times New Roman" w:hAnsi="Times New Roman" w:cs="Times New Roman"/>
            <w:sz w:val="24"/>
            <w:szCs w:val="24"/>
          </w:rPr>
          <w:t>extract biological information from the SAD.</w:t>
        </w:r>
      </w:ins>
      <w:ins w:id="373" w:author="Diaz,Renata M" w:date="2020-04-13T14:55:00Z">
        <w:r w:rsidR="0036086C">
          <w:rPr>
            <w:rFonts w:ascii="Times New Roman" w:eastAsia="Times New Roman" w:hAnsi="Times New Roman" w:cs="Times New Roman"/>
            <w:sz w:val="24"/>
            <w:szCs w:val="24"/>
          </w:rPr>
          <w:t xml:space="preserve"> </w:t>
        </w:r>
      </w:ins>
      <w:ins w:id="374" w:author="Diaz,Renata M" w:date="2020-04-13T14:59:00Z">
        <w:r w:rsidR="007E6AF5">
          <w:rPr>
            <w:rFonts w:ascii="Times New Roman" w:eastAsia="Times New Roman" w:hAnsi="Times New Roman" w:cs="Times New Roman"/>
            <w:sz w:val="24"/>
            <w:szCs w:val="24"/>
          </w:rPr>
          <w:t>Especially</w:t>
        </w:r>
      </w:ins>
      <w:ins w:id="375" w:author="Diaz,Renata M" w:date="2020-04-13T14:56:00Z">
        <w:r w:rsidR="00F37C61">
          <w:rPr>
            <w:rFonts w:ascii="Times New Roman" w:eastAsia="Times New Roman" w:hAnsi="Times New Roman" w:cs="Times New Roman"/>
            <w:sz w:val="24"/>
            <w:szCs w:val="24"/>
          </w:rPr>
          <w:t xml:space="preserve"> if </w:t>
        </w:r>
      </w:ins>
      <w:ins w:id="376" w:author="Diaz,Renata M" w:date="2020-04-13T14:57:00Z">
        <w:r w:rsidR="00F37C61">
          <w:rPr>
            <w:rFonts w:ascii="Times New Roman" w:eastAsia="Times New Roman" w:hAnsi="Times New Roman" w:cs="Times New Roman"/>
            <w:sz w:val="24"/>
            <w:szCs w:val="24"/>
          </w:rPr>
          <w:t xml:space="preserve">such </w:t>
        </w:r>
      </w:ins>
      <w:ins w:id="377" w:author="Diaz,Renata M" w:date="2020-04-13T14:56:00Z">
        <w:r w:rsidR="00F37C61">
          <w:rPr>
            <w:rFonts w:ascii="Times New Roman" w:eastAsia="Times New Roman" w:hAnsi="Times New Roman" w:cs="Times New Roman"/>
            <w:sz w:val="24"/>
            <w:szCs w:val="24"/>
          </w:rPr>
          <w:t xml:space="preserve">a lack of </w:t>
        </w:r>
      </w:ins>
      <w:ins w:id="378" w:author="Diaz,Renata M" w:date="2020-04-13T14:57:00Z">
        <w:r w:rsidR="00F37C61">
          <w:rPr>
            <w:rFonts w:ascii="Times New Roman" w:eastAsia="Times New Roman" w:hAnsi="Times New Roman" w:cs="Times New Roman"/>
            <w:sz w:val="24"/>
            <w:szCs w:val="24"/>
          </w:rPr>
          <w:t xml:space="preserve">detectable </w:t>
        </w:r>
      </w:ins>
      <w:ins w:id="379" w:author="Diaz,Renata M" w:date="2020-04-13T14:56:00Z">
        <w:r w:rsidR="00F37C61">
          <w:rPr>
            <w:rFonts w:ascii="Times New Roman" w:eastAsia="Times New Roman" w:hAnsi="Times New Roman" w:cs="Times New Roman"/>
            <w:sz w:val="24"/>
            <w:szCs w:val="24"/>
          </w:rPr>
          <w:t>deviations corresponds wit</w:t>
        </w:r>
      </w:ins>
      <w:ins w:id="380" w:author="Diaz,Renata M" w:date="2020-04-13T14:57:00Z">
        <w:r w:rsidR="00F37C61">
          <w:rPr>
            <w:rFonts w:ascii="Times New Roman" w:eastAsia="Times New Roman" w:hAnsi="Times New Roman" w:cs="Times New Roman"/>
            <w:sz w:val="24"/>
            <w:szCs w:val="24"/>
          </w:rPr>
          <w:t xml:space="preserve">h small communities </w:t>
        </w:r>
      </w:ins>
      <w:ins w:id="381" w:author="Diaz,Renata M" w:date="2020-04-20T14:26:00Z">
        <w:r w:rsidR="00201FD7">
          <w:rPr>
            <w:rFonts w:ascii="Times New Roman" w:eastAsia="Times New Roman" w:hAnsi="Times New Roman" w:cs="Times New Roman"/>
            <w:sz w:val="24"/>
            <w:szCs w:val="24"/>
          </w:rPr>
          <w:t>that have</w:t>
        </w:r>
      </w:ins>
      <w:ins w:id="382" w:author="Diaz,Renata M" w:date="2020-04-13T14:57:00Z">
        <w:r w:rsidR="00F37C61">
          <w:rPr>
            <w:rFonts w:ascii="Times New Roman" w:eastAsia="Times New Roman" w:hAnsi="Times New Roman" w:cs="Times New Roman"/>
            <w:sz w:val="24"/>
            <w:szCs w:val="24"/>
          </w:rPr>
          <w:t xml:space="preserve"> relatively vaguely-constrained SADs, </w:t>
        </w:r>
      </w:ins>
      <w:ins w:id="383" w:author="Diaz,Renata M" w:date="2020-04-13T14:58:00Z">
        <w:r w:rsidR="007E6AF5">
          <w:rPr>
            <w:rFonts w:ascii="Times New Roman" w:eastAsia="Times New Roman" w:hAnsi="Times New Roman" w:cs="Times New Roman"/>
            <w:sz w:val="24"/>
            <w:szCs w:val="24"/>
          </w:rPr>
          <w:t xml:space="preserve">we suspect </w:t>
        </w:r>
      </w:ins>
      <w:ins w:id="384" w:author="Diaz,Renata M" w:date="2020-04-13T14:59:00Z">
        <w:r w:rsidR="007E6AF5">
          <w:rPr>
            <w:rFonts w:ascii="Times New Roman" w:eastAsia="Times New Roman" w:hAnsi="Times New Roman" w:cs="Times New Roman"/>
            <w:sz w:val="24"/>
            <w:szCs w:val="24"/>
          </w:rPr>
          <w:t>it reflects the limits of</w:t>
        </w:r>
      </w:ins>
      <w:ins w:id="385"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6" w:author="Diaz,Renata M" w:date="2020-04-13T14:59:00Z">
        <w:r w:rsidR="007E6AF5">
          <w:rPr>
            <w:rFonts w:ascii="Times New Roman" w:eastAsia="Times New Roman" w:hAnsi="Times New Roman" w:cs="Times New Roman"/>
            <w:sz w:val="24"/>
            <w:szCs w:val="24"/>
          </w:rPr>
          <w:t>in those contexts.</w:t>
        </w:r>
      </w:ins>
      <w:ins w:id="387"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8" w:author="Diaz,Renata M" w:date="2020-04-13T14:41:00Z"/>
          <w:rFonts w:ascii="Times New Roman" w:eastAsia="Times New Roman" w:hAnsi="Times New Roman" w:cs="Times New Roman"/>
          <w:sz w:val="24"/>
          <w:szCs w:val="24"/>
        </w:rPr>
      </w:pPr>
      <w:ins w:id="389" w:author="Diaz,Renata M" w:date="2020-04-13T15:14:00Z">
        <w:r>
          <w:rPr>
            <w:rFonts w:ascii="Times New Roman" w:eastAsia="Times New Roman" w:hAnsi="Times New Roman" w:cs="Times New Roman"/>
            <w:sz w:val="24"/>
            <w:szCs w:val="24"/>
          </w:rPr>
          <w:t>For</w:t>
        </w:r>
      </w:ins>
      <w:ins w:id="390" w:author="Diaz,Renata M" w:date="2020-04-13T15:18:00Z">
        <w:r w:rsidR="00D43669">
          <w:rPr>
            <w:rFonts w:ascii="Times New Roman" w:eastAsia="Times New Roman" w:hAnsi="Times New Roman" w:cs="Times New Roman"/>
            <w:sz w:val="24"/>
            <w:szCs w:val="24"/>
          </w:rPr>
          <w:t xml:space="preserve"> </w:t>
        </w:r>
      </w:ins>
      <w:ins w:id="391"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2" w:author="Diaz,Renata M" w:date="2020-04-13T15:14:00Z">
        <w:r>
          <w:rPr>
            <w:rFonts w:ascii="Times New Roman" w:eastAsia="Times New Roman" w:hAnsi="Times New Roman" w:cs="Times New Roman"/>
            <w:sz w:val="24"/>
            <w:szCs w:val="24"/>
          </w:rPr>
          <w:t xml:space="preserve"> </w:t>
        </w:r>
        <w:commentRangeStart w:id="393"/>
        <w:r>
          <w:rPr>
            <w:rFonts w:ascii="Times New Roman" w:eastAsia="Times New Roman" w:hAnsi="Times New Roman" w:cs="Times New Roman"/>
            <w:sz w:val="24"/>
            <w:szCs w:val="24"/>
          </w:rPr>
          <w:t>communities</w:t>
        </w:r>
      </w:ins>
      <w:commentRangeEnd w:id="393"/>
      <w:ins w:id="394" w:author="Diaz,Renata M" w:date="2020-04-20T16:13:00Z">
        <w:r w:rsidR="00A227C4">
          <w:rPr>
            <w:rStyle w:val="CommentReference"/>
          </w:rPr>
          <w:commentReference w:id="393"/>
        </w:r>
      </w:ins>
      <w:ins w:id="395" w:author="Diaz,Renata M" w:date="2020-04-13T15:14:00Z">
        <w:r>
          <w:rPr>
            <w:rFonts w:ascii="Times New Roman" w:eastAsia="Times New Roman" w:hAnsi="Times New Roman" w:cs="Times New Roman"/>
            <w:sz w:val="24"/>
            <w:szCs w:val="24"/>
          </w:rPr>
          <w:t xml:space="preserve"> spanning X Y and Z taxa, </w:t>
        </w:r>
      </w:ins>
      <w:ins w:id="396" w:author="Diaz,Renata M" w:date="2020-04-13T15:18:00Z">
        <w:r w:rsidR="00D43669">
          <w:rPr>
            <w:rFonts w:ascii="Times New Roman" w:eastAsia="Times New Roman" w:hAnsi="Times New Roman" w:cs="Times New Roman"/>
            <w:sz w:val="24"/>
            <w:szCs w:val="24"/>
          </w:rPr>
          <w:t>we characteriz</w:t>
        </w:r>
      </w:ins>
      <w:ins w:id="397" w:author="Diaz,Renata M" w:date="2020-04-20T16:12:00Z">
        <w:r w:rsidR="0040444C">
          <w:rPr>
            <w:rFonts w:ascii="Times New Roman" w:eastAsia="Times New Roman" w:hAnsi="Times New Roman" w:cs="Times New Roman"/>
            <w:sz w:val="24"/>
            <w:szCs w:val="24"/>
          </w:rPr>
          <w:t>e</w:t>
        </w:r>
      </w:ins>
      <w:ins w:id="398" w:author="Diaz,Renata M" w:date="2020-04-13T15:18:00Z">
        <w:r w:rsidR="00D43669">
          <w:rPr>
            <w:rFonts w:ascii="Times New Roman" w:eastAsia="Times New Roman" w:hAnsi="Times New Roman" w:cs="Times New Roman"/>
            <w:sz w:val="24"/>
            <w:szCs w:val="24"/>
          </w:rPr>
          <w:t xml:space="preserve"> the </w:t>
        </w:r>
      </w:ins>
      <w:ins w:id="399" w:author="Diaz,Renata M" w:date="2020-04-20T16:13:00Z">
        <w:r w:rsidR="00A655B9">
          <w:rPr>
            <w:rFonts w:ascii="Times New Roman" w:eastAsia="Times New Roman" w:hAnsi="Times New Roman" w:cs="Times New Roman"/>
            <w:sz w:val="24"/>
            <w:szCs w:val="24"/>
          </w:rPr>
          <w:t xml:space="preserve">distribution of </w:t>
        </w:r>
      </w:ins>
      <w:ins w:id="400" w:author="Diaz,Renata M" w:date="2020-04-13T15:18:00Z">
        <w:r w:rsidR="00D43669">
          <w:rPr>
            <w:rFonts w:ascii="Times New Roman" w:eastAsia="Times New Roman" w:hAnsi="Times New Roman" w:cs="Times New Roman"/>
            <w:sz w:val="24"/>
            <w:szCs w:val="24"/>
          </w:rPr>
          <w:t>statistically</w:t>
        </w:r>
      </w:ins>
      <w:ins w:id="401" w:author="Diaz,Renata M" w:date="2020-04-20T16:14:00Z">
        <w:r w:rsidR="00CB2D6E">
          <w:rPr>
            <w:rFonts w:ascii="Times New Roman" w:eastAsia="Times New Roman" w:hAnsi="Times New Roman" w:cs="Times New Roman"/>
            <w:sz w:val="24"/>
            <w:szCs w:val="24"/>
          </w:rPr>
          <w:t>-</w:t>
        </w:r>
      </w:ins>
      <w:ins w:id="402" w:author="Diaz,Renata M" w:date="2020-04-13T15:18:00Z">
        <w:r w:rsidR="00D43669">
          <w:rPr>
            <w:rFonts w:ascii="Times New Roman" w:eastAsia="Times New Roman" w:hAnsi="Times New Roman" w:cs="Times New Roman"/>
            <w:sz w:val="24"/>
            <w:szCs w:val="24"/>
          </w:rPr>
          <w:t xml:space="preserve">likely </w:t>
        </w:r>
      </w:ins>
      <w:ins w:id="403"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4"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5" w:author="Diaz,Renata M" w:date="2020-04-13T15:23:00Z">
        <w:r w:rsidR="00D43669">
          <w:rPr>
            <w:rFonts w:ascii="Times New Roman" w:eastAsia="Times New Roman" w:hAnsi="Times New Roman" w:cs="Times New Roman"/>
            <w:sz w:val="24"/>
            <w:szCs w:val="24"/>
          </w:rPr>
          <w:t xml:space="preserve"> and test </w:t>
        </w:r>
      </w:ins>
      <w:ins w:id="406" w:author="Diaz,Renata M" w:date="2020-04-13T15:24:00Z">
        <w:r w:rsidR="00F374AC">
          <w:rPr>
            <w:rFonts w:ascii="Times New Roman" w:eastAsia="Times New Roman" w:hAnsi="Times New Roman" w:cs="Times New Roman"/>
            <w:sz w:val="24"/>
            <w:szCs w:val="24"/>
          </w:rPr>
          <w:t xml:space="preserve">1) </w:t>
        </w:r>
      </w:ins>
      <w:ins w:id="407"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8" w:author="Diaz,Renata M" w:date="2020-04-13T15:33:00Z">
        <w:r w:rsidR="006748D4">
          <w:rPr>
            <w:rFonts w:ascii="Times New Roman" w:eastAsia="Times New Roman" w:hAnsi="Times New Roman" w:cs="Times New Roman"/>
            <w:sz w:val="24"/>
            <w:szCs w:val="24"/>
          </w:rPr>
          <w:t xml:space="preserve">, and 2) </w:t>
        </w:r>
      </w:ins>
      <w:ins w:id="409" w:author="Diaz,Renata M" w:date="2020-04-13T15:35:00Z">
        <w:r w:rsidR="00AD67E1">
          <w:rPr>
            <w:rFonts w:ascii="Times New Roman" w:eastAsia="Times New Roman" w:hAnsi="Times New Roman" w:cs="Times New Roman"/>
            <w:sz w:val="24"/>
            <w:szCs w:val="24"/>
          </w:rPr>
          <w:t>whether our</w:t>
        </w:r>
      </w:ins>
      <w:ins w:id="410" w:author="Diaz,Renata M" w:date="2020-04-20T16:14:00Z">
        <w:r w:rsidR="00577D32">
          <w:rPr>
            <w:rFonts w:ascii="Times New Roman" w:eastAsia="Times New Roman" w:hAnsi="Times New Roman" w:cs="Times New Roman"/>
            <w:sz w:val="24"/>
            <w:szCs w:val="24"/>
          </w:rPr>
          <w:t xml:space="preserve"> capacity</w:t>
        </w:r>
      </w:ins>
      <w:ins w:id="411" w:author="Diaz,Renata M" w:date="2020-04-13T15:35:00Z">
        <w:r w:rsidR="00AD67E1">
          <w:rPr>
            <w:rFonts w:ascii="Times New Roman" w:eastAsia="Times New Roman" w:hAnsi="Times New Roman" w:cs="Times New Roman"/>
            <w:sz w:val="24"/>
            <w:szCs w:val="24"/>
          </w:rPr>
          <w:t xml:space="preserve"> to detect deviations seems to</w:t>
        </w:r>
      </w:ins>
      <w:ins w:id="412"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3" w:author="Diaz,Renata M" w:date="2020-04-20T16:14:00Z">
        <w:r w:rsidR="00841BCE">
          <w:rPr>
            <w:rFonts w:ascii="Times New Roman" w:eastAsia="Times New Roman" w:hAnsi="Times New Roman" w:cs="Times New Roman"/>
            <w:i/>
            <w:iCs/>
            <w:sz w:val="24"/>
            <w:szCs w:val="24"/>
          </w:rPr>
          <w:t xml:space="preserve">, </w:t>
        </w:r>
      </w:ins>
      <w:ins w:id="414" w:author="Diaz,Renata M" w:date="2020-04-13T15:36:00Z">
        <w:r w:rsidR="00C07C40" w:rsidRPr="00841BCE">
          <w:rPr>
            <w:rFonts w:ascii="Times New Roman" w:eastAsia="Times New Roman" w:hAnsi="Times New Roman" w:cs="Times New Roman"/>
            <w:i/>
            <w:iCs/>
            <w:sz w:val="24"/>
            <w:szCs w:val="24"/>
          </w:rPr>
          <w:t>N</w:t>
        </w:r>
      </w:ins>
      <w:ins w:id="415" w:author="Diaz,Renata M" w:date="2020-04-20T16:14:00Z">
        <w:r w:rsidR="00841BCE">
          <w:rPr>
            <w:rFonts w:ascii="Times New Roman" w:eastAsia="Times New Roman" w:hAnsi="Times New Roman" w:cs="Times New Roman"/>
            <w:i/>
            <w:iCs/>
            <w:sz w:val="24"/>
            <w:szCs w:val="24"/>
          </w:rPr>
          <w:t>,</w:t>
        </w:r>
      </w:ins>
      <w:ins w:id="416"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7"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8" w:author="Diaz,Renata M" w:date="2020-04-13T11:01:00Z"/>
          <w:rFonts w:ascii="Times New Roman" w:eastAsia="Times New Roman" w:hAnsi="Times New Roman" w:cs="Times New Roman"/>
          <w:i/>
          <w:iCs/>
          <w:sz w:val="24"/>
          <w:szCs w:val="24"/>
          <w:rPrChange w:id="419" w:author="Diaz,Renata M" w:date="2020-04-13T14:36:00Z">
            <w:rPr>
              <w:del w:id="420" w:author="Diaz,Renata M" w:date="2020-04-13T11:01:00Z"/>
              <w:rFonts w:ascii="Times New Roman" w:eastAsia="Times New Roman" w:hAnsi="Times New Roman" w:cs="Times New Roman"/>
              <w:sz w:val="24"/>
              <w:szCs w:val="24"/>
            </w:rPr>
          </w:rPrChange>
        </w:rPr>
      </w:pPr>
      <w:ins w:id="421" w:author="skmorgane" w:date="2020-03-31T09:46:00Z">
        <w:del w:id="422" w:author="Diaz,Renata M" w:date="2020-04-13T11:01:00Z">
          <w:r w:rsidRPr="00A52A86" w:rsidDel="003D4B3C">
            <w:rPr>
              <w:rFonts w:ascii="Times New Roman" w:eastAsia="Times New Roman" w:hAnsi="Times New Roman" w:cs="Times New Roman"/>
              <w:i/>
              <w:iCs/>
              <w:sz w:val="24"/>
              <w:szCs w:val="24"/>
              <w:rPrChange w:id="423"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4" w:author="skmorgane" w:date="2020-03-31T09:47:00Z">
        <w:del w:id="425" w:author="Diaz,Renata M" w:date="2020-04-13T11:01:00Z">
          <w:r w:rsidRPr="00A52A86" w:rsidDel="003D4B3C">
            <w:rPr>
              <w:rFonts w:ascii="Times New Roman" w:eastAsia="Times New Roman" w:hAnsi="Times New Roman" w:cs="Times New Roman"/>
              <w:i/>
              <w:iCs/>
              <w:sz w:val="24"/>
              <w:szCs w:val="24"/>
              <w:rPrChange w:id="426" w:author="Diaz,Renata M" w:date="2020-04-13T14:36:00Z">
                <w:rPr>
                  <w:rFonts w:ascii="Times New Roman" w:eastAsia="Times New Roman" w:hAnsi="Times New Roman" w:cs="Times New Roman"/>
                  <w:sz w:val="24"/>
                  <w:szCs w:val="24"/>
                </w:rPr>
              </w:rPrChange>
            </w:rPr>
            <w:delText xml:space="preserve">differ from their </w:delText>
          </w:r>
        </w:del>
      </w:ins>
      <w:ins w:id="427" w:author="skmorgane" w:date="2020-03-31T09:48:00Z">
        <w:del w:id="428" w:author="Diaz,Renata M" w:date="2020-04-13T11:01:00Z">
          <w:r w:rsidRPr="00A52A86" w:rsidDel="003D4B3C">
            <w:rPr>
              <w:rFonts w:ascii="Times New Roman" w:eastAsia="Times New Roman" w:hAnsi="Times New Roman" w:cs="Times New Roman"/>
              <w:i/>
              <w:iCs/>
              <w:sz w:val="24"/>
              <w:szCs w:val="24"/>
              <w:rPrChange w:id="429"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0" w:author="skmorgane" w:date="2020-03-31T09:52:00Z">
        <w:del w:id="431" w:author="Diaz,Renata M" w:date="2020-04-13T11:01:00Z">
          <w:r w:rsidRPr="00A52A86" w:rsidDel="003D4B3C">
            <w:rPr>
              <w:rFonts w:ascii="Times New Roman" w:eastAsia="Times New Roman" w:hAnsi="Times New Roman" w:cs="Times New Roman"/>
              <w:i/>
              <w:iCs/>
              <w:sz w:val="24"/>
              <w:szCs w:val="24"/>
              <w:rPrChange w:id="432" w:author="Diaz,Renata M" w:date="2020-04-13T14:36:00Z">
                <w:rPr>
                  <w:rFonts w:ascii="Times New Roman" w:eastAsia="Times New Roman" w:hAnsi="Times New Roman" w:cs="Times New Roman"/>
                  <w:sz w:val="24"/>
                  <w:szCs w:val="24"/>
                </w:rPr>
              </w:rPrChange>
            </w:rPr>
            <w:delText xml:space="preserve"> By </w:delText>
          </w:r>
        </w:del>
      </w:ins>
      <w:del w:id="433" w:author="Diaz,Renata M" w:date="2020-04-13T11:01:00Z">
        <w:r w:rsidR="00E72AA7"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2" w:author="Diaz,Renata M" w:date="2020-04-13T14:40:00Z"/>
          <w:rFonts w:ascii="Times New Roman" w:eastAsia="Times New Roman" w:hAnsi="Times New Roman" w:cs="Times New Roman"/>
          <w:sz w:val="24"/>
          <w:szCs w:val="24"/>
        </w:rPr>
      </w:pPr>
      <w:del w:id="443" w:author="Diaz,Renata M" w:date="2020-04-13T14:40:00Z">
        <w:r w:rsidRPr="00A52A86" w:rsidDel="00D03647">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5" w:author="Diaz,Renata M" w:date="2020-04-13T14:40:00Z"/>
          <w:rFonts w:ascii="Times New Roman" w:eastAsia="Times New Roman" w:hAnsi="Times New Roman" w:cs="Times New Roman"/>
          <w:sz w:val="24"/>
          <w:szCs w:val="24"/>
        </w:rPr>
      </w:pPr>
      <w:del w:id="446"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7"/>
        <w:r w:rsidR="005729FE" w:rsidRPr="00BD41C6" w:rsidDel="00D03647">
          <w:rPr>
            <w:rFonts w:ascii="Times New Roman" w:eastAsia="Times New Roman" w:hAnsi="Times New Roman" w:cs="Times New Roman"/>
            <w:sz w:val="24"/>
            <w:szCs w:val="24"/>
          </w:rPr>
          <w:delText>species</w:delText>
        </w:r>
        <w:commentRangeEnd w:id="447"/>
        <w:r w:rsidR="005729FE" w:rsidRPr="00BD41C6" w:rsidDel="00D03647">
          <w:rPr>
            <w:rStyle w:val="CommentReference"/>
            <w:rFonts w:ascii="Times New Roman" w:hAnsi="Times New Roman" w:cs="Times New Roman"/>
          </w:rPr>
          <w:commentReference w:id="447"/>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8" w:author="Diaz,Renata M" w:date="2020-04-13T14:40:00Z"/>
          <w:rFonts w:ascii="Times New Roman" w:eastAsia="Times New Roman" w:hAnsi="Times New Roman" w:cs="Times New Roman"/>
          <w:sz w:val="24"/>
          <w:szCs w:val="24"/>
        </w:rPr>
      </w:pPr>
      <w:del w:id="449"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4C3B0C0F" w:rsidR="00304905" w:rsidRDefault="00304905" w:rsidP="0264BE4F">
      <w:pPr>
        <w:rPr>
          <w:ins w:id="450" w:author="Diaz,Renata M" w:date="2020-04-13T15:38: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1"/>
      <w:r w:rsidRPr="00BD41C6">
        <w:rPr>
          <w:rFonts w:ascii="Times New Roman" w:eastAsia="Times New Roman" w:hAnsi="Times New Roman" w:cs="Times New Roman"/>
          <w:sz w:val="24"/>
          <w:szCs w:val="24"/>
        </w:rPr>
        <w:t>years</w:t>
      </w:r>
      <w:commentRangeEnd w:id="451"/>
      <w:r w:rsidRPr="00BD41C6">
        <w:rPr>
          <w:rStyle w:val="CommentReference"/>
          <w:rFonts w:ascii="Times New Roman" w:hAnsi="Times New Roman" w:cs="Times New Roman"/>
        </w:rPr>
        <w:commentReference w:id="451"/>
      </w:r>
      <w:r w:rsidRPr="00BD41C6">
        <w:rPr>
          <w:rFonts w:ascii="Times New Roman" w:eastAsia="Times New Roman" w:hAnsi="Times New Roman" w:cs="Times New Roman"/>
          <w:sz w:val="24"/>
          <w:szCs w:val="24"/>
        </w:rPr>
        <w:t>, we follow</w:t>
      </w:r>
      <w:del w:id="45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3"/>
      <w:r w:rsidRPr="00BD41C6">
        <w:rPr>
          <w:rFonts w:ascii="Times New Roman" w:eastAsia="Times New Roman" w:hAnsi="Times New Roman" w:cs="Times New Roman"/>
          <w:sz w:val="24"/>
          <w:szCs w:val="24"/>
        </w:rPr>
        <w:t>X</w:t>
      </w:r>
      <w:commentRangeEnd w:id="453"/>
      <w:r w:rsidR="00DD0338">
        <w:rPr>
          <w:rStyle w:val="CommentReference"/>
        </w:rPr>
        <w:commentReference w:id="453"/>
      </w:r>
      <w:r w:rsidRPr="00BD41C6">
        <w:rPr>
          <w:rFonts w:ascii="Times New Roman" w:eastAsia="Times New Roman" w:hAnsi="Times New Roman" w:cs="Times New Roman"/>
          <w:sz w:val="24"/>
          <w:szCs w:val="24"/>
        </w:rPr>
        <w:t xml:space="preserve">. </w:t>
      </w:r>
    </w:p>
    <w:p w14:paraId="1B9AD5B0" w14:textId="62D4858C" w:rsidR="007F16B9" w:rsidRPr="00BD41C6" w:rsidRDefault="007F16B9" w:rsidP="007F16B9">
      <w:pPr>
        <w:rPr>
          <w:moveTo w:id="454" w:author="Diaz,Renata M" w:date="2020-04-13T15:38:00Z"/>
          <w:rFonts w:ascii="Times New Roman" w:eastAsia="Times New Roman" w:hAnsi="Times New Roman" w:cs="Times New Roman"/>
          <w:sz w:val="24"/>
          <w:szCs w:val="24"/>
        </w:rPr>
      </w:pPr>
      <w:moveToRangeStart w:id="455" w:author="Diaz,Renata M" w:date="2020-04-13T15:38:00Z" w:name="move37684726"/>
      <w:moveTo w:id="456" w:author="Diaz,Renata M" w:date="2020-04-13T15:38:00Z">
        <w:r w:rsidRPr="00BD41C6">
          <w:rPr>
            <w:rFonts w:ascii="Times New Roman" w:eastAsia="Times New Roman" w:hAnsi="Times New Roman" w:cs="Times New Roman"/>
            <w:i/>
            <w:iCs/>
            <w:sz w:val="24"/>
            <w:szCs w:val="24"/>
          </w:rPr>
          <w:t xml:space="preserve">Characterizing </w:t>
        </w:r>
        <w:del w:id="457"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58" w:author="Diaz,Renata M" w:date="2020-04-13T15:39:00Z">
        <w:r>
          <w:rPr>
            <w:rFonts w:ascii="Times New Roman" w:eastAsia="Times New Roman" w:hAnsi="Times New Roman" w:cs="Times New Roman"/>
            <w:i/>
            <w:iCs/>
            <w:sz w:val="24"/>
            <w:szCs w:val="24"/>
          </w:rPr>
          <w:t>the statistical constraint</w:t>
        </w:r>
      </w:ins>
    </w:p>
    <w:p w14:paraId="1E0477B6" w14:textId="406220D8" w:rsidR="007F16B9" w:rsidRPr="00BD41C6" w:rsidRDefault="007F16B9" w:rsidP="007F16B9">
      <w:pPr>
        <w:rPr>
          <w:moveTo w:id="459" w:author="Diaz,Renata M" w:date="2020-04-13T15:38:00Z"/>
          <w:rFonts w:ascii="Times New Roman" w:eastAsia="Times New Roman" w:hAnsi="Times New Roman" w:cs="Times New Roman"/>
          <w:sz w:val="24"/>
          <w:szCs w:val="24"/>
        </w:rPr>
      </w:pPr>
      <w:ins w:id="460" w:author="Diaz,Renata M" w:date="2020-04-13T15:38:00Z">
        <w:r>
          <w:rPr>
            <w:rFonts w:ascii="Times New Roman" w:eastAsia="Times New Roman" w:hAnsi="Times New Roman" w:cs="Times New Roman"/>
            <w:sz w:val="24"/>
            <w:szCs w:val="24"/>
          </w:rPr>
          <w:t>Following Locey and White (</w:t>
        </w:r>
      </w:ins>
      <w:ins w:id="461" w:author="Diaz,Renata M" w:date="2020-04-16T14:15:00Z">
        <w:r w:rsidR="006C6058">
          <w:rPr>
            <w:rFonts w:ascii="Times New Roman" w:eastAsia="Times New Roman" w:hAnsi="Times New Roman" w:cs="Times New Roman"/>
            <w:sz w:val="24"/>
            <w:szCs w:val="24"/>
          </w:rPr>
          <w:t>2013</w:t>
        </w:r>
      </w:ins>
      <w:ins w:id="462" w:author="Diaz,Renata M" w:date="2020-04-13T15:38:00Z">
        <w:r>
          <w:rPr>
            <w:rFonts w:ascii="Times New Roman" w:eastAsia="Times New Roman" w:hAnsi="Times New Roman" w:cs="Times New Roman"/>
            <w:sz w:val="24"/>
            <w:szCs w:val="24"/>
          </w:rPr>
          <w:t xml:space="preserve">), we use combinatorics to characterize the </w:t>
        </w:r>
      </w:ins>
      <w:ins w:id="463" w:author="Diaz,Renata M" w:date="2020-04-13T15:39:00Z">
        <w:r>
          <w:rPr>
            <w:rFonts w:ascii="Times New Roman" w:eastAsia="Times New Roman" w:hAnsi="Times New Roman" w:cs="Times New Roman"/>
            <w:sz w:val="24"/>
            <w:szCs w:val="24"/>
          </w:rPr>
          <w:t xml:space="preserve">statistical </w:t>
        </w:r>
      </w:ins>
      <w:ins w:id="464"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465" w:author="Diaz,Renata M" w:date="2020-04-13T15:41:00Z">
        <w:r w:rsidR="00CC10A3">
          <w:rPr>
            <w:rFonts w:ascii="Times New Roman" w:eastAsia="Times New Roman" w:hAnsi="Times New Roman" w:cs="Times New Roman"/>
            <w:sz w:val="24"/>
            <w:szCs w:val="24"/>
          </w:rPr>
          <w:t>,</w:t>
        </w:r>
      </w:ins>
      <w:ins w:id="466"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67"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68"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69"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70"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71"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72" w:author="Diaz,Renata M" w:date="2020-04-13T15:44:00Z">
        <w:r w:rsidR="00F30CF8">
          <w:rPr>
            <w:rFonts w:ascii="Times New Roman" w:eastAsia="Times New Roman" w:hAnsi="Times New Roman" w:cs="Times New Roman"/>
            <w:sz w:val="24"/>
            <w:szCs w:val="24"/>
          </w:rPr>
          <w:t xml:space="preserve"> </w:t>
        </w:r>
      </w:ins>
      <w:ins w:id="473"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74" w:author="Diaz,Renata M" w:date="2020-04-13T16:18:00Z">
        <w:r w:rsidR="004E33BA">
          <w:rPr>
            <w:rFonts w:ascii="Times New Roman" w:eastAsia="Times New Roman" w:hAnsi="Times New Roman" w:cs="Times New Roman"/>
            <w:sz w:val="24"/>
            <w:szCs w:val="24"/>
          </w:rPr>
          <w:t>distribution</w:t>
        </w:r>
      </w:ins>
      <w:ins w:id="475"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76" w:author="Diaz,Renata M" w:date="2020-04-13T15:47:00Z">
        <w:r w:rsidR="00F30CF8">
          <w:rPr>
            <w:rFonts w:ascii="Times New Roman" w:eastAsia="Times New Roman" w:hAnsi="Times New Roman" w:cs="Times New Roman"/>
            <w:sz w:val="24"/>
            <w:szCs w:val="24"/>
          </w:rPr>
          <w:t>the elements of the feasible set</w:t>
        </w:r>
      </w:ins>
      <w:ins w:id="477" w:author="Diaz,Renata M" w:date="2020-04-13T15:45:00Z">
        <w:r w:rsidR="00F30CF8">
          <w:rPr>
            <w:rFonts w:ascii="Times New Roman" w:eastAsia="Times New Roman" w:hAnsi="Times New Roman" w:cs="Times New Roman"/>
            <w:sz w:val="24"/>
            <w:szCs w:val="24"/>
          </w:rPr>
          <w:t xml:space="preserve"> </w:t>
        </w:r>
      </w:ins>
      <w:ins w:id="478" w:author="Diaz,Renata M" w:date="2020-04-13T16:18:00Z">
        <w:r w:rsidR="00CF46C3">
          <w:rPr>
            <w:rFonts w:ascii="Times New Roman" w:eastAsia="Times New Roman" w:hAnsi="Times New Roman" w:cs="Times New Roman"/>
            <w:sz w:val="24"/>
            <w:szCs w:val="24"/>
          </w:rPr>
          <w:t xml:space="preserve">converge towards </w:t>
        </w:r>
      </w:ins>
      <w:ins w:id="479" w:author="Diaz,Renata M" w:date="2020-04-13T15:46:00Z">
        <w:r w:rsidR="00F30CF8">
          <w:rPr>
            <w:rFonts w:ascii="Times New Roman" w:eastAsia="Times New Roman" w:hAnsi="Times New Roman" w:cs="Times New Roman"/>
            <w:sz w:val="24"/>
            <w:szCs w:val="24"/>
          </w:rPr>
          <w:t xml:space="preserve">one overall shape – </w:t>
        </w:r>
      </w:ins>
      <w:ins w:id="480" w:author="Diaz,Renata M" w:date="2020-04-16T14:05:00Z">
        <w:r w:rsidR="00624246">
          <w:rPr>
            <w:rFonts w:ascii="Times New Roman" w:eastAsia="Times New Roman" w:hAnsi="Times New Roman" w:cs="Times New Roman"/>
            <w:sz w:val="24"/>
            <w:szCs w:val="24"/>
          </w:rPr>
          <w:t>illustrates</w:t>
        </w:r>
      </w:ins>
      <w:ins w:id="481" w:author="Diaz,Renata M" w:date="2020-04-13T15:46:00Z">
        <w:r w:rsidR="00F30CF8">
          <w:rPr>
            <w:rFonts w:ascii="Times New Roman" w:eastAsia="Times New Roman" w:hAnsi="Times New Roman" w:cs="Times New Roman"/>
            <w:sz w:val="24"/>
            <w:szCs w:val="24"/>
          </w:rPr>
          <w:t xml:space="preserve"> </w:t>
        </w:r>
      </w:ins>
      <w:ins w:id="482"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483" w:author="Diaz,Renata M" w:date="2020-04-13T15:38:00Z">
        <w:del w:id="484" w:author="Diaz,Renata M" w:date="2020-04-13T15:41:00Z">
          <w:r w:rsidRPr="00F30CF8" w:rsidDel="00CC10A3">
            <w:rPr>
              <w:rFonts w:ascii="Times New Roman" w:eastAsia="Times New Roman" w:hAnsi="Times New Roman" w:cs="Times New Roman"/>
              <w:i/>
              <w:iCs/>
              <w:sz w:val="24"/>
              <w:szCs w:val="24"/>
              <w:rPrChange w:id="485" w:author="Diaz,Renata M" w:date="2020-04-13T15:48:00Z">
                <w:rPr>
                  <w:rFonts w:ascii="Times New Roman" w:eastAsia="Times New Roman" w:hAnsi="Times New Roman" w:cs="Times New Roman"/>
                  <w:sz w:val="24"/>
                  <w:szCs w:val="24"/>
                </w:rPr>
              </w:rPrChange>
            </w:rPr>
            <w:delText>Enumerating</w:delText>
          </w:r>
        </w:del>
        <w:del w:id="486" w:author="Diaz,Renata M" w:date="2020-04-13T15:49:00Z">
          <w:r w:rsidRPr="00BD41C6" w:rsidDel="00F30CF8">
            <w:rPr>
              <w:rFonts w:ascii="Times New Roman" w:eastAsia="Times New Roman" w:hAnsi="Times New Roman" w:cs="Times New Roman"/>
              <w:sz w:val="24"/>
              <w:szCs w:val="24"/>
            </w:rPr>
            <w:delText xml:space="preserve"> and</w:delText>
          </w:r>
        </w:del>
      </w:moveTo>
      <w:ins w:id="487" w:author="Diaz,Renata M" w:date="2020-04-13T15:49:00Z">
        <w:r w:rsidR="00F30CF8">
          <w:rPr>
            <w:rFonts w:ascii="Times New Roman" w:eastAsia="Times New Roman" w:hAnsi="Times New Roman" w:cs="Times New Roman"/>
            <w:sz w:val="24"/>
            <w:szCs w:val="24"/>
          </w:rPr>
          <w:t>U</w:t>
        </w:r>
      </w:ins>
      <w:moveTo w:id="488" w:author="Diaz,Renata M" w:date="2020-04-13T15:38:00Z">
        <w:del w:id="489"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490"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491"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492"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493" w:author="Diaz,Renata M" w:date="2020-04-13T15:49:00Z"/>
          <w:moveTo w:id="494" w:author="Diaz,Renata M" w:date="2020-04-13T15:38:00Z"/>
          <w:rFonts w:ascii="Times New Roman" w:eastAsia="Times New Roman" w:hAnsi="Times New Roman" w:cs="Times New Roman"/>
          <w:sz w:val="24"/>
          <w:szCs w:val="24"/>
        </w:rPr>
      </w:pPr>
      <w:moveTo w:id="495" w:author="Diaz,Renata M" w:date="2020-04-13T15:38:00Z">
        <w:r w:rsidRPr="00BD41C6">
          <w:rPr>
            <w:rFonts w:ascii="Times New Roman" w:eastAsia="Times New Roman" w:hAnsi="Times New Roman" w:cs="Times New Roman"/>
            <w:sz w:val="24"/>
            <w:szCs w:val="24"/>
          </w:rPr>
          <w:t>[explanation of sampler]</w:t>
        </w:r>
      </w:moveTo>
    </w:p>
    <w:moveToRangeEnd w:id="455"/>
    <w:p w14:paraId="6FDBC677" w14:textId="77777777" w:rsidR="007F16B9" w:rsidRPr="00BD41C6" w:rsidRDefault="007F16B9" w:rsidP="0264BE4F">
      <w:pPr>
        <w:rPr>
          <w:rFonts w:ascii="Times New Roman" w:eastAsia="Times New Roman" w:hAnsi="Times New Roman" w:cs="Times New Roman"/>
          <w:sz w:val="24"/>
          <w:szCs w:val="24"/>
        </w:rPr>
      </w:pPr>
    </w:p>
    <w:p w14:paraId="21C139DA" w14:textId="1EB0EF96" w:rsidR="00976538" w:rsidRDefault="009F0CC0" w:rsidP="0264BE4F">
      <w:pPr>
        <w:rPr>
          <w:ins w:id="496" w:author="Diaz,Renata M" w:date="2020-04-20T16:22:00Z"/>
          <w:rFonts w:ascii="Times New Roman" w:eastAsia="Times New Roman" w:hAnsi="Times New Roman" w:cs="Times New Roman"/>
          <w:sz w:val="24"/>
          <w:szCs w:val="24"/>
        </w:rPr>
      </w:pPr>
      <w:del w:id="497"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498"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w:delText>
        </w:r>
      </w:del>
      <w:ins w:id="499" w:author="Diaz,Renata M" w:date="2020-04-16T14:06:00Z">
        <w:r w:rsidR="00307DB9">
          <w:rPr>
            <w:rFonts w:ascii="Times New Roman" w:eastAsia="Times New Roman" w:hAnsi="Times New Roman" w:cs="Times New Roman"/>
            <w:sz w:val="24"/>
            <w:szCs w:val="24"/>
          </w:rPr>
          <w:t xml:space="preserve">Even with this algorithm, it is </w:t>
        </w:r>
      </w:ins>
      <w:del w:id="500" w:author="Diaz,Renata M" w:date="2020-04-16T14:06:00Z">
        <w:r w:rsidR="009D24B9" w:rsidRPr="00BD41C6" w:rsidDel="00307DB9">
          <w:rPr>
            <w:rFonts w:ascii="Times New Roman" w:eastAsia="Times New Roman" w:hAnsi="Times New Roman" w:cs="Times New Roman"/>
            <w:sz w:val="24"/>
            <w:szCs w:val="24"/>
          </w:rPr>
          <w:delText xml:space="preserve">It is </w:delText>
        </w:r>
      </w:del>
      <w:r w:rsidR="009D24B9" w:rsidRPr="00BD41C6">
        <w:rPr>
          <w:rFonts w:ascii="Times New Roman" w:eastAsia="Times New Roman" w:hAnsi="Times New Roman" w:cs="Times New Roman"/>
          <w:sz w:val="24"/>
          <w:szCs w:val="24"/>
        </w:rPr>
        <w:t>computationally intractable to sample the feasible set for very large communities</w:t>
      </w:r>
      <w:ins w:id="501" w:author="Diaz,Renata M" w:date="2020-04-16T14:06:00Z">
        <w:r w:rsidR="00307DB9">
          <w:rPr>
            <w:rFonts w:ascii="Times New Roman" w:eastAsia="Times New Roman" w:hAnsi="Times New Roman" w:cs="Times New Roman"/>
            <w:sz w:val="24"/>
            <w:szCs w:val="24"/>
          </w:rPr>
          <w:t xml:space="preserve">. </w:t>
        </w:r>
      </w:ins>
      <w:del w:id="502"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03"/>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r w:rsidR="009D24B9" w:rsidRPr="00BD41C6">
        <w:rPr>
          <w:rFonts w:ascii="Times New Roman" w:eastAsia="Times New Roman" w:hAnsi="Times New Roman" w:cs="Times New Roman"/>
          <w:sz w:val="24"/>
          <w:szCs w:val="24"/>
        </w:rPr>
        <w:t>We therefor</w:t>
      </w:r>
      <w:ins w:id="504" w:author="Diaz,Renata M" w:date="2020-04-13T15:50:00Z">
        <w:r w:rsidR="00544199">
          <w:rPr>
            <w:rFonts w:ascii="Times New Roman" w:eastAsia="Times New Roman" w:hAnsi="Times New Roman" w:cs="Times New Roman"/>
            <w:sz w:val="24"/>
            <w:szCs w:val="24"/>
          </w:rPr>
          <w:t>e filtered our datasets to</w:t>
        </w:r>
      </w:ins>
      <w:del w:id="505" w:author="Diaz,Renata M" w:date="2020-04-13T15:50:00Z">
        <w:r w:rsidR="009D24B9" w:rsidRPr="00BD41C6" w:rsidDel="00544199">
          <w:rPr>
            <w:rFonts w:ascii="Times New Roman" w:eastAsia="Times New Roman" w:hAnsi="Times New Roman" w:cs="Times New Roman"/>
            <w:sz w:val="24"/>
            <w:szCs w:val="24"/>
          </w:rPr>
          <w:delText>e</w:delText>
        </w:r>
      </w:del>
      <w:r w:rsidR="009D24B9" w:rsidRPr="00BD41C6">
        <w:rPr>
          <w:rFonts w:ascii="Times New Roman" w:eastAsia="Times New Roman" w:hAnsi="Times New Roman" w:cs="Times New Roman"/>
          <w:sz w:val="24"/>
          <w:szCs w:val="24"/>
        </w:rPr>
        <w:t xml:space="preserve"> remove communities with more than X species or X individuals</w:t>
      </w:r>
      <w:commentRangeEnd w:id="503"/>
      <w:r w:rsidR="007F0A26" w:rsidRPr="00BD41C6">
        <w:rPr>
          <w:rStyle w:val="CommentReference"/>
          <w:rFonts w:ascii="Times New Roman" w:hAnsi="Times New Roman" w:cs="Times New Roman"/>
        </w:rPr>
        <w:commentReference w:id="503"/>
      </w:r>
      <w:r w:rsidR="009D24B9" w:rsidRPr="00BD41C6">
        <w:rPr>
          <w:rFonts w:ascii="Times New Roman" w:eastAsia="Times New Roman" w:hAnsi="Times New Roman" w:cs="Times New Roman"/>
          <w:sz w:val="24"/>
          <w:szCs w:val="24"/>
        </w:rPr>
        <w:t xml:space="preserve">, or fewer than 2 species or X individuals. </w:t>
      </w:r>
      <w:ins w:id="506" w:author="Diaz,Renata M" w:date="2020-04-20T14:29:00Z">
        <w:r w:rsidR="00521A01">
          <w:rPr>
            <w:rFonts w:ascii="Times New Roman" w:eastAsia="Times New Roman" w:hAnsi="Times New Roman" w:cs="Times New Roman"/>
            <w:sz w:val="24"/>
            <w:szCs w:val="24"/>
          </w:rPr>
          <w:t xml:space="preserve">It is </w:t>
        </w:r>
      </w:ins>
      <w:ins w:id="507" w:author="Diaz,Renata M" w:date="2020-04-20T16:23:00Z">
        <w:r w:rsidR="008B039D">
          <w:rPr>
            <w:rFonts w:ascii="Times New Roman" w:eastAsia="Times New Roman" w:hAnsi="Times New Roman" w:cs="Times New Roman"/>
            <w:sz w:val="24"/>
            <w:szCs w:val="24"/>
          </w:rPr>
          <w:t>trivial</w:t>
        </w:r>
      </w:ins>
      <w:ins w:id="508" w:author="Diaz,Renata M" w:date="2020-04-20T14:29:00Z">
        <w:r w:rsidR="00521A01">
          <w:rPr>
            <w:rFonts w:ascii="Times New Roman" w:eastAsia="Times New Roman" w:hAnsi="Times New Roman" w:cs="Times New Roman"/>
            <w:sz w:val="24"/>
            <w:szCs w:val="24"/>
          </w:rPr>
          <w:t xml:space="preserve"> to study the SAD for communities with only 1 individual for every species, so we </w:t>
        </w:r>
      </w:ins>
      <w:ins w:id="509" w:author="Diaz,Renata M" w:date="2020-04-20T16:23:00Z">
        <w:r w:rsidR="001832A6">
          <w:rPr>
            <w:rFonts w:ascii="Times New Roman" w:eastAsia="Times New Roman" w:hAnsi="Times New Roman" w:cs="Times New Roman"/>
            <w:sz w:val="24"/>
            <w:szCs w:val="24"/>
          </w:rPr>
          <w:t xml:space="preserve">also </w:t>
        </w:r>
      </w:ins>
      <w:ins w:id="510" w:author="Diaz,Renata M" w:date="2020-04-20T14:29:00Z">
        <w:r w:rsidR="00521A01">
          <w:rPr>
            <w:rFonts w:ascii="Times New Roman" w:eastAsia="Times New Roman" w:hAnsi="Times New Roman" w:cs="Times New Roman"/>
            <w:sz w:val="24"/>
            <w:szCs w:val="24"/>
          </w:rPr>
          <w:t xml:space="preserve">removed communities for which N = S. </w:t>
        </w:r>
      </w:ins>
    </w:p>
    <w:p w14:paraId="6C83859A" w14:textId="1F2F2DE9" w:rsidR="009D24B9" w:rsidRPr="00BD41C6" w:rsidRDefault="009D24B9" w:rsidP="0264BE4F">
      <w:pPr>
        <w:rPr>
          <w:rFonts w:ascii="Times New Roman" w:eastAsia="Times New Roman" w:hAnsi="Times New Roman" w:cs="Times New Roman"/>
          <w:sz w:val="24"/>
          <w:szCs w:val="24"/>
        </w:rPr>
      </w:pPr>
      <w:del w:id="511" w:author="Diaz,Renata M" w:date="2020-04-20T16:22:00Z">
        <w:r w:rsidRPr="00BD41C6" w:rsidDel="00BB6262">
          <w:rPr>
            <w:rFonts w:ascii="Times New Roman" w:eastAsia="Times New Roman" w:hAnsi="Times New Roman" w:cs="Times New Roman"/>
            <w:sz w:val="24"/>
            <w:szCs w:val="24"/>
          </w:rPr>
          <w:delText>Additionally, t</w:delText>
        </w:r>
      </w:del>
      <w:ins w:id="512" w:author="Diaz,Renata M" w:date="2020-04-20T16:22:00Z">
        <w:r w:rsidR="00BB6262">
          <w:rPr>
            <w:rFonts w:ascii="Times New Roman" w:eastAsia="Times New Roman" w:hAnsi="Times New Roman" w:cs="Times New Roman"/>
            <w:sz w:val="24"/>
            <w:szCs w:val="24"/>
          </w:rPr>
          <w:t>T</w:t>
        </w:r>
      </w:ins>
      <w:r w:rsidRPr="00BD41C6">
        <w:rPr>
          <w:rFonts w:ascii="Times New Roman" w:eastAsia="Times New Roman" w:hAnsi="Times New Roman" w:cs="Times New Roman"/>
          <w:sz w:val="24"/>
          <w:szCs w:val="24"/>
        </w:rPr>
        <w:t xml:space="preserve">he FIA database contains roughly 100,000 </w:t>
      </w:r>
      <w:commentRangeStart w:id="513"/>
      <w:r w:rsidR="00304905" w:rsidRPr="00BD41C6">
        <w:rPr>
          <w:rFonts w:ascii="Times New Roman" w:eastAsia="Times New Roman" w:hAnsi="Times New Roman" w:cs="Times New Roman"/>
          <w:sz w:val="24"/>
          <w:szCs w:val="24"/>
        </w:rPr>
        <w:t>communities</w:t>
      </w:r>
      <w:commentRangeEnd w:id="513"/>
      <w:r w:rsidR="00B16108" w:rsidRPr="00BD41C6">
        <w:rPr>
          <w:rStyle w:val="CommentReference"/>
          <w:rFonts w:ascii="Times New Roman" w:hAnsi="Times New Roman" w:cs="Times New Roman"/>
        </w:rPr>
        <w:commentReference w:id="513"/>
      </w:r>
      <w:ins w:id="514" w:author="Diaz,Renata M" w:date="2020-04-20T16:22:00Z">
        <w:r w:rsidR="00B845B4">
          <w:rPr>
            <w:rFonts w:ascii="Times New Roman" w:eastAsia="Times New Roman" w:hAnsi="Times New Roman" w:cs="Times New Roman"/>
            <w:sz w:val="24"/>
            <w:szCs w:val="24"/>
          </w:rPr>
          <w:t>, of which</w:t>
        </w:r>
      </w:ins>
      <w:del w:id="515" w:author="Diaz,Renata M" w:date="2020-04-20T16:22:00Z">
        <w:r w:rsidRPr="00BD41C6" w:rsidDel="00B845B4">
          <w:rPr>
            <w:rFonts w:ascii="Times New Roman" w:eastAsia="Times New Roman" w:hAnsi="Times New Roman" w:cs="Times New Roman"/>
            <w:sz w:val="24"/>
            <w:szCs w:val="24"/>
          </w:rPr>
          <w:delText>. Of these, approximately</w:delText>
        </w:r>
      </w:del>
      <w:r w:rsidRPr="00BD41C6">
        <w:rPr>
          <w:rFonts w:ascii="Times New Roman" w:eastAsia="Times New Roman" w:hAnsi="Times New Roman" w:cs="Times New Roman"/>
          <w:sz w:val="24"/>
          <w:szCs w:val="24"/>
        </w:rPr>
        <w:t xml:space="preserve"> 90,000 have fewer than 10 species and X individuals. Rather than analyze all of these small communities</w:t>
      </w:r>
      <w:ins w:id="516" w:author="Diaz,Renata M" w:date="2020-04-13T15:50:00Z">
        <w:r w:rsidR="006D41A0">
          <w:rPr>
            <w:rFonts w:ascii="Times New Roman" w:eastAsia="Times New Roman" w:hAnsi="Times New Roman" w:cs="Times New Roman"/>
            <w:sz w:val="24"/>
            <w:szCs w:val="24"/>
          </w:rPr>
          <w:t xml:space="preserve">, </w:t>
        </w:r>
      </w:ins>
      <w:del w:id="517" w:author="Diaz,Renata M" w:date="2020-04-13T15:50:00Z">
        <w:r w:rsidRPr="00BD41C6" w:rsidDel="007E69D0">
          <w:rPr>
            <w:rFonts w:ascii="Times New Roman" w:eastAsia="Times New Roman" w:hAnsi="Times New Roman" w:cs="Times New Roman"/>
            <w:sz w:val="24"/>
            <w:szCs w:val="24"/>
          </w:rPr>
          <w:delText xml:space="preserve"> (which, again, requires nontrivial computational resources), </w:delText>
        </w:r>
      </w:del>
      <w:r w:rsidRPr="00BD41C6">
        <w:rPr>
          <w:rFonts w:ascii="Times New Roman" w:eastAsia="Times New Roman" w:hAnsi="Times New Roman" w:cs="Times New Roman"/>
          <w:sz w:val="24"/>
          <w:szCs w:val="24"/>
        </w:rPr>
        <w:t xml:space="preserve">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00B4B7A2" w:rsidR="003738F0" w:rsidRPr="00BD41C6" w:rsidDel="007F16B9" w:rsidRDefault="003738F0" w:rsidP="0264BE4F">
      <w:pPr>
        <w:rPr>
          <w:moveFrom w:id="518" w:author="Diaz,Renata M" w:date="2020-04-13T15:38:00Z"/>
          <w:rFonts w:ascii="Times New Roman" w:eastAsia="Times New Roman" w:hAnsi="Times New Roman" w:cs="Times New Roman"/>
          <w:sz w:val="24"/>
          <w:szCs w:val="24"/>
        </w:rPr>
      </w:pPr>
      <w:moveFromRangeStart w:id="519" w:author="Diaz,Renata M" w:date="2020-04-13T15:38:00Z" w:name="move37684726"/>
      <w:moveFrom w:id="520"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21" w:author="Diaz,Renata M" w:date="2020-04-13T15:38:00Z"/>
          <w:rFonts w:ascii="Times New Roman" w:eastAsia="Times New Roman" w:hAnsi="Times New Roman" w:cs="Times New Roman"/>
          <w:sz w:val="24"/>
          <w:szCs w:val="24"/>
        </w:rPr>
      </w:pPr>
      <w:moveFrom w:id="522"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23" w:author="Diaz,Renata M" w:date="2020-04-13T15:38:00Z"/>
          <w:rFonts w:ascii="Times New Roman" w:eastAsia="Times New Roman" w:hAnsi="Times New Roman" w:cs="Times New Roman"/>
          <w:sz w:val="24"/>
          <w:szCs w:val="24"/>
        </w:rPr>
      </w:pPr>
      <w:moveFrom w:id="524"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19"/>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69EB82BA" w:rsidR="007A67A2" w:rsidRPr="00BD41C6" w:rsidDel="00E62703" w:rsidRDefault="007A67A2" w:rsidP="0264BE4F">
      <w:pPr>
        <w:rPr>
          <w:del w:id="525" w:author="Diaz,Renata M" w:date="2020-04-13T15:50:00Z"/>
          <w:rFonts w:ascii="Times New Roman" w:eastAsia="Times New Roman" w:hAnsi="Times New Roman" w:cs="Times New Roman"/>
          <w:sz w:val="24"/>
          <w:szCs w:val="24"/>
        </w:rPr>
      </w:pPr>
      <w:del w:id="526" w:author="Diaz,Renata M" w:date="2020-04-13T15:50:00Z">
        <w:r w:rsidRPr="00BD41C6" w:rsidDel="00E62703">
          <w:rPr>
            <w:rFonts w:ascii="Times New Roman" w:eastAsia="Times New Roman" w:hAnsi="Times New Roman" w:cs="Times New Roman"/>
            <w:sz w:val="24"/>
            <w:szCs w:val="24"/>
          </w:rPr>
          <w:lastRenderedPageBreak/>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27" w:author="Diaz,Renata M" w:date="2020-04-13T15:50:00Z"/>
          <w:rFonts w:ascii="Times New Roman" w:eastAsia="Times New Roman" w:hAnsi="Times New Roman" w:cs="Times New Roman"/>
          <w:sz w:val="24"/>
          <w:szCs w:val="24"/>
        </w:rPr>
      </w:pPr>
      <w:del w:id="528"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29" w:author="Diaz,Renata M" w:date="2020-04-13T15:50:00Z"/>
          <w:rFonts w:ascii="Times New Roman" w:eastAsia="Times New Roman" w:hAnsi="Times New Roman" w:cs="Times New Roman"/>
          <w:sz w:val="24"/>
          <w:szCs w:val="24"/>
        </w:rPr>
      </w:pPr>
      <w:del w:id="530"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31" w:author="Diaz,Renata M" w:date="2020-04-13T15:50:00Z"/>
          <w:rFonts w:ascii="Times New Roman" w:eastAsia="Times New Roman" w:hAnsi="Times New Roman" w:cs="Times New Roman"/>
          <w:sz w:val="24"/>
          <w:szCs w:val="24"/>
        </w:rPr>
      </w:pPr>
      <w:del w:id="532"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33"/>
        <w:r w:rsidR="00225644" w:rsidRPr="00BD41C6" w:rsidDel="00E62703">
          <w:rPr>
            <w:rFonts w:ascii="Times New Roman" w:eastAsia="Times New Roman" w:hAnsi="Times New Roman" w:cs="Times New Roman"/>
            <w:sz w:val="24"/>
            <w:szCs w:val="24"/>
          </w:rPr>
          <w:delText>deviations</w:delText>
        </w:r>
        <w:commentRangeEnd w:id="533"/>
        <w:r w:rsidR="00A94D04" w:rsidRPr="00BD41C6" w:rsidDel="00E62703">
          <w:rPr>
            <w:rStyle w:val="CommentReference"/>
            <w:rFonts w:ascii="Times New Roman" w:hAnsi="Times New Roman" w:cs="Times New Roman"/>
          </w:rPr>
          <w:commentReference w:id="533"/>
        </w:r>
        <w:r w:rsidRPr="00BD41C6" w:rsidDel="00E62703">
          <w:rPr>
            <w:rFonts w:ascii="Times New Roman" w:eastAsia="Times New Roman" w:hAnsi="Times New Roman" w:cs="Times New Roman"/>
            <w:sz w:val="24"/>
            <w:szCs w:val="24"/>
          </w:rPr>
          <w:delText xml:space="preserve">. </w:delText>
        </w:r>
      </w:del>
    </w:p>
    <w:p w14:paraId="2F7CF532" w14:textId="07724F2A"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To </w:t>
      </w:r>
      <w:del w:id="534" w:author="Diaz,Renata M" w:date="2020-04-20T16:20:00Z">
        <w:r w:rsidRPr="00BD41C6" w:rsidDel="00D93200">
          <w:rPr>
            <w:rFonts w:ascii="Times New Roman" w:eastAsia="Times New Roman" w:hAnsi="Times New Roman" w:cs="Times New Roman"/>
            <w:sz w:val="24"/>
            <w:szCs w:val="24"/>
          </w:rPr>
          <w:delText xml:space="preserve">show </w:delText>
        </w:r>
      </w:del>
      <w:ins w:id="535" w:author="Diaz,Renata M" w:date="2020-04-20T16:20:00Z">
        <w:r w:rsidR="00D93200">
          <w:rPr>
            <w:rFonts w:ascii="Times New Roman" w:eastAsia="Times New Roman" w:hAnsi="Times New Roman" w:cs="Times New Roman"/>
            <w:sz w:val="24"/>
            <w:szCs w:val="24"/>
          </w:rPr>
          <w:t>illustrate</w:t>
        </w:r>
        <w:r w:rsidR="00D93200"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how the </w:t>
      </w:r>
      <w:del w:id="536" w:author="Diaz,Renata M" w:date="2020-04-20T14:30:00Z">
        <w:r w:rsidRPr="00BD41C6" w:rsidDel="000F41D5">
          <w:rPr>
            <w:rFonts w:ascii="Times New Roman" w:eastAsia="Times New Roman" w:hAnsi="Times New Roman" w:cs="Times New Roman"/>
            <w:sz w:val="24"/>
            <w:szCs w:val="24"/>
          </w:rPr>
          <w:delText xml:space="preserve">specificity </w:delText>
        </w:r>
      </w:del>
      <w:ins w:id="537" w:author="Diaz,Renata M" w:date="2020-04-20T14:30:00Z">
        <w:r w:rsidR="000F41D5">
          <w:rPr>
            <w:rFonts w:ascii="Times New Roman" w:eastAsia="Times New Roman" w:hAnsi="Times New Roman" w:cs="Times New Roman"/>
            <w:sz w:val="24"/>
            <w:szCs w:val="24"/>
          </w:rPr>
          <w:t>narrowness</w:t>
        </w:r>
        <w:r w:rsidR="000F41D5"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of the </w:t>
      </w:r>
      <w:del w:id="538" w:author="Diaz,Renata M" w:date="2020-04-20T16:20:00Z">
        <w:r w:rsidRPr="00BD41C6" w:rsidDel="009E6364">
          <w:rPr>
            <w:rFonts w:ascii="Times New Roman" w:eastAsia="Times New Roman" w:hAnsi="Times New Roman" w:cs="Times New Roman"/>
            <w:sz w:val="24"/>
            <w:szCs w:val="24"/>
          </w:rPr>
          <w:delText>central tendency</w:delText>
        </w:r>
      </w:del>
      <w:ins w:id="539" w:author="Diaz,Renata M" w:date="2020-04-20T16:20:00Z">
        <w:r w:rsidR="009E6364">
          <w:rPr>
            <w:rFonts w:ascii="Times New Roman" w:eastAsia="Times New Roman" w:hAnsi="Times New Roman" w:cs="Times New Roman"/>
            <w:sz w:val="24"/>
            <w:szCs w:val="24"/>
          </w:rPr>
          <w:t>statistical constraint</w:t>
        </w:r>
      </w:ins>
      <w:r w:rsidRPr="00BD41C6">
        <w:rPr>
          <w:rFonts w:ascii="Times New Roman" w:eastAsia="Times New Roman" w:hAnsi="Times New Roman" w:cs="Times New Roman"/>
          <w:sz w:val="24"/>
          <w:szCs w:val="24"/>
        </w:rPr>
        <w:t xml:space="preserve"> varies </w:t>
      </w:r>
      <w:del w:id="540" w:author="Diaz,Renata M" w:date="2020-04-20T16:23:00Z">
        <w:r w:rsidRPr="00BD41C6" w:rsidDel="00115B44">
          <w:rPr>
            <w:rFonts w:ascii="Times New Roman" w:eastAsia="Times New Roman" w:hAnsi="Times New Roman" w:cs="Times New Roman"/>
            <w:sz w:val="24"/>
            <w:szCs w:val="24"/>
          </w:rPr>
          <w:delText xml:space="preserve">over </w:delText>
        </w:r>
      </w:del>
      <w:r w:rsidRPr="00BD41C6">
        <w:rPr>
          <w:rFonts w:ascii="Times New Roman" w:eastAsia="Times New Roman" w:hAnsi="Times New Roman" w:cs="Times New Roman"/>
          <w:sz w:val="24"/>
          <w:szCs w:val="24"/>
        </w:rPr>
        <w:t>S</w:t>
      </w:r>
      <w:ins w:id="541" w:author="Diaz,Renata M" w:date="2020-04-20T16:23:00Z">
        <w:r w:rsidR="00115B44">
          <w:rPr>
            <w:rFonts w:ascii="Times New Roman" w:eastAsia="Times New Roman" w:hAnsi="Times New Roman" w:cs="Times New Roman"/>
            <w:sz w:val="24"/>
            <w:szCs w:val="24"/>
          </w:rPr>
          <w:t xml:space="preserve">, </w:t>
        </w:r>
      </w:ins>
      <w:del w:id="542" w:author="Diaz,Renata M" w:date="2020-04-20T16:23:00Z">
        <w:r w:rsidRPr="00BD41C6" w:rsidDel="00115B44">
          <w:rPr>
            <w:rFonts w:ascii="Times New Roman" w:eastAsia="Times New Roman" w:hAnsi="Times New Roman" w:cs="Times New Roman"/>
            <w:sz w:val="24"/>
            <w:szCs w:val="24"/>
          </w:rPr>
          <w:delText xml:space="preserve"> and </w:delText>
        </w:r>
      </w:del>
      <w:r w:rsidRPr="00BD41C6">
        <w:rPr>
          <w:rFonts w:ascii="Times New Roman" w:eastAsia="Times New Roman" w:hAnsi="Times New Roman" w:cs="Times New Roman"/>
          <w:sz w:val="24"/>
          <w:szCs w:val="24"/>
        </w:rPr>
        <w:t>N,</w:t>
      </w:r>
      <w:ins w:id="543" w:author="Diaz,Renata M" w:date="2020-04-20T16:23:00Z">
        <w:r w:rsidR="00115B44">
          <w:rPr>
            <w:rFonts w:ascii="Times New Roman" w:eastAsia="Times New Roman" w:hAnsi="Times New Roman" w:cs="Times New Roman"/>
            <w:sz w:val="24"/>
            <w:szCs w:val="24"/>
          </w:rPr>
          <w:t xml:space="preserve"> and the size of the feasible set,</w:t>
        </w:r>
      </w:ins>
      <w:r w:rsidRPr="00BD41C6">
        <w:rPr>
          <w:rFonts w:ascii="Times New Roman" w:eastAsia="Times New Roman" w:hAnsi="Times New Roman" w:cs="Times New Roman"/>
          <w:sz w:val="24"/>
          <w:szCs w:val="24"/>
        </w:rPr>
        <w:t xml:space="preserve"> w</w:t>
      </w:r>
      <w:r w:rsidR="00297AA8" w:rsidRPr="00BD41C6">
        <w:rPr>
          <w:rFonts w:ascii="Times New Roman" w:eastAsia="Times New Roman" w:hAnsi="Times New Roman" w:cs="Times New Roman"/>
          <w:sz w:val="24"/>
          <w:szCs w:val="24"/>
        </w:rPr>
        <w:t>e measured the self-</w:t>
      </w:r>
      <w:commentRangeStart w:id="544"/>
      <w:r w:rsidR="00297AA8" w:rsidRPr="00BD41C6">
        <w:rPr>
          <w:rFonts w:ascii="Times New Roman" w:eastAsia="Times New Roman" w:hAnsi="Times New Roman" w:cs="Times New Roman"/>
          <w:sz w:val="24"/>
          <w:szCs w:val="24"/>
        </w:rPr>
        <w:t>similarity</w:t>
      </w:r>
      <w:commentRangeEnd w:id="544"/>
      <w:r w:rsidR="00D91BDC">
        <w:rPr>
          <w:rStyle w:val="CommentReference"/>
        </w:rPr>
        <w:commentReference w:id="544"/>
      </w:r>
      <w:r w:rsidR="00297AA8" w:rsidRPr="00BD41C6">
        <w:rPr>
          <w:rFonts w:ascii="Times New Roman" w:eastAsia="Times New Roman" w:hAnsi="Times New Roman" w:cs="Times New Roman"/>
          <w:sz w:val="24"/>
          <w:szCs w:val="24"/>
        </w:rPr>
        <w:t xml:space="preserve">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w:t>
      </w:r>
      <w:del w:id="545" w:author="Diaz,Renata M" w:date="2020-04-20T16:21:00Z">
        <w:r w:rsidR="0026206C" w:rsidRPr="00BD41C6" w:rsidDel="00045E9A">
          <w:rPr>
            <w:rFonts w:ascii="Times New Roman" w:eastAsia="Times New Roman" w:hAnsi="Times New Roman" w:cs="Times New Roman"/>
            <w:sz w:val="24"/>
            <w:szCs w:val="24"/>
          </w:rPr>
          <w:delText>our compilation of datasets</w:delText>
        </w:r>
      </w:del>
      <w:ins w:id="546" w:author="Diaz,Renata M" w:date="2020-04-20T16:21:00Z">
        <w:r w:rsidR="00045E9A">
          <w:rPr>
            <w:rFonts w:ascii="Times New Roman" w:eastAsia="Times New Roman" w:hAnsi="Times New Roman" w:cs="Times New Roman"/>
            <w:sz w:val="24"/>
            <w:szCs w:val="24"/>
          </w:rPr>
          <w:t>our data</w:t>
        </w:r>
      </w:ins>
      <w:r w:rsidR="0026206C" w:rsidRPr="00BD41C6">
        <w:rPr>
          <w:rFonts w:ascii="Times New Roman" w:eastAsia="Times New Roman" w:hAnsi="Times New Roman" w:cs="Times New Roman"/>
          <w:sz w:val="24"/>
          <w:szCs w:val="24"/>
        </w:rPr>
        <w:t xml:space="preserve">.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 xml:space="preserve">each </w:t>
      </w:r>
      <w:commentRangeStart w:id="547"/>
      <w:r w:rsidR="00616EE5" w:rsidRPr="00BD41C6">
        <w:rPr>
          <w:rFonts w:ascii="Times New Roman" w:eastAsia="Times New Roman" w:hAnsi="Times New Roman" w:cs="Times New Roman"/>
          <w:sz w:val="24"/>
          <w:szCs w:val="24"/>
        </w:rPr>
        <w:t>pair</w:t>
      </w:r>
      <w:commentRangeEnd w:id="547"/>
      <w:r w:rsidR="00D6248D">
        <w:rPr>
          <w:rStyle w:val="CommentReference"/>
        </w:rPr>
        <w:commentReference w:id="547"/>
      </w:r>
      <w:r w:rsidR="00616EE5" w:rsidRPr="00BD41C6">
        <w:rPr>
          <w:rFonts w:ascii="Times New Roman" w:eastAsia="Times New Roman" w:hAnsi="Times New Roman" w:cs="Times New Roman"/>
          <w:sz w:val="24"/>
          <w:szCs w:val="24"/>
        </w:rPr>
        <w:t>:</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acroecology</w:t>
      </w:r>
      <w:ins w:id="548" w:author="Diaz,Renata M" w:date="2020-04-13T16:18:00Z">
        <w:r w:rsidR="00100072">
          <w:rPr>
            <w:rFonts w:ascii="Times New Roman" w:eastAsia="Times New Roman" w:hAnsi="Times New Roman" w:cs="Times New Roman"/>
            <w:sz w:val="24"/>
            <w:szCs w:val="24"/>
          </w:rPr>
          <w:t xml:space="preserve"> [R2 formula]</w:t>
        </w:r>
      </w:ins>
      <w:ins w:id="549" w:author="Diaz,Renata M" w:date="2020-04-20T16:16:00Z">
        <w:r w:rsidR="00311FFF">
          <w:rPr>
            <w:rFonts w:ascii="Times New Roman" w:eastAsia="Times New Roman" w:hAnsi="Times New Roman" w:cs="Times New Roman"/>
            <w:sz w:val="24"/>
            <w:szCs w:val="24"/>
          </w:rPr>
          <w:t xml:space="preserve"> (Locey and White 2013; macroecotools; </w:t>
        </w:r>
      </w:ins>
      <w:ins w:id="550" w:author="Diaz,Renata M" w:date="2020-04-20T16:17:00Z">
        <w:r w:rsidR="00311FFF">
          <w:rPr>
            <w:rFonts w:ascii="Times New Roman" w:eastAsia="Times New Roman" w:hAnsi="Times New Roman" w:cs="Times New Roman"/>
            <w:sz w:val="24"/>
            <w:szCs w:val="24"/>
          </w:rPr>
          <w:t>mete</w:t>
        </w:r>
        <w:r w:rsidR="00B84C89">
          <w:rPr>
            <w:rFonts w:ascii="Times New Roman" w:eastAsia="Times New Roman" w:hAnsi="Times New Roman" w:cs="Times New Roman"/>
            <w:sz w:val="24"/>
            <w:szCs w:val="24"/>
          </w:rPr>
          <w:t>R</w:t>
        </w:r>
        <w:r w:rsidR="00311FFF">
          <w:rPr>
            <w:rFonts w:ascii="Times New Roman" w:eastAsia="Times New Roman" w:hAnsi="Times New Roman" w:cs="Times New Roman"/>
            <w:sz w:val="24"/>
            <w:szCs w:val="24"/>
          </w:rPr>
          <w:t>)</w:t>
        </w:r>
      </w:ins>
      <w:r w:rsidR="00904827" w:rsidRPr="00BD41C6">
        <w:rPr>
          <w:rFonts w:ascii="Times New Roman" w:eastAsia="Times New Roman" w:hAnsi="Times New Roman" w:cs="Times New Roman"/>
          <w:sz w:val="24"/>
          <w:szCs w:val="24"/>
        </w:rPr>
        <w:t xml:space="preserve">, the coefficient of determination from a linear model fitting one sample to the other, the proportion of individuals allocated to different species, and </w:t>
      </w:r>
      <w:ins w:id="551" w:author="Diaz,Renata M" w:date="2020-04-20T16:17:00Z">
        <w:r w:rsidR="004F5251">
          <w:rPr>
            <w:rFonts w:ascii="Times New Roman" w:eastAsia="Times New Roman" w:hAnsi="Times New Roman" w:cs="Times New Roman"/>
            <w:sz w:val="24"/>
            <w:szCs w:val="24"/>
          </w:rPr>
          <w:t>an estimate of the</w:t>
        </w:r>
      </w:ins>
      <w:del w:id="552" w:author="Diaz,Renata M" w:date="2020-04-20T16:17:00Z">
        <w:r w:rsidR="00904827" w:rsidRPr="00BD41C6" w:rsidDel="004F5251">
          <w:rPr>
            <w:rFonts w:ascii="Times New Roman" w:eastAsia="Times New Roman" w:hAnsi="Times New Roman" w:cs="Times New Roman"/>
            <w:sz w:val="24"/>
            <w:szCs w:val="24"/>
          </w:rPr>
          <w:delText>the</w:delText>
        </w:r>
      </w:del>
      <w:r w:rsidR="00904827" w:rsidRPr="00BD41C6">
        <w:rPr>
          <w:rFonts w:ascii="Times New Roman" w:eastAsia="Times New Roman" w:hAnsi="Times New Roman" w:cs="Times New Roman"/>
          <w:sz w:val="24"/>
          <w:szCs w:val="24"/>
        </w:rPr>
        <w:t xml:space="preserv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w:t>
      </w:r>
      <w:ins w:id="553" w:author="Diaz,Renata M" w:date="2020-04-13T16:19:00Z">
        <w:r w:rsidR="00D90929">
          <w:rPr>
            <w:rFonts w:ascii="Times New Roman" w:eastAsia="Times New Roman" w:hAnsi="Times New Roman" w:cs="Times New Roman"/>
            <w:sz w:val="24"/>
            <w:szCs w:val="24"/>
          </w:rPr>
          <w:t xml:space="preserve">has </w:t>
        </w:r>
      </w:ins>
      <w:ins w:id="554" w:author="Diaz,Renata M" w:date="2020-04-20T16:17:00Z">
        <w:r w:rsidR="00B43B00">
          <w:rPr>
            <w:rFonts w:ascii="Times New Roman" w:eastAsia="Times New Roman" w:hAnsi="Times New Roman" w:cs="Times New Roman"/>
            <w:sz w:val="24"/>
            <w:szCs w:val="24"/>
          </w:rPr>
          <w:t>unique</w:t>
        </w:r>
      </w:ins>
      <w:ins w:id="555" w:author="Diaz,Renata M" w:date="2020-04-13T16:19:00Z">
        <w:r w:rsidR="00D90929">
          <w:rPr>
            <w:rFonts w:ascii="Times New Roman" w:eastAsia="Times New Roman" w:hAnsi="Times New Roman" w:cs="Times New Roman"/>
            <w:sz w:val="24"/>
            <w:szCs w:val="24"/>
          </w:rPr>
          <w:t xml:space="preserve"> imperfections</w:t>
        </w:r>
      </w:ins>
      <w:ins w:id="556" w:author="Diaz,Renata M" w:date="2020-04-20T16:17:00Z">
        <w:r w:rsidR="000D7ACF">
          <w:rPr>
            <w:rFonts w:ascii="Times New Roman" w:eastAsia="Times New Roman" w:hAnsi="Times New Roman" w:cs="Times New Roman"/>
            <w:sz w:val="24"/>
            <w:szCs w:val="24"/>
          </w:rPr>
          <w:t xml:space="preserve"> in this context</w:t>
        </w:r>
      </w:ins>
      <w:ins w:id="557" w:author="Diaz,Renata M" w:date="2020-04-13T16:19:00Z">
        <w:r w:rsidR="00D90929">
          <w:rPr>
            <w:rFonts w:ascii="Times New Roman" w:eastAsia="Times New Roman" w:hAnsi="Times New Roman" w:cs="Times New Roman"/>
            <w:sz w:val="24"/>
            <w:szCs w:val="24"/>
          </w:rPr>
          <w:t xml:space="preserve">, </w:t>
        </w:r>
      </w:ins>
      <w:del w:id="558"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r w:rsidR="008155F1" w:rsidRPr="00BD41C6">
        <w:rPr>
          <w:rFonts w:ascii="Times New Roman" w:eastAsia="Times New Roman" w:hAnsi="Times New Roman" w:cs="Times New Roman"/>
          <w:sz w:val="24"/>
          <w:szCs w:val="24"/>
        </w:rPr>
        <w:t>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ins w:id="559" w:author="Diaz,Renata M" w:date="2020-04-20T16:17:00Z">
        <w:r w:rsidR="00E12E11">
          <w:rPr>
            <w:rFonts w:ascii="Times New Roman" w:eastAsia="Times New Roman" w:hAnsi="Times New Roman" w:cs="Times New Roman"/>
            <w:sz w:val="24"/>
            <w:szCs w:val="24"/>
          </w:rPr>
          <w:t>arrive at</w:t>
        </w:r>
      </w:ins>
      <w:del w:id="560" w:author="Diaz,Renata M" w:date="2020-04-20T16:17:00Z">
        <w:r w:rsidR="004449EB" w:rsidRPr="00BD41C6" w:rsidDel="00E12E11">
          <w:rPr>
            <w:rFonts w:ascii="Times New Roman" w:eastAsia="Times New Roman" w:hAnsi="Times New Roman" w:cs="Times New Roman"/>
            <w:sz w:val="24"/>
            <w:szCs w:val="24"/>
          </w:rPr>
          <w:delText>give</w:delText>
        </w:r>
      </w:del>
      <w:r w:rsidR="004449EB" w:rsidRPr="00BD41C6">
        <w:rPr>
          <w:rFonts w:ascii="Times New Roman" w:eastAsia="Times New Roman" w:hAnsi="Times New Roman" w:cs="Times New Roman"/>
          <w:sz w:val="24"/>
          <w:szCs w:val="24"/>
        </w:rPr>
        <w:t xml:space="preserve"> qualitatively</w:t>
      </w:r>
      <w:ins w:id="561" w:author="Diaz,Renata M" w:date="2020-04-20T16:17:00Z">
        <w:r w:rsidR="00B0215B">
          <w:rPr>
            <w:rFonts w:ascii="Times New Roman" w:eastAsia="Times New Roman" w:hAnsi="Times New Roman" w:cs="Times New Roman"/>
            <w:sz w:val="24"/>
            <w:szCs w:val="24"/>
          </w:rPr>
          <w:t xml:space="preserve"> similar </w:t>
        </w:r>
      </w:ins>
      <w:del w:id="562" w:author="Diaz,Renata M" w:date="2020-04-20T16:17:00Z">
        <w:r w:rsidR="004449EB" w:rsidRPr="00BD41C6" w:rsidDel="00B0215B">
          <w:rPr>
            <w:rFonts w:ascii="Times New Roman" w:eastAsia="Times New Roman" w:hAnsi="Times New Roman" w:cs="Times New Roman"/>
            <w:sz w:val="24"/>
            <w:szCs w:val="24"/>
          </w:rPr>
          <w:delText xml:space="preserve"> the same </w:delText>
        </w:r>
      </w:del>
      <w:r w:rsidR="004449EB" w:rsidRPr="00BD41C6">
        <w:rPr>
          <w:rFonts w:ascii="Times New Roman" w:eastAsia="Times New Roman" w:hAnsi="Times New Roman" w:cs="Times New Roman"/>
          <w:sz w:val="24"/>
          <w:szCs w:val="24"/>
        </w:rPr>
        <w:t>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del w:id="563"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r w:rsidR="00463D87" w:rsidRPr="00BD41C6">
        <w:rPr>
          <w:rFonts w:ascii="Times New Roman" w:eastAsia="Times New Roman" w:hAnsi="Times New Roman" w:cs="Times New Roman"/>
          <w:sz w:val="24"/>
          <w:szCs w:val="24"/>
        </w:rPr>
        <w:t xml:space="preserve">We take the mean value of each of these measures as a rough </w:t>
      </w:r>
      <w:del w:id="564" w:author="Diaz,Renata M" w:date="2020-04-20T16:32:00Z">
        <w:r w:rsidR="00463D87" w:rsidRPr="00BD41C6" w:rsidDel="00BF49D4">
          <w:rPr>
            <w:rFonts w:ascii="Times New Roman" w:eastAsia="Times New Roman" w:hAnsi="Times New Roman" w:cs="Times New Roman"/>
            <w:sz w:val="24"/>
            <w:szCs w:val="24"/>
          </w:rPr>
          <w:delText xml:space="preserve">measure </w:delText>
        </w:r>
      </w:del>
      <w:ins w:id="565" w:author="Diaz,Renata M" w:date="2020-04-20T16:32:00Z">
        <w:r w:rsidR="00BF49D4">
          <w:rPr>
            <w:rFonts w:ascii="Times New Roman" w:eastAsia="Times New Roman" w:hAnsi="Times New Roman" w:cs="Times New Roman"/>
            <w:sz w:val="24"/>
            <w:szCs w:val="24"/>
          </w:rPr>
          <w:t>indication</w:t>
        </w:r>
        <w:r w:rsidR="00BF49D4" w:rsidRPr="00BD41C6">
          <w:rPr>
            <w:rFonts w:ascii="Times New Roman" w:eastAsia="Times New Roman" w:hAnsi="Times New Roman" w:cs="Times New Roman"/>
            <w:sz w:val="24"/>
            <w:szCs w:val="24"/>
          </w:rPr>
          <w:t xml:space="preserve"> </w:t>
        </w:r>
      </w:ins>
      <w:r w:rsidR="00463D87" w:rsidRPr="00BD41C6">
        <w:rPr>
          <w:rFonts w:ascii="Times New Roman" w:eastAsia="Times New Roman" w:hAnsi="Times New Roman" w:cs="Times New Roman"/>
          <w:sz w:val="24"/>
          <w:szCs w:val="24"/>
        </w:rPr>
        <w:t>of the</w:t>
      </w:r>
      <w:ins w:id="566" w:author="Diaz,Renata M" w:date="2020-04-20T16:18:00Z">
        <w:r w:rsidR="00C53D8B">
          <w:rPr>
            <w:rFonts w:ascii="Times New Roman" w:eastAsia="Times New Roman" w:hAnsi="Times New Roman" w:cs="Times New Roman"/>
            <w:sz w:val="24"/>
            <w:szCs w:val="24"/>
          </w:rPr>
          <w:t xml:space="preserve"> narrowness</w:t>
        </w:r>
      </w:ins>
      <w:del w:id="567"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r w:rsidR="00463D87" w:rsidRPr="00BD41C6">
        <w:rPr>
          <w:rFonts w:ascii="Times New Roman" w:eastAsia="Times New Roman" w:hAnsi="Times New Roman" w:cs="Times New Roman"/>
          <w:sz w:val="24"/>
          <w:szCs w:val="24"/>
        </w:rPr>
        <w:t xml:space="preserve"> of the statistical constraint for that </w:t>
      </w:r>
      <w:del w:id="568" w:author="Diaz,Renata M" w:date="2020-04-20T16:33:00Z">
        <w:r w:rsidR="00463D87" w:rsidRPr="00BD41C6" w:rsidDel="002E527C">
          <w:rPr>
            <w:rFonts w:ascii="Times New Roman" w:eastAsia="Times New Roman" w:hAnsi="Times New Roman" w:cs="Times New Roman"/>
            <w:sz w:val="24"/>
            <w:szCs w:val="24"/>
          </w:rPr>
          <w:delText>community</w:delText>
        </w:r>
      </w:del>
      <w:ins w:id="569" w:author="Diaz,Renata M" w:date="2020-04-20T16:33:00Z">
        <w:r w:rsidR="002E527C">
          <w:rPr>
            <w:rFonts w:ascii="Times New Roman" w:eastAsia="Times New Roman" w:hAnsi="Times New Roman" w:cs="Times New Roman"/>
            <w:sz w:val="24"/>
            <w:szCs w:val="24"/>
          </w:rPr>
          <w:t xml:space="preserve">combination of S and </w:t>
        </w:r>
        <w:r w:rsidR="00784606">
          <w:rPr>
            <w:rFonts w:ascii="Times New Roman" w:eastAsia="Times New Roman" w:hAnsi="Times New Roman" w:cs="Times New Roman"/>
            <w:sz w:val="24"/>
            <w:szCs w:val="24"/>
          </w:rPr>
          <w:t>N</w:t>
        </w:r>
      </w:ins>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21ABBB66"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compare the forms of observed SADs to their feasible sets by establishing a distribution of summary statistics for the SADs present in the feasible set and comparing the summary statistic values for the observed SADs to these distributions</w:t>
      </w:r>
      <w:ins w:id="570" w:author="Diaz,Renata M" w:date="2020-04-20T16:16:00Z">
        <w:r w:rsidR="00DC5494">
          <w:rPr>
            <w:rFonts w:ascii="Times New Roman" w:eastAsia="Times New Roman" w:hAnsi="Times New Roman" w:cs="Times New Roman"/>
            <w:sz w:val="24"/>
            <w:szCs w:val="24"/>
          </w:rPr>
          <w:t xml:space="preserve"> (after Locey and White 2013)</w:t>
        </w:r>
      </w:ins>
      <w:r w:rsidRPr="00BD41C6">
        <w:rPr>
          <w:rFonts w:ascii="Times New Roman" w:eastAsia="Times New Roman" w:hAnsi="Times New Roman" w:cs="Times New Roman"/>
          <w:sz w:val="24"/>
          <w:szCs w:val="24"/>
        </w:rPr>
        <w:t xml:space="preserve">.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571" w:author="Diaz,Renata M" w:date="2020-04-20T16:16:00Z">
        <w:r w:rsidRPr="00BD41C6" w:rsidDel="0008414A">
          <w:rPr>
            <w:rFonts w:ascii="Times New Roman" w:eastAsia="Times New Roman" w:hAnsi="Times New Roman" w:cs="Times New Roman"/>
            <w:sz w:val="24"/>
            <w:szCs w:val="24"/>
          </w:rPr>
          <w:delText>evenness  as</w:delText>
        </w:r>
      </w:del>
      <w:ins w:id="572"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573"/>
      <w:r w:rsidR="00A1011A" w:rsidRPr="00BD41C6">
        <w:rPr>
          <w:rFonts w:ascii="Times New Roman" w:eastAsia="Times New Roman" w:hAnsi="Times New Roman" w:cs="Times New Roman"/>
          <w:sz w:val="24"/>
          <w:szCs w:val="24"/>
        </w:rPr>
        <w:t>infinite</w:t>
      </w:r>
      <w:commentRangeEnd w:id="573"/>
      <w:r w:rsidR="00A1011A" w:rsidRPr="00BD41C6">
        <w:rPr>
          <w:rStyle w:val="CommentReference"/>
          <w:rFonts w:ascii="Times New Roman" w:hAnsi="Times New Roman" w:cs="Times New Roman"/>
        </w:rPr>
        <w:commentReference w:id="573"/>
      </w:r>
      <w:r w:rsidR="00A1011A" w:rsidRPr="00BD41C6">
        <w:rPr>
          <w:rFonts w:ascii="Times New Roman" w:eastAsia="Times New Roman" w:hAnsi="Times New Roman" w:cs="Times New Roman"/>
          <w:sz w:val="24"/>
          <w:szCs w:val="24"/>
        </w:rPr>
        <w:t xml:space="preserve"> in the special case where every species has the same number of individuals. </w:t>
      </w:r>
      <w:del w:id="574"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17A4AF32"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575"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576"/>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577" w:author="Diaz,Renata M" w:date="2020-04-20T16:27:00Z">
        <w:r w:rsidR="00036D95" w:rsidRPr="00BD41C6" w:rsidDel="007A0C97">
          <w:rPr>
            <w:rFonts w:ascii="Times New Roman" w:eastAsia="Times New Roman" w:hAnsi="Times New Roman" w:cs="Times New Roman"/>
            <w:sz w:val="24"/>
            <w:szCs w:val="24"/>
          </w:rPr>
          <w:delText>&lt;= to</w:delText>
        </w:r>
      </w:del>
      <w:ins w:id="578"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579" w:author="Diaz,Renata M" w:date="2020-04-20T16:27:00Z">
        <w:r w:rsidR="00036D95" w:rsidRPr="00BD41C6" w:rsidDel="00521B8F">
          <w:rPr>
            <w:rFonts w:ascii="Times New Roman" w:eastAsia="Times New Roman" w:hAnsi="Times New Roman" w:cs="Times New Roman"/>
            <w:sz w:val="24"/>
            <w:szCs w:val="24"/>
          </w:rPr>
          <w:delText xml:space="preserve">&lt;= </w:delText>
        </w:r>
      </w:del>
      <w:ins w:id="580"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576"/>
      <w:r w:rsidR="00914C3F">
        <w:rPr>
          <w:rStyle w:val="CommentReference"/>
        </w:rPr>
        <w:commentReference w:id="576"/>
      </w:r>
    </w:p>
    <w:p w14:paraId="6167FA01" w14:textId="5C63F335"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At random, we would expect the percentile values to be uniformly distributed from 0 to 100. If observed SADs are consistently more skewed or even than their feasible sets, the percentile values will be </w:t>
      </w:r>
      <w:ins w:id="581" w:author="Diaz,Renata M" w:date="2020-04-20T14:30:00Z">
        <w:r w:rsidR="000F6B98">
          <w:rPr>
            <w:rFonts w:ascii="Times New Roman" w:eastAsia="Times New Roman" w:hAnsi="Times New Roman" w:cs="Times New Roman"/>
            <w:sz w:val="24"/>
            <w:szCs w:val="24"/>
          </w:rPr>
          <w:t>disproportionately concentrated towards the extre</w:t>
        </w:r>
      </w:ins>
      <w:ins w:id="582" w:author="Diaz,Renata M" w:date="2020-04-20T14:31:00Z">
        <w:r w:rsidR="000F6B98">
          <w:rPr>
            <w:rFonts w:ascii="Times New Roman" w:eastAsia="Times New Roman" w:hAnsi="Times New Roman" w:cs="Times New Roman"/>
            <w:sz w:val="24"/>
            <w:szCs w:val="24"/>
          </w:rPr>
          <w:t>mes</w:t>
        </w:r>
      </w:ins>
      <w:del w:id="583"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584"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585" w:author="Diaz,Renata M" w:date="2020-04-20T16:29:00Z">
        <w:r w:rsidR="00271B30">
          <w:rPr>
            <w:rFonts w:ascii="Times New Roman" w:eastAsia="Times New Roman" w:hAnsi="Times New Roman" w:cs="Times New Roman"/>
            <w:sz w:val="24"/>
            <w:szCs w:val="24"/>
          </w:rPr>
          <w:t>,</w:t>
        </w:r>
      </w:ins>
      <w:ins w:id="586" w:author="Diaz,Renata M" w:date="2020-04-20T16:28:00Z">
        <w:r w:rsidR="00271B30">
          <w:rPr>
            <w:rFonts w:ascii="Times New Roman" w:eastAsia="Times New Roman" w:hAnsi="Times New Roman" w:cs="Times New Roman"/>
            <w:sz w:val="24"/>
            <w:szCs w:val="24"/>
          </w:rPr>
          <w:t xml:space="preserve"> </w:t>
        </w:r>
      </w:ins>
      <w:del w:id="587"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588"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589" w:author="Diaz,Renata M" w:date="2020-04-20T16:29:00Z">
        <w:r w:rsidR="00344CE7">
          <w:rPr>
            <w:rFonts w:ascii="Times New Roman" w:eastAsia="Times New Roman" w:hAnsi="Times New Roman" w:cs="Times New Roman"/>
            <w:sz w:val="24"/>
            <w:szCs w:val="24"/>
          </w:rPr>
          <w:t>relat</w:t>
        </w:r>
      </w:ins>
      <w:ins w:id="590" w:author="Diaz,Renata M" w:date="2020-04-20T16:30:00Z">
        <w:r w:rsidR="00966DDC">
          <w:rPr>
            <w:rFonts w:ascii="Times New Roman" w:eastAsia="Times New Roman" w:hAnsi="Times New Roman" w:cs="Times New Roman"/>
            <w:sz w:val="24"/>
            <w:szCs w:val="24"/>
          </w:rPr>
          <w:t xml:space="preserve">ively </w:t>
        </w:r>
      </w:ins>
      <w:ins w:id="591" w:author="Diaz,Renata M" w:date="2020-04-20T16:31:00Z">
        <w:r w:rsidR="00ED1CC1">
          <w:rPr>
            <w:rFonts w:ascii="Times New Roman" w:eastAsia="Times New Roman" w:hAnsi="Times New Roman" w:cs="Times New Roman"/>
            <w:sz w:val="24"/>
            <w:szCs w:val="24"/>
          </w:rPr>
          <w:t>vaguely</w:t>
        </w:r>
      </w:ins>
      <w:ins w:id="592"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593"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594"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r w:rsidR="00D50874" w:rsidRPr="00BD41C6">
        <w:rPr>
          <w:rFonts w:ascii="Times New Roman" w:eastAsia="Times New Roman" w:hAnsi="Times New Roman" w:cs="Times New Roman"/>
          <w:sz w:val="24"/>
          <w:szCs w:val="24"/>
        </w:rPr>
        <w:t xml:space="preserve">To show how the </w:t>
      </w:r>
      <w:del w:id="595"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ins w:id="596" w:author="Diaz,Renata M" w:date="2020-04-20T16:30:00Z">
        <w:r w:rsidR="009A2AAF">
          <w:rPr>
            <w:rFonts w:ascii="Times New Roman" w:eastAsia="Times New Roman" w:hAnsi="Times New Roman" w:cs="Times New Roman"/>
            <w:sz w:val="24"/>
            <w:szCs w:val="24"/>
          </w:rPr>
          <w:t>narrowness of the statistical constr</w:t>
        </w:r>
        <w:r w:rsidR="00622C1E">
          <w:rPr>
            <w:rFonts w:ascii="Times New Roman" w:eastAsia="Times New Roman" w:hAnsi="Times New Roman" w:cs="Times New Roman"/>
            <w:sz w:val="24"/>
            <w:szCs w:val="24"/>
          </w:rPr>
          <w:t>a</w:t>
        </w:r>
        <w:r w:rsidR="009A2AAF">
          <w:rPr>
            <w:rFonts w:ascii="Times New Roman" w:eastAsia="Times New Roman" w:hAnsi="Times New Roman" w:cs="Times New Roman"/>
            <w:sz w:val="24"/>
            <w:szCs w:val="24"/>
          </w:rPr>
          <w:t>int</w:t>
        </w:r>
      </w:ins>
      <w:r w:rsidR="00D50874" w:rsidRPr="00BD41C6">
        <w:rPr>
          <w:rFonts w:ascii="Times New Roman" w:eastAsia="Times New Roman" w:hAnsi="Times New Roman" w:cs="Times New Roman"/>
          <w:sz w:val="24"/>
          <w:szCs w:val="24"/>
        </w:rPr>
        <w:t xml:space="preserve"> may inform our results from actual datasets, we repeated the self-similarity analysis (above) for every S and N actually represented in our database. We present results for percentile values aggregated over all datasets, and </w:t>
      </w:r>
      <w:ins w:id="597" w:author="Diaz,Renata M" w:date="2020-04-20T14:31:00Z">
        <w:r w:rsidR="009C049C">
          <w:rPr>
            <w:rFonts w:ascii="Times New Roman" w:eastAsia="Times New Roman" w:hAnsi="Times New Roman" w:cs="Times New Roman"/>
            <w:sz w:val="24"/>
            <w:szCs w:val="24"/>
          </w:rPr>
          <w:t>sub-set</w:t>
        </w:r>
      </w:ins>
      <w:del w:id="598"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size and </w:t>
      </w:r>
      <w:del w:id="599" w:author="Diaz,Renata M" w:date="2020-04-20T16:31:00Z">
        <w:r w:rsidR="00D50874" w:rsidRPr="00BD41C6" w:rsidDel="00A010A5">
          <w:rPr>
            <w:rFonts w:ascii="Times New Roman" w:eastAsia="Times New Roman" w:hAnsi="Times New Roman" w:cs="Times New Roman"/>
            <w:sz w:val="24"/>
            <w:szCs w:val="24"/>
          </w:rPr>
          <w:delText>range of variation</w:delText>
        </w:r>
      </w:del>
      <w:ins w:id="600" w:author="Diaz,Renata M" w:date="2020-04-20T16:31:00Z">
        <w:r w:rsidR="00A010A5">
          <w:rPr>
            <w:rFonts w:ascii="Times New Roman" w:eastAsia="Times New Roman" w:hAnsi="Times New Roman" w:cs="Times New Roman"/>
            <w:sz w:val="24"/>
            <w:szCs w:val="24"/>
          </w:rPr>
          <w:t>self-similarity</w:t>
        </w:r>
      </w:ins>
      <w:r w:rsidR="00D50874" w:rsidRPr="00BD41C6">
        <w:rPr>
          <w:rFonts w:ascii="Times New Roman" w:eastAsia="Times New Roman" w:hAnsi="Times New Roman" w:cs="Times New Roman"/>
          <w:sz w:val="24"/>
          <w:szCs w:val="24"/>
        </w:rPr>
        <w:t xml:space="preserve">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Effects of rarefaction</w:t>
      </w:r>
    </w:p>
    <w:p w14:paraId="70E81D84" w14:textId="28313EFF" w:rsidR="0023298A" w:rsidRPr="00BD41C6" w:rsidDel="00973CC4" w:rsidRDefault="007F0EF7">
      <w:pPr>
        <w:rPr>
          <w:del w:id="601"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02" w:author="Diaz,Renata M" w:date="2020-04-13T16:21:00Z">
        <w:r w:rsidRPr="00BD41C6" w:rsidDel="00914C3F">
          <w:rPr>
            <w:rFonts w:ascii="Times New Roman" w:eastAsia="Times New Roman" w:hAnsi="Times New Roman" w:cs="Times New Roman"/>
            <w:sz w:val="24"/>
            <w:szCs w:val="24"/>
          </w:rPr>
          <w:delText xml:space="preserve">sample </w:delText>
        </w:r>
      </w:del>
      <w:ins w:id="603"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04" w:author="Diaz,Renata M" w:date="2020-04-13T16:21:00Z">
        <w:r w:rsidR="000C17ED">
          <w:rPr>
            <w:rFonts w:ascii="Times New Roman" w:eastAsia="Times New Roman" w:hAnsi="Times New Roman" w:cs="Times New Roman"/>
            <w:sz w:val="24"/>
            <w:szCs w:val="24"/>
          </w:rPr>
          <w:t>-</w:t>
        </w:r>
      </w:ins>
      <w:del w:id="605"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606" w:author="Diaz,Renata M" w:date="2020-04-13T16:21:00Z">
        <w:r w:rsidR="000C17ED">
          <w:rPr>
            <w:rFonts w:ascii="Times New Roman" w:eastAsia="Times New Roman" w:hAnsi="Times New Roman" w:cs="Times New Roman"/>
            <w:sz w:val="24"/>
            <w:szCs w:val="24"/>
          </w:rPr>
          <w:t>t b</w:t>
        </w:r>
      </w:ins>
      <w:del w:id="607"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608" w:author="Diaz,Renata M" w:date="2020-04-13T16:21:00Z">
        <w:r w:rsidR="000C17ED">
          <w:rPr>
            <w:rFonts w:ascii="Times New Roman" w:eastAsia="Times New Roman" w:hAnsi="Times New Roman" w:cs="Times New Roman"/>
            <w:sz w:val="24"/>
            <w:szCs w:val="24"/>
          </w:rPr>
          <w:t xml:space="preserve"> </w:t>
        </w:r>
      </w:ins>
      <w:del w:id="609"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610" w:author="Diaz,Renata M" w:date="2020-04-13T16:21:00Z">
        <w:r w:rsidR="00553674" w:rsidRPr="00BD41C6" w:rsidDel="008231CD">
          <w:rPr>
            <w:rFonts w:ascii="Times New Roman" w:eastAsia="Times New Roman" w:hAnsi="Times New Roman" w:cs="Times New Roman"/>
            <w:sz w:val="24"/>
            <w:szCs w:val="24"/>
          </w:rPr>
          <w:delText>the</w:delText>
        </w:r>
      </w:del>
      <w:ins w:id="611"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612"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613" w:author="Diaz,Renata M" w:date="2020-04-13T16:21:00Z">
        <w:r w:rsidR="00553674" w:rsidRPr="00BD41C6" w:rsidDel="00C23CF6">
          <w:rPr>
            <w:rFonts w:ascii="Times New Roman" w:eastAsia="Times New Roman" w:hAnsi="Times New Roman" w:cs="Times New Roman"/>
            <w:sz w:val="24"/>
            <w:szCs w:val="24"/>
          </w:rPr>
          <w:delText>as reported and</w:delText>
        </w:r>
      </w:del>
      <w:ins w:id="614"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615"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616"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617"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618" w:author="Diaz,Renata M" w:date="2020-04-13T16:24:00Z">
        <w:r w:rsidR="008875E1">
          <w:rPr>
            <w:rFonts w:ascii="Times New Roman" w:eastAsia="Times New Roman" w:hAnsi="Times New Roman" w:cs="Times New Roman"/>
            <w:i/>
            <w:iCs/>
            <w:sz w:val="24"/>
            <w:szCs w:val="24"/>
          </w:rPr>
          <w:t xml:space="preserve">narrowness of the </w:t>
        </w:r>
      </w:ins>
      <w:del w:id="619" w:author="Diaz,Renata M" w:date="2020-04-13T15:51:00Z">
        <w:r w:rsidRPr="00BD41C6" w:rsidDel="00935F67">
          <w:rPr>
            <w:rFonts w:ascii="Times New Roman" w:eastAsia="Times New Roman" w:hAnsi="Times New Roman" w:cs="Times New Roman"/>
            <w:i/>
            <w:iCs/>
            <w:sz w:val="24"/>
            <w:szCs w:val="24"/>
          </w:rPr>
          <w:delText>feasible set</w:delText>
        </w:r>
      </w:del>
      <w:ins w:id="620" w:author="Diaz,Renata M" w:date="2020-04-13T15:51:00Z">
        <w:r w:rsidR="00935F67">
          <w:rPr>
            <w:rFonts w:ascii="Times New Roman" w:eastAsia="Times New Roman" w:hAnsi="Times New Roman" w:cs="Times New Roman"/>
            <w:i/>
            <w:iCs/>
            <w:sz w:val="24"/>
            <w:szCs w:val="24"/>
          </w:rPr>
          <w:t>statistical constraint</w:t>
        </w:r>
      </w:ins>
    </w:p>
    <w:p w14:paraId="0D1135CC" w14:textId="5FB732DF" w:rsidR="00F34AF8" w:rsidRPr="00BD41C6" w:rsidDel="007A6213" w:rsidRDefault="00762108">
      <w:pPr>
        <w:rPr>
          <w:del w:id="621" w:author="Diaz,Renata M" w:date="2020-04-13T16:48:00Z"/>
          <w:rFonts w:ascii="Times New Roman" w:eastAsia="Times New Roman" w:hAnsi="Times New Roman" w:cs="Times New Roman"/>
          <w:sz w:val="24"/>
          <w:szCs w:val="24"/>
        </w:rPr>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w:t>
      </w:r>
      <w:ins w:id="622" w:author="Diaz,Renata M" w:date="2020-04-20T16:33:00Z">
        <w:r w:rsidR="009C2336">
          <w:rPr>
            <w:rFonts w:ascii="Times New Roman" w:eastAsia="Times New Roman" w:hAnsi="Times New Roman" w:cs="Times New Roman"/>
            <w:sz w:val="24"/>
            <w:szCs w:val="24"/>
          </w:rPr>
          <w:t xml:space="preserve"> the ratio of</w:t>
        </w:r>
      </w:ins>
      <w:r w:rsidR="00492033" w:rsidRPr="00BD41C6">
        <w:rPr>
          <w:rFonts w:ascii="Times New Roman" w:eastAsia="Times New Roman" w:hAnsi="Times New Roman" w:cs="Times New Roman"/>
          <w:sz w:val="24"/>
          <w:szCs w:val="24"/>
        </w:rPr>
        <w:t xml:space="preserve"> N</w:t>
      </w:r>
      <w:ins w:id="623" w:author="Diaz,Renata M" w:date="2020-04-20T16:33:00Z">
        <w:r w:rsidR="00BF792F">
          <w:rPr>
            <w:rFonts w:ascii="Times New Roman" w:eastAsia="Times New Roman" w:hAnsi="Times New Roman" w:cs="Times New Roman"/>
            <w:sz w:val="24"/>
            <w:szCs w:val="24"/>
          </w:rPr>
          <w:t>:</w:t>
        </w:r>
      </w:ins>
      <w:del w:id="624" w:author="Diaz,Renata M" w:date="2020-04-20T16:33:00Z">
        <w:r w:rsidR="00492033" w:rsidRPr="00BD41C6" w:rsidDel="00BF792F">
          <w:rPr>
            <w:rFonts w:ascii="Times New Roman" w:eastAsia="Times New Roman" w:hAnsi="Times New Roman" w:cs="Times New Roman"/>
            <w:sz w:val="24"/>
            <w:szCs w:val="24"/>
          </w:rPr>
          <w:delText>/</w:delText>
        </w:r>
      </w:del>
      <w:r w:rsidR="00492033" w:rsidRPr="00BD41C6">
        <w:rPr>
          <w:rFonts w:ascii="Times New Roman" w:eastAsia="Times New Roman" w:hAnsi="Times New Roman" w:cs="Times New Roman"/>
          <w:sz w:val="24"/>
          <w:szCs w:val="24"/>
        </w:rPr>
        <w:t>S (</w:t>
      </w:r>
      <w:hyperlink w:anchor="_Figure_1:_S0," w:history="1">
        <w:r w:rsidR="00BC7F99" w:rsidRPr="00BD41C6">
          <w:rPr>
            <w:rStyle w:val="Hyperlink"/>
            <w:rFonts w:ascii="Times New Roman" w:eastAsia="Times New Roman" w:hAnsi="Times New Roman" w:cs="Times New Roman"/>
            <w:sz w:val="24"/>
            <w:szCs w:val="24"/>
          </w:rPr>
          <w:t>Fig 1</w:t>
        </w:r>
      </w:hyperlink>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xml:space="preserve">. </w:t>
      </w:r>
      <w:del w:id="625" w:author="Diaz,Renata M" w:date="2020-04-20T16:38:00Z">
        <w:r w:rsidR="00951A4A" w:rsidRPr="00BD41C6" w:rsidDel="002773AB">
          <w:rPr>
            <w:rFonts w:ascii="Times New Roman" w:eastAsia="Times New Roman" w:hAnsi="Times New Roman" w:cs="Times New Roman"/>
            <w:sz w:val="24"/>
            <w:szCs w:val="24"/>
          </w:rPr>
          <w:delText>Most feasible sets</w:delText>
        </w:r>
      </w:del>
      <w:del w:id="626"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627" w:author="Diaz,Renata M" w:date="2020-04-13T16:22:00Z">
        <w:r w:rsidR="00FD48A7" w:rsidRPr="00BD41C6" w:rsidDel="008875E1">
          <w:rPr>
            <w:rFonts w:ascii="Times New Roman" w:eastAsia="Times New Roman" w:hAnsi="Times New Roman" w:cs="Times New Roman"/>
            <w:sz w:val="24"/>
            <w:szCs w:val="24"/>
          </w:rPr>
          <w:delText xml:space="preserve"> </w:delText>
        </w:r>
      </w:del>
      <w:del w:id="628"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629"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630" w:author="Diaz,Renata M" w:date="2020-04-20T16:33:00Z">
        <w:r w:rsidR="00FD48A7" w:rsidRPr="00BD41C6" w:rsidDel="000630C7">
          <w:rPr>
            <w:rFonts w:ascii="Times New Roman" w:eastAsia="Times New Roman" w:hAnsi="Times New Roman" w:cs="Times New Roman"/>
            <w:sz w:val="24"/>
            <w:szCs w:val="24"/>
          </w:rPr>
          <w:delText>/</w:delText>
        </w:r>
      </w:del>
      <w:del w:id="631" w:author="Diaz,Renata M" w:date="2020-04-20T16:34:00Z">
        <w:r w:rsidR="00FD48A7" w:rsidRPr="00BD41C6" w:rsidDel="004D4894">
          <w:rPr>
            <w:rFonts w:ascii="Times New Roman" w:eastAsia="Times New Roman" w:hAnsi="Times New Roman" w:cs="Times New Roman"/>
            <w:sz w:val="24"/>
            <w:szCs w:val="24"/>
          </w:rPr>
          <w:delText>S ratio</w:delText>
        </w:r>
      </w:del>
      <w:ins w:id="632" w:author="Diaz,Renata M" w:date="2020-04-20T16:41:00Z">
        <w:r w:rsidR="007A38C6">
          <w:rPr>
            <w:rFonts w:ascii="Times New Roman" w:eastAsia="Times New Roman" w:hAnsi="Times New Roman" w:cs="Times New Roman"/>
            <w:sz w:val="24"/>
            <w:szCs w:val="24"/>
          </w:rPr>
          <w:t>While most feasible sets are quite self-similar, self-similarity</w:t>
        </w:r>
      </w:ins>
      <w:ins w:id="633" w:author="Diaz,Renata M" w:date="2020-04-20T16:34:00Z">
        <w:r w:rsidR="004D4894">
          <w:rPr>
            <w:rFonts w:ascii="Times New Roman" w:eastAsia="Times New Roman" w:hAnsi="Times New Roman" w:cs="Times New Roman"/>
            <w:sz w:val="24"/>
            <w:szCs w:val="24"/>
          </w:rPr>
          <w:t xml:space="preserve"> declines sharply for co</w:t>
        </w:r>
      </w:ins>
      <w:ins w:id="634" w:author="Diaz,Renata M" w:date="2020-04-20T16:35:00Z">
        <w:r w:rsidR="004D4894">
          <w:rPr>
            <w:rFonts w:ascii="Times New Roman" w:eastAsia="Times New Roman" w:hAnsi="Times New Roman" w:cs="Times New Roman"/>
            <w:sz w:val="24"/>
            <w:szCs w:val="24"/>
          </w:rPr>
          <w:t>mmunities with fewer than [n] elements in the feasible set</w:t>
        </w:r>
      </w:ins>
      <w:ins w:id="635" w:author="Diaz,Renata M" w:date="2020-04-20T16:42:00Z">
        <w:r w:rsidR="002F720D">
          <w:rPr>
            <w:rFonts w:ascii="Times New Roman" w:eastAsia="Times New Roman" w:hAnsi="Times New Roman" w:cs="Times New Roman"/>
            <w:sz w:val="24"/>
            <w:szCs w:val="24"/>
          </w:rPr>
          <w:t xml:space="preserve">, </w:t>
        </w:r>
      </w:ins>
      <w:del w:id="636"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637" w:author="Diaz,Renata M" w:date="2020-04-20T16:40:00Z">
        <w:r w:rsidR="009F3B20">
          <w:rPr>
            <w:rFonts w:ascii="Times New Roman" w:eastAsia="Times New Roman" w:hAnsi="Times New Roman" w:cs="Times New Roman"/>
            <w:sz w:val="24"/>
            <w:szCs w:val="24"/>
          </w:rPr>
          <w:t xml:space="preserve">or (approximately) fewer than </w:t>
        </w:r>
      </w:ins>
      <w:ins w:id="638" w:author="Diaz,Renata M" w:date="2020-04-20T16:41:00Z">
        <w:r w:rsidR="009F3B20">
          <w:rPr>
            <w:rFonts w:ascii="Times New Roman" w:eastAsia="Times New Roman" w:hAnsi="Times New Roman" w:cs="Times New Roman"/>
            <w:sz w:val="24"/>
            <w:szCs w:val="24"/>
          </w:rPr>
          <w:t>S species or N individuals</w:t>
        </w:r>
      </w:ins>
      <w:ins w:id="639" w:author="Diaz,Renata M" w:date="2020-04-20T16:42:00Z">
        <w:r w:rsidR="00733FF0">
          <w:rPr>
            <w:rFonts w:ascii="Times New Roman" w:eastAsia="Times New Roman" w:hAnsi="Times New Roman" w:cs="Times New Roman"/>
            <w:sz w:val="24"/>
            <w:szCs w:val="24"/>
          </w:rPr>
          <w:t xml:space="preserve"> </w:t>
        </w:r>
        <w:r w:rsidR="00733FF0" w:rsidRPr="00BD41C6">
          <w:rPr>
            <w:rFonts w:ascii="Times New Roman" w:eastAsia="Times New Roman" w:hAnsi="Times New Roman" w:cs="Times New Roman"/>
            <w:sz w:val="24"/>
            <w:szCs w:val="24"/>
          </w:rPr>
          <w:t>(</w:t>
        </w:r>
        <w:r w:rsidR="00733FF0">
          <w:fldChar w:fldCharType="begin"/>
        </w:r>
        <w:r w:rsidR="00733FF0">
          <w:instrText xml:space="preserve"> HYPERLINK \l "_Figure_2:_Self-similarity" </w:instrText>
        </w:r>
        <w:r w:rsidR="00733FF0">
          <w:fldChar w:fldCharType="separate"/>
        </w:r>
        <w:r w:rsidR="00733FF0" w:rsidRPr="00BD41C6">
          <w:rPr>
            <w:rStyle w:val="Hyperlink"/>
            <w:rFonts w:ascii="Times New Roman" w:eastAsia="Times New Roman" w:hAnsi="Times New Roman" w:cs="Times New Roman"/>
            <w:sz w:val="24"/>
            <w:szCs w:val="24"/>
          </w:rPr>
          <w:t>Fig 2</w:t>
        </w:r>
        <w:r w:rsidR="00733FF0">
          <w:rPr>
            <w:rStyle w:val="Hyperlink"/>
            <w:rFonts w:ascii="Times New Roman" w:eastAsia="Times New Roman" w:hAnsi="Times New Roman" w:cs="Times New Roman"/>
            <w:sz w:val="24"/>
            <w:szCs w:val="24"/>
          </w:rPr>
          <w:fldChar w:fldCharType="end"/>
        </w:r>
        <w:r w:rsidR="00733FF0" w:rsidRPr="00BD41C6">
          <w:rPr>
            <w:rFonts w:ascii="Times New Roman" w:eastAsia="Times New Roman" w:hAnsi="Times New Roman" w:cs="Times New Roman"/>
            <w:sz w:val="24"/>
            <w:szCs w:val="24"/>
          </w:rPr>
          <w:t xml:space="preserve">, </w:t>
        </w:r>
        <w:r w:rsidR="00733FF0">
          <w:fldChar w:fldCharType="begin"/>
        </w:r>
        <w:r w:rsidR="00733FF0">
          <w:instrText xml:space="preserve"> HYPERLINK \l "_Figure_3:_Self-similarity" </w:instrText>
        </w:r>
        <w:r w:rsidR="00733FF0">
          <w:fldChar w:fldCharType="separate"/>
        </w:r>
        <w:r w:rsidR="00733FF0" w:rsidRPr="00BD41C6">
          <w:rPr>
            <w:rStyle w:val="Hyperlink"/>
            <w:rFonts w:ascii="Times New Roman" w:eastAsia="Times New Roman" w:hAnsi="Times New Roman" w:cs="Times New Roman"/>
            <w:sz w:val="24"/>
            <w:szCs w:val="24"/>
          </w:rPr>
          <w:t>Fig 3</w:t>
        </w:r>
        <w:r w:rsidR="00733FF0">
          <w:rPr>
            <w:rStyle w:val="Hyperlink"/>
            <w:rFonts w:ascii="Times New Roman" w:eastAsia="Times New Roman" w:hAnsi="Times New Roman" w:cs="Times New Roman"/>
            <w:sz w:val="24"/>
            <w:szCs w:val="24"/>
          </w:rPr>
          <w:fldChar w:fldCharType="end"/>
        </w:r>
        <w:r w:rsidR="00733FF0" w:rsidRPr="00BD41C6">
          <w:rPr>
            <w:rFonts w:ascii="Times New Roman" w:eastAsia="Times New Roman" w:hAnsi="Times New Roman" w:cs="Times New Roman"/>
            <w:sz w:val="24"/>
            <w:szCs w:val="24"/>
          </w:rPr>
          <w:t>)</w:t>
        </w:r>
      </w:ins>
      <w:ins w:id="640" w:author="Diaz,Renata M" w:date="2020-04-20T16:39:00Z">
        <w:r w:rsidR="000D71B9">
          <w:rPr>
            <w:rFonts w:ascii="Times New Roman" w:eastAsia="Times New Roman" w:hAnsi="Times New Roman" w:cs="Times New Roman"/>
            <w:sz w:val="24"/>
            <w:szCs w:val="24"/>
          </w:rPr>
          <w:t xml:space="preserve">. This is consistent with our expectations </w:t>
        </w:r>
      </w:ins>
      <w:ins w:id="641" w:author="Diaz,Renata M" w:date="2020-04-20T16:42:00Z">
        <w:r w:rsidR="00561926">
          <w:rPr>
            <w:rFonts w:ascii="Times New Roman" w:eastAsia="Times New Roman" w:hAnsi="Times New Roman" w:cs="Times New Roman"/>
            <w:sz w:val="24"/>
            <w:szCs w:val="24"/>
          </w:rPr>
          <w:t>drawn</w:t>
        </w:r>
      </w:ins>
      <w:ins w:id="642"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643" w:author="Diaz,Renata M" w:date="2020-04-20T16:44:00Z">
        <w:r w:rsidR="00680315">
          <w:rPr>
            <w:rFonts w:ascii="Times New Roman" w:eastAsia="Times New Roman" w:hAnsi="Times New Roman" w:cs="Times New Roman"/>
            <w:sz w:val="24"/>
            <w:szCs w:val="24"/>
          </w:rPr>
          <w:t xml:space="preserve"> large communities with</w:t>
        </w:r>
      </w:ins>
      <w:ins w:id="644"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645" w:author="Diaz,Renata M" w:date="2020-04-20T16:44:00Z">
        <w:r w:rsidR="00680315">
          <w:rPr>
            <w:rFonts w:ascii="Times New Roman" w:eastAsia="Times New Roman" w:hAnsi="Times New Roman" w:cs="Times New Roman"/>
            <w:sz w:val="24"/>
            <w:szCs w:val="24"/>
          </w:rPr>
          <w:t xml:space="preserve">, </w:t>
        </w:r>
      </w:ins>
      <w:ins w:id="646" w:author="Diaz,Renata M" w:date="2020-04-20T16:39:00Z">
        <w:r w:rsidR="00E326F7">
          <w:rPr>
            <w:rFonts w:ascii="Times New Roman" w:eastAsia="Times New Roman" w:hAnsi="Times New Roman" w:cs="Times New Roman"/>
            <w:sz w:val="24"/>
            <w:szCs w:val="24"/>
          </w:rPr>
          <w:t>highly</w:t>
        </w:r>
      </w:ins>
      <w:ins w:id="647" w:author="Diaz,Renata M" w:date="2020-04-20T16:40:00Z">
        <w:r w:rsidR="00E326F7">
          <w:rPr>
            <w:rFonts w:ascii="Times New Roman" w:eastAsia="Times New Roman" w:hAnsi="Times New Roman" w:cs="Times New Roman"/>
            <w:sz w:val="24"/>
            <w:szCs w:val="24"/>
          </w:rPr>
          <w:t xml:space="preserve"> self-similar feasible sets</w:t>
        </w:r>
      </w:ins>
      <w:ins w:id="648" w:author="Diaz,Renata M" w:date="2020-04-20T16:39:00Z">
        <w:r w:rsidR="000D71B9">
          <w:rPr>
            <w:rFonts w:ascii="Times New Roman" w:eastAsia="Times New Roman" w:hAnsi="Times New Roman" w:cs="Times New Roman"/>
            <w:sz w:val="24"/>
            <w:szCs w:val="24"/>
          </w:rPr>
          <w:t xml:space="preserve">, we </w:t>
        </w:r>
      </w:ins>
      <w:ins w:id="649"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650" w:author="Diaz,Renata M" w:date="2020-04-20T16:44:00Z">
        <w:r w:rsidR="00AF0C5A">
          <w:rPr>
            <w:rFonts w:ascii="Times New Roman" w:eastAsia="Times New Roman" w:hAnsi="Times New Roman" w:cs="Times New Roman"/>
            <w:sz w:val="24"/>
            <w:szCs w:val="24"/>
          </w:rPr>
          <w:t>We</w:t>
        </w:r>
      </w:ins>
      <w:ins w:id="651"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652" w:author="Diaz,Renata M" w:date="2020-04-20T16:45:00Z">
        <w:r w:rsidR="00EB1659">
          <w:rPr>
            <w:rFonts w:ascii="Times New Roman" w:eastAsia="Times New Roman" w:hAnsi="Times New Roman" w:cs="Times New Roman"/>
            <w:sz w:val="24"/>
            <w:szCs w:val="24"/>
          </w:rPr>
          <w:t>baseline</w:t>
        </w:r>
      </w:ins>
      <w:ins w:id="653" w:author="Diaz,Renata M" w:date="2020-04-20T16:39:00Z">
        <w:r w:rsidR="000D71B9">
          <w:rPr>
            <w:rFonts w:ascii="Times New Roman" w:eastAsia="Times New Roman" w:hAnsi="Times New Roman" w:cs="Times New Roman"/>
            <w:sz w:val="24"/>
            <w:szCs w:val="24"/>
          </w:rPr>
          <w:t xml:space="preserve"> are very unlikely outcomes. </w:t>
        </w:r>
      </w:ins>
      <w:ins w:id="654" w:author="Diaz,Renata M" w:date="2020-04-20T16:48:00Z">
        <w:r w:rsidR="00695485">
          <w:rPr>
            <w:rFonts w:ascii="Times New Roman" w:eastAsia="Times New Roman" w:hAnsi="Times New Roman" w:cs="Times New Roman"/>
            <w:sz w:val="24"/>
            <w:szCs w:val="24"/>
          </w:rPr>
          <w:t xml:space="preserve">However, we may </w:t>
        </w:r>
      </w:ins>
      <w:ins w:id="655" w:author="Diaz,Renata M" w:date="2020-04-20T16:49:00Z">
        <w:r w:rsidR="00695485">
          <w:rPr>
            <w:rFonts w:ascii="Times New Roman" w:eastAsia="Times New Roman" w:hAnsi="Times New Roman" w:cs="Times New Roman"/>
            <w:sz w:val="24"/>
            <w:szCs w:val="24"/>
          </w:rPr>
          <w:t xml:space="preserve">not be able to make </w:t>
        </w:r>
      </w:ins>
      <w:ins w:id="656" w:author="Diaz,Renata M" w:date="2020-04-20T16:55:00Z">
        <w:r w:rsidR="004F0044">
          <w:rPr>
            <w:rFonts w:ascii="Times New Roman" w:eastAsia="Times New Roman" w:hAnsi="Times New Roman" w:cs="Times New Roman"/>
            <w:sz w:val="24"/>
            <w:szCs w:val="24"/>
          </w:rPr>
          <w:t>such</w:t>
        </w:r>
      </w:ins>
      <w:ins w:id="657" w:author="Diaz,Renata M" w:date="2020-04-20T16:49:00Z">
        <w:r w:rsidR="00695485">
          <w:rPr>
            <w:rFonts w:ascii="Times New Roman" w:eastAsia="Times New Roman" w:hAnsi="Times New Roman" w:cs="Times New Roman"/>
            <w:sz w:val="24"/>
            <w:szCs w:val="24"/>
          </w:rPr>
          <w:t xml:space="preserve"> distinctions for</w:t>
        </w:r>
      </w:ins>
      <w:ins w:id="658" w:author="Diaz,Renata M" w:date="2020-04-20T16:50:00Z">
        <w:r w:rsidR="00695485">
          <w:rPr>
            <w:rFonts w:ascii="Times New Roman" w:eastAsia="Times New Roman" w:hAnsi="Times New Roman" w:cs="Times New Roman"/>
            <w:sz w:val="24"/>
            <w:szCs w:val="24"/>
          </w:rPr>
          <w:t xml:space="preserve"> small communities with smaller and less self-similar feasible sets. For these feasible sets, even an outcome that is quite dissimilar to the </w:t>
        </w:r>
        <w:r w:rsidR="00695485">
          <w:rPr>
            <w:rFonts w:ascii="Times New Roman" w:eastAsia="Times New Roman" w:hAnsi="Times New Roman" w:cs="Times New Roman"/>
            <w:i/>
            <w:iCs/>
            <w:sz w:val="24"/>
            <w:szCs w:val="24"/>
          </w:rPr>
          <w:t>mo</w:t>
        </w:r>
      </w:ins>
      <w:ins w:id="659"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660" w:author="Diaz,Renata M" w:date="2020-04-20T16:52:00Z">
        <w:r w:rsidR="00695485">
          <w:rPr>
            <w:rFonts w:ascii="Times New Roman" w:eastAsia="Times New Roman" w:hAnsi="Times New Roman" w:cs="Times New Roman"/>
            <w:sz w:val="24"/>
            <w:szCs w:val="24"/>
          </w:rPr>
          <w:t xml:space="preserve">y. </w:t>
        </w:r>
      </w:ins>
      <w:ins w:id="661"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662" w:author="Diaz,Renata M" w:date="2020-04-20T16:53:00Z">
        <w:r w:rsidR="00E9399D">
          <w:rPr>
            <w:rFonts w:ascii="Times New Roman" w:eastAsia="Times New Roman" w:hAnsi="Times New Roman" w:cs="Times New Roman"/>
            <w:sz w:val="24"/>
            <w:szCs w:val="24"/>
          </w:rPr>
          <w:t>e</w:t>
        </w:r>
      </w:ins>
      <w:ins w:id="663" w:author="Diaz,Renata M" w:date="2020-04-20T16:52:00Z">
        <w:r w:rsidR="00695485">
          <w:rPr>
            <w:rFonts w:ascii="Times New Roman" w:eastAsia="Times New Roman" w:hAnsi="Times New Roman" w:cs="Times New Roman"/>
            <w:sz w:val="24"/>
            <w:szCs w:val="24"/>
          </w:rPr>
          <w:t xml:space="preserve"> see a decline in self-similarity for </w:t>
        </w:r>
      </w:ins>
      <w:ins w:id="664"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665" w:author="Diaz,Renata M" w:date="2020-04-20T16:55:00Z">
        <w:r w:rsidR="00DE1A60">
          <w:rPr>
            <w:rFonts w:ascii="Times New Roman" w:eastAsia="Times New Roman" w:hAnsi="Times New Roman" w:cs="Times New Roman"/>
            <w:sz w:val="24"/>
            <w:szCs w:val="24"/>
          </w:rPr>
          <w:t>in ecology</w:t>
        </w:r>
      </w:ins>
      <w:ins w:id="666" w:author="Diaz,Renata M" w:date="2020-04-20T16:53:00Z">
        <w:r w:rsidR="00E9399D">
          <w:rPr>
            <w:rFonts w:ascii="Times New Roman" w:eastAsia="Times New Roman" w:hAnsi="Times New Roman" w:cs="Times New Roman"/>
            <w:sz w:val="24"/>
            <w:szCs w:val="24"/>
          </w:rPr>
          <w:t xml:space="preserve"> To the extent that low self-similarity limits our ability to detect deviations from the random baseline, </w:t>
        </w:r>
      </w:ins>
      <w:ins w:id="667" w:author="Diaz,Renata M" w:date="2020-04-20T16:54:00Z">
        <w:r w:rsidR="00E9399D">
          <w:rPr>
            <w:rFonts w:ascii="Times New Roman" w:eastAsia="Times New Roman" w:hAnsi="Times New Roman" w:cs="Times New Roman"/>
            <w:sz w:val="24"/>
            <w:szCs w:val="24"/>
          </w:rPr>
          <w:t xml:space="preserve">we </w:t>
        </w:r>
      </w:ins>
      <w:ins w:id="668" w:author="Diaz,Renata M" w:date="2020-04-20T16:56:00Z">
        <w:r w:rsidR="006E6069">
          <w:rPr>
            <w:rFonts w:ascii="Times New Roman" w:eastAsia="Times New Roman" w:hAnsi="Times New Roman" w:cs="Times New Roman"/>
            <w:sz w:val="24"/>
            <w:szCs w:val="24"/>
          </w:rPr>
          <w:t xml:space="preserve">may stand </w:t>
        </w:r>
      </w:ins>
      <w:ins w:id="669" w:author="Diaz,Renata M" w:date="2020-04-20T16:57:00Z">
        <w:r w:rsidR="006E6069">
          <w:rPr>
            <w:rFonts w:ascii="Times New Roman" w:eastAsia="Times New Roman" w:hAnsi="Times New Roman" w:cs="Times New Roman"/>
            <w:sz w:val="24"/>
            <w:szCs w:val="24"/>
          </w:rPr>
          <w:t>to</w:t>
        </w:r>
      </w:ins>
      <w:ins w:id="670"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671" w:author="Diaz,Renata M" w:date="2020-04-20T16:39:00Z">
        <w:r w:rsidR="00FD48A7" w:rsidRPr="00BD41C6" w:rsidDel="0077324E">
          <w:rPr>
            <w:rFonts w:ascii="Times New Roman" w:eastAsia="Times New Roman" w:hAnsi="Times New Roman" w:cs="Times New Roman"/>
            <w:sz w:val="24"/>
            <w:szCs w:val="24"/>
          </w:rPr>
          <w:delText>.</w:delText>
        </w:r>
      </w:del>
      <w:del w:id="672" w:author="Diaz,Renata M" w:date="2020-04-20T16:41:00Z">
        <w:r w:rsidR="00FD48A7" w:rsidRPr="00BD41C6" w:rsidDel="00212895">
          <w:rPr>
            <w:rFonts w:ascii="Times New Roman" w:eastAsia="Times New Roman" w:hAnsi="Times New Roman" w:cs="Times New Roman"/>
            <w:sz w:val="24"/>
            <w:szCs w:val="24"/>
          </w:rPr>
          <w:delText xml:space="preserve"> </w:delText>
        </w:r>
      </w:del>
      <w:del w:id="673"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674" w:author="Diaz,Renata M" w:date="2020-04-13T16:23:00Z">
        <w:r w:rsidR="00FD48A7" w:rsidRPr="00BD41C6" w:rsidDel="008875E1">
          <w:rPr>
            <w:rFonts w:ascii="Times New Roman" w:eastAsia="Times New Roman" w:hAnsi="Times New Roman" w:cs="Times New Roman"/>
            <w:sz w:val="24"/>
            <w:szCs w:val="24"/>
          </w:rPr>
          <w:delText>these communities</w:delText>
        </w:r>
      </w:del>
      <w:del w:id="675"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676" w:author="Diaz,Renata M" w:date="2020-04-20T14:32:00Z">
        <w:r w:rsidR="008F2D50" w:rsidRPr="00BD41C6" w:rsidDel="00880FBB">
          <w:rPr>
            <w:rFonts w:ascii="Times New Roman" w:eastAsia="Times New Roman" w:hAnsi="Times New Roman" w:cs="Times New Roman"/>
            <w:sz w:val="24"/>
            <w:szCs w:val="24"/>
          </w:rPr>
          <w:delText xml:space="preserve"> </w:delText>
        </w:r>
      </w:del>
      <w:del w:id="677"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678" w:author="Diaz,Renata M" w:date="2020-04-13T16:46:00Z">
        <w:r w:rsidR="008F2D50" w:rsidRPr="00BD41C6" w:rsidDel="006C450B">
          <w:rPr>
            <w:rFonts w:ascii="Times New Roman" w:eastAsia="Times New Roman" w:hAnsi="Times New Roman" w:cs="Times New Roman"/>
            <w:sz w:val="24"/>
            <w:szCs w:val="24"/>
          </w:rPr>
          <w:delText>.</w:delText>
        </w:r>
      </w:del>
      <w:del w:id="679"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680"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681" w:author="Diaz,Renata M" w:date="2020-04-13T15:51:00Z">
        <w:r w:rsidRPr="00BD41C6" w:rsidDel="00935F67">
          <w:rPr>
            <w:rFonts w:ascii="Times New Roman" w:eastAsia="Times New Roman" w:hAnsi="Times New Roman" w:cs="Times New Roman"/>
            <w:i/>
            <w:iCs/>
            <w:sz w:val="24"/>
            <w:szCs w:val="24"/>
          </w:rPr>
          <w:delText>feasible sets</w:delText>
        </w:r>
      </w:del>
      <w:ins w:id="682"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683" w:author="Diaz,Renata M" w:date="2020-04-20T16:57:00Z">
        <w:r>
          <w:rPr>
            <w:rFonts w:ascii="Times New Roman" w:eastAsia="Times New Roman" w:hAnsi="Times New Roman" w:cs="Times New Roman"/>
            <w:sz w:val="24"/>
            <w:szCs w:val="24"/>
          </w:rPr>
          <w:t xml:space="preserve">Observed SADs are consistently, but not overwhelmingly, </w:t>
        </w:r>
      </w:ins>
      <w:del w:id="684"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685" w:author="Diaz,Renata M" w:date="2020-04-20T16:59:00Z">
        <w:r w:rsidR="00E34A86">
          <w:rPr>
            <w:rFonts w:ascii="Times New Roman" w:eastAsia="Times New Roman" w:hAnsi="Times New Roman" w:cs="Times New Roman"/>
            <w:sz w:val="24"/>
            <w:szCs w:val="24"/>
          </w:rPr>
          <w:t>very</w:t>
        </w:r>
      </w:ins>
      <w:ins w:id="686" w:author="Diaz,Renata M" w:date="2020-04-20T16:58:00Z">
        <w:r w:rsidR="00C4296C">
          <w:rPr>
            <w:rFonts w:ascii="Times New Roman" w:eastAsia="Times New Roman" w:hAnsi="Times New Roman" w:cs="Times New Roman"/>
            <w:sz w:val="24"/>
            <w:szCs w:val="24"/>
          </w:rPr>
          <w:t xml:space="preserve"> skewed and uneven</w:t>
        </w:r>
      </w:ins>
      <w:ins w:id="687" w:author="Diaz,Renata M" w:date="2020-04-20T16:57:00Z">
        <w:r>
          <w:rPr>
            <w:rFonts w:ascii="Times New Roman" w:eastAsia="Times New Roman" w:hAnsi="Times New Roman" w:cs="Times New Roman"/>
            <w:sz w:val="24"/>
            <w:szCs w:val="24"/>
          </w:rPr>
          <w:t xml:space="preserve"> compared to their feasible sets. </w:t>
        </w:r>
      </w:ins>
      <w:ins w:id="688" w:author="Diaz,Renata M" w:date="2020-04-20T16:58:00Z">
        <w:r w:rsidR="007877B2">
          <w:rPr>
            <w:rFonts w:ascii="Times New Roman" w:eastAsia="Times New Roman" w:hAnsi="Times New Roman" w:cs="Times New Roman"/>
            <w:sz w:val="24"/>
            <w:szCs w:val="24"/>
          </w:rPr>
          <w:t>O</w:t>
        </w:r>
      </w:ins>
      <w:del w:id="689" w:author="Diaz,Renata M" w:date="2020-04-20T16:57:00Z">
        <w:r w:rsidR="00D74A2C" w:rsidRPr="00BD41C6" w:rsidDel="00665862">
          <w:rPr>
            <w:rFonts w:ascii="Times New Roman" w:eastAsia="Times New Roman" w:hAnsi="Times New Roman" w:cs="Times New Roman"/>
            <w:sz w:val="24"/>
            <w:szCs w:val="24"/>
          </w:rPr>
          <w:delText>lming,</w:delText>
        </w:r>
      </w:del>
      <w:del w:id="690"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691" w:author="Diaz,Renata M" w:date="2020-04-20T16:58:00Z">
        <w:r w:rsidR="00FF6514">
          <w:rPr>
            <w:rFonts w:ascii="Times New Roman" w:eastAsia="Times New Roman" w:hAnsi="Times New Roman" w:cs="Times New Roman"/>
            <w:sz w:val="24"/>
            <w:szCs w:val="24"/>
          </w:rPr>
          <w:t>verall</w:t>
        </w:r>
      </w:ins>
      <w:del w:id="692"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693"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694"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695" w:author="Diaz,Renata M" w:date="2020-04-20T14:33:00Z">
        <w:r>
          <w:rPr>
            <w:rFonts w:ascii="Times New Roman" w:eastAsia="Times New Roman" w:hAnsi="Times New Roman" w:cs="Times New Roman"/>
            <w:sz w:val="24"/>
            <w:szCs w:val="24"/>
          </w:rPr>
          <w:t>This result</w:t>
        </w:r>
      </w:ins>
      <w:del w:id="696"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697" w:author="Diaz,Renata M" w:date="2020-04-20T16:59:00Z">
        <w:r w:rsidR="00550897">
          <w:rPr>
            <w:rFonts w:ascii="Times New Roman" w:eastAsia="Times New Roman" w:hAnsi="Times New Roman" w:cs="Times New Roman"/>
            <w:sz w:val="24"/>
            <w:szCs w:val="24"/>
          </w:rPr>
          <w:t xml:space="preserve">large, self-similar feasible sets </w:t>
        </w:r>
      </w:ins>
      <w:del w:id="698"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699" w:author="Diaz,Renata M" w:date="2020-04-20T16:59:00Z">
        <w:r w:rsidR="00550897">
          <w:rPr>
            <w:rFonts w:ascii="Times New Roman" w:eastAsia="Times New Roman" w:hAnsi="Times New Roman" w:cs="Times New Roman"/>
            <w:sz w:val="24"/>
            <w:szCs w:val="24"/>
          </w:rPr>
          <w:t xml:space="preserve">r, </w:t>
        </w:r>
      </w:ins>
      <w:del w:id="700"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701" w:author="Diaz,Renata M" w:date="2020-04-20T16:59:00Z">
        <w:r w:rsidR="00550897">
          <w:rPr>
            <w:rFonts w:ascii="Times New Roman" w:eastAsia="Times New Roman" w:hAnsi="Times New Roman" w:cs="Times New Roman"/>
            <w:sz w:val="24"/>
            <w:szCs w:val="24"/>
          </w:rPr>
          <w:t>,</w:t>
        </w:r>
      </w:ins>
      <w:del w:id="702"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703"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lastRenderedPageBreak/>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704"/>
      <w:r w:rsidR="00F760DE" w:rsidRPr="00BD41C6">
        <w:rPr>
          <w:rFonts w:ascii="Times New Roman" w:eastAsia="Times New Roman" w:hAnsi="Times New Roman" w:cs="Times New Roman"/>
          <w:i/>
          <w:iCs/>
          <w:sz w:val="24"/>
          <w:szCs w:val="24"/>
        </w:rPr>
        <w:t>rarefaction</w:t>
      </w:r>
      <w:commentRangeEnd w:id="704"/>
      <w:r w:rsidR="00D611AF">
        <w:rPr>
          <w:rStyle w:val="CommentReference"/>
        </w:rPr>
        <w:commentReference w:id="704"/>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705"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706"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707"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708" w:author="Diaz,Renata M" w:date="2020-04-13T16:49:00Z">
        <w:r w:rsidR="00C01C75">
          <w:rPr>
            <w:rFonts w:ascii="Times New Roman" w:eastAsia="Times New Roman" w:hAnsi="Times New Roman" w:cs="Times New Roman"/>
            <w:sz w:val="24"/>
            <w:szCs w:val="24"/>
          </w:rPr>
          <w:t>These comm</w:t>
        </w:r>
      </w:ins>
      <w:ins w:id="709"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710"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711" w:author="Diaz,Renata M" w:date="2020-04-13T16:52:00Z">
        <w:r w:rsidR="00940FEC">
          <w:rPr>
            <w:rFonts w:ascii="Times New Roman" w:eastAsia="Times New Roman" w:hAnsi="Times New Roman" w:cs="Times New Roman"/>
            <w:sz w:val="24"/>
            <w:szCs w:val="24"/>
          </w:rPr>
          <w:t xml:space="preserve">This may be </w:t>
        </w:r>
      </w:ins>
      <w:ins w:id="712" w:author="Diaz,Renata M" w:date="2020-04-20T14:34:00Z">
        <w:r w:rsidR="00500924">
          <w:rPr>
            <w:rFonts w:ascii="Times New Roman" w:eastAsia="Times New Roman" w:hAnsi="Times New Roman" w:cs="Times New Roman"/>
            <w:sz w:val="24"/>
            <w:szCs w:val="24"/>
          </w:rPr>
          <w:t>partially due to our</w:t>
        </w:r>
      </w:ins>
      <w:ins w:id="713"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714"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715" w:author="Diaz,Renata M" w:date="2020-04-13T17:02:00Z"/>
          <w:rFonts w:ascii="Times New Roman" w:eastAsia="Times New Roman" w:hAnsi="Times New Roman" w:cs="Times New Roman"/>
          <w:sz w:val="24"/>
          <w:szCs w:val="24"/>
        </w:rPr>
      </w:pPr>
      <w:ins w:id="716" w:author="Diaz,Renata M" w:date="2020-04-20T17:02:00Z">
        <w:r>
          <w:rPr>
            <w:rFonts w:ascii="Times New Roman" w:eastAsia="Times New Roman" w:hAnsi="Times New Roman" w:cs="Times New Roman"/>
            <w:sz w:val="24"/>
            <w:szCs w:val="24"/>
          </w:rPr>
          <w:t xml:space="preserve">Empirically observed SADs </w:t>
        </w:r>
      </w:ins>
      <w:ins w:id="717" w:author="Diaz,Renata M" w:date="2020-04-20T17:04:00Z">
        <w:r w:rsidR="004466B5">
          <w:rPr>
            <w:rFonts w:ascii="Times New Roman" w:eastAsia="Times New Roman" w:hAnsi="Times New Roman" w:cs="Times New Roman"/>
            <w:sz w:val="24"/>
            <w:szCs w:val="24"/>
          </w:rPr>
          <w:t>often</w:t>
        </w:r>
      </w:ins>
      <w:ins w:id="718" w:author="Diaz,Renata M" w:date="2020-04-20T17:02:00Z">
        <w:r>
          <w:rPr>
            <w:rFonts w:ascii="Times New Roman" w:eastAsia="Times New Roman" w:hAnsi="Times New Roman" w:cs="Times New Roman"/>
            <w:sz w:val="24"/>
            <w:szCs w:val="24"/>
          </w:rPr>
          <w:t xml:space="preserve"> </w:t>
        </w:r>
      </w:ins>
      <w:ins w:id="719" w:author="Diaz,Renata M" w:date="2020-04-13T16:54:00Z">
        <w:r w:rsidR="008051A0">
          <w:rPr>
            <w:rFonts w:ascii="Times New Roman" w:eastAsia="Times New Roman" w:hAnsi="Times New Roman" w:cs="Times New Roman"/>
            <w:sz w:val="24"/>
            <w:szCs w:val="24"/>
          </w:rPr>
          <w:t xml:space="preserve">deviate </w:t>
        </w:r>
      </w:ins>
      <w:ins w:id="720" w:author="Diaz,Renata M" w:date="2020-04-20T17:04:00Z">
        <w:r w:rsidR="009513CC">
          <w:rPr>
            <w:rFonts w:ascii="Times New Roman" w:eastAsia="Times New Roman" w:hAnsi="Times New Roman" w:cs="Times New Roman"/>
            <w:sz w:val="24"/>
            <w:szCs w:val="24"/>
          </w:rPr>
          <w:t xml:space="preserve">pronouncedly </w:t>
        </w:r>
      </w:ins>
      <w:ins w:id="721" w:author="Diaz,Renata M" w:date="2020-04-13T16:54:00Z">
        <w:r w:rsidR="008051A0">
          <w:rPr>
            <w:rFonts w:ascii="Times New Roman" w:eastAsia="Times New Roman" w:hAnsi="Times New Roman" w:cs="Times New Roman"/>
            <w:sz w:val="24"/>
            <w:szCs w:val="24"/>
          </w:rPr>
          <w:t xml:space="preserve">from their statistical constraints, but </w:t>
        </w:r>
      </w:ins>
      <w:ins w:id="722" w:author="Diaz,Renata M" w:date="2020-04-13T16:57:00Z">
        <w:r w:rsidR="00F516A4">
          <w:rPr>
            <w:rFonts w:ascii="Times New Roman" w:eastAsia="Times New Roman" w:hAnsi="Times New Roman" w:cs="Times New Roman"/>
            <w:sz w:val="24"/>
            <w:szCs w:val="24"/>
          </w:rPr>
          <w:t>this is by no means a rule</w:t>
        </w:r>
      </w:ins>
      <w:ins w:id="723" w:author="Diaz,Renata M" w:date="2020-04-20T17:02:00Z">
        <w:r w:rsidR="000D1253">
          <w:rPr>
            <w:rFonts w:ascii="Times New Roman" w:eastAsia="Times New Roman" w:hAnsi="Times New Roman" w:cs="Times New Roman"/>
            <w:sz w:val="24"/>
            <w:szCs w:val="24"/>
          </w:rPr>
          <w:t xml:space="preserve"> even for the largest communities. We do not </w:t>
        </w:r>
      </w:ins>
      <w:ins w:id="724" w:author="Diaz,Renata M" w:date="2020-04-20T17:04:00Z">
        <w:r w:rsidR="006A6D60">
          <w:rPr>
            <w:rFonts w:ascii="Times New Roman" w:eastAsia="Times New Roman" w:hAnsi="Times New Roman" w:cs="Times New Roman"/>
            <w:sz w:val="24"/>
            <w:szCs w:val="24"/>
          </w:rPr>
          <w:t>find</w:t>
        </w:r>
      </w:ins>
      <w:ins w:id="725" w:author="Diaz,Renata M" w:date="2020-04-20T17:02:00Z">
        <w:r w:rsidR="000D1253">
          <w:rPr>
            <w:rFonts w:ascii="Times New Roman" w:eastAsia="Times New Roman" w:hAnsi="Times New Roman" w:cs="Times New Roman"/>
            <w:sz w:val="24"/>
            <w:szCs w:val="24"/>
          </w:rPr>
          <w:t xml:space="preserve"> </w:t>
        </w:r>
      </w:ins>
      <w:ins w:id="726" w:author="Diaz,Renata M" w:date="2020-04-20T17:10:00Z">
        <w:r w:rsidR="00874901">
          <w:rPr>
            <w:rFonts w:ascii="Times New Roman" w:eastAsia="Times New Roman" w:hAnsi="Times New Roman" w:cs="Times New Roman"/>
            <w:sz w:val="24"/>
            <w:szCs w:val="24"/>
          </w:rPr>
          <w:t>strong</w:t>
        </w:r>
      </w:ins>
      <w:ins w:id="727" w:author="Diaz,Renata M" w:date="2020-04-20T17:02:00Z">
        <w:r w:rsidR="000D1253">
          <w:rPr>
            <w:rFonts w:ascii="Times New Roman" w:eastAsia="Times New Roman" w:hAnsi="Times New Roman" w:cs="Times New Roman"/>
            <w:sz w:val="24"/>
            <w:szCs w:val="24"/>
          </w:rPr>
          <w:t xml:space="preserve"> deviations for small </w:t>
        </w:r>
      </w:ins>
      <w:ins w:id="728"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729" w:author="Diaz,Renata M" w:date="2020-04-20T17:05:00Z">
        <w:r w:rsidR="000B3A8E">
          <w:rPr>
            <w:rFonts w:ascii="Times New Roman" w:eastAsia="Times New Roman" w:hAnsi="Times New Roman" w:cs="Times New Roman"/>
            <w:sz w:val="24"/>
            <w:szCs w:val="24"/>
          </w:rPr>
          <w:t>. W</w:t>
        </w:r>
      </w:ins>
      <w:ins w:id="730"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731"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732" w:author="Diaz,Renata M" w:date="2020-04-20T17:05:00Z">
        <w:r w:rsidR="00E75E2B">
          <w:rPr>
            <w:rFonts w:ascii="Times New Roman" w:eastAsia="Times New Roman" w:hAnsi="Times New Roman" w:cs="Times New Roman"/>
            <w:sz w:val="24"/>
            <w:szCs w:val="24"/>
          </w:rPr>
          <w:t xml:space="preserve">on those communities </w:t>
        </w:r>
      </w:ins>
      <w:ins w:id="733" w:author="Diaz,Renata M" w:date="2020-04-20T17:03:00Z">
        <w:r w:rsidR="006A6D60">
          <w:rPr>
            <w:rFonts w:ascii="Times New Roman" w:eastAsia="Times New Roman" w:hAnsi="Times New Roman" w:cs="Times New Roman"/>
            <w:sz w:val="24"/>
            <w:szCs w:val="24"/>
          </w:rPr>
          <w:t xml:space="preserve">limit our capacity to </w:t>
        </w:r>
      </w:ins>
      <w:ins w:id="734" w:author="Diaz,Renata M" w:date="2020-04-20T17:04:00Z">
        <w:r w:rsidR="006A6D60">
          <w:rPr>
            <w:rFonts w:ascii="Times New Roman" w:eastAsia="Times New Roman" w:hAnsi="Times New Roman" w:cs="Times New Roman"/>
            <w:sz w:val="24"/>
            <w:szCs w:val="24"/>
          </w:rPr>
          <w:t xml:space="preserve">detect </w:t>
        </w:r>
      </w:ins>
      <w:ins w:id="735"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736" w:author="Diaz,Renata M" w:date="2020-04-13T17:02:00Z"/>
          <w:rFonts w:ascii="Times New Roman" w:eastAsia="Times New Roman" w:hAnsi="Times New Roman" w:cs="Times New Roman"/>
          <w:sz w:val="24"/>
          <w:szCs w:val="24"/>
        </w:rPr>
      </w:pPr>
      <w:moveToRangeStart w:id="737" w:author="Diaz,Renata M" w:date="2020-04-13T17:03:00Z" w:name="move37689801"/>
      <w:moveTo w:id="738"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739" w:author="Diaz,Renata M" w:date="2020-04-20T17:11:00Z">
          <w:r w:rsidRPr="00BD41C6" w:rsidDel="00227F96">
            <w:rPr>
              <w:rFonts w:ascii="Times New Roman" w:eastAsia="Times New Roman" w:hAnsi="Times New Roman" w:cs="Times New Roman"/>
              <w:sz w:val="24"/>
              <w:szCs w:val="24"/>
            </w:rPr>
            <w:delText>highly</w:delText>
          </w:r>
        </w:del>
      </w:moveTo>
      <w:ins w:id="740" w:author="Diaz,Renata M" w:date="2020-04-20T17:11:00Z">
        <w:r w:rsidR="00227F96">
          <w:rPr>
            <w:rFonts w:ascii="Times New Roman" w:eastAsia="Times New Roman" w:hAnsi="Times New Roman" w:cs="Times New Roman"/>
            <w:sz w:val="24"/>
            <w:szCs w:val="24"/>
          </w:rPr>
          <w:t>more</w:t>
        </w:r>
      </w:ins>
      <w:moveTo w:id="741"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742"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743" w:author="Diaz,Renata M" w:date="2020-04-13T16:56:00Z" w:name="move37689417"/>
      <w:moveToRangeEnd w:id="737"/>
      <w:moveTo w:id="744" w:author="Diaz,Renata M" w:date="2020-04-13T16:56:00Z">
        <w:del w:id="745"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746" w:author="Diaz,Renata M" w:date="2020-04-13T17:03:00Z">
        <w:r>
          <w:rPr>
            <w:rFonts w:ascii="Times New Roman" w:eastAsia="Times New Roman" w:hAnsi="Times New Roman" w:cs="Times New Roman"/>
            <w:sz w:val="24"/>
            <w:szCs w:val="24"/>
          </w:rPr>
          <w:t xml:space="preserve">– but note that </w:t>
        </w:r>
      </w:ins>
      <w:moveTo w:id="747" w:author="Diaz,Renata M" w:date="2020-04-13T16:56:00Z">
        <w:del w:id="748" w:author="Diaz,Renata M" w:date="2020-04-13T16:59:00Z">
          <w:r w:rsidR="00F516A4" w:rsidRPr="00BD41C6" w:rsidDel="0011723A">
            <w:rPr>
              <w:rFonts w:ascii="Times New Roman" w:eastAsia="Times New Roman" w:hAnsi="Times New Roman" w:cs="Times New Roman"/>
              <w:sz w:val="24"/>
              <w:szCs w:val="24"/>
            </w:rPr>
            <w:delText>ctions.</w:delText>
          </w:r>
        </w:del>
      </w:moveTo>
      <w:ins w:id="749"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750"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751"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752"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753" w:author="Diaz,Renata M" w:date="2020-04-13T17:12:00Z">
        <w:r w:rsidR="00C5358C">
          <w:rPr>
            <w:rFonts w:ascii="Times New Roman" w:eastAsia="Times New Roman" w:hAnsi="Times New Roman" w:cs="Times New Roman"/>
            <w:sz w:val="24"/>
            <w:szCs w:val="24"/>
          </w:rPr>
          <w:t xml:space="preserve">. </w:t>
        </w:r>
      </w:ins>
      <w:ins w:id="754" w:author="Diaz,Renata M" w:date="2020-04-13T17:01:00Z">
        <w:r>
          <w:rPr>
            <w:rFonts w:ascii="Times New Roman" w:eastAsia="Times New Roman" w:hAnsi="Times New Roman" w:cs="Times New Roman"/>
            <w:sz w:val="24"/>
            <w:szCs w:val="24"/>
          </w:rPr>
          <w:t xml:space="preserve">Similarly, </w:t>
        </w:r>
      </w:ins>
      <w:ins w:id="755" w:author="Diaz,Renata M" w:date="2020-04-13T17:02:00Z">
        <w:r>
          <w:rPr>
            <w:rFonts w:ascii="Times New Roman" w:eastAsia="Times New Roman" w:hAnsi="Times New Roman" w:cs="Times New Roman"/>
            <w:sz w:val="24"/>
            <w:szCs w:val="24"/>
          </w:rPr>
          <w:t>we may be able to</w:t>
        </w:r>
      </w:ins>
      <w:ins w:id="756"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757"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758" w:author="Diaz,Renata M" w:date="2020-04-13T17:04:00Z"/>
          <w:rFonts w:ascii="Times New Roman" w:eastAsia="Times New Roman" w:hAnsi="Times New Roman" w:cs="Times New Roman"/>
          <w:sz w:val="24"/>
          <w:szCs w:val="24"/>
        </w:rPr>
      </w:pPr>
    </w:p>
    <w:moveToRangeEnd w:id="743"/>
    <w:p w14:paraId="219B72F0" w14:textId="4D553B9E" w:rsidR="00562B35" w:rsidRPr="00BD41C6" w:rsidDel="00C5358C" w:rsidRDefault="000736DD">
      <w:pPr>
        <w:rPr>
          <w:del w:id="759" w:author="Diaz,Renata M" w:date="2020-04-13T17:12:00Z"/>
          <w:rFonts w:ascii="Times New Roman" w:eastAsia="Times New Roman" w:hAnsi="Times New Roman" w:cs="Times New Roman"/>
          <w:sz w:val="24"/>
          <w:szCs w:val="24"/>
        </w:rPr>
      </w:pPr>
      <w:ins w:id="760"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761"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762" w:author="Diaz,Renata M" w:date="2020-04-20T14:35:00Z">
        <w:r w:rsidR="00CA38C2">
          <w:rPr>
            <w:rFonts w:ascii="Times New Roman" w:eastAsia="Times New Roman" w:hAnsi="Times New Roman" w:cs="Times New Roman"/>
            <w:sz w:val="24"/>
            <w:szCs w:val="24"/>
          </w:rPr>
          <w:t>es</w:t>
        </w:r>
      </w:ins>
      <w:ins w:id="763" w:author="Diaz,Renata M" w:date="2020-04-13T17:05:00Z">
        <w:r w:rsidR="000E168C">
          <w:rPr>
            <w:rFonts w:ascii="Times New Roman" w:eastAsia="Times New Roman" w:hAnsi="Times New Roman" w:cs="Times New Roman"/>
            <w:sz w:val="24"/>
            <w:szCs w:val="24"/>
          </w:rPr>
          <w:t>. However, we think it more likely that our failure to det</w:t>
        </w:r>
      </w:ins>
      <w:ins w:id="764"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765" w:author="Diaz,Renata M" w:date="2020-04-13T17:13:00Z">
        <w:r w:rsidR="006856CB">
          <w:rPr>
            <w:rFonts w:ascii="Times New Roman" w:eastAsia="Times New Roman" w:hAnsi="Times New Roman" w:cs="Times New Roman"/>
            <w:sz w:val="24"/>
            <w:szCs w:val="24"/>
          </w:rPr>
          <w:t xml:space="preserve">. Generally, small </w:t>
        </w:r>
      </w:ins>
      <w:ins w:id="766"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767" w:author="Diaz,Renata M" w:date="2020-04-13T17:09:00Z">
        <w:r w:rsidR="000E168C">
          <w:rPr>
            <w:rFonts w:ascii="Times New Roman" w:eastAsia="Times New Roman" w:hAnsi="Times New Roman" w:cs="Times New Roman"/>
            <w:sz w:val="24"/>
            <w:szCs w:val="24"/>
          </w:rPr>
          <w:t xml:space="preserve">s, as ours is here. The </w:t>
        </w:r>
        <w:r w:rsidR="000E168C">
          <w:rPr>
            <w:rFonts w:ascii="Times New Roman" w:eastAsia="Times New Roman" w:hAnsi="Times New Roman" w:cs="Times New Roman"/>
            <w:sz w:val="24"/>
            <w:szCs w:val="24"/>
          </w:rPr>
          <w:lastRenderedPageBreak/>
          <w:t xml:space="preserve">statistically most-likely state for these systems is relatively broadly defined, and this </w:t>
        </w:r>
      </w:ins>
      <w:ins w:id="768"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769"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770" w:author="Diaz,Renata M" w:date="2020-04-13T17:15:00Z">
        <w:r w:rsidR="0075383E">
          <w:rPr>
            <w:rFonts w:ascii="Times New Roman" w:eastAsia="Times New Roman" w:hAnsi="Times New Roman" w:cs="Times New Roman"/>
            <w:sz w:val="24"/>
            <w:szCs w:val="24"/>
          </w:rPr>
          <w:t xml:space="preserve">seem to </w:t>
        </w:r>
      </w:ins>
      <w:ins w:id="771"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772" w:author="Diaz,Renata M" w:date="2020-04-16T15:10:00Z">
        <w:r w:rsidR="00C232ED">
          <w:rPr>
            <w:rFonts w:ascii="Times New Roman" w:eastAsia="Times New Roman" w:hAnsi="Times New Roman" w:cs="Times New Roman"/>
            <w:sz w:val="24"/>
            <w:szCs w:val="24"/>
          </w:rPr>
          <w:t>surprisingly</w:t>
        </w:r>
      </w:ins>
      <w:ins w:id="773" w:author="Diaz,Renata M" w:date="2020-04-13T17:14:00Z">
        <w:r w:rsidR="006856CB">
          <w:rPr>
            <w:rFonts w:ascii="Times New Roman" w:eastAsia="Times New Roman" w:hAnsi="Times New Roman" w:cs="Times New Roman"/>
            <w:sz w:val="24"/>
            <w:szCs w:val="24"/>
          </w:rPr>
          <w:t xml:space="preserve"> large subset of ecological communities</w:t>
        </w:r>
      </w:ins>
      <w:ins w:id="774" w:author="Diaz,Renata M" w:date="2020-04-13T17:15:00Z">
        <w:r w:rsidR="0075383E">
          <w:rPr>
            <w:rFonts w:ascii="Times New Roman" w:eastAsia="Times New Roman" w:hAnsi="Times New Roman" w:cs="Times New Roman"/>
            <w:sz w:val="24"/>
            <w:szCs w:val="24"/>
          </w:rPr>
          <w:t xml:space="preserve">. Unless we can develop </w:t>
        </w:r>
      </w:ins>
      <w:ins w:id="775" w:author="Diaz,Renata M" w:date="2020-04-20T17:12:00Z">
        <w:r w:rsidR="007C0EDA">
          <w:rPr>
            <w:rFonts w:ascii="Times New Roman" w:eastAsia="Times New Roman" w:hAnsi="Times New Roman" w:cs="Times New Roman"/>
            <w:sz w:val="24"/>
            <w:szCs w:val="24"/>
          </w:rPr>
          <w:t>more sensitive</w:t>
        </w:r>
      </w:ins>
      <w:ins w:id="776"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777"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778"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779"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780" w:author="Diaz,Renata M" w:date="2020-04-13T16:56:00Z" w:name="move37689417"/>
      <w:moveFrom w:id="781" w:author="Diaz,Renata M" w:date="2020-04-13T16:56:00Z">
        <w:del w:id="782"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780"/>
    </w:p>
    <w:p w14:paraId="0F66117A" w14:textId="321AEFB9" w:rsidR="00E5532B" w:rsidRPr="00BD41C6" w:rsidDel="00EC3006" w:rsidRDefault="00562B35">
      <w:pPr>
        <w:rPr>
          <w:del w:id="783" w:author="Diaz,Renata M" w:date="2020-04-13T17:03:00Z"/>
          <w:rFonts w:ascii="Times New Roman" w:eastAsia="Times New Roman" w:hAnsi="Times New Roman" w:cs="Times New Roman"/>
          <w:sz w:val="24"/>
          <w:szCs w:val="24"/>
        </w:rPr>
      </w:pPr>
      <w:del w:id="784"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785" w:author="Diaz,Renata M" w:date="2020-04-13T17:03:00Z" w:name="move37689801"/>
      <w:moveFrom w:id="786" w:author="Diaz,Renata M" w:date="2020-04-13T17:03:00Z">
        <w:del w:id="787"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785"/>
      <w:del w:id="788"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789"/>
        <w:r w:rsidR="00005B03" w:rsidRPr="00BD41C6" w:rsidDel="00EC3006">
          <w:rPr>
            <w:rFonts w:ascii="Times New Roman" w:eastAsia="Times New Roman" w:hAnsi="Times New Roman" w:cs="Times New Roman"/>
            <w:sz w:val="24"/>
            <w:szCs w:val="24"/>
          </w:rPr>
          <w:delText>exist</w:delText>
        </w:r>
        <w:commentRangeEnd w:id="789"/>
        <w:r w:rsidR="00B52E40" w:rsidRPr="00BD41C6" w:rsidDel="00EC3006">
          <w:rPr>
            <w:rStyle w:val="CommentReference"/>
            <w:rFonts w:ascii="Times New Roman" w:hAnsi="Times New Roman" w:cs="Times New Roman"/>
          </w:rPr>
          <w:commentReference w:id="789"/>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790"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791" w:author="Diaz,Renata M" w:date="2020-04-20T17:17:00Z"/>
          <w:rFonts w:ascii="Times New Roman" w:eastAsia="Times New Roman" w:hAnsi="Times New Roman" w:cs="Times New Roman"/>
          <w:sz w:val="24"/>
          <w:szCs w:val="24"/>
        </w:rPr>
      </w:pPr>
      <w:del w:id="792" w:author="Diaz,Renata M" w:date="2020-04-13T17:03:00Z">
        <w:r w:rsidRPr="00BD41C6" w:rsidDel="00243ABC">
          <w:rPr>
            <w:rFonts w:ascii="Times New Roman" w:eastAsia="Times New Roman" w:hAnsi="Times New Roman" w:cs="Times New Roman"/>
            <w:sz w:val="24"/>
            <w:szCs w:val="24"/>
          </w:rPr>
          <w:delText>Finally,</w:delText>
        </w:r>
      </w:del>
      <w:ins w:id="793" w:author="Diaz,Renata M" w:date="2020-04-13T17:03:00Z">
        <w:r w:rsidR="00E750EF">
          <w:rPr>
            <w:rFonts w:ascii="Times New Roman" w:eastAsia="Times New Roman" w:hAnsi="Times New Roman" w:cs="Times New Roman"/>
            <w:sz w:val="24"/>
            <w:szCs w:val="24"/>
          </w:rPr>
          <w:t>T</w:t>
        </w:r>
      </w:ins>
      <w:del w:id="794"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795"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796"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797"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798"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799"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800"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801" w:author="Diaz,Renata M" w:date="2020-04-13T17:17:00Z">
        <w:r w:rsidR="00A02802" w:rsidRPr="00BD41C6" w:rsidDel="001F4588">
          <w:rPr>
            <w:rFonts w:ascii="Times New Roman" w:eastAsia="Times New Roman" w:hAnsi="Times New Roman" w:cs="Times New Roman"/>
            <w:sz w:val="24"/>
            <w:szCs w:val="24"/>
          </w:rPr>
          <w:delText>taking into account</w:delText>
        </w:r>
      </w:del>
      <w:ins w:id="802"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803" w:author="Diaz,Renata M" w:date="2020-04-20T17:18:00Z">
        <w:r w:rsidR="0005421F">
          <w:rPr>
            <w:rFonts w:ascii="Times New Roman" w:eastAsia="Times New Roman" w:hAnsi="Times New Roman" w:cs="Times New Roman"/>
            <w:sz w:val="24"/>
            <w:szCs w:val="24"/>
          </w:rPr>
          <w:t>we have</w:t>
        </w:r>
      </w:ins>
      <w:ins w:id="804"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805"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806"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807"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808"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809"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810"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811" w:author="Diaz,Renata M" w:date="2020-04-20T17:14:00Z">
        <w:r w:rsidR="00547295" w:rsidRPr="00BD41C6" w:rsidDel="00817DB8">
          <w:rPr>
            <w:rFonts w:ascii="Times New Roman" w:eastAsia="Times New Roman" w:hAnsi="Times New Roman" w:cs="Times New Roman"/>
            <w:sz w:val="24"/>
            <w:szCs w:val="24"/>
          </w:rPr>
          <w:delText xml:space="preserve"> </w:delText>
        </w:r>
      </w:del>
      <w:ins w:id="812" w:author="Diaz,Renata M" w:date="2020-04-20T17:14:00Z">
        <w:r w:rsidR="001368E3">
          <w:rPr>
            <w:rFonts w:ascii="Times New Roman" w:eastAsia="Times New Roman" w:hAnsi="Times New Roman" w:cs="Times New Roman"/>
            <w:sz w:val="24"/>
            <w:szCs w:val="24"/>
          </w:rPr>
          <w:t xml:space="preserve">distributions </w:t>
        </w:r>
      </w:ins>
      <w:del w:id="813"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814"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815"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816"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817"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818" w:name="_Figure_1:_S0,"/>
      <w:bookmarkEnd w:id="818"/>
      <w:r w:rsidRPr="00BD41C6">
        <w:rPr>
          <w:rFonts w:ascii="Times New Roman" w:eastAsia="Times New Roman" w:hAnsi="Times New Roman" w:cs="Times New Roman"/>
        </w:rPr>
        <w:t xml:space="preserve">Figure 1: S0, N0, lognparts for range of S*N </w:t>
      </w:r>
      <w:commentRangeStart w:id="819"/>
      <w:r w:rsidRPr="00BD41C6">
        <w:rPr>
          <w:rFonts w:ascii="Times New Roman" w:eastAsia="Times New Roman" w:hAnsi="Times New Roman" w:cs="Times New Roman"/>
        </w:rPr>
        <w:t>space</w:t>
      </w:r>
      <w:commentRangeEnd w:id="819"/>
      <w:r w:rsidR="00BC7F99" w:rsidRPr="00BD41C6">
        <w:rPr>
          <w:rStyle w:val="CommentReference"/>
          <w:rFonts w:ascii="Times New Roman" w:eastAsiaTheme="minorHAnsi" w:hAnsi="Times New Roman" w:cs="Times New Roman"/>
          <w:color w:val="auto"/>
        </w:rPr>
        <w:commentReference w:id="819"/>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820" w:name="_Figure_1.5:_Datasets"/>
      <w:bookmarkEnd w:id="820"/>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821" w:name="_Figure_1.75:_Nparts"/>
      <w:bookmarkEnd w:id="821"/>
      <w:r w:rsidRPr="00BD41C6">
        <w:rPr>
          <w:rFonts w:ascii="Times New Roman" w:hAnsi="Times New Roman" w:cs="Times New Roman"/>
        </w:rPr>
        <w:lastRenderedPageBreak/>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822" w:name="_Figure_1.875:_Nparts"/>
      <w:bookmarkEnd w:id="822"/>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823" w:name="_Figure_2:_Self-similarity"/>
      <w:bookmarkEnd w:id="823"/>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824" w:name="_Figure_3:_Self-similarity"/>
      <w:bookmarkEnd w:id="824"/>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825" w:name="_Figure_3.5_Self"/>
      <w:bookmarkEnd w:id="825"/>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826" w:name="_Figure_4:_Overall"/>
      <w:bookmarkEnd w:id="826"/>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827" w:name="_Figure_5:_Overall"/>
      <w:bookmarkEnd w:id="827"/>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828" w:name="_Figure_6:_Skewness"/>
      <w:bookmarkEnd w:id="828"/>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829" w:name="_Figure_7:_Skewness"/>
      <w:bookmarkEnd w:id="829"/>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830" w:name="_Figure_8:_Simpson"/>
      <w:bookmarkEnd w:id="830"/>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831" w:name="_Figure_9:_Simpson"/>
      <w:bookmarkEnd w:id="831"/>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832" w:name="_Figure_10:_Skewness"/>
      <w:bookmarkEnd w:id="832"/>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833" w:name="_Figure_11:_Simpson"/>
      <w:bookmarkEnd w:id="833"/>
      <w:r w:rsidRPr="00BD41C6">
        <w:rPr>
          <w:rFonts w:ascii="Times New Roman" w:eastAsia="Times New Roman" w:hAnsi="Times New Roman" w:cs="Times New Roman"/>
        </w:rPr>
        <w:lastRenderedPageBreak/>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834" w:name="_Figure_12:_Simpson"/>
      <w:bookmarkEnd w:id="834"/>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835" w:name="_Figure_13:_Skewness"/>
      <w:bookmarkEnd w:id="835"/>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836" w:name="_Figure_14:_Skewness"/>
      <w:bookmarkEnd w:id="836"/>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837" w:name="_Figure_15:_Rarefied"/>
      <w:bookmarkEnd w:id="837"/>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838" w:name="_Figure_16:_Rarefied"/>
      <w:bookmarkEnd w:id="838"/>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839" w:name="_Table_1:_Proportion"/>
      <w:bookmarkEnd w:id="839"/>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840" w:name="_Table_2:_Proportion"/>
      <w:bookmarkEnd w:id="840"/>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Diaz,Renata M" w:date="2020-04-20T15:46:00Z" w:initials="DM">
    <w:p w14:paraId="77D92EC8" w14:textId="61E4A710" w:rsidR="00F10365" w:rsidRDefault="00F10365">
      <w:pPr>
        <w:pStyle w:val="CommentText"/>
      </w:pPr>
      <w:r>
        <w:rPr>
          <w:rStyle w:val="CommentReference"/>
        </w:rPr>
        <w:annotationRef/>
      </w:r>
    </w:p>
  </w:comment>
  <w:comment w:id="137"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5"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87"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7"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3"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7"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5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503"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13"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33"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44"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47"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573"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576"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4"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789"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819"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19D73CAC" w15:done="0"/>
  <w15:commentEx w15:paraId="1FE4C8E4"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19D73CAC" w16cid:durableId="2219CDD5"/>
  <w16cid:commentId w16cid:paraId="1FE4C8E4" w16cid:durableId="221B4DFA"/>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4711"/>
    <w:rsid w:val="00045E9A"/>
    <w:rsid w:val="00050375"/>
    <w:rsid w:val="00050494"/>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B98"/>
    <w:rsid w:val="00100072"/>
    <w:rsid w:val="00100365"/>
    <w:rsid w:val="001008CA"/>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6056"/>
    <w:rsid w:val="001368E3"/>
    <w:rsid w:val="00144729"/>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4012"/>
    <w:rsid w:val="001F4588"/>
    <w:rsid w:val="001F48CE"/>
    <w:rsid w:val="00201FD7"/>
    <w:rsid w:val="00206E91"/>
    <w:rsid w:val="002105E9"/>
    <w:rsid w:val="00212895"/>
    <w:rsid w:val="0021470F"/>
    <w:rsid w:val="00217408"/>
    <w:rsid w:val="00217479"/>
    <w:rsid w:val="002223BB"/>
    <w:rsid w:val="002223C4"/>
    <w:rsid w:val="00225644"/>
    <w:rsid w:val="002270DD"/>
    <w:rsid w:val="00227C28"/>
    <w:rsid w:val="00227F96"/>
    <w:rsid w:val="0023298A"/>
    <w:rsid w:val="00235FFB"/>
    <w:rsid w:val="002361A1"/>
    <w:rsid w:val="00237536"/>
    <w:rsid w:val="00237A07"/>
    <w:rsid w:val="002418F0"/>
    <w:rsid w:val="00242A8C"/>
    <w:rsid w:val="00243ABC"/>
    <w:rsid w:val="002535DC"/>
    <w:rsid w:val="00253E07"/>
    <w:rsid w:val="00256E5E"/>
    <w:rsid w:val="0025717D"/>
    <w:rsid w:val="00257DA6"/>
    <w:rsid w:val="0026206C"/>
    <w:rsid w:val="00264081"/>
    <w:rsid w:val="0026712F"/>
    <w:rsid w:val="0027035F"/>
    <w:rsid w:val="00271B30"/>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C3811"/>
    <w:rsid w:val="002D4839"/>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20D37"/>
    <w:rsid w:val="00325843"/>
    <w:rsid w:val="00325EF2"/>
    <w:rsid w:val="00331103"/>
    <w:rsid w:val="00333146"/>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3F58"/>
    <w:rsid w:val="003E739D"/>
    <w:rsid w:val="003E7B1D"/>
    <w:rsid w:val="003F02E6"/>
    <w:rsid w:val="003F1090"/>
    <w:rsid w:val="003F14BA"/>
    <w:rsid w:val="003F19A3"/>
    <w:rsid w:val="003F3FEE"/>
    <w:rsid w:val="00403834"/>
    <w:rsid w:val="0040444C"/>
    <w:rsid w:val="00406878"/>
    <w:rsid w:val="0040698A"/>
    <w:rsid w:val="004072B7"/>
    <w:rsid w:val="00410A54"/>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8312B"/>
    <w:rsid w:val="00485B77"/>
    <w:rsid w:val="00486C7E"/>
    <w:rsid w:val="00486D8C"/>
    <w:rsid w:val="004871F7"/>
    <w:rsid w:val="00487EB2"/>
    <w:rsid w:val="004902B3"/>
    <w:rsid w:val="00492033"/>
    <w:rsid w:val="004926A7"/>
    <w:rsid w:val="004940FB"/>
    <w:rsid w:val="00496C45"/>
    <w:rsid w:val="004A5618"/>
    <w:rsid w:val="004A5B5C"/>
    <w:rsid w:val="004A7C97"/>
    <w:rsid w:val="004B1DA6"/>
    <w:rsid w:val="004B527E"/>
    <w:rsid w:val="004B5719"/>
    <w:rsid w:val="004C250E"/>
    <w:rsid w:val="004C693E"/>
    <w:rsid w:val="004D0AA4"/>
    <w:rsid w:val="004D39B7"/>
    <w:rsid w:val="004D4894"/>
    <w:rsid w:val="004E26B4"/>
    <w:rsid w:val="004E2F1C"/>
    <w:rsid w:val="004E33BA"/>
    <w:rsid w:val="004E349F"/>
    <w:rsid w:val="004E5322"/>
    <w:rsid w:val="004F0044"/>
    <w:rsid w:val="004F3C36"/>
    <w:rsid w:val="004F5251"/>
    <w:rsid w:val="00500708"/>
    <w:rsid w:val="00500924"/>
    <w:rsid w:val="00501C17"/>
    <w:rsid w:val="005023C7"/>
    <w:rsid w:val="00505614"/>
    <w:rsid w:val="00507267"/>
    <w:rsid w:val="005109B7"/>
    <w:rsid w:val="00512922"/>
    <w:rsid w:val="0051603B"/>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61926"/>
    <w:rsid w:val="00562B35"/>
    <w:rsid w:val="00567282"/>
    <w:rsid w:val="005701CD"/>
    <w:rsid w:val="005717EE"/>
    <w:rsid w:val="005729FE"/>
    <w:rsid w:val="005747C5"/>
    <w:rsid w:val="00577D32"/>
    <w:rsid w:val="00580F50"/>
    <w:rsid w:val="00590498"/>
    <w:rsid w:val="00591A0D"/>
    <w:rsid w:val="00591F76"/>
    <w:rsid w:val="00592A5C"/>
    <w:rsid w:val="00592E5F"/>
    <w:rsid w:val="005946CC"/>
    <w:rsid w:val="00594DBB"/>
    <w:rsid w:val="005A4270"/>
    <w:rsid w:val="005A4CBA"/>
    <w:rsid w:val="005B06B9"/>
    <w:rsid w:val="005B2C68"/>
    <w:rsid w:val="005B3385"/>
    <w:rsid w:val="005B3721"/>
    <w:rsid w:val="005B4300"/>
    <w:rsid w:val="005B461D"/>
    <w:rsid w:val="005B5CCC"/>
    <w:rsid w:val="005C1F2A"/>
    <w:rsid w:val="005C3112"/>
    <w:rsid w:val="005C4506"/>
    <w:rsid w:val="005C7C54"/>
    <w:rsid w:val="005D0408"/>
    <w:rsid w:val="005D0506"/>
    <w:rsid w:val="005D6676"/>
    <w:rsid w:val="005E697D"/>
    <w:rsid w:val="00603C5D"/>
    <w:rsid w:val="00604515"/>
    <w:rsid w:val="006046E5"/>
    <w:rsid w:val="00604DCC"/>
    <w:rsid w:val="00607288"/>
    <w:rsid w:val="00607A1F"/>
    <w:rsid w:val="0061290D"/>
    <w:rsid w:val="00613EBF"/>
    <w:rsid w:val="00616EE5"/>
    <w:rsid w:val="00622277"/>
    <w:rsid w:val="00622C1E"/>
    <w:rsid w:val="00624246"/>
    <w:rsid w:val="00627185"/>
    <w:rsid w:val="00635DA3"/>
    <w:rsid w:val="00637B24"/>
    <w:rsid w:val="0064097A"/>
    <w:rsid w:val="006454B0"/>
    <w:rsid w:val="00652518"/>
    <w:rsid w:val="006538B0"/>
    <w:rsid w:val="00662171"/>
    <w:rsid w:val="00665862"/>
    <w:rsid w:val="0066716C"/>
    <w:rsid w:val="00670105"/>
    <w:rsid w:val="00671339"/>
    <w:rsid w:val="0067264E"/>
    <w:rsid w:val="00672968"/>
    <w:rsid w:val="00673314"/>
    <w:rsid w:val="006748D4"/>
    <w:rsid w:val="00674BE3"/>
    <w:rsid w:val="0067612A"/>
    <w:rsid w:val="00676D94"/>
    <w:rsid w:val="00680315"/>
    <w:rsid w:val="006856CB"/>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6069"/>
    <w:rsid w:val="006F1FBF"/>
    <w:rsid w:val="006F32EE"/>
    <w:rsid w:val="006F4469"/>
    <w:rsid w:val="00702DFE"/>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B0B0B"/>
    <w:rsid w:val="007C0EDA"/>
    <w:rsid w:val="007C2BC0"/>
    <w:rsid w:val="007C5091"/>
    <w:rsid w:val="007D14F5"/>
    <w:rsid w:val="007D33E7"/>
    <w:rsid w:val="007D570F"/>
    <w:rsid w:val="007D71F1"/>
    <w:rsid w:val="007D7274"/>
    <w:rsid w:val="007E69D0"/>
    <w:rsid w:val="007E6AF5"/>
    <w:rsid w:val="007F0139"/>
    <w:rsid w:val="007F0673"/>
    <w:rsid w:val="007F0A26"/>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5226"/>
    <w:rsid w:val="00841BCE"/>
    <w:rsid w:val="0084335E"/>
    <w:rsid w:val="008506AB"/>
    <w:rsid w:val="00851C5D"/>
    <w:rsid w:val="00854ECC"/>
    <w:rsid w:val="00856E65"/>
    <w:rsid w:val="008604E7"/>
    <w:rsid w:val="00863443"/>
    <w:rsid w:val="00863D21"/>
    <w:rsid w:val="00864351"/>
    <w:rsid w:val="00874901"/>
    <w:rsid w:val="00876235"/>
    <w:rsid w:val="00876671"/>
    <w:rsid w:val="00880FBB"/>
    <w:rsid w:val="00881F5E"/>
    <w:rsid w:val="00881FD1"/>
    <w:rsid w:val="0088427E"/>
    <w:rsid w:val="00886114"/>
    <w:rsid w:val="008875E1"/>
    <w:rsid w:val="00887ABA"/>
    <w:rsid w:val="008932EF"/>
    <w:rsid w:val="008939B3"/>
    <w:rsid w:val="008B039D"/>
    <w:rsid w:val="008B5BA1"/>
    <w:rsid w:val="008B7C9D"/>
    <w:rsid w:val="008C01DF"/>
    <w:rsid w:val="008C070F"/>
    <w:rsid w:val="008C10D8"/>
    <w:rsid w:val="008C1968"/>
    <w:rsid w:val="008C502C"/>
    <w:rsid w:val="008D0389"/>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35F67"/>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538"/>
    <w:rsid w:val="00977165"/>
    <w:rsid w:val="009828E4"/>
    <w:rsid w:val="00985396"/>
    <w:rsid w:val="0099428F"/>
    <w:rsid w:val="00995BBB"/>
    <w:rsid w:val="009A17F7"/>
    <w:rsid w:val="009A249B"/>
    <w:rsid w:val="009A2AAF"/>
    <w:rsid w:val="009A4F7D"/>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3B20"/>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41D7D"/>
    <w:rsid w:val="00A42AF0"/>
    <w:rsid w:val="00A454C1"/>
    <w:rsid w:val="00A47192"/>
    <w:rsid w:val="00A52A86"/>
    <w:rsid w:val="00A56164"/>
    <w:rsid w:val="00A655B9"/>
    <w:rsid w:val="00A673A4"/>
    <w:rsid w:val="00A679B6"/>
    <w:rsid w:val="00A73B1C"/>
    <w:rsid w:val="00A73D17"/>
    <w:rsid w:val="00A74CDB"/>
    <w:rsid w:val="00A77E2C"/>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7BD4"/>
    <w:rsid w:val="00B110D5"/>
    <w:rsid w:val="00B119E2"/>
    <w:rsid w:val="00B146C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527E2"/>
    <w:rsid w:val="00B52E40"/>
    <w:rsid w:val="00B53165"/>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A2BCD"/>
    <w:rsid w:val="00BA4903"/>
    <w:rsid w:val="00BA511B"/>
    <w:rsid w:val="00BB4C18"/>
    <w:rsid w:val="00BB5526"/>
    <w:rsid w:val="00BB6262"/>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4F70"/>
    <w:rsid w:val="00C45113"/>
    <w:rsid w:val="00C45CCB"/>
    <w:rsid w:val="00C47624"/>
    <w:rsid w:val="00C50CD6"/>
    <w:rsid w:val="00C523D3"/>
    <w:rsid w:val="00C5358C"/>
    <w:rsid w:val="00C53D8B"/>
    <w:rsid w:val="00C54B07"/>
    <w:rsid w:val="00C63E66"/>
    <w:rsid w:val="00C65291"/>
    <w:rsid w:val="00C661C1"/>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2972"/>
    <w:rsid w:val="00D24054"/>
    <w:rsid w:val="00D24471"/>
    <w:rsid w:val="00D2449D"/>
    <w:rsid w:val="00D27412"/>
    <w:rsid w:val="00D301CC"/>
    <w:rsid w:val="00D36ED2"/>
    <w:rsid w:val="00D43669"/>
    <w:rsid w:val="00D479C2"/>
    <w:rsid w:val="00D47C7E"/>
    <w:rsid w:val="00D50191"/>
    <w:rsid w:val="00D50651"/>
    <w:rsid w:val="00D50874"/>
    <w:rsid w:val="00D558B6"/>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A14E8"/>
    <w:rsid w:val="00DA3AC4"/>
    <w:rsid w:val="00DA58A5"/>
    <w:rsid w:val="00DA6605"/>
    <w:rsid w:val="00DA7422"/>
    <w:rsid w:val="00DB01C4"/>
    <w:rsid w:val="00DB4F8D"/>
    <w:rsid w:val="00DB55D4"/>
    <w:rsid w:val="00DB5FE7"/>
    <w:rsid w:val="00DB7958"/>
    <w:rsid w:val="00DC5494"/>
    <w:rsid w:val="00DC709B"/>
    <w:rsid w:val="00DC77D3"/>
    <w:rsid w:val="00DD0338"/>
    <w:rsid w:val="00DE046F"/>
    <w:rsid w:val="00DE1A60"/>
    <w:rsid w:val="00DE4149"/>
    <w:rsid w:val="00DE4783"/>
    <w:rsid w:val="00DF7333"/>
    <w:rsid w:val="00E00F47"/>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82E80"/>
    <w:rsid w:val="00F83342"/>
    <w:rsid w:val="00F851DC"/>
    <w:rsid w:val="00F90AF5"/>
    <w:rsid w:val="00F95091"/>
    <w:rsid w:val="00F95574"/>
    <w:rsid w:val="00F96EE2"/>
    <w:rsid w:val="00FA1B62"/>
    <w:rsid w:val="00FA28A2"/>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27</Pages>
  <Words>6322</Words>
  <Characters>36040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259</cp:revision>
  <dcterms:created xsi:type="dcterms:W3CDTF">2020-04-13T14:31:00Z</dcterms:created>
  <dcterms:modified xsi:type="dcterms:W3CDTF">2020-04-22T14:02:00Z</dcterms:modified>
</cp:coreProperties>
</file>