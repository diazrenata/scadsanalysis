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C97458" w:rsidRDefault="6AE27648" w:rsidP="0264BE4F">
      <w:pPr>
        <w:rPr>
          <w:rFonts w:asciiTheme="majorHAnsi" w:eastAsia="Times New Roman" w:hAnsiTheme="majorHAnsi" w:cstheme="majorHAnsi"/>
          <w:rPrChange w:id="0"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b/>
          <w:bCs/>
          <w:rPrChange w:id="1" w:author="Diaz,Renata M" w:date="2020-06-11T15:21:00Z">
            <w:rPr>
              <w:rFonts w:ascii="Times New Roman" w:eastAsia="Times New Roman" w:hAnsi="Times New Roman" w:cs="Times New Roman"/>
              <w:b/>
              <w:bCs/>
              <w:sz w:val="24"/>
              <w:szCs w:val="24"/>
            </w:rPr>
          </w:rPrChange>
        </w:rPr>
        <w:t>Introduction</w:t>
      </w:r>
    </w:p>
    <w:p w14:paraId="2C078E63" w14:textId="61EF707B" w:rsidR="006A49A5" w:rsidRPr="00C97458" w:rsidRDefault="4D404375" w:rsidP="0264BE4F">
      <w:pPr>
        <w:rPr>
          <w:rFonts w:asciiTheme="majorHAnsi" w:eastAsia="Times New Roman" w:hAnsiTheme="majorHAnsi" w:cstheme="majorHAnsi"/>
          <w:rPrChange w:id="2"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3" w:author="Diaz,Renata M" w:date="2020-06-11T15:21:00Z">
            <w:rPr>
              <w:rFonts w:ascii="Times New Roman" w:eastAsia="Times New Roman" w:hAnsi="Times New Roman" w:cs="Times New Roman"/>
              <w:sz w:val="24"/>
              <w:szCs w:val="24"/>
            </w:rPr>
          </w:rPrChange>
        </w:rPr>
        <w:t xml:space="preserve">The species abundance distribution </w:t>
      </w:r>
      <w:r w:rsidR="5E487539" w:rsidRPr="00C97458">
        <w:rPr>
          <w:rFonts w:asciiTheme="majorHAnsi" w:eastAsia="Times New Roman" w:hAnsiTheme="majorHAnsi" w:cstheme="majorHAnsi"/>
          <w:rPrChange w:id="4" w:author="Diaz,Renata M" w:date="2020-06-11T15:21:00Z">
            <w:rPr>
              <w:rFonts w:ascii="Times New Roman" w:eastAsia="Times New Roman" w:hAnsi="Times New Roman" w:cs="Times New Roman"/>
              <w:sz w:val="24"/>
              <w:szCs w:val="24"/>
            </w:rPr>
          </w:rPrChange>
        </w:rPr>
        <w:t xml:space="preserve">(SAD) </w:t>
      </w:r>
      <w:del w:id="5" w:author="skmorgane" w:date="2020-03-30T09:23:00Z">
        <w:r w:rsidRPr="00C97458" w:rsidDel="00CC57F8">
          <w:rPr>
            <w:rFonts w:asciiTheme="majorHAnsi" w:eastAsia="Times New Roman" w:hAnsiTheme="majorHAnsi" w:cstheme="majorHAnsi"/>
            <w:rPrChange w:id="6" w:author="Diaz,Renata M" w:date="2020-06-11T15:21:00Z">
              <w:rPr>
                <w:rFonts w:ascii="Times New Roman" w:eastAsia="Times New Roman" w:hAnsi="Times New Roman" w:cs="Times New Roman"/>
                <w:sz w:val="24"/>
                <w:szCs w:val="24"/>
              </w:rPr>
            </w:rPrChange>
          </w:rPr>
          <w:delText xml:space="preserve">has been a major focus </w:delText>
        </w:r>
        <w:r w:rsidR="3128691F" w:rsidRPr="00C97458" w:rsidDel="00CC57F8">
          <w:rPr>
            <w:rFonts w:asciiTheme="majorHAnsi" w:eastAsia="Times New Roman" w:hAnsiTheme="majorHAnsi" w:cstheme="majorHAnsi"/>
            <w:rPrChange w:id="7" w:author="Diaz,Renata M" w:date="2020-06-11T15:21:00Z">
              <w:rPr>
                <w:rFonts w:ascii="Times New Roman" w:eastAsia="Times New Roman" w:hAnsi="Times New Roman" w:cs="Times New Roman"/>
                <w:sz w:val="24"/>
                <w:szCs w:val="24"/>
              </w:rPr>
            </w:rPrChange>
          </w:rPr>
          <w:delText xml:space="preserve">of </w:delText>
        </w:r>
        <w:r w:rsidRPr="00C97458" w:rsidDel="00CC57F8">
          <w:rPr>
            <w:rFonts w:asciiTheme="majorHAnsi" w:eastAsia="Times New Roman" w:hAnsiTheme="majorHAnsi" w:cstheme="majorHAnsi"/>
            <w:rPrChange w:id="8" w:author="Diaz,Renata M" w:date="2020-06-11T15:21: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C97458">
        <w:rPr>
          <w:rFonts w:asciiTheme="majorHAnsi" w:eastAsia="Times New Roman" w:hAnsiTheme="majorHAnsi" w:cstheme="majorHAnsi"/>
          <w:rPrChange w:id="9" w:author="Diaz,Renata M" w:date="2020-06-11T15:21:00Z">
            <w:rPr>
              <w:rFonts w:ascii="Times New Roman" w:eastAsia="Times New Roman" w:hAnsi="Times New Roman" w:cs="Times New Roman"/>
              <w:sz w:val="24"/>
              <w:szCs w:val="24"/>
            </w:rPr>
          </w:rPrChange>
        </w:rPr>
        <w:t xml:space="preserve">is one of the </w:t>
      </w:r>
      <w:del w:id="10" w:author="skmorgane" w:date="2020-06-23T09:06:00Z">
        <w:r w:rsidRPr="00C97458" w:rsidDel="00404A09">
          <w:rPr>
            <w:rFonts w:asciiTheme="majorHAnsi" w:eastAsia="Times New Roman" w:hAnsiTheme="majorHAnsi" w:cstheme="majorHAnsi"/>
            <w:rPrChange w:id="11" w:author="Diaz,Renata M" w:date="2020-06-11T15:21:00Z">
              <w:rPr>
                <w:rFonts w:ascii="Times New Roman" w:eastAsia="Times New Roman" w:hAnsi="Times New Roman" w:cs="Times New Roman"/>
                <w:sz w:val="24"/>
                <w:szCs w:val="24"/>
              </w:rPr>
            </w:rPrChange>
          </w:rPr>
          <w:delText xml:space="preserve">very </w:delText>
        </w:r>
      </w:del>
      <w:r w:rsidRPr="00C97458">
        <w:rPr>
          <w:rFonts w:asciiTheme="majorHAnsi" w:eastAsia="Times New Roman" w:hAnsiTheme="majorHAnsi" w:cstheme="majorHAnsi"/>
          <w:rPrChange w:id="12" w:author="Diaz,Renata M" w:date="2020-06-11T15:21:00Z">
            <w:rPr>
              <w:rFonts w:ascii="Times New Roman" w:eastAsia="Times New Roman" w:hAnsi="Times New Roman" w:cs="Times New Roman"/>
              <w:sz w:val="24"/>
              <w:szCs w:val="24"/>
            </w:rPr>
          </w:rPrChange>
        </w:rPr>
        <w:t xml:space="preserve">few </w:t>
      </w:r>
      <w:r w:rsidR="35C36567" w:rsidRPr="00C97458">
        <w:rPr>
          <w:rFonts w:asciiTheme="majorHAnsi" w:eastAsia="Times New Roman" w:hAnsiTheme="majorHAnsi" w:cstheme="majorHAnsi"/>
          <w:rPrChange w:id="13" w:author="Diaz,Renata M" w:date="2020-06-11T15:21:00Z">
            <w:rPr>
              <w:rFonts w:ascii="Times New Roman" w:eastAsia="Times New Roman" w:hAnsi="Times New Roman" w:cs="Times New Roman"/>
              <w:sz w:val="24"/>
              <w:szCs w:val="24"/>
            </w:rPr>
          </w:rPrChange>
        </w:rPr>
        <w:t xml:space="preserve">ecological </w:t>
      </w:r>
      <w:del w:id="14" w:author="skmorgane" w:date="2020-03-30T09:26:00Z">
        <w:r w:rsidR="007F7B46" w:rsidRPr="00C97458" w:rsidDel="00CC57F8">
          <w:rPr>
            <w:rFonts w:asciiTheme="majorHAnsi" w:eastAsia="Times New Roman" w:hAnsiTheme="majorHAnsi" w:cstheme="majorHAnsi"/>
            <w:rPrChange w:id="15" w:author="Diaz,Renata M" w:date="2020-06-11T15:21:00Z">
              <w:rPr>
                <w:rFonts w:ascii="Times New Roman" w:eastAsia="Times New Roman" w:hAnsi="Times New Roman" w:cs="Times New Roman"/>
                <w:sz w:val="24"/>
                <w:szCs w:val="24"/>
              </w:rPr>
            </w:rPrChange>
          </w:rPr>
          <w:delText>distributions</w:delText>
        </w:r>
        <w:r w:rsidR="35C36567" w:rsidRPr="00C97458" w:rsidDel="00CC57F8">
          <w:rPr>
            <w:rFonts w:asciiTheme="majorHAnsi" w:eastAsia="Times New Roman" w:hAnsiTheme="majorHAnsi" w:cstheme="majorHAnsi"/>
            <w:rPrChange w:id="16" w:author="Diaz,Renata M" w:date="2020-06-11T15:21:00Z">
              <w:rPr>
                <w:rFonts w:ascii="Times New Roman" w:eastAsia="Times New Roman" w:hAnsi="Times New Roman" w:cs="Times New Roman"/>
                <w:sz w:val="24"/>
                <w:szCs w:val="24"/>
              </w:rPr>
            </w:rPrChange>
          </w:rPr>
          <w:delText xml:space="preserve"> </w:delText>
        </w:r>
      </w:del>
      <w:ins w:id="17" w:author="skmorgane" w:date="2020-03-30T09:26:00Z">
        <w:r w:rsidR="00CC57F8" w:rsidRPr="00C97458">
          <w:rPr>
            <w:rFonts w:asciiTheme="majorHAnsi" w:eastAsia="Times New Roman" w:hAnsiTheme="majorHAnsi" w:cstheme="majorHAnsi"/>
            <w:rPrChange w:id="18" w:author="Diaz,Renata M" w:date="2020-06-11T15:21:00Z">
              <w:rPr>
                <w:rFonts w:ascii="Times New Roman" w:eastAsia="Times New Roman" w:hAnsi="Times New Roman" w:cs="Times New Roman"/>
                <w:sz w:val="24"/>
                <w:szCs w:val="24"/>
              </w:rPr>
            </w:rPrChange>
          </w:rPr>
          <w:t xml:space="preserve">patterns </w:t>
        </w:r>
      </w:ins>
      <w:ins w:id="19" w:author="skmorgane" w:date="2020-03-30T09:23:00Z">
        <w:r w:rsidR="00CC57F8" w:rsidRPr="00C97458">
          <w:rPr>
            <w:rFonts w:asciiTheme="majorHAnsi" w:eastAsia="Times New Roman" w:hAnsiTheme="majorHAnsi" w:cstheme="majorHAnsi"/>
            <w:rPrChange w:id="20" w:author="Diaz,Renata M" w:date="2020-06-11T15:21:00Z">
              <w:rPr>
                <w:rFonts w:ascii="Times New Roman" w:eastAsia="Times New Roman" w:hAnsi="Times New Roman" w:cs="Times New Roman"/>
                <w:sz w:val="24"/>
                <w:szCs w:val="24"/>
              </w:rPr>
            </w:rPrChange>
          </w:rPr>
          <w:t xml:space="preserve">whose </w:t>
        </w:r>
      </w:ins>
      <w:ins w:id="21" w:author="skmorgane" w:date="2020-06-24T08:45:00Z">
        <w:r w:rsidR="002C46EE">
          <w:rPr>
            <w:rFonts w:asciiTheme="majorHAnsi" w:eastAsia="Times New Roman" w:hAnsiTheme="majorHAnsi" w:cstheme="majorHAnsi"/>
          </w:rPr>
          <w:t xml:space="preserve">shape is so consistent that it is often considered </w:t>
        </w:r>
      </w:ins>
      <w:del w:id="22" w:author="skmorgane" w:date="2020-03-30T09:23:00Z">
        <w:r w:rsidR="007F7B46" w:rsidRPr="00C97458" w:rsidDel="00CC57F8">
          <w:rPr>
            <w:rFonts w:asciiTheme="majorHAnsi" w:eastAsia="Times New Roman" w:hAnsiTheme="majorHAnsi" w:cstheme="majorHAnsi"/>
            <w:rPrChange w:id="23" w:author="Diaz,Renata M" w:date="2020-06-11T15:21:00Z">
              <w:rPr>
                <w:rFonts w:ascii="Times New Roman" w:eastAsia="Times New Roman" w:hAnsi="Times New Roman" w:cs="Times New Roman"/>
                <w:sz w:val="24"/>
                <w:szCs w:val="24"/>
              </w:rPr>
            </w:rPrChange>
          </w:rPr>
          <w:delText xml:space="preserve">that </w:delText>
        </w:r>
        <w:r w:rsidR="35C36567" w:rsidRPr="00C97458" w:rsidDel="00CC57F8">
          <w:rPr>
            <w:rFonts w:asciiTheme="majorHAnsi" w:eastAsia="Times New Roman" w:hAnsiTheme="majorHAnsi" w:cstheme="majorHAnsi"/>
            <w:rPrChange w:id="24" w:author="Diaz,Renata M" w:date="2020-06-11T15:21:00Z">
              <w:rPr>
                <w:rFonts w:ascii="Times New Roman" w:eastAsia="Times New Roman" w:hAnsi="Times New Roman" w:cs="Times New Roman"/>
                <w:sz w:val="24"/>
                <w:szCs w:val="24"/>
              </w:rPr>
            </w:rPrChange>
          </w:rPr>
          <w:delText xml:space="preserve"> conform to a consistent pattern</w:delText>
        </w:r>
      </w:del>
      <w:del w:id="25" w:author="skmorgane" w:date="2020-06-24T08:45:00Z">
        <w:r w:rsidR="35C36567" w:rsidRPr="00C97458" w:rsidDel="002C46EE">
          <w:rPr>
            <w:rFonts w:asciiTheme="majorHAnsi" w:eastAsia="Times New Roman" w:hAnsiTheme="majorHAnsi" w:cstheme="majorHAnsi"/>
            <w:rPrChange w:id="26" w:author="Diaz,Renata M" w:date="2020-06-11T15:21:00Z">
              <w:rPr>
                <w:rFonts w:ascii="Times New Roman" w:eastAsia="Times New Roman" w:hAnsi="Times New Roman" w:cs="Times New Roman"/>
                <w:sz w:val="24"/>
                <w:szCs w:val="24"/>
              </w:rPr>
            </w:rPrChange>
          </w:rPr>
          <w:delText xml:space="preserve"> </w:delText>
        </w:r>
      </w:del>
      <w:del w:id="27" w:author="skmorgane" w:date="2020-03-30T09:23:00Z">
        <w:r w:rsidR="35C36567" w:rsidRPr="00C97458" w:rsidDel="00CC57F8">
          <w:rPr>
            <w:rFonts w:asciiTheme="majorHAnsi" w:eastAsia="Times New Roman" w:hAnsiTheme="majorHAnsi" w:cstheme="majorHAnsi"/>
            <w:rPrChange w:id="28" w:author="Diaz,Renata M" w:date="2020-06-11T15:21:00Z">
              <w:rPr>
                <w:rFonts w:ascii="Times New Roman" w:eastAsia="Times New Roman" w:hAnsi="Times New Roman" w:cs="Times New Roman"/>
                <w:sz w:val="24"/>
                <w:szCs w:val="24"/>
              </w:rPr>
            </w:rPrChange>
          </w:rPr>
          <w:delText xml:space="preserve">approaching </w:delText>
        </w:r>
      </w:del>
      <w:ins w:id="29" w:author="skmorgane" w:date="2020-03-30T09:26:00Z">
        <w:r w:rsidR="00CC57F8" w:rsidRPr="00C97458">
          <w:rPr>
            <w:rFonts w:asciiTheme="majorHAnsi" w:eastAsia="Times New Roman" w:hAnsiTheme="majorHAnsi" w:cstheme="majorHAnsi"/>
            <w:rPrChange w:id="30" w:author="Diaz,Renata M" w:date="2020-06-11T15:21:00Z">
              <w:rPr>
                <w:rFonts w:ascii="Times New Roman" w:eastAsia="Times New Roman" w:hAnsi="Times New Roman" w:cs="Times New Roman"/>
                <w:sz w:val="24"/>
                <w:szCs w:val="24"/>
              </w:rPr>
            </w:rPrChange>
          </w:rPr>
          <w:t>an</w:t>
        </w:r>
      </w:ins>
      <w:del w:id="31" w:author="skmorgane" w:date="2020-03-30T09:26:00Z">
        <w:r w:rsidR="35C36567" w:rsidRPr="00C97458" w:rsidDel="00CC57F8">
          <w:rPr>
            <w:rFonts w:asciiTheme="majorHAnsi" w:eastAsia="Times New Roman" w:hAnsiTheme="majorHAnsi" w:cstheme="majorHAnsi"/>
            <w:rPrChange w:id="32" w:author="Diaz,Renata M" w:date="2020-06-11T15:21:00Z">
              <w:rPr>
                <w:rFonts w:ascii="Times New Roman" w:eastAsia="Times New Roman" w:hAnsi="Times New Roman" w:cs="Times New Roman"/>
                <w:sz w:val="24"/>
                <w:szCs w:val="24"/>
              </w:rPr>
            </w:rPrChange>
          </w:rPr>
          <w:delText>a</w:delText>
        </w:r>
      </w:del>
      <w:ins w:id="33" w:author="skmorgane" w:date="2020-03-30T09:23:00Z">
        <w:r w:rsidR="00CC57F8" w:rsidRPr="00C97458">
          <w:rPr>
            <w:rFonts w:asciiTheme="majorHAnsi" w:eastAsia="Times New Roman" w:hAnsiTheme="majorHAnsi" w:cstheme="majorHAnsi"/>
            <w:rPrChange w:id="34" w:author="Diaz,Renata M" w:date="2020-06-11T15:21:00Z">
              <w:rPr>
                <w:rFonts w:ascii="Times New Roman" w:eastAsia="Times New Roman" w:hAnsi="Times New Roman" w:cs="Times New Roman"/>
                <w:sz w:val="24"/>
                <w:szCs w:val="24"/>
              </w:rPr>
            </w:rPrChange>
          </w:rPr>
          <w:t xml:space="preserve"> ecological</w:t>
        </w:r>
      </w:ins>
      <w:r w:rsidR="35C36567" w:rsidRPr="00C97458">
        <w:rPr>
          <w:rFonts w:asciiTheme="majorHAnsi" w:eastAsia="Times New Roman" w:hAnsiTheme="majorHAnsi" w:cstheme="majorHAnsi"/>
          <w:rPrChange w:id="35" w:author="Diaz,Renata M" w:date="2020-06-11T15:21:00Z">
            <w:rPr>
              <w:rFonts w:ascii="Times New Roman" w:eastAsia="Times New Roman" w:hAnsi="Times New Roman" w:cs="Times New Roman"/>
              <w:sz w:val="24"/>
              <w:szCs w:val="24"/>
            </w:rPr>
          </w:rPrChange>
        </w:rPr>
        <w:t xml:space="preserve"> law (</w:t>
      </w:r>
      <w:del w:id="36" w:author="Diaz,Renata M" w:date="2020-04-20T15:46:00Z">
        <w:r w:rsidR="35C36567" w:rsidRPr="00C97458" w:rsidDel="00B745C4">
          <w:rPr>
            <w:rFonts w:asciiTheme="majorHAnsi" w:eastAsia="Times New Roman" w:hAnsiTheme="majorHAnsi" w:cstheme="majorHAnsi"/>
            <w:rPrChange w:id="37" w:author="Diaz,Renata M" w:date="2020-06-11T15:21:00Z">
              <w:rPr>
                <w:rFonts w:ascii="Times New Roman" w:eastAsia="Times New Roman" w:hAnsi="Times New Roman" w:cs="Times New Roman"/>
                <w:sz w:val="24"/>
                <w:szCs w:val="24"/>
              </w:rPr>
            </w:rPrChange>
          </w:rPr>
          <w:delText>Lawton, McGill, …</w:delText>
        </w:r>
      </w:del>
      <w:ins w:id="38" w:author="Diaz,Renata M" w:date="2020-04-20T15:46:00Z">
        <w:r w:rsidR="00B745C4" w:rsidRPr="00C97458">
          <w:rPr>
            <w:rFonts w:asciiTheme="majorHAnsi" w:eastAsia="Times New Roman" w:hAnsiTheme="majorHAnsi" w:cstheme="majorHAnsi"/>
            <w:rPrChange w:id="39" w:author="Diaz,Renata M" w:date="2020-06-11T15:21:00Z">
              <w:rPr>
                <w:rFonts w:ascii="Times New Roman" w:eastAsia="Times New Roman" w:hAnsi="Times New Roman" w:cs="Times New Roman"/>
                <w:sz w:val="24"/>
                <w:szCs w:val="24"/>
              </w:rPr>
            </w:rPrChange>
          </w:rPr>
          <w:t>Lawton 1999, McGill et al 2007</w:t>
        </w:r>
      </w:ins>
      <w:r w:rsidR="35C36567" w:rsidRPr="00C97458">
        <w:rPr>
          <w:rFonts w:asciiTheme="majorHAnsi" w:eastAsia="Times New Roman" w:hAnsiTheme="majorHAnsi" w:cstheme="majorHAnsi"/>
          <w:rPrChange w:id="40" w:author="Diaz,Renata M" w:date="2020-06-11T15:21:00Z">
            <w:rPr>
              <w:rFonts w:ascii="Times New Roman" w:eastAsia="Times New Roman" w:hAnsi="Times New Roman" w:cs="Times New Roman"/>
              <w:sz w:val="24"/>
              <w:szCs w:val="24"/>
            </w:rPr>
          </w:rPrChange>
        </w:rPr>
        <w:t xml:space="preserve">). </w:t>
      </w:r>
      <w:del w:id="41" w:author="skmorgane" w:date="2020-03-30T09:24:00Z">
        <w:r w:rsidR="34FC6E20" w:rsidRPr="00C97458" w:rsidDel="00CC57F8">
          <w:rPr>
            <w:rFonts w:asciiTheme="majorHAnsi" w:eastAsia="Times New Roman" w:hAnsiTheme="majorHAnsi" w:cstheme="majorHAnsi"/>
            <w:rPrChange w:id="42" w:author="Diaz,Renata M" w:date="2020-06-11T15:21:00Z">
              <w:rPr>
                <w:rFonts w:ascii="Times New Roman" w:eastAsia="Times New Roman" w:hAnsi="Times New Roman" w:cs="Times New Roman"/>
                <w:sz w:val="24"/>
                <w:szCs w:val="24"/>
              </w:rPr>
            </w:rPrChange>
          </w:rPr>
          <w:delText xml:space="preserve">Regardless of the </w:delText>
        </w:r>
        <w:r w:rsidR="7647D16E" w:rsidRPr="00C97458" w:rsidDel="00CC57F8">
          <w:rPr>
            <w:rFonts w:asciiTheme="majorHAnsi" w:eastAsia="Times New Roman" w:hAnsiTheme="majorHAnsi" w:cstheme="majorHAnsi"/>
            <w:rPrChange w:id="43" w:author="Diaz,Renata M" w:date="2020-06-11T15:21:00Z">
              <w:rPr>
                <w:rFonts w:ascii="Times New Roman" w:eastAsia="Times New Roman" w:hAnsi="Times New Roman" w:cs="Times New Roman"/>
                <w:sz w:val="24"/>
                <w:szCs w:val="24"/>
              </w:rPr>
            </w:rPrChange>
          </w:rPr>
          <w:delText>biological</w:delText>
        </w:r>
        <w:r w:rsidR="34FC6E20" w:rsidRPr="00C97458" w:rsidDel="00CC57F8">
          <w:rPr>
            <w:rFonts w:asciiTheme="majorHAnsi" w:eastAsia="Times New Roman" w:hAnsiTheme="majorHAnsi" w:cstheme="majorHAnsi"/>
            <w:rPrChange w:id="44" w:author="Diaz,Renata M" w:date="2020-06-11T15:21:00Z">
              <w:rPr>
                <w:rFonts w:ascii="Times New Roman" w:eastAsia="Times New Roman" w:hAnsi="Times New Roman" w:cs="Times New Roman"/>
                <w:sz w:val="24"/>
                <w:szCs w:val="24"/>
              </w:rPr>
            </w:rPrChange>
          </w:rPr>
          <w:delText xml:space="preserve"> </w:delText>
        </w:r>
        <w:r w:rsidR="7647D16E" w:rsidRPr="00C97458" w:rsidDel="00CC57F8">
          <w:rPr>
            <w:rFonts w:asciiTheme="majorHAnsi" w:eastAsia="Times New Roman" w:hAnsiTheme="majorHAnsi" w:cstheme="majorHAnsi"/>
            <w:rPrChange w:id="45" w:author="Diaz,Renata M" w:date="2020-06-11T15:21:00Z">
              <w:rPr>
                <w:rFonts w:ascii="Times New Roman" w:eastAsia="Times New Roman" w:hAnsi="Times New Roman" w:cs="Times New Roman"/>
                <w:sz w:val="24"/>
                <w:szCs w:val="24"/>
              </w:rPr>
            </w:rPrChange>
          </w:rPr>
          <w:delText xml:space="preserve">specifics </w:delText>
        </w:r>
        <w:r w:rsidR="34FC6E20" w:rsidRPr="00C97458" w:rsidDel="00CC57F8">
          <w:rPr>
            <w:rFonts w:asciiTheme="majorHAnsi" w:eastAsia="Times New Roman" w:hAnsiTheme="majorHAnsi" w:cstheme="majorHAnsi"/>
            <w:rPrChange w:id="46" w:author="Diaz,Renata M" w:date="2020-06-11T15:21:00Z">
              <w:rPr>
                <w:rFonts w:ascii="Times New Roman" w:eastAsia="Times New Roman" w:hAnsi="Times New Roman" w:cs="Times New Roman"/>
                <w:sz w:val="24"/>
                <w:szCs w:val="24"/>
              </w:rPr>
            </w:rPrChange>
          </w:rPr>
          <w:delText>of a</w:delText>
        </w:r>
        <w:r w:rsidR="37A1D868" w:rsidRPr="00C97458" w:rsidDel="00CC57F8">
          <w:rPr>
            <w:rFonts w:asciiTheme="majorHAnsi" w:eastAsia="Times New Roman" w:hAnsiTheme="majorHAnsi" w:cstheme="majorHAnsi"/>
            <w:rPrChange w:id="47" w:author="Diaz,Renata M" w:date="2020-06-11T15:21:00Z">
              <w:rPr>
                <w:rFonts w:ascii="Times New Roman" w:eastAsia="Times New Roman" w:hAnsi="Times New Roman" w:cs="Times New Roman"/>
                <w:sz w:val="24"/>
                <w:szCs w:val="24"/>
              </w:rPr>
            </w:rPrChange>
          </w:rPr>
          <w:delText>n assemblage</w:delText>
        </w:r>
        <w:r w:rsidR="34FC6E20" w:rsidRPr="00C97458" w:rsidDel="00CC57F8">
          <w:rPr>
            <w:rFonts w:asciiTheme="majorHAnsi" w:eastAsia="Times New Roman" w:hAnsiTheme="majorHAnsi" w:cstheme="majorHAnsi"/>
            <w:rPrChange w:id="48" w:author="Diaz,Renata M" w:date="2020-06-11T15:21:00Z">
              <w:rPr>
                <w:rFonts w:ascii="Times New Roman" w:eastAsia="Times New Roman" w:hAnsi="Times New Roman" w:cs="Times New Roman"/>
                <w:sz w:val="24"/>
                <w:szCs w:val="24"/>
              </w:rPr>
            </w:rPrChange>
          </w:rPr>
          <w:delText xml:space="preserve">, </w:delText>
        </w:r>
      </w:del>
      <w:ins w:id="49" w:author="skmorgane" w:date="2020-03-30T09:24:00Z">
        <w:r w:rsidR="00CC57F8" w:rsidRPr="00C97458">
          <w:rPr>
            <w:rFonts w:asciiTheme="majorHAnsi" w:eastAsia="Times New Roman" w:hAnsiTheme="majorHAnsi" w:cstheme="majorHAnsi"/>
            <w:rPrChange w:id="50" w:author="Diaz,Renata M" w:date="2020-06-11T15:21:00Z">
              <w:rPr>
                <w:rFonts w:ascii="Times New Roman" w:eastAsia="Times New Roman" w:hAnsi="Times New Roman" w:cs="Times New Roman"/>
                <w:sz w:val="24"/>
                <w:szCs w:val="24"/>
              </w:rPr>
            </w:rPrChange>
          </w:rPr>
          <w:t xml:space="preserve">Across </w:t>
        </w:r>
      </w:ins>
      <w:ins w:id="51" w:author="skmorgane" w:date="2020-03-30T09:27:00Z">
        <w:r w:rsidR="00CC57F8" w:rsidRPr="00C97458">
          <w:rPr>
            <w:rFonts w:asciiTheme="majorHAnsi" w:eastAsia="Times New Roman" w:hAnsiTheme="majorHAnsi" w:cstheme="majorHAnsi"/>
            <w:rPrChange w:id="52" w:author="Diaz,Renata M" w:date="2020-06-11T15:21:00Z">
              <w:rPr>
                <w:rFonts w:ascii="Times New Roman" w:eastAsia="Times New Roman" w:hAnsi="Times New Roman" w:cs="Times New Roman"/>
                <w:sz w:val="24"/>
                <w:szCs w:val="24"/>
              </w:rPr>
            </w:rPrChange>
          </w:rPr>
          <w:t>varied</w:t>
        </w:r>
      </w:ins>
      <w:ins w:id="53" w:author="skmorgane" w:date="2020-03-30T09:24:00Z">
        <w:r w:rsidR="00CC57F8" w:rsidRPr="00C97458">
          <w:rPr>
            <w:rFonts w:asciiTheme="majorHAnsi" w:eastAsia="Times New Roman" w:hAnsiTheme="majorHAnsi" w:cstheme="majorHAnsi"/>
            <w:rPrChange w:id="54" w:author="Diaz,Renata M" w:date="2020-06-11T15:21:00Z">
              <w:rPr>
                <w:rFonts w:ascii="Times New Roman" w:eastAsia="Times New Roman" w:hAnsi="Times New Roman" w:cs="Times New Roman"/>
                <w:sz w:val="24"/>
                <w:szCs w:val="24"/>
              </w:rPr>
            </w:rPrChange>
          </w:rPr>
          <w:t xml:space="preserve"> ecosystems and taxa, the species abundance </w:t>
        </w:r>
      </w:ins>
      <w:ins w:id="55" w:author="skmorgane" w:date="2020-03-30T09:25:00Z">
        <w:r w:rsidR="00CC57F8" w:rsidRPr="00C97458">
          <w:rPr>
            <w:rFonts w:asciiTheme="majorHAnsi" w:eastAsia="Times New Roman" w:hAnsiTheme="majorHAnsi" w:cstheme="majorHAnsi"/>
            <w:rPrChange w:id="56" w:author="Diaz,Renata M" w:date="2020-06-11T15:21:00Z">
              <w:rPr>
                <w:rFonts w:ascii="Times New Roman" w:eastAsia="Times New Roman" w:hAnsi="Times New Roman" w:cs="Times New Roman"/>
                <w:sz w:val="24"/>
                <w:szCs w:val="24"/>
              </w:rPr>
            </w:rPrChange>
          </w:rPr>
          <w:t xml:space="preserve">distribution </w:t>
        </w:r>
      </w:ins>
      <w:del w:id="57" w:author="skmorgane" w:date="2020-03-30T09:25:00Z">
        <w:r w:rsidR="34FC6E20" w:rsidRPr="00C97458" w:rsidDel="00CC57F8">
          <w:rPr>
            <w:rFonts w:asciiTheme="majorHAnsi" w:eastAsia="Times New Roman" w:hAnsiTheme="majorHAnsi" w:cstheme="majorHAnsi"/>
            <w:rPrChange w:id="58" w:author="Diaz,Renata M" w:date="2020-06-11T15:21:00Z">
              <w:rPr>
                <w:rFonts w:ascii="Times New Roman" w:eastAsia="Times New Roman" w:hAnsi="Times New Roman" w:cs="Times New Roman"/>
                <w:sz w:val="24"/>
                <w:szCs w:val="24"/>
              </w:rPr>
            </w:rPrChange>
          </w:rPr>
          <w:delText>it</w:delText>
        </w:r>
        <w:r w:rsidR="58F76EF4" w:rsidRPr="00C97458" w:rsidDel="00CC57F8">
          <w:rPr>
            <w:rFonts w:asciiTheme="majorHAnsi" w:eastAsia="Times New Roman" w:hAnsiTheme="majorHAnsi" w:cstheme="majorHAnsi"/>
            <w:rPrChange w:id="59" w:author="Diaz,Renata M" w:date="2020-06-11T15:21:00Z">
              <w:rPr>
                <w:rFonts w:ascii="Times New Roman" w:eastAsia="Times New Roman" w:hAnsi="Times New Roman" w:cs="Times New Roman"/>
                <w:sz w:val="24"/>
                <w:szCs w:val="24"/>
              </w:rPr>
            </w:rPrChange>
          </w:rPr>
          <w:delText xml:space="preserve"> will </w:delText>
        </w:r>
      </w:del>
      <w:ins w:id="60" w:author="skmorgane" w:date="2020-03-30T09:25:00Z">
        <w:r w:rsidR="00CC57F8" w:rsidRPr="00C97458">
          <w:rPr>
            <w:rFonts w:asciiTheme="majorHAnsi" w:eastAsia="Times New Roman" w:hAnsiTheme="majorHAnsi" w:cstheme="majorHAnsi"/>
            <w:rPrChange w:id="61" w:author="Diaz,Renata M" w:date="2020-06-11T15:21:00Z">
              <w:rPr>
                <w:rFonts w:ascii="Times New Roman" w:eastAsia="Times New Roman" w:hAnsi="Times New Roman" w:cs="Times New Roman"/>
                <w:sz w:val="24"/>
                <w:szCs w:val="24"/>
              </w:rPr>
            </w:rPrChange>
          </w:rPr>
          <w:t xml:space="preserve">is nearly always </w:t>
        </w:r>
      </w:ins>
      <w:del w:id="62" w:author="skmorgane" w:date="2020-03-30T09:25:00Z">
        <w:r w:rsidR="58F76EF4" w:rsidRPr="00C97458" w:rsidDel="00CC57F8">
          <w:rPr>
            <w:rFonts w:asciiTheme="majorHAnsi" w:eastAsia="Times New Roman" w:hAnsiTheme="majorHAnsi" w:cstheme="majorHAnsi"/>
            <w:rPrChange w:id="63" w:author="Diaz,Renata M" w:date="2020-06-11T15:21:00Z">
              <w:rPr>
                <w:rFonts w:ascii="Times New Roman" w:eastAsia="Times New Roman" w:hAnsi="Times New Roman" w:cs="Times New Roman"/>
                <w:sz w:val="24"/>
                <w:szCs w:val="24"/>
              </w:rPr>
            </w:rPrChange>
          </w:rPr>
          <w:delText xml:space="preserve">almost certainly be </w:delText>
        </w:r>
      </w:del>
      <w:r w:rsidR="58F76EF4" w:rsidRPr="00C97458">
        <w:rPr>
          <w:rFonts w:asciiTheme="majorHAnsi" w:eastAsia="Times New Roman" w:hAnsiTheme="majorHAnsi" w:cstheme="majorHAnsi"/>
          <w:rPrChange w:id="64" w:author="Diaz,Renata M" w:date="2020-06-11T15:21:00Z">
            <w:rPr>
              <w:rFonts w:ascii="Times New Roman" w:eastAsia="Times New Roman" w:hAnsi="Times New Roman" w:cs="Times New Roman"/>
              <w:sz w:val="24"/>
              <w:szCs w:val="24"/>
            </w:rPr>
          </w:rPrChange>
        </w:rPr>
        <w:t>dominated by a few very abundant species</w:t>
      </w:r>
      <w:ins w:id="65" w:author="skmorgane" w:date="2020-03-30T09:25:00Z">
        <w:r w:rsidR="00CC57F8" w:rsidRPr="00C97458">
          <w:rPr>
            <w:rFonts w:asciiTheme="majorHAnsi" w:eastAsia="Times New Roman" w:hAnsiTheme="majorHAnsi" w:cstheme="majorHAnsi"/>
            <w:rPrChange w:id="66" w:author="Diaz,Renata M" w:date="2020-06-11T15:21:00Z">
              <w:rPr>
                <w:rFonts w:ascii="Times New Roman" w:eastAsia="Times New Roman" w:hAnsi="Times New Roman" w:cs="Times New Roman"/>
                <w:sz w:val="24"/>
                <w:szCs w:val="24"/>
              </w:rPr>
            </w:rPrChange>
          </w:rPr>
          <w:t xml:space="preserve"> and a larger number of increasingly </w:t>
        </w:r>
      </w:ins>
      <w:del w:id="67" w:author="skmorgane" w:date="2020-03-30T09:25:00Z">
        <w:r w:rsidR="58F76EF4" w:rsidRPr="00C97458" w:rsidDel="00CC57F8">
          <w:rPr>
            <w:rFonts w:asciiTheme="majorHAnsi" w:eastAsia="Times New Roman" w:hAnsiTheme="majorHAnsi" w:cstheme="majorHAnsi"/>
            <w:rPrChange w:id="68" w:author="Diaz,Renata M" w:date="2020-06-11T15:21:00Z">
              <w:rPr>
                <w:rFonts w:ascii="Times New Roman" w:eastAsia="Times New Roman" w:hAnsi="Times New Roman" w:cs="Times New Roman"/>
                <w:sz w:val="24"/>
                <w:szCs w:val="24"/>
              </w:rPr>
            </w:rPrChange>
          </w:rPr>
          <w:delText xml:space="preserve">, with relatively many </w:delText>
        </w:r>
      </w:del>
      <w:r w:rsidR="58F76EF4" w:rsidRPr="00C97458">
        <w:rPr>
          <w:rFonts w:asciiTheme="majorHAnsi" w:eastAsia="Times New Roman" w:hAnsiTheme="majorHAnsi" w:cstheme="majorHAnsi"/>
          <w:rPrChange w:id="69" w:author="Diaz,Renata M" w:date="2020-06-11T15:21:00Z">
            <w:rPr>
              <w:rFonts w:ascii="Times New Roman" w:eastAsia="Times New Roman" w:hAnsi="Times New Roman" w:cs="Times New Roman"/>
              <w:sz w:val="24"/>
              <w:szCs w:val="24"/>
            </w:rPr>
          </w:rPrChange>
        </w:rPr>
        <w:t>rare species</w:t>
      </w:r>
      <w:ins w:id="70" w:author="skmorgane" w:date="2020-03-31T08:59:00Z">
        <w:r w:rsidR="00B262ED" w:rsidRPr="00C97458">
          <w:rPr>
            <w:rFonts w:asciiTheme="majorHAnsi" w:eastAsia="Times New Roman" w:hAnsiTheme="majorHAnsi" w:cstheme="majorHAnsi"/>
            <w:rPrChange w:id="71" w:author="Diaz,Renata M" w:date="2020-06-11T15:21:00Z">
              <w:rPr>
                <w:rFonts w:ascii="Times New Roman" w:eastAsia="Times New Roman" w:hAnsi="Times New Roman" w:cs="Times New Roman"/>
                <w:sz w:val="24"/>
                <w:szCs w:val="24"/>
              </w:rPr>
            </w:rPrChange>
          </w:rPr>
          <w:t>, generating a distinctive hollow- or J-shaped curve</w:t>
        </w:r>
      </w:ins>
      <w:r w:rsidR="58F76EF4" w:rsidRPr="00C97458">
        <w:rPr>
          <w:rFonts w:asciiTheme="majorHAnsi" w:eastAsia="Times New Roman" w:hAnsiTheme="majorHAnsi" w:cstheme="majorHAnsi"/>
          <w:rPrChange w:id="72" w:author="Diaz,Renata M" w:date="2020-06-11T15:21:00Z">
            <w:rPr>
              <w:rFonts w:ascii="Times New Roman" w:eastAsia="Times New Roman" w:hAnsi="Times New Roman" w:cs="Times New Roman"/>
              <w:sz w:val="24"/>
              <w:szCs w:val="24"/>
            </w:rPr>
          </w:rPrChange>
        </w:rPr>
        <w:t xml:space="preserve"> </w:t>
      </w:r>
      <w:commentRangeStart w:id="73"/>
      <w:del w:id="74" w:author="skmorgane" w:date="2020-03-30T09:25:00Z">
        <w:r w:rsidR="58F76EF4" w:rsidRPr="00C97458" w:rsidDel="00CC57F8">
          <w:rPr>
            <w:rFonts w:asciiTheme="majorHAnsi" w:eastAsia="Times New Roman" w:hAnsiTheme="majorHAnsi" w:cstheme="majorHAnsi"/>
            <w:rPrChange w:id="75" w:author="Diaz,Renata M" w:date="2020-06-11T15:21:00Z">
              <w:rPr>
                <w:rFonts w:ascii="Times New Roman" w:eastAsia="Times New Roman" w:hAnsi="Times New Roman" w:cs="Times New Roman"/>
                <w:sz w:val="24"/>
                <w:szCs w:val="24"/>
              </w:rPr>
            </w:rPrChange>
          </w:rPr>
          <w:delText>rounding out the abundance distribution</w:delText>
        </w:r>
      </w:del>
      <w:commentRangeEnd w:id="73"/>
      <w:r w:rsidR="00F10365" w:rsidRPr="00C97458">
        <w:rPr>
          <w:rStyle w:val="CommentReference"/>
          <w:rFonts w:asciiTheme="majorHAnsi" w:hAnsiTheme="majorHAnsi" w:cstheme="majorHAnsi"/>
          <w:sz w:val="22"/>
          <w:szCs w:val="22"/>
          <w:rPrChange w:id="76" w:author="Diaz,Renata M" w:date="2020-06-11T15:21:00Z">
            <w:rPr>
              <w:rStyle w:val="CommentReference"/>
            </w:rPr>
          </w:rPrChange>
        </w:rPr>
        <w:commentReference w:id="73"/>
      </w:r>
      <w:del w:id="77" w:author="skmorgane" w:date="2020-03-30T09:25:00Z">
        <w:r w:rsidR="1A145711" w:rsidRPr="00C97458" w:rsidDel="00CC57F8">
          <w:rPr>
            <w:rFonts w:asciiTheme="majorHAnsi" w:eastAsia="Times New Roman" w:hAnsiTheme="majorHAnsi" w:cstheme="majorHAnsi"/>
            <w:rPrChange w:id="78" w:author="Diaz,Renata M" w:date="2020-06-11T15:21:00Z">
              <w:rPr>
                <w:rFonts w:ascii="Times New Roman" w:eastAsia="Times New Roman" w:hAnsi="Times New Roman" w:cs="Times New Roman"/>
                <w:sz w:val="24"/>
                <w:szCs w:val="24"/>
              </w:rPr>
            </w:rPrChange>
          </w:rPr>
          <w:delText xml:space="preserve"> </w:delText>
        </w:r>
      </w:del>
      <w:r w:rsidR="1A145711" w:rsidRPr="00C97458">
        <w:rPr>
          <w:rFonts w:asciiTheme="majorHAnsi" w:eastAsia="Times New Roman" w:hAnsiTheme="majorHAnsi" w:cstheme="majorHAnsi"/>
          <w:rPrChange w:id="79" w:author="Diaz,Renata M" w:date="2020-06-11T15:21:00Z">
            <w:rPr>
              <w:rFonts w:ascii="Times New Roman" w:eastAsia="Times New Roman" w:hAnsi="Times New Roman" w:cs="Times New Roman"/>
              <w:sz w:val="24"/>
              <w:szCs w:val="24"/>
            </w:rPr>
          </w:rPrChange>
        </w:rPr>
        <w:t>(</w:t>
      </w:r>
      <w:ins w:id="80" w:author="Diaz,Renata M" w:date="2020-04-21T11:18:00Z">
        <w:r w:rsidR="000B2F4C" w:rsidRPr="00C97458">
          <w:rPr>
            <w:rFonts w:asciiTheme="majorHAnsi" w:eastAsia="Times New Roman" w:hAnsiTheme="majorHAnsi" w:cstheme="majorHAnsi"/>
            <w:rPrChange w:id="81" w:author="Diaz,Renata M" w:date="2020-06-11T15:21:00Z">
              <w:rPr>
                <w:rFonts w:ascii="Times New Roman" w:eastAsia="Times New Roman" w:hAnsi="Times New Roman" w:cs="Times New Roman"/>
                <w:sz w:val="24"/>
                <w:szCs w:val="24"/>
              </w:rPr>
            </w:rPrChange>
          </w:rPr>
          <w:t>Fisher 1943</w:t>
        </w:r>
      </w:ins>
      <w:r w:rsidR="1A145711" w:rsidRPr="00C97458">
        <w:rPr>
          <w:rFonts w:asciiTheme="majorHAnsi" w:eastAsia="Times New Roman" w:hAnsiTheme="majorHAnsi" w:cstheme="majorHAnsi"/>
          <w:rPrChange w:id="82" w:author="Diaz,Renata M" w:date="2020-06-11T15:21:00Z">
            <w:rPr>
              <w:rFonts w:ascii="Times New Roman" w:eastAsia="Times New Roman" w:hAnsi="Times New Roman" w:cs="Times New Roman"/>
              <w:sz w:val="24"/>
              <w:szCs w:val="24"/>
            </w:rPr>
          </w:rPrChange>
        </w:rPr>
        <w:t>)</w:t>
      </w:r>
      <w:r w:rsidR="58F76EF4" w:rsidRPr="00C97458">
        <w:rPr>
          <w:rFonts w:asciiTheme="majorHAnsi" w:eastAsia="Times New Roman" w:hAnsiTheme="majorHAnsi" w:cstheme="majorHAnsi"/>
          <w:rPrChange w:id="83" w:author="Diaz,Renata M" w:date="2020-06-11T15:21:00Z">
            <w:rPr>
              <w:rFonts w:ascii="Times New Roman" w:eastAsia="Times New Roman" w:hAnsi="Times New Roman" w:cs="Times New Roman"/>
              <w:sz w:val="24"/>
              <w:szCs w:val="24"/>
            </w:rPr>
          </w:rPrChange>
        </w:rPr>
        <w:t xml:space="preserve">. </w:t>
      </w:r>
      <w:del w:id="84" w:author="skmorgane" w:date="2020-06-23T09:09:00Z">
        <w:r w:rsidR="4A0DF858" w:rsidRPr="00C97458" w:rsidDel="00404A09">
          <w:rPr>
            <w:rFonts w:asciiTheme="majorHAnsi" w:eastAsia="Times New Roman" w:hAnsiTheme="majorHAnsi" w:cstheme="majorHAnsi"/>
            <w:rPrChange w:id="85" w:author="Diaz,Renata M" w:date="2020-06-11T15:21:00Z">
              <w:rPr>
                <w:rFonts w:ascii="Times New Roman" w:eastAsia="Times New Roman" w:hAnsi="Times New Roman" w:cs="Times New Roman"/>
                <w:sz w:val="24"/>
                <w:szCs w:val="24"/>
              </w:rPr>
            </w:rPrChange>
          </w:rPr>
          <w:delText>T</w:delText>
        </w:r>
        <w:r w:rsidR="5B7F4EC5" w:rsidRPr="00C97458" w:rsidDel="00404A09">
          <w:rPr>
            <w:rFonts w:asciiTheme="majorHAnsi" w:eastAsia="Times New Roman" w:hAnsiTheme="majorHAnsi" w:cstheme="majorHAnsi"/>
            <w:rPrChange w:id="86" w:author="Diaz,Renata M" w:date="2020-06-11T15:21:00Z">
              <w:rPr>
                <w:rFonts w:ascii="Times New Roman" w:eastAsia="Times New Roman" w:hAnsi="Times New Roman" w:cs="Times New Roman"/>
                <w:sz w:val="24"/>
                <w:szCs w:val="24"/>
              </w:rPr>
            </w:rPrChange>
          </w:rPr>
          <w:delText>empted by this remarkably</w:delText>
        </w:r>
        <w:r w:rsidR="4A0DF858" w:rsidRPr="00C97458" w:rsidDel="00404A09">
          <w:rPr>
            <w:rFonts w:asciiTheme="majorHAnsi" w:eastAsia="Times New Roman" w:hAnsiTheme="majorHAnsi" w:cstheme="majorHAnsi"/>
            <w:rPrChange w:id="87" w:author="Diaz,Renata M" w:date="2020-06-11T15:21:00Z">
              <w:rPr>
                <w:rFonts w:ascii="Times New Roman" w:eastAsia="Times New Roman" w:hAnsi="Times New Roman" w:cs="Times New Roman"/>
                <w:sz w:val="24"/>
                <w:szCs w:val="24"/>
              </w:rPr>
            </w:rPrChange>
          </w:rPr>
          <w:delText xml:space="preserve"> gener</w:delText>
        </w:r>
        <w:r w:rsidR="091EA95C" w:rsidRPr="00C97458" w:rsidDel="00404A09">
          <w:rPr>
            <w:rFonts w:asciiTheme="majorHAnsi" w:eastAsia="Times New Roman" w:hAnsiTheme="majorHAnsi" w:cstheme="majorHAnsi"/>
            <w:rPrChange w:id="88" w:author="Diaz,Renata M" w:date="2020-06-11T15:21:00Z">
              <w:rPr>
                <w:rFonts w:ascii="Times New Roman" w:eastAsia="Times New Roman" w:hAnsi="Times New Roman" w:cs="Times New Roman"/>
                <w:sz w:val="24"/>
                <w:szCs w:val="24"/>
              </w:rPr>
            </w:rPrChange>
          </w:rPr>
          <w:delText xml:space="preserve">al pattern, </w:delText>
        </w:r>
        <w:r w:rsidR="000A2F86" w:rsidRPr="00C97458" w:rsidDel="00404A09">
          <w:rPr>
            <w:rFonts w:asciiTheme="majorHAnsi" w:eastAsia="Times New Roman" w:hAnsiTheme="majorHAnsi" w:cstheme="majorHAnsi"/>
            <w:rPrChange w:id="89" w:author="Diaz,Renata M" w:date="2020-06-11T15:21:00Z">
              <w:rPr>
                <w:rFonts w:ascii="Times New Roman" w:eastAsia="Times New Roman" w:hAnsi="Times New Roman" w:cs="Times New Roman"/>
                <w:sz w:val="24"/>
                <w:szCs w:val="24"/>
              </w:rPr>
            </w:rPrChange>
          </w:rPr>
          <w:delText>c</w:delText>
        </w:r>
      </w:del>
      <w:ins w:id="90" w:author="skmorgane" w:date="2020-06-23T09:09:00Z">
        <w:r w:rsidR="00404A09">
          <w:rPr>
            <w:rFonts w:asciiTheme="majorHAnsi" w:eastAsia="Times New Roman" w:hAnsiTheme="majorHAnsi" w:cstheme="majorHAnsi"/>
          </w:rPr>
          <w:t>C</w:t>
        </w:r>
      </w:ins>
      <w:r w:rsidR="000A2F86" w:rsidRPr="00C97458">
        <w:rPr>
          <w:rFonts w:asciiTheme="majorHAnsi" w:eastAsia="Times New Roman" w:hAnsiTheme="majorHAnsi" w:cstheme="majorHAnsi"/>
          <w:rPrChange w:id="91" w:author="Diaz,Renata M" w:date="2020-06-11T15:21:00Z">
            <w:rPr>
              <w:rFonts w:ascii="Times New Roman" w:eastAsia="Times New Roman" w:hAnsi="Times New Roman" w:cs="Times New Roman"/>
              <w:sz w:val="24"/>
              <w:szCs w:val="24"/>
            </w:rPr>
          </w:rPrChange>
        </w:rPr>
        <w:t xml:space="preserve">ommunity ecologists </w:t>
      </w:r>
      <w:r w:rsidR="5C53AA9A" w:rsidRPr="00C97458">
        <w:rPr>
          <w:rFonts w:asciiTheme="majorHAnsi" w:eastAsia="Times New Roman" w:hAnsiTheme="majorHAnsi" w:cstheme="majorHAnsi"/>
          <w:rPrChange w:id="92" w:author="Diaz,Renata M" w:date="2020-06-11T15:21:00Z">
            <w:rPr>
              <w:rFonts w:ascii="Times New Roman" w:eastAsia="Times New Roman" w:hAnsi="Times New Roman" w:cs="Times New Roman"/>
              <w:sz w:val="24"/>
              <w:szCs w:val="24"/>
            </w:rPr>
          </w:rPrChange>
        </w:rPr>
        <w:t>have</w:t>
      </w:r>
      <w:r w:rsidR="091EA95C" w:rsidRPr="00C97458">
        <w:rPr>
          <w:rFonts w:asciiTheme="majorHAnsi" w:eastAsia="Times New Roman" w:hAnsiTheme="majorHAnsi" w:cstheme="majorHAnsi"/>
          <w:rPrChange w:id="93" w:author="Diaz,Renata M" w:date="2020-06-11T15:21:00Z">
            <w:rPr>
              <w:rFonts w:ascii="Times New Roman" w:eastAsia="Times New Roman" w:hAnsi="Times New Roman" w:cs="Times New Roman"/>
              <w:sz w:val="24"/>
              <w:szCs w:val="24"/>
            </w:rPr>
          </w:rPrChange>
        </w:rPr>
        <w:t xml:space="preserve"> </w:t>
      </w:r>
      <w:ins w:id="94" w:author="skmorgane" w:date="2020-03-31T08:53:00Z">
        <w:r w:rsidR="00B262ED" w:rsidRPr="00C97458">
          <w:rPr>
            <w:rFonts w:asciiTheme="majorHAnsi" w:eastAsia="Times New Roman" w:hAnsiTheme="majorHAnsi" w:cstheme="majorHAnsi"/>
            <w:rPrChange w:id="95" w:author="Diaz,Renata M" w:date="2020-06-11T15:21:00Z">
              <w:rPr>
                <w:rFonts w:ascii="Times New Roman" w:eastAsia="Times New Roman" w:hAnsi="Times New Roman" w:cs="Times New Roman"/>
                <w:sz w:val="24"/>
                <w:szCs w:val="24"/>
              </w:rPr>
            </w:rPrChange>
          </w:rPr>
          <w:t xml:space="preserve">used </w:t>
        </w:r>
      </w:ins>
      <w:ins w:id="96" w:author="skmorgane" w:date="2020-06-23T09:09:00Z">
        <w:r w:rsidR="00404A09">
          <w:rPr>
            <w:rFonts w:asciiTheme="majorHAnsi" w:eastAsia="Times New Roman" w:hAnsiTheme="majorHAnsi" w:cstheme="majorHAnsi"/>
          </w:rPr>
          <w:t>this remarkably general pattern in</w:t>
        </w:r>
      </w:ins>
      <w:ins w:id="97" w:author="skmorgane" w:date="2020-03-31T08:53:00Z">
        <w:r w:rsidR="00B262ED" w:rsidRPr="00C97458">
          <w:rPr>
            <w:rFonts w:asciiTheme="majorHAnsi" w:eastAsia="Times New Roman" w:hAnsiTheme="majorHAnsi" w:cstheme="majorHAnsi"/>
            <w:rPrChange w:id="98" w:author="Diaz,Renata M" w:date="2020-06-11T15:21:00Z">
              <w:rPr>
                <w:rFonts w:ascii="Times New Roman" w:eastAsia="Times New Roman" w:hAnsi="Times New Roman" w:cs="Times New Roman"/>
                <w:sz w:val="24"/>
                <w:szCs w:val="24"/>
              </w:rPr>
            </w:rPrChange>
          </w:rPr>
          <w:t xml:space="preserve"> species abundance</w:t>
        </w:r>
      </w:ins>
      <w:ins w:id="99" w:author="skmorgane" w:date="2020-06-23T09:09:00Z">
        <w:r w:rsidR="00404A09">
          <w:rPr>
            <w:rFonts w:asciiTheme="majorHAnsi" w:eastAsia="Times New Roman" w:hAnsiTheme="majorHAnsi" w:cstheme="majorHAnsi"/>
          </w:rPr>
          <w:t>s</w:t>
        </w:r>
      </w:ins>
      <w:ins w:id="100" w:author="skmorgane" w:date="2020-03-31T08:53:00Z">
        <w:r w:rsidR="00B262ED" w:rsidRPr="00C97458">
          <w:rPr>
            <w:rFonts w:asciiTheme="majorHAnsi" w:eastAsia="Times New Roman" w:hAnsiTheme="majorHAnsi" w:cstheme="majorHAnsi"/>
            <w:rPrChange w:id="101" w:author="Diaz,Renata M" w:date="2020-06-11T15:21:00Z">
              <w:rPr>
                <w:rFonts w:ascii="Times New Roman" w:eastAsia="Times New Roman" w:hAnsi="Times New Roman" w:cs="Times New Roman"/>
                <w:sz w:val="24"/>
                <w:szCs w:val="24"/>
              </w:rPr>
            </w:rPrChange>
          </w:rPr>
          <w:t xml:space="preserve"> </w:t>
        </w:r>
      </w:ins>
      <w:ins w:id="102" w:author="skmorgane" w:date="2020-03-31T08:54:00Z">
        <w:r w:rsidR="00B262ED" w:rsidRPr="00C97458">
          <w:rPr>
            <w:rFonts w:asciiTheme="majorHAnsi" w:eastAsia="Times New Roman" w:hAnsiTheme="majorHAnsi" w:cstheme="majorHAnsi"/>
            <w:rPrChange w:id="103" w:author="Diaz,Renata M" w:date="2020-06-11T15:21:00Z">
              <w:rPr>
                <w:rFonts w:ascii="Times New Roman" w:eastAsia="Times New Roman" w:hAnsi="Times New Roman" w:cs="Times New Roman"/>
                <w:sz w:val="24"/>
                <w:szCs w:val="24"/>
              </w:rPr>
            </w:rPrChange>
          </w:rPr>
          <w:t>to test</w:t>
        </w:r>
      </w:ins>
      <w:ins w:id="104" w:author="skmorgane" w:date="2020-03-31T08:53:00Z">
        <w:r w:rsidR="00B262ED" w:rsidRPr="00C97458">
          <w:rPr>
            <w:rFonts w:asciiTheme="majorHAnsi" w:eastAsia="Times New Roman" w:hAnsiTheme="majorHAnsi" w:cstheme="majorHAnsi"/>
            <w:rPrChange w:id="105" w:author="Diaz,Renata M" w:date="2020-06-11T15:21:00Z">
              <w:rPr>
                <w:rFonts w:ascii="Times New Roman" w:eastAsia="Times New Roman" w:hAnsi="Times New Roman" w:cs="Times New Roman"/>
                <w:sz w:val="24"/>
                <w:szCs w:val="24"/>
              </w:rPr>
            </w:rPrChange>
          </w:rPr>
          <w:t xml:space="preserve"> numerous theories </w:t>
        </w:r>
      </w:ins>
      <w:ins w:id="106" w:author="skmorgane" w:date="2020-03-31T08:54:00Z">
        <w:r w:rsidR="00B262ED" w:rsidRPr="00C97458">
          <w:rPr>
            <w:rFonts w:asciiTheme="majorHAnsi" w:eastAsia="Times New Roman" w:hAnsiTheme="majorHAnsi" w:cstheme="majorHAnsi"/>
            <w:rPrChange w:id="107" w:author="Diaz,Renata M" w:date="2020-06-11T15:21:00Z">
              <w:rPr>
                <w:rFonts w:ascii="Times New Roman" w:eastAsia="Times New Roman" w:hAnsi="Times New Roman" w:cs="Times New Roman"/>
                <w:sz w:val="24"/>
                <w:szCs w:val="24"/>
              </w:rPr>
            </w:rPrChange>
          </w:rPr>
          <w:t xml:space="preserve">designed to determine which biological processes are most important for </w:t>
        </w:r>
      </w:ins>
      <w:del w:id="108" w:author="skmorgane" w:date="2020-03-31T08:53:00Z">
        <w:r w:rsidR="091EA95C" w:rsidRPr="00C97458" w:rsidDel="00B262ED">
          <w:rPr>
            <w:rFonts w:asciiTheme="majorHAnsi" w:eastAsia="Times New Roman" w:hAnsiTheme="majorHAnsi" w:cstheme="majorHAnsi"/>
            <w:rPrChange w:id="109" w:author="Diaz,Renata M" w:date="2020-06-11T15:21:00Z">
              <w:rPr>
                <w:rFonts w:ascii="Times New Roman" w:eastAsia="Times New Roman" w:hAnsi="Times New Roman" w:cs="Times New Roman"/>
                <w:sz w:val="24"/>
                <w:szCs w:val="24"/>
              </w:rPr>
            </w:rPrChange>
          </w:rPr>
          <w:delText>developed</w:delText>
        </w:r>
        <w:r w:rsidR="5DB5FEDF" w:rsidRPr="00C97458" w:rsidDel="00B262ED">
          <w:rPr>
            <w:rFonts w:asciiTheme="majorHAnsi" w:eastAsia="Times New Roman" w:hAnsiTheme="majorHAnsi" w:cstheme="majorHAnsi"/>
            <w:rPrChange w:id="110" w:author="Diaz,Renata M" w:date="2020-06-11T15:21:00Z">
              <w:rPr>
                <w:rFonts w:ascii="Times New Roman" w:eastAsia="Times New Roman" w:hAnsi="Times New Roman" w:cs="Times New Roman"/>
                <w:sz w:val="24"/>
                <w:szCs w:val="24"/>
              </w:rPr>
            </w:rPrChange>
          </w:rPr>
          <w:delText xml:space="preserve"> </w:delText>
        </w:r>
        <w:r w:rsidR="4A0DF858" w:rsidRPr="00C97458" w:rsidDel="00B262ED">
          <w:rPr>
            <w:rFonts w:asciiTheme="majorHAnsi" w:eastAsia="Times New Roman" w:hAnsiTheme="majorHAnsi" w:cstheme="majorHAnsi"/>
            <w:rPrChange w:id="111" w:author="Diaz,Renata M" w:date="2020-06-11T15:21:00Z">
              <w:rPr>
                <w:rFonts w:ascii="Times New Roman" w:eastAsia="Times New Roman" w:hAnsi="Times New Roman" w:cs="Times New Roman"/>
                <w:sz w:val="24"/>
                <w:szCs w:val="24"/>
              </w:rPr>
            </w:rPrChange>
          </w:rPr>
          <w:delText>a</w:delText>
        </w:r>
        <w:r w:rsidR="2E940DB4" w:rsidRPr="00C97458" w:rsidDel="00B262ED">
          <w:rPr>
            <w:rFonts w:asciiTheme="majorHAnsi" w:eastAsia="Times New Roman" w:hAnsiTheme="majorHAnsi" w:cstheme="majorHAnsi"/>
            <w:rPrChange w:id="112" w:author="Diaz,Renata M" w:date="2020-06-11T15:21:00Z">
              <w:rPr>
                <w:rFonts w:ascii="Times New Roman" w:eastAsia="Times New Roman" w:hAnsi="Times New Roman" w:cs="Times New Roman"/>
                <w:sz w:val="24"/>
                <w:szCs w:val="24"/>
              </w:rPr>
            </w:rPrChange>
          </w:rPr>
          <w:delText xml:space="preserve">n </w:delText>
        </w:r>
        <w:r w:rsidR="4A0DF858" w:rsidRPr="00C97458" w:rsidDel="00B262ED">
          <w:rPr>
            <w:rFonts w:asciiTheme="majorHAnsi" w:eastAsia="Times New Roman" w:hAnsiTheme="majorHAnsi" w:cstheme="majorHAnsi"/>
            <w:rPrChange w:id="113" w:author="Diaz,Renata M" w:date="2020-06-11T15:21:00Z">
              <w:rPr>
                <w:rFonts w:ascii="Times New Roman" w:eastAsia="Times New Roman" w:hAnsi="Times New Roman" w:cs="Times New Roman"/>
                <w:sz w:val="24"/>
                <w:szCs w:val="24"/>
              </w:rPr>
            </w:rPrChange>
          </w:rPr>
          <w:delText>array of theories</w:delText>
        </w:r>
      </w:del>
      <w:del w:id="114" w:author="skmorgane" w:date="2020-03-30T09:37:00Z">
        <w:r w:rsidR="4A0DF858" w:rsidRPr="00C97458" w:rsidDel="00DA7422">
          <w:rPr>
            <w:rFonts w:asciiTheme="majorHAnsi" w:eastAsia="Times New Roman" w:hAnsiTheme="majorHAnsi" w:cstheme="majorHAnsi"/>
            <w:rPrChange w:id="115" w:author="Diaz,Renata M" w:date="2020-06-11T15:21:00Z">
              <w:rPr>
                <w:rFonts w:ascii="Times New Roman" w:eastAsia="Times New Roman" w:hAnsi="Times New Roman" w:cs="Times New Roman"/>
                <w:sz w:val="24"/>
                <w:szCs w:val="24"/>
              </w:rPr>
            </w:rPrChange>
          </w:rPr>
          <w:delText xml:space="preserve"> to </w:delText>
        </w:r>
        <w:r w:rsidR="768B135E" w:rsidRPr="00C97458" w:rsidDel="00DA7422">
          <w:rPr>
            <w:rFonts w:asciiTheme="majorHAnsi" w:eastAsia="Times New Roman" w:hAnsiTheme="majorHAnsi" w:cstheme="majorHAnsi"/>
            <w:rPrChange w:id="116" w:author="Diaz,Renata M" w:date="2020-06-11T15:21:00Z">
              <w:rPr>
                <w:rFonts w:ascii="Times New Roman" w:eastAsia="Times New Roman" w:hAnsi="Times New Roman" w:cs="Times New Roman"/>
                <w:sz w:val="24"/>
                <w:szCs w:val="24"/>
              </w:rPr>
            </w:rPrChange>
          </w:rPr>
          <w:delText xml:space="preserve">explain </w:delText>
        </w:r>
        <w:r w:rsidR="4A0DF858" w:rsidRPr="00C97458" w:rsidDel="00DA7422">
          <w:rPr>
            <w:rFonts w:asciiTheme="majorHAnsi" w:eastAsia="Times New Roman" w:hAnsiTheme="majorHAnsi" w:cstheme="majorHAnsi"/>
            <w:rPrChange w:id="117" w:author="Diaz,Renata M" w:date="2020-06-11T15:21:00Z">
              <w:rPr>
                <w:rFonts w:ascii="Times New Roman" w:eastAsia="Times New Roman" w:hAnsi="Times New Roman" w:cs="Times New Roman"/>
                <w:sz w:val="24"/>
                <w:szCs w:val="24"/>
              </w:rPr>
            </w:rPrChange>
          </w:rPr>
          <w:delText xml:space="preserve">the </w:delText>
        </w:r>
        <w:r w:rsidR="215605EC" w:rsidRPr="00C97458" w:rsidDel="00DA7422">
          <w:rPr>
            <w:rFonts w:asciiTheme="majorHAnsi" w:eastAsia="Times New Roman" w:hAnsiTheme="majorHAnsi" w:cstheme="majorHAnsi"/>
            <w:rPrChange w:id="118" w:author="Diaz,Renata M" w:date="2020-06-11T15:21:00Z">
              <w:rPr>
                <w:rFonts w:ascii="Times New Roman" w:eastAsia="Times New Roman" w:hAnsi="Times New Roman" w:cs="Times New Roman"/>
                <w:sz w:val="24"/>
                <w:szCs w:val="24"/>
              </w:rPr>
            </w:rPrChange>
          </w:rPr>
          <w:delText xml:space="preserve">underlying </w:delText>
        </w:r>
        <w:r w:rsidR="4A0DF858" w:rsidRPr="00C97458" w:rsidDel="00DA7422">
          <w:rPr>
            <w:rFonts w:asciiTheme="majorHAnsi" w:eastAsia="Times New Roman" w:hAnsiTheme="majorHAnsi" w:cstheme="majorHAnsi"/>
            <w:rPrChange w:id="119" w:author="Diaz,Renata M" w:date="2020-06-11T15:21:00Z">
              <w:rPr>
                <w:rFonts w:ascii="Times New Roman" w:eastAsia="Times New Roman" w:hAnsi="Times New Roman" w:cs="Times New Roman"/>
                <w:sz w:val="24"/>
                <w:szCs w:val="24"/>
              </w:rPr>
            </w:rPrChange>
          </w:rPr>
          <w:delText>biological processes</w:delText>
        </w:r>
        <w:r w:rsidR="5941702A" w:rsidRPr="00C97458" w:rsidDel="00DA7422">
          <w:rPr>
            <w:rFonts w:asciiTheme="majorHAnsi" w:eastAsia="Times New Roman" w:hAnsiTheme="majorHAnsi" w:cstheme="majorHAnsi"/>
            <w:rPrChange w:id="120" w:author="Diaz,Renata M" w:date="2020-06-11T15:21:00Z">
              <w:rPr>
                <w:rFonts w:ascii="Times New Roman" w:eastAsia="Times New Roman" w:hAnsi="Times New Roman" w:cs="Times New Roman"/>
                <w:sz w:val="24"/>
                <w:szCs w:val="24"/>
              </w:rPr>
            </w:rPrChange>
          </w:rPr>
          <w:delText>, a</w:delText>
        </w:r>
        <w:r w:rsidR="004072B7" w:rsidRPr="00C97458" w:rsidDel="00DA7422">
          <w:rPr>
            <w:rFonts w:asciiTheme="majorHAnsi" w:eastAsia="Times New Roman" w:hAnsiTheme="majorHAnsi" w:cstheme="majorHAnsi"/>
            <w:rPrChange w:id="121" w:author="Diaz,Renata M" w:date="2020-06-11T15:21:00Z">
              <w:rPr>
                <w:rFonts w:ascii="Times New Roman" w:eastAsia="Times New Roman" w:hAnsi="Times New Roman" w:cs="Times New Roman"/>
                <w:sz w:val="24"/>
                <w:szCs w:val="24"/>
              </w:rPr>
            </w:rPrChange>
          </w:rPr>
          <w:delText>s well as</w:delText>
        </w:r>
        <w:r w:rsidR="5941702A" w:rsidRPr="00C97458" w:rsidDel="00DA7422">
          <w:rPr>
            <w:rFonts w:asciiTheme="majorHAnsi" w:eastAsia="Times New Roman" w:hAnsiTheme="majorHAnsi" w:cstheme="majorHAnsi"/>
            <w:rPrChange w:id="122" w:author="Diaz,Renata M" w:date="2020-06-11T15:21: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23" w:author="skmorgane" w:date="2020-03-30T09:37:00Z">
        <w:r w:rsidR="00DA7422" w:rsidRPr="00C97458">
          <w:rPr>
            <w:rFonts w:asciiTheme="majorHAnsi" w:eastAsia="Times New Roman" w:hAnsiTheme="majorHAnsi" w:cstheme="majorHAnsi"/>
            <w:rPrChange w:id="124" w:author="Diaz,Renata M" w:date="2020-06-11T15:21:00Z">
              <w:rPr>
                <w:rFonts w:ascii="Times New Roman" w:eastAsia="Times New Roman" w:hAnsi="Times New Roman" w:cs="Times New Roman"/>
                <w:sz w:val="24"/>
                <w:szCs w:val="24"/>
              </w:rPr>
            </w:rPrChange>
          </w:rPr>
          <w:t>structuring assemblages of species</w:t>
        </w:r>
      </w:ins>
      <w:r w:rsidR="3C18F2E1" w:rsidRPr="00C97458">
        <w:rPr>
          <w:rFonts w:asciiTheme="majorHAnsi" w:eastAsia="Times New Roman" w:hAnsiTheme="majorHAnsi" w:cstheme="majorHAnsi"/>
          <w:rPrChange w:id="125" w:author="Diaz,Renata M" w:date="2020-06-11T15:21:00Z">
            <w:rPr>
              <w:rFonts w:ascii="Times New Roman" w:eastAsia="Times New Roman" w:hAnsi="Times New Roman" w:cs="Times New Roman"/>
              <w:sz w:val="24"/>
              <w:szCs w:val="24"/>
            </w:rPr>
          </w:rPrChange>
        </w:rPr>
        <w:t xml:space="preserve"> (</w:t>
      </w:r>
      <w:ins w:id="126" w:author="Diaz,Renata M" w:date="2020-04-20T15:45:00Z">
        <w:r w:rsidR="007B0B0B" w:rsidRPr="00C97458">
          <w:rPr>
            <w:rFonts w:asciiTheme="majorHAnsi" w:eastAsia="Times New Roman" w:hAnsiTheme="majorHAnsi" w:cstheme="majorHAnsi"/>
            <w:rPrChange w:id="127" w:author="Diaz,Renata M" w:date="2020-06-11T15:21:00Z">
              <w:rPr>
                <w:rFonts w:ascii="Times New Roman" w:eastAsia="Times New Roman" w:hAnsi="Times New Roman" w:cs="Times New Roman"/>
                <w:sz w:val="24"/>
                <w:szCs w:val="24"/>
              </w:rPr>
            </w:rPrChange>
          </w:rPr>
          <w:t>McGill et</w:t>
        </w:r>
        <w:r w:rsidR="00DB4F8D" w:rsidRPr="00C97458">
          <w:rPr>
            <w:rFonts w:asciiTheme="majorHAnsi" w:eastAsia="Times New Roman" w:hAnsiTheme="majorHAnsi" w:cstheme="majorHAnsi"/>
            <w:rPrChange w:id="128" w:author="Diaz,Renata M" w:date="2020-06-11T15:21:00Z">
              <w:rPr>
                <w:rFonts w:ascii="Times New Roman" w:eastAsia="Times New Roman" w:hAnsi="Times New Roman" w:cs="Times New Roman"/>
                <w:sz w:val="24"/>
                <w:szCs w:val="24"/>
              </w:rPr>
            </w:rPrChange>
          </w:rPr>
          <w:t xml:space="preserve"> </w:t>
        </w:r>
        <w:r w:rsidR="007B0B0B" w:rsidRPr="00C97458">
          <w:rPr>
            <w:rFonts w:asciiTheme="majorHAnsi" w:eastAsia="Times New Roman" w:hAnsiTheme="majorHAnsi" w:cstheme="majorHAnsi"/>
            <w:rPrChange w:id="129" w:author="Diaz,Renata M" w:date="2020-06-11T15:21:00Z">
              <w:rPr>
                <w:rFonts w:ascii="Times New Roman" w:eastAsia="Times New Roman" w:hAnsi="Times New Roman" w:cs="Times New Roman"/>
                <w:sz w:val="24"/>
                <w:szCs w:val="24"/>
              </w:rPr>
            </w:rPrChange>
          </w:rPr>
          <w:t>al 2007</w:t>
        </w:r>
      </w:ins>
      <w:r w:rsidR="3C18F2E1" w:rsidRPr="00C97458">
        <w:rPr>
          <w:rFonts w:asciiTheme="majorHAnsi" w:eastAsia="Times New Roman" w:hAnsiTheme="majorHAnsi" w:cstheme="majorHAnsi"/>
          <w:rPrChange w:id="130" w:author="Diaz,Renata M" w:date="2020-06-11T15:21:00Z">
            <w:rPr>
              <w:rFonts w:ascii="Times New Roman" w:eastAsia="Times New Roman" w:hAnsi="Times New Roman" w:cs="Times New Roman"/>
              <w:sz w:val="24"/>
              <w:szCs w:val="24"/>
            </w:rPr>
          </w:rPrChange>
        </w:rPr>
        <w:t>)</w:t>
      </w:r>
      <w:r w:rsidR="5941702A" w:rsidRPr="00C97458">
        <w:rPr>
          <w:rFonts w:asciiTheme="majorHAnsi" w:eastAsia="Times New Roman" w:hAnsiTheme="majorHAnsi" w:cstheme="majorHAnsi"/>
          <w:rPrChange w:id="131" w:author="Diaz,Renata M" w:date="2020-06-11T15:21:00Z">
            <w:rPr>
              <w:rFonts w:ascii="Times New Roman" w:eastAsia="Times New Roman" w:hAnsi="Times New Roman" w:cs="Times New Roman"/>
              <w:sz w:val="24"/>
              <w:szCs w:val="24"/>
            </w:rPr>
          </w:rPrChange>
        </w:rPr>
        <w:t xml:space="preserve">. </w:t>
      </w:r>
      <w:ins w:id="132" w:author="skmorgane" w:date="2020-06-24T08:46:00Z">
        <w:r w:rsidR="002C46EE">
          <w:rPr>
            <w:rFonts w:asciiTheme="majorHAnsi" w:eastAsia="Times New Roman" w:hAnsiTheme="majorHAnsi" w:cstheme="majorHAnsi"/>
          </w:rPr>
          <w:t>However, u</w:t>
        </w:r>
      </w:ins>
      <w:ins w:id="133" w:author="skmorgane" w:date="2020-03-31T08:55:00Z">
        <w:r w:rsidR="00B262ED" w:rsidRPr="00C97458">
          <w:rPr>
            <w:rFonts w:asciiTheme="majorHAnsi" w:eastAsia="Times New Roman" w:hAnsiTheme="majorHAnsi" w:cstheme="majorHAnsi"/>
            <w:rPrChange w:id="134" w:author="Diaz,Renata M" w:date="2020-06-11T15:21:00Z">
              <w:rPr>
                <w:rFonts w:ascii="Times New Roman" w:eastAsia="Times New Roman" w:hAnsi="Times New Roman" w:cs="Times New Roman"/>
                <w:sz w:val="24"/>
                <w:szCs w:val="24"/>
              </w:rPr>
            </w:rPrChange>
          </w:rPr>
          <w:t xml:space="preserve">sing the species abundance distribution to </w:t>
        </w:r>
      </w:ins>
      <w:ins w:id="135" w:author="skmorgane" w:date="2020-06-23T09:12:00Z">
        <w:r w:rsidR="00404A09">
          <w:rPr>
            <w:rFonts w:asciiTheme="majorHAnsi" w:eastAsia="Times New Roman" w:hAnsiTheme="majorHAnsi" w:cstheme="majorHAnsi"/>
          </w:rPr>
          <w:t xml:space="preserve">distinguish amongst theories </w:t>
        </w:r>
      </w:ins>
      <w:ins w:id="136" w:author="skmorgane" w:date="2020-03-31T08:55:00Z">
        <w:r w:rsidR="00B262ED" w:rsidRPr="00C97458">
          <w:rPr>
            <w:rFonts w:asciiTheme="majorHAnsi" w:eastAsia="Times New Roman" w:hAnsiTheme="majorHAnsi" w:cstheme="majorHAnsi"/>
            <w:rPrChange w:id="137" w:author="Diaz,Renata M" w:date="2020-06-11T15:21:00Z">
              <w:rPr>
                <w:rFonts w:ascii="Times New Roman" w:eastAsia="Times New Roman" w:hAnsi="Times New Roman" w:cs="Times New Roman"/>
                <w:sz w:val="24"/>
                <w:szCs w:val="24"/>
              </w:rPr>
            </w:rPrChange>
          </w:rPr>
          <w:t>has proven frustrating</w:t>
        </w:r>
      </w:ins>
      <w:ins w:id="138" w:author="skmorgane" w:date="2020-06-23T09:11:00Z">
        <w:r w:rsidR="002C46EE">
          <w:rPr>
            <w:rFonts w:asciiTheme="majorHAnsi" w:eastAsia="Times New Roman" w:hAnsiTheme="majorHAnsi" w:cstheme="majorHAnsi"/>
          </w:rPr>
          <w:t xml:space="preserve"> </w:t>
        </w:r>
      </w:ins>
      <w:ins w:id="139" w:author="skmorgane" w:date="2020-06-23T09:12:00Z">
        <w:r w:rsidR="00404A09">
          <w:rPr>
            <w:rFonts w:asciiTheme="majorHAnsi" w:eastAsia="Times New Roman" w:hAnsiTheme="majorHAnsi" w:cstheme="majorHAnsi"/>
          </w:rPr>
          <w:t xml:space="preserve">because many theories produce similar shapes (McGill et al 2007) and even experimental manipulations generate </w:t>
        </w:r>
      </w:ins>
      <w:ins w:id="140" w:author="skmorgane" w:date="2020-03-31T08:54:00Z">
        <w:r w:rsidR="00B262ED" w:rsidRPr="00C97458">
          <w:rPr>
            <w:rFonts w:asciiTheme="majorHAnsi" w:eastAsia="Times New Roman" w:hAnsiTheme="majorHAnsi" w:cstheme="majorHAnsi"/>
            <w:rPrChange w:id="141" w:author="Diaz,Renata M" w:date="2020-06-11T15:21:00Z">
              <w:rPr>
                <w:rFonts w:ascii="Times New Roman" w:eastAsia="Times New Roman" w:hAnsi="Times New Roman" w:cs="Times New Roman"/>
                <w:sz w:val="24"/>
                <w:szCs w:val="24"/>
              </w:rPr>
            </w:rPrChange>
          </w:rPr>
          <w:t>little variation in the shape</w:t>
        </w:r>
      </w:ins>
      <w:ins w:id="142" w:author="skmorgane" w:date="2020-03-31T08:55:00Z">
        <w:r w:rsidR="00404A09">
          <w:rPr>
            <w:rFonts w:asciiTheme="majorHAnsi" w:eastAsia="Times New Roman" w:hAnsiTheme="majorHAnsi" w:cstheme="majorHAnsi"/>
          </w:rPr>
          <w:t xml:space="preserve"> of this distribution</w:t>
        </w:r>
      </w:ins>
      <w:ins w:id="143" w:author="skmorgane" w:date="2020-03-31T08:56:00Z">
        <w:r w:rsidR="00B262ED" w:rsidRPr="00C97458">
          <w:rPr>
            <w:rFonts w:asciiTheme="majorHAnsi" w:eastAsia="Times New Roman" w:hAnsiTheme="majorHAnsi" w:cstheme="majorHAnsi"/>
            <w:rPrChange w:id="144" w:author="Diaz,Renata M" w:date="2020-06-11T15:21:00Z">
              <w:rPr>
                <w:rFonts w:ascii="Times New Roman" w:eastAsia="Times New Roman" w:hAnsi="Times New Roman" w:cs="Times New Roman"/>
                <w:sz w:val="24"/>
                <w:szCs w:val="24"/>
              </w:rPr>
            </w:rPrChange>
          </w:rPr>
          <w:t xml:space="preserve"> (</w:t>
        </w:r>
        <w:del w:id="145" w:author="Diaz,Renata M" w:date="2020-04-20T15:47:00Z">
          <w:r w:rsidR="00B262ED" w:rsidRPr="00C97458" w:rsidDel="00A870B0">
            <w:rPr>
              <w:rFonts w:asciiTheme="majorHAnsi" w:eastAsia="Times New Roman" w:hAnsiTheme="majorHAnsi" w:cstheme="majorHAnsi"/>
              <w:rPrChange w:id="146" w:author="Diaz,Renata M" w:date="2020-06-11T15:21:00Z">
                <w:rPr>
                  <w:rFonts w:ascii="Times New Roman" w:eastAsia="Times New Roman" w:hAnsi="Times New Roman" w:cs="Times New Roman"/>
                  <w:sz w:val="24"/>
                  <w:szCs w:val="24"/>
                </w:rPr>
              </w:rPrChange>
            </w:rPr>
            <w:delText>supp</w:delText>
          </w:r>
        </w:del>
      </w:ins>
      <w:ins w:id="147" w:author="Diaz,Renata M" w:date="2020-04-20T15:47:00Z">
        <w:r w:rsidR="00A870B0" w:rsidRPr="00C97458">
          <w:rPr>
            <w:rFonts w:asciiTheme="majorHAnsi" w:eastAsia="Times New Roman" w:hAnsiTheme="majorHAnsi" w:cstheme="majorHAnsi"/>
            <w:rPrChange w:id="148" w:author="Diaz,Renata M" w:date="2020-06-11T15:21:00Z">
              <w:rPr>
                <w:rFonts w:ascii="Times New Roman" w:eastAsia="Times New Roman" w:hAnsi="Times New Roman" w:cs="Times New Roman"/>
                <w:sz w:val="24"/>
                <w:szCs w:val="24"/>
              </w:rPr>
            </w:rPrChange>
          </w:rPr>
          <w:t>Supp and Ernest 2014</w:t>
        </w:r>
      </w:ins>
      <w:ins w:id="149" w:author="skmorgane" w:date="2020-03-31T08:56:00Z">
        <w:r w:rsidR="00B262ED" w:rsidRPr="00C97458">
          <w:rPr>
            <w:rFonts w:asciiTheme="majorHAnsi" w:eastAsia="Times New Roman" w:hAnsiTheme="majorHAnsi" w:cstheme="majorHAnsi"/>
            <w:rPrChange w:id="150" w:author="Diaz,Renata M" w:date="2020-06-11T15:21:00Z">
              <w:rPr>
                <w:rFonts w:ascii="Times New Roman" w:eastAsia="Times New Roman" w:hAnsi="Times New Roman" w:cs="Times New Roman"/>
                <w:sz w:val="24"/>
                <w:szCs w:val="24"/>
              </w:rPr>
            </w:rPrChange>
          </w:rPr>
          <w:t>)</w:t>
        </w:r>
      </w:ins>
      <w:ins w:id="151" w:author="skmorgane" w:date="2020-06-23T09:13:00Z">
        <w:r w:rsidR="00404A09">
          <w:rPr>
            <w:rFonts w:asciiTheme="majorHAnsi" w:eastAsia="Times New Roman" w:hAnsiTheme="majorHAnsi" w:cstheme="majorHAnsi"/>
          </w:rPr>
          <w:t xml:space="preserve">. </w:t>
        </w:r>
      </w:ins>
      <w:ins w:id="152" w:author="skmorgane" w:date="2020-06-23T09:14:00Z">
        <w:r w:rsidR="00404A09">
          <w:rPr>
            <w:rFonts w:asciiTheme="majorHAnsi" w:eastAsia="Times New Roman" w:hAnsiTheme="majorHAnsi" w:cstheme="majorHAnsi"/>
          </w:rPr>
          <w:t xml:space="preserve">After decades of use as a theoretical benchmark, the </w:t>
        </w:r>
      </w:ins>
      <w:r w:rsidR="00704284">
        <w:rPr>
          <w:rFonts w:asciiTheme="majorHAnsi" w:eastAsia="Times New Roman" w:hAnsiTheme="majorHAnsi" w:cstheme="majorHAnsi"/>
        </w:rPr>
        <w:t>usefulness</w:t>
      </w:r>
      <w:ins w:id="153" w:author="skmorgane" w:date="2020-06-23T09:14:00Z">
        <w:r w:rsidR="00404A09">
          <w:rPr>
            <w:rFonts w:asciiTheme="majorHAnsi" w:eastAsia="Times New Roman" w:hAnsiTheme="majorHAnsi" w:cstheme="majorHAnsi"/>
          </w:rPr>
          <w:t xml:space="preserve"> of the SAD for assessing the </w:t>
        </w:r>
      </w:ins>
      <w:ins w:id="154" w:author="skmorgane" w:date="2020-06-23T09:44:00Z">
        <w:r w:rsidR="00DF55C3">
          <w:rPr>
            <w:rFonts w:asciiTheme="majorHAnsi" w:eastAsia="Times New Roman" w:hAnsiTheme="majorHAnsi" w:cstheme="majorHAnsi"/>
          </w:rPr>
          <w:t xml:space="preserve">processes structuring ecological communities </w:t>
        </w:r>
      </w:ins>
      <w:ins w:id="155" w:author="skmorgane" w:date="2020-06-23T09:14:00Z">
        <w:r w:rsidR="00404A09">
          <w:rPr>
            <w:rFonts w:asciiTheme="majorHAnsi" w:eastAsia="Times New Roman" w:hAnsiTheme="majorHAnsi" w:cstheme="majorHAnsi"/>
          </w:rPr>
          <w:t>is currently unclear.</w:t>
        </w:r>
      </w:ins>
      <w:ins w:id="156" w:author="Diaz,Renata M" w:date="2020-04-13T10:38:00Z">
        <w:del w:id="157" w:author="skmorgane" w:date="2020-06-23T09:13:00Z">
          <w:r w:rsidR="00721DCD" w:rsidRPr="00C97458" w:rsidDel="00404A09">
            <w:rPr>
              <w:rFonts w:asciiTheme="majorHAnsi" w:eastAsia="Times New Roman" w:hAnsiTheme="majorHAnsi" w:cstheme="majorHAnsi"/>
              <w:rPrChange w:id="158" w:author="Diaz,Renata M" w:date="2020-06-11T15:21:00Z">
                <w:rPr>
                  <w:rFonts w:ascii="Times New Roman" w:eastAsia="Times New Roman" w:hAnsi="Times New Roman" w:cs="Times New Roman"/>
                  <w:sz w:val="24"/>
                  <w:szCs w:val="24"/>
                </w:rPr>
              </w:rPrChange>
            </w:rPr>
            <w:delText>,</w:delText>
          </w:r>
        </w:del>
      </w:ins>
      <w:del w:id="159" w:author="skmorgane" w:date="2020-03-31T08:56:00Z">
        <w:r w:rsidR="2AB54415" w:rsidRPr="00C97458" w:rsidDel="00B262ED">
          <w:rPr>
            <w:rFonts w:asciiTheme="majorHAnsi" w:eastAsia="Times New Roman" w:hAnsiTheme="majorHAnsi" w:cstheme="majorHAnsi"/>
            <w:rPrChange w:id="160" w:author="Diaz,Renata M" w:date="2020-06-11T15:21: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C97458" w:rsidDel="00B262ED">
          <w:rPr>
            <w:rFonts w:asciiTheme="majorHAnsi" w:eastAsia="Times New Roman" w:hAnsiTheme="majorHAnsi" w:cstheme="majorHAnsi"/>
            <w:rPrChange w:id="161" w:author="Diaz,Renata M" w:date="2020-06-11T15:21:00Z">
              <w:rPr>
                <w:rFonts w:ascii="Times New Roman" w:eastAsia="Times New Roman" w:hAnsi="Times New Roman" w:cs="Times New Roman"/>
                <w:sz w:val="24"/>
                <w:szCs w:val="24"/>
              </w:rPr>
            </w:rPrChange>
          </w:rPr>
          <w:delText xml:space="preserve">There is </w:delText>
        </w:r>
        <w:r w:rsidR="003738F0" w:rsidRPr="00C97458" w:rsidDel="00B262ED">
          <w:rPr>
            <w:rFonts w:asciiTheme="majorHAnsi" w:eastAsia="Times New Roman" w:hAnsiTheme="majorHAnsi" w:cstheme="majorHAnsi"/>
            <w:rPrChange w:id="162" w:author="Diaz,Renata M" w:date="2020-06-11T15:21:00Z">
              <w:rPr>
                <w:rFonts w:ascii="Times New Roman" w:eastAsia="Times New Roman" w:hAnsi="Times New Roman" w:cs="Times New Roman"/>
                <w:sz w:val="24"/>
                <w:szCs w:val="24"/>
              </w:rPr>
            </w:rPrChange>
          </w:rPr>
          <w:delText xml:space="preserve">strikingly </w:delText>
        </w:r>
        <w:r w:rsidR="77285DF3" w:rsidRPr="00C97458" w:rsidDel="00B262ED">
          <w:rPr>
            <w:rFonts w:asciiTheme="majorHAnsi" w:eastAsia="Times New Roman" w:hAnsiTheme="majorHAnsi" w:cstheme="majorHAnsi"/>
            <w:rPrChange w:id="163" w:author="Diaz,Renata M" w:date="2020-06-11T15:21: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C97458" w:rsidDel="00B262ED">
          <w:rPr>
            <w:rFonts w:asciiTheme="majorHAnsi" w:eastAsia="Times New Roman" w:hAnsiTheme="majorHAnsi" w:cstheme="majorHAnsi"/>
            <w:rPrChange w:id="164" w:author="Diaz,Renata M" w:date="2020-06-11T15:21:00Z">
              <w:rPr>
                <w:rFonts w:ascii="Times New Roman" w:eastAsia="Times New Roman" w:hAnsi="Times New Roman" w:cs="Times New Roman"/>
                <w:sz w:val="24"/>
                <w:szCs w:val="24"/>
              </w:rPr>
            </w:rPrChange>
          </w:rPr>
          <w:delText>, ...</w:delText>
        </w:r>
        <w:r w:rsidR="77285DF3" w:rsidRPr="00C97458" w:rsidDel="00B262ED">
          <w:rPr>
            <w:rFonts w:asciiTheme="majorHAnsi" w:eastAsia="Times New Roman" w:hAnsiTheme="majorHAnsi" w:cstheme="majorHAnsi"/>
            <w:rPrChange w:id="165" w:author="Diaz,Renata M" w:date="2020-06-11T15:21:00Z">
              <w:rPr>
                <w:rFonts w:ascii="Times New Roman" w:eastAsia="Times New Roman" w:hAnsi="Times New Roman" w:cs="Times New Roman"/>
                <w:sz w:val="24"/>
                <w:szCs w:val="24"/>
              </w:rPr>
            </w:rPrChange>
          </w:rPr>
          <w:delText>). Most theor</w:delText>
        </w:r>
        <w:r w:rsidR="15319EDC" w:rsidRPr="00C97458" w:rsidDel="00B262ED">
          <w:rPr>
            <w:rFonts w:asciiTheme="majorHAnsi" w:eastAsia="Times New Roman" w:hAnsiTheme="majorHAnsi" w:cstheme="majorHAnsi"/>
            <w:rPrChange w:id="166" w:author="Diaz,Renata M" w:date="2020-06-11T15:21:00Z">
              <w:rPr>
                <w:rFonts w:ascii="Times New Roman" w:eastAsia="Times New Roman" w:hAnsi="Times New Roman" w:cs="Times New Roman"/>
                <w:sz w:val="24"/>
                <w:szCs w:val="24"/>
              </w:rPr>
            </w:rPrChange>
          </w:rPr>
          <w:delText xml:space="preserve">ies </w:delText>
        </w:r>
        <w:r w:rsidR="18F52A33" w:rsidRPr="00C97458" w:rsidDel="00B262ED">
          <w:rPr>
            <w:rFonts w:asciiTheme="majorHAnsi" w:eastAsia="Times New Roman" w:hAnsiTheme="majorHAnsi" w:cstheme="majorHAnsi"/>
            <w:rPrChange w:id="167" w:author="Diaz,Renata M" w:date="2020-06-11T15:21:00Z">
              <w:rPr>
                <w:rFonts w:ascii="Times New Roman" w:eastAsia="Times New Roman" w:hAnsi="Times New Roman" w:cs="Times New Roman"/>
                <w:sz w:val="24"/>
                <w:szCs w:val="24"/>
              </w:rPr>
            </w:rPrChange>
          </w:rPr>
          <w:delText>produc</w:delText>
        </w:r>
        <w:r w:rsidR="15319EDC" w:rsidRPr="00C97458" w:rsidDel="00B262ED">
          <w:rPr>
            <w:rFonts w:asciiTheme="majorHAnsi" w:eastAsia="Times New Roman" w:hAnsiTheme="majorHAnsi" w:cstheme="majorHAnsi"/>
            <w:rPrChange w:id="168" w:author="Diaz,Renata M" w:date="2020-06-11T15:21:00Z">
              <w:rPr>
                <w:rFonts w:ascii="Times New Roman" w:eastAsia="Times New Roman" w:hAnsi="Times New Roman" w:cs="Times New Roman"/>
                <w:sz w:val="24"/>
                <w:szCs w:val="24"/>
              </w:rPr>
            </w:rPrChange>
          </w:rPr>
          <w:delText xml:space="preserve">e </w:delText>
        </w:r>
      </w:del>
      <w:del w:id="169" w:author="skmorgane" w:date="2020-06-23T09:13:00Z">
        <w:r w:rsidR="15319EDC" w:rsidRPr="00C97458" w:rsidDel="00404A09">
          <w:rPr>
            <w:rFonts w:asciiTheme="majorHAnsi" w:eastAsia="Times New Roman" w:hAnsiTheme="majorHAnsi" w:cstheme="majorHAnsi"/>
            <w:rPrChange w:id="170" w:author="Diaz,Renata M" w:date="2020-06-11T15:21:00Z">
              <w:rPr>
                <w:rFonts w:ascii="Times New Roman" w:eastAsia="Times New Roman" w:hAnsi="Times New Roman" w:cs="Times New Roman"/>
                <w:sz w:val="24"/>
                <w:szCs w:val="24"/>
              </w:rPr>
            </w:rPrChange>
          </w:rPr>
          <w:delText>similar predictions</w:delText>
        </w:r>
        <w:r w:rsidR="2C2E3D43" w:rsidRPr="00C97458" w:rsidDel="00404A09">
          <w:rPr>
            <w:rFonts w:asciiTheme="majorHAnsi" w:eastAsia="Times New Roman" w:hAnsiTheme="majorHAnsi" w:cstheme="majorHAnsi"/>
            <w:rPrChange w:id="171" w:author="Diaz,Renata M" w:date="2020-06-11T15:21:00Z">
              <w:rPr>
                <w:rFonts w:ascii="Times New Roman" w:eastAsia="Times New Roman" w:hAnsi="Times New Roman" w:cs="Times New Roman"/>
                <w:sz w:val="24"/>
                <w:szCs w:val="24"/>
              </w:rPr>
            </w:rPrChange>
          </w:rPr>
          <w:delText xml:space="preserve"> </w:delText>
        </w:r>
      </w:del>
      <w:del w:id="172" w:author="skmorgane" w:date="2020-03-31T08:56:00Z">
        <w:r w:rsidR="2C2E3D43" w:rsidRPr="00C97458" w:rsidDel="00B262ED">
          <w:rPr>
            <w:rFonts w:asciiTheme="majorHAnsi" w:eastAsia="Times New Roman" w:hAnsiTheme="majorHAnsi" w:cstheme="majorHAnsi"/>
            <w:rPrChange w:id="173" w:author="Diaz,Renata M" w:date="2020-06-11T15:21:00Z">
              <w:rPr>
                <w:rFonts w:ascii="Times New Roman" w:eastAsia="Times New Roman" w:hAnsi="Times New Roman" w:cs="Times New Roman"/>
                <w:sz w:val="24"/>
                <w:szCs w:val="24"/>
              </w:rPr>
            </w:rPrChange>
          </w:rPr>
          <w:delText xml:space="preserve">and </w:delText>
        </w:r>
      </w:del>
      <w:del w:id="174" w:author="skmorgane" w:date="2020-06-23T09:13:00Z">
        <w:r w:rsidR="15319EDC" w:rsidRPr="00C97458" w:rsidDel="00404A09">
          <w:rPr>
            <w:rFonts w:asciiTheme="majorHAnsi" w:eastAsia="Times New Roman" w:hAnsiTheme="majorHAnsi" w:cstheme="majorHAnsi"/>
            <w:rPrChange w:id="175" w:author="Diaz,Renata M" w:date="2020-06-11T15:21:00Z">
              <w:rPr>
                <w:rFonts w:ascii="Times New Roman" w:eastAsia="Times New Roman" w:hAnsi="Times New Roman" w:cs="Times New Roman"/>
                <w:sz w:val="24"/>
                <w:szCs w:val="24"/>
              </w:rPr>
            </w:rPrChange>
          </w:rPr>
          <w:delText xml:space="preserve">perform comparably </w:delText>
        </w:r>
        <w:r w:rsidR="6557FE42" w:rsidRPr="00C97458" w:rsidDel="00404A09">
          <w:rPr>
            <w:rFonts w:asciiTheme="majorHAnsi" w:eastAsia="Times New Roman" w:hAnsiTheme="majorHAnsi" w:cstheme="majorHAnsi"/>
            <w:rPrChange w:id="176" w:author="Diaz,Renata M" w:date="2020-06-11T15:21:00Z">
              <w:rPr>
                <w:rFonts w:ascii="Times New Roman" w:eastAsia="Times New Roman" w:hAnsi="Times New Roman" w:cs="Times New Roman"/>
                <w:sz w:val="24"/>
                <w:szCs w:val="24"/>
              </w:rPr>
            </w:rPrChange>
          </w:rPr>
          <w:delText xml:space="preserve">well </w:delText>
        </w:r>
        <w:r w:rsidR="15319EDC" w:rsidRPr="00C97458" w:rsidDel="00404A09">
          <w:rPr>
            <w:rFonts w:asciiTheme="majorHAnsi" w:eastAsia="Times New Roman" w:hAnsiTheme="majorHAnsi" w:cstheme="majorHAnsi"/>
            <w:rPrChange w:id="177" w:author="Diaz,Renata M" w:date="2020-06-11T15:21:00Z">
              <w:rPr>
                <w:rFonts w:ascii="Times New Roman" w:eastAsia="Times New Roman" w:hAnsi="Times New Roman" w:cs="Times New Roman"/>
                <w:sz w:val="24"/>
                <w:szCs w:val="24"/>
              </w:rPr>
            </w:rPrChange>
          </w:rPr>
          <w:delText xml:space="preserve">when compared </w:delText>
        </w:r>
      </w:del>
      <w:ins w:id="178" w:author="Diaz,Renata M" w:date="2020-06-11T08:59:00Z">
        <w:del w:id="179" w:author="skmorgane" w:date="2020-06-23T09:13:00Z">
          <w:r w:rsidR="00DF18C1" w:rsidRPr="00C97458" w:rsidDel="00404A09">
            <w:rPr>
              <w:rFonts w:asciiTheme="majorHAnsi" w:eastAsia="Times New Roman" w:hAnsiTheme="majorHAnsi" w:cstheme="majorHAnsi"/>
              <w:rPrChange w:id="180" w:author="Diaz,Renata M" w:date="2020-06-11T15:21:00Z">
                <w:rPr>
                  <w:rFonts w:asciiTheme="majorHAnsi" w:eastAsia="Times New Roman" w:hAnsiTheme="majorHAnsi" w:cstheme="majorHAnsi"/>
                  <w:sz w:val="24"/>
                  <w:szCs w:val="24"/>
                </w:rPr>
              </w:rPrChange>
            </w:rPr>
            <w:delText>tested</w:delText>
          </w:r>
          <w:r w:rsidR="00DF18C1" w:rsidRPr="00C97458" w:rsidDel="00404A09">
            <w:rPr>
              <w:rFonts w:asciiTheme="majorHAnsi" w:eastAsia="Times New Roman" w:hAnsiTheme="majorHAnsi" w:cstheme="majorHAnsi"/>
              <w:rPrChange w:id="181" w:author="Diaz,Renata M" w:date="2020-06-11T15:21:00Z">
                <w:rPr>
                  <w:rFonts w:ascii="Times New Roman" w:eastAsia="Times New Roman" w:hAnsi="Times New Roman" w:cs="Times New Roman"/>
                  <w:sz w:val="24"/>
                  <w:szCs w:val="24"/>
                </w:rPr>
              </w:rPrChange>
            </w:rPr>
            <w:delText xml:space="preserve"> </w:delText>
          </w:r>
          <w:r w:rsidR="00DF18C1" w:rsidRPr="00C97458" w:rsidDel="00404A09">
            <w:rPr>
              <w:rFonts w:asciiTheme="majorHAnsi" w:eastAsia="Times New Roman" w:hAnsiTheme="majorHAnsi" w:cstheme="majorHAnsi"/>
              <w:rPrChange w:id="182" w:author="Diaz,Renata M" w:date="2020-06-11T15:21:00Z">
                <w:rPr>
                  <w:rFonts w:asciiTheme="majorHAnsi" w:eastAsia="Times New Roman" w:hAnsiTheme="majorHAnsi" w:cstheme="majorHAnsi"/>
                  <w:sz w:val="24"/>
                  <w:szCs w:val="24"/>
                </w:rPr>
              </w:rPrChange>
            </w:rPr>
            <w:delText>against</w:delText>
          </w:r>
        </w:del>
      </w:ins>
      <w:del w:id="183" w:author="skmorgane" w:date="2020-06-23T09:13:00Z">
        <w:r w:rsidR="15319EDC" w:rsidRPr="00C97458" w:rsidDel="00404A09">
          <w:rPr>
            <w:rFonts w:asciiTheme="majorHAnsi" w:eastAsia="Times New Roman" w:hAnsiTheme="majorHAnsi" w:cstheme="majorHAnsi"/>
            <w:rPrChange w:id="184" w:author="Diaz,Renata M" w:date="2020-06-11T15:21:00Z">
              <w:rPr>
                <w:rFonts w:ascii="Times New Roman" w:eastAsia="Times New Roman" w:hAnsi="Times New Roman" w:cs="Times New Roman"/>
                <w:sz w:val="24"/>
                <w:szCs w:val="24"/>
              </w:rPr>
            </w:rPrChange>
          </w:rPr>
          <w:delText>to observed distributions</w:delText>
        </w:r>
      </w:del>
      <w:del w:id="185" w:author="skmorgane" w:date="2020-03-31T08:56:00Z">
        <w:r w:rsidR="5EA4A937" w:rsidRPr="00C97458" w:rsidDel="00B262ED">
          <w:rPr>
            <w:rFonts w:asciiTheme="majorHAnsi" w:eastAsia="Times New Roman" w:hAnsiTheme="majorHAnsi" w:cstheme="majorHAnsi"/>
            <w:rPrChange w:id="186" w:author="Diaz,Renata M" w:date="2020-06-11T15:21:00Z">
              <w:rPr>
                <w:rFonts w:ascii="Times New Roman" w:eastAsia="Times New Roman" w:hAnsi="Times New Roman" w:cs="Times New Roman"/>
                <w:sz w:val="24"/>
                <w:szCs w:val="24"/>
              </w:rPr>
            </w:rPrChange>
          </w:rPr>
          <w:delText>,</w:delText>
        </w:r>
        <w:r w:rsidR="5FDE308A" w:rsidRPr="00C97458" w:rsidDel="00B262ED">
          <w:rPr>
            <w:rFonts w:asciiTheme="majorHAnsi" w:eastAsia="Times New Roman" w:hAnsiTheme="majorHAnsi" w:cstheme="majorHAnsi"/>
            <w:rPrChange w:id="187" w:author="Diaz,Renata M" w:date="2020-06-11T15:21:00Z">
              <w:rPr>
                <w:rFonts w:ascii="Times New Roman" w:eastAsia="Times New Roman" w:hAnsi="Times New Roman" w:cs="Times New Roman"/>
                <w:sz w:val="24"/>
                <w:szCs w:val="24"/>
              </w:rPr>
            </w:rPrChange>
          </w:rPr>
          <w:delText xml:space="preserve"> making it difficult to use the SAD to evaluate competing theories </w:delText>
        </w:r>
      </w:del>
      <w:del w:id="188" w:author="skmorgane" w:date="2020-06-23T09:13:00Z">
        <w:r w:rsidR="5FDE308A" w:rsidRPr="00C97458" w:rsidDel="00404A09">
          <w:rPr>
            <w:rFonts w:asciiTheme="majorHAnsi" w:eastAsia="Times New Roman" w:hAnsiTheme="majorHAnsi" w:cstheme="majorHAnsi"/>
            <w:rPrChange w:id="189" w:author="Diaz,Renata M" w:date="2020-06-11T15:21:00Z">
              <w:rPr>
                <w:rFonts w:ascii="Times New Roman" w:eastAsia="Times New Roman" w:hAnsi="Times New Roman" w:cs="Times New Roman"/>
                <w:sz w:val="24"/>
                <w:szCs w:val="24"/>
              </w:rPr>
            </w:rPrChange>
          </w:rPr>
          <w:delText>(McGill</w:delText>
        </w:r>
      </w:del>
      <w:ins w:id="190" w:author="Diaz,Renata M" w:date="2020-04-20T15:45:00Z">
        <w:del w:id="191" w:author="skmorgane" w:date="2020-06-23T09:13:00Z">
          <w:r w:rsidR="0012555A" w:rsidRPr="00C97458" w:rsidDel="00404A09">
            <w:rPr>
              <w:rFonts w:asciiTheme="majorHAnsi" w:eastAsia="Times New Roman" w:hAnsiTheme="majorHAnsi" w:cstheme="majorHAnsi"/>
              <w:rPrChange w:id="192" w:author="Diaz,Renata M" w:date="2020-06-11T15:21:00Z">
                <w:rPr>
                  <w:rFonts w:ascii="Times New Roman" w:eastAsia="Times New Roman" w:hAnsi="Times New Roman" w:cs="Times New Roman"/>
                  <w:sz w:val="24"/>
                  <w:szCs w:val="24"/>
                </w:rPr>
              </w:rPrChange>
            </w:rPr>
            <w:delText xml:space="preserve"> et al 2007</w:delText>
          </w:r>
        </w:del>
      </w:ins>
      <w:del w:id="193" w:author="skmorgane" w:date="2020-06-23T09:13:00Z">
        <w:r w:rsidR="5FDE308A" w:rsidRPr="00C97458" w:rsidDel="00404A09">
          <w:rPr>
            <w:rFonts w:asciiTheme="majorHAnsi" w:eastAsia="Times New Roman" w:hAnsiTheme="majorHAnsi" w:cstheme="majorHAnsi"/>
            <w:rPrChange w:id="194" w:author="Diaz,Renata M" w:date="2020-06-11T15:21:00Z">
              <w:rPr>
                <w:rFonts w:ascii="Times New Roman" w:eastAsia="Times New Roman" w:hAnsi="Times New Roman" w:cs="Times New Roman"/>
                <w:sz w:val="24"/>
                <w:szCs w:val="24"/>
              </w:rPr>
            </w:rPrChange>
          </w:rPr>
          <w:delText xml:space="preserve">). </w:delText>
        </w:r>
      </w:del>
    </w:p>
    <w:p w14:paraId="60556270" w14:textId="0206D47B" w:rsidR="00C0473A" w:rsidRPr="00C97458" w:rsidRDefault="008060B0" w:rsidP="0264BE4F">
      <w:pPr>
        <w:rPr>
          <w:ins w:id="195" w:author="Diaz,Renata M" w:date="2020-04-13T10:43:00Z"/>
          <w:rFonts w:asciiTheme="majorHAnsi" w:eastAsia="Times New Roman" w:hAnsiTheme="majorHAnsi" w:cstheme="majorHAnsi"/>
          <w:rPrChange w:id="196" w:author="Diaz,Renata M" w:date="2020-06-11T15:21:00Z">
            <w:rPr>
              <w:ins w:id="197" w:author="Diaz,Renata M" w:date="2020-04-13T10:43:00Z"/>
              <w:rFonts w:ascii="Times New Roman" w:eastAsia="Times New Roman" w:hAnsi="Times New Roman" w:cs="Times New Roman"/>
              <w:sz w:val="24"/>
              <w:szCs w:val="24"/>
            </w:rPr>
          </w:rPrChange>
        </w:rPr>
      </w:pPr>
      <w:ins w:id="198" w:author="skmorgane" w:date="2020-06-23T09:16:00Z">
        <w:r>
          <w:rPr>
            <w:rFonts w:asciiTheme="majorHAnsi" w:eastAsia="Times New Roman" w:hAnsiTheme="majorHAnsi" w:cstheme="majorHAnsi"/>
          </w:rPr>
          <w:t>Increasing evidence for the</w:t>
        </w:r>
      </w:ins>
      <w:ins w:id="199" w:author="skmorgane" w:date="2020-06-23T09:15:00Z">
        <w:r w:rsidR="00404A09">
          <w:rPr>
            <w:rFonts w:asciiTheme="majorHAnsi" w:eastAsia="Times New Roman" w:hAnsiTheme="majorHAnsi" w:cstheme="majorHAnsi"/>
          </w:rPr>
          <w:t xml:space="preserve"> role of </w:t>
        </w:r>
      </w:ins>
      <w:ins w:id="200" w:author="skmorgane" w:date="2020-06-23T09:16:00Z">
        <w:r w:rsidR="00404A09">
          <w:rPr>
            <w:rFonts w:asciiTheme="majorHAnsi" w:eastAsia="Times New Roman" w:hAnsiTheme="majorHAnsi" w:cstheme="majorHAnsi"/>
          </w:rPr>
          <w:t>statistical</w:t>
        </w:r>
      </w:ins>
      <w:ins w:id="201" w:author="skmorgane" w:date="2020-06-23T09:15:00Z">
        <w:r w:rsidR="00404A09">
          <w:rPr>
            <w:rFonts w:asciiTheme="majorHAnsi" w:eastAsia="Times New Roman" w:hAnsiTheme="majorHAnsi" w:cstheme="majorHAnsi"/>
          </w:rPr>
          <w:t xml:space="preserve"> </w:t>
        </w:r>
      </w:ins>
      <w:ins w:id="202" w:author="skmorgane" w:date="2020-06-23T09:44:00Z">
        <w:r w:rsidR="00DF55C3">
          <w:rPr>
            <w:rFonts w:asciiTheme="majorHAnsi" w:eastAsia="Times New Roman" w:hAnsiTheme="majorHAnsi" w:cstheme="majorHAnsi"/>
          </w:rPr>
          <w:t>constraints</w:t>
        </w:r>
      </w:ins>
      <w:ins w:id="203" w:author="skmorgane" w:date="2020-06-23T09:16:00Z">
        <w:r w:rsidR="00404A09">
          <w:rPr>
            <w:rFonts w:asciiTheme="majorHAnsi" w:eastAsia="Times New Roman" w:hAnsiTheme="majorHAnsi" w:cstheme="majorHAnsi"/>
          </w:rPr>
          <w:t xml:space="preserve"> in generating the SAD</w:t>
        </w:r>
      </w:ins>
      <w:ins w:id="204" w:author="skmorgane" w:date="2020-06-23T09:44:00Z">
        <w:r w:rsidR="00DF55C3">
          <w:rPr>
            <w:rFonts w:asciiTheme="majorHAnsi" w:eastAsia="Times New Roman" w:hAnsiTheme="majorHAnsi" w:cstheme="majorHAnsi"/>
          </w:rPr>
          <w:t xml:space="preserve"> (refs)</w:t>
        </w:r>
      </w:ins>
      <w:r w:rsidR="005436DA">
        <w:rPr>
          <w:rFonts w:asciiTheme="majorHAnsi" w:eastAsia="Times New Roman" w:hAnsiTheme="majorHAnsi" w:cstheme="majorHAnsi"/>
        </w:rPr>
        <w:t xml:space="preserve"> further complicates</w:t>
      </w:r>
      <w:ins w:id="205" w:author="skmorgane" w:date="2020-06-23T09:16:00Z">
        <w:r w:rsidR="00404A09">
          <w:rPr>
            <w:rFonts w:asciiTheme="majorHAnsi" w:eastAsia="Times New Roman" w:hAnsiTheme="majorHAnsi" w:cstheme="majorHAnsi"/>
          </w:rPr>
          <w:t xml:space="preserve"> our understanding of the SAD as a </w:t>
        </w:r>
      </w:ins>
      <w:r w:rsidR="005436DA">
        <w:rPr>
          <w:rFonts w:asciiTheme="majorHAnsi" w:eastAsia="Times New Roman" w:hAnsiTheme="majorHAnsi" w:cstheme="majorHAnsi"/>
          <w:i/>
          <w:iCs/>
        </w:rPr>
        <w:t>biological</w:t>
      </w:r>
      <w:ins w:id="206" w:author="skmorgane" w:date="2020-06-23T09:16:00Z">
        <w:r w:rsidR="00404A09">
          <w:rPr>
            <w:rFonts w:asciiTheme="majorHAnsi" w:eastAsia="Times New Roman" w:hAnsiTheme="majorHAnsi" w:cstheme="majorHAnsi"/>
          </w:rPr>
          <w:t xml:space="preserve"> pattern. </w:t>
        </w:r>
      </w:ins>
      <w:ins w:id="207" w:author="Diaz,Renata M" w:date="2020-04-13T10:40:00Z">
        <w:del w:id="208" w:author="skmorgane" w:date="2020-06-23T09:16:00Z">
          <w:r w:rsidR="00CA317C" w:rsidRPr="00C97458" w:rsidDel="008060B0">
            <w:rPr>
              <w:rFonts w:asciiTheme="majorHAnsi" w:eastAsia="Times New Roman" w:hAnsiTheme="majorHAnsi" w:cstheme="majorHAnsi"/>
              <w:rPrChange w:id="209" w:author="Diaz,Renata M" w:date="2020-06-11T15:21:00Z">
                <w:rPr>
                  <w:rFonts w:ascii="Times New Roman" w:eastAsia="Times New Roman" w:hAnsi="Times New Roman" w:cs="Times New Roman"/>
                  <w:sz w:val="24"/>
                  <w:szCs w:val="24"/>
                </w:rPr>
              </w:rPrChange>
            </w:rPr>
            <w:delText>Ecologists have generally focused on explaining the species abundance distribution as emerging from ecological processes, but</w:delText>
          </w:r>
        </w:del>
      </w:ins>
      <w:ins w:id="210" w:author="Diaz,Renata M" w:date="2020-06-09T13:47:00Z">
        <w:del w:id="211" w:author="skmorgane" w:date="2020-06-23T09:16:00Z">
          <w:r w:rsidR="00177C40" w:rsidRPr="00C97458" w:rsidDel="008060B0">
            <w:rPr>
              <w:rFonts w:asciiTheme="majorHAnsi" w:eastAsia="Times New Roman" w:hAnsiTheme="majorHAnsi" w:cstheme="majorHAnsi"/>
              <w:rPrChange w:id="212" w:author="Diaz,Renata M" w:date="2020-06-11T15:21:00Z">
                <w:rPr>
                  <w:rFonts w:asciiTheme="majorHAnsi" w:eastAsia="Times New Roman" w:hAnsiTheme="majorHAnsi" w:cstheme="majorHAnsi"/>
                  <w:sz w:val="24"/>
                  <w:szCs w:val="24"/>
                </w:rPr>
              </w:rPrChange>
            </w:rPr>
            <w:delText xml:space="preserve"> </w:delText>
          </w:r>
          <w:r w:rsidR="00177C40" w:rsidRPr="00C97458" w:rsidDel="008060B0">
            <w:rPr>
              <w:rFonts w:asciiTheme="majorHAnsi" w:eastAsia="Times New Roman" w:hAnsiTheme="majorHAnsi" w:cstheme="majorHAnsi"/>
              <w:i/>
              <w:iCs/>
              <w:rPrChange w:id="213" w:author="Diaz,Renata M" w:date="2020-06-11T15:21:00Z">
                <w:rPr>
                  <w:rFonts w:asciiTheme="majorHAnsi" w:eastAsia="Times New Roman" w:hAnsiTheme="majorHAnsi" w:cstheme="majorHAnsi"/>
                  <w:i/>
                  <w:iCs/>
                  <w:sz w:val="24"/>
                  <w:szCs w:val="24"/>
                </w:rPr>
              </w:rPrChange>
            </w:rPr>
            <w:delText xml:space="preserve">statistical </w:delText>
          </w:r>
          <w:r w:rsidR="00177C40" w:rsidRPr="00C97458" w:rsidDel="008060B0">
            <w:rPr>
              <w:rFonts w:asciiTheme="majorHAnsi" w:eastAsia="Times New Roman" w:hAnsiTheme="majorHAnsi" w:cstheme="majorHAnsi"/>
              <w:rPrChange w:id="214" w:author="Diaz,Renata M" w:date="2020-06-11T15:21:00Z">
                <w:rPr>
                  <w:rFonts w:asciiTheme="majorHAnsi" w:eastAsia="Times New Roman" w:hAnsiTheme="majorHAnsi" w:cstheme="majorHAnsi"/>
                  <w:sz w:val="24"/>
                  <w:szCs w:val="24"/>
                </w:rPr>
              </w:rPrChange>
            </w:rPr>
            <w:delText xml:space="preserve">processes may </w:delText>
          </w:r>
        </w:del>
      </w:ins>
      <w:ins w:id="215" w:author="Diaz,Renata M" w:date="2020-06-09T13:48:00Z">
        <w:del w:id="216" w:author="skmorgane" w:date="2020-06-23T09:16:00Z">
          <w:r w:rsidR="00177C40" w:rsidRPr="00C97458" w:rsidDel="008060B0">
            <w:rPr>
              <w:rFonts w:asciiTheme="majorHAnsi" w:eastAsia="Times New Roman" w:hAnsiTheme="majorHAnsi" w:cstheme="majorHAnsi"/>
              <w:rPrChange w:id="217" w:author="Diaz,Renata M" w:date="2020-06-11T15:21:00Z">
                <w:rPr>
                  <w:rFonts w:asciiTheme="majorHAnsi" w:eastAsia="Times New Roman" w:hAnsiTheme="majorHAnsi" w:cstheme="majorHAnsi"/>
                  <w:sz w:val="24"/>
                  <w:szCs w:val="24"/>
                </w:rPr>
              </w:rPrChange>
            </w:rPr>
            <w:delText xml:space="preserve">have surprisingly powerful </w:delText>
          </w:r>
          <w:r w:rsidR="00A52426" w:rsidRPr="00C97458" w:rsidDel="008060B0">
            <w:rPr>
              <w:rFonts w:asciiTheme="majorHAnsi" w:eastAsia="Times New Roman" w:hAnsiTheme="majorHAnsi" w:cstheme="majorHAnsi"/>
              <w:rPrChange w:id="218" w:author="Diaz,Renata M" w:date="2020-06-11T15:21:00Z">
                <w:rPr>
                  <w:rFonts w:asciiTheme="majorHAnsi" w:eastAsia="Times New Roman" w:hAnsiTheme="majorHAnsi" w:cstheme="majorHAnsi"/>
                  <w:sz w:val="24"/>
                  <w:szCs w:val="24"/>
                </w:rPr>
              </w:rPrChange>
            </w:rPr>
            <w:delText>contributions</w:delText>
          </w:r>
          <w:r w:rsidR="00177C40" w:rsidRPr="00C97458" w:rsidDel="008060B0">
            <w:rPr>
              <w:rFonts w:asciiTheme="majorHAnsi" w:eastAsia="Times New Roman" w:hAnsiTheme="majorHAnsi" w:cstheme="majorHAnsi"/>
              <w:rPrChange w:id="219" w:author="Diaz,Renata M" w:date="2020-06-11T15:21:00Z">
                <w:rPr>
                  <w:rFonts w:asciiTheme="majorHAnsi" w:eastAsia="Times New Roman" w:hAnsiTheme="majorHAnsi" w:cstheme="majorHAnsi"/>
                  <w:sz w:val="24"/>
                  <w:szCs w:val="24"/>
                </w:rPr>
              </w:rPrChange>
            </w:rPr>
            <w:delText xml:space="preserve"> as well</w:delText>
          </w:r>
        </w:del>
      </w:ins>
      <w:ins w:id="220" w:author="Diaz,Renata M" w:date="2020-06-09T13:43:00Z">
        <w:del w:id="221" w:author="skmorgane" w:date="2020-06-23T09:16:00Z">
          <w:r w:rsidR="00772B2E" w:rsidRPr="00C97458" w:rsidDel="008060B0">
            <w:rPr>
              <w:rFonts w:asciiTheme="majorHAnsi" w:eastAsia="Times New Roman" w:hAnsiTheme="majorHAnsi" w:cstheme="majorHAnsi"/>
              <w:rPrChange w:id="222" w:author="Diaz,Renata M" w:date="2020-06-11T15:21:00Z">
                <w:rPr>
                  <w:rFonts w:asciiTheme="majorHAnsi" w:eastAsia="Times New Roman" w:hAnsiTheme="majorHAnsi" w:cstheme="majorHAnsi"/>
                  <w:sz w:val="24"/>
                  <w:szCs w:val="24"/>
                </w:rPr>
              </w:rPrChange>
            </w:rPr>
            <w:delText xml:space="preserve">. </w:delText>
          </w:r>
        </w:del>
      </w:ins>
      <w:ins w:id="223" w:author="Diaz,Renata M" w:date="2020-06-09T13:48:00Z">
        <w:del w:id="224" w:author="skmorgane" w:date="2020-06-23T09:16:00Z">
          <w:r w:rsidR="00575781" w:rsidRPr="00C97458" w:rsidDel="008060B0">
            <w:rPr>
              <w:rFonts w:asciiTheme="majorHAnsi" w:eastAsia="Times New Roman" w:hAnsiTheme="majorHAnsi" w:cstheme="majorHAnsi"/>
              <w:rPrChange w:id="225" w:author="Diaz,Renata M" w:date="2020-06-11T15:21:00Z">
                <w:rPr>
                  <w:rFonts w:asciiTheme="majorHAnsi" w:eastAsia="Times New Roman" w:hAnsiTheme="majorHAnsi" w:cstheme="majorHAnsi"/>
                  <w:sz w:val="24"/>
                  <w:szCs w:val="24"/>
                </w:rPr>
              </w:rPrChange>
            </w:rPr>
            <w:delText>Indeed, a</w:delText>
          </w:r>
        </w:del>
      </w:ins>
      <w:ins w:id="226" w:author="skmorgane" w:date="2020-06-23T09:16:00Z">
        <w:r>
          <w:rPr>
            <w:rFonts w:asciiTheme="majorHAnsi" w:eastAsia="Times New Roman" w:hAnsiTheme="majorHAnsi" w:cstheme="majorHAnsi"/>
          </w:rPr>
          <w:t>A</w:t>
        </w:r>
      </w:ins>
      <w:ins w:id="227" w:author="Diaz,Renata M" w:date="2020-06-09T13:45:00Z">
        <w:r w:rsidR="00772B2E" w:rsidRPr="00C97458">
          <w:rPr>
            <w:rFonts w:asciiTheme="majorHAnsi" w:eastAsia="Times New Roman" w:hAnsiTheme="majorHAnsi" w:cstheme="majorHAnsi"/>
            <w:rPrChange w:id="228" w:author="Diaz,Renata M" w:date="2020-06-11T15:21:00Z">
              <w:rPr>
                <w:rFonts w:asciiTheme="majorHAnsi" w:eastAsia="Times New Roman" w:hAnsiTheme="majorHAnsi" w:cstheme="majorHAnsi"/>
                <w:sz w:val="24"/>
                <w:szCs w:val="24"/>
              </w:rPr>
            </w:rPrChange>
          </w:rPr>
          <w:t xml:space="preserve">ccumulating evidence suggests that </w:t>
        </w:r>
        <w:r w:rsidR="00772B2E" w:rsidRPr="00C97458">
          <w:rPr>
            <w:rFonts w:asciiTheme="majorHAnsi" w:eastAsia="Times New Roman" w:hAnsiTheme="majorHAnsi" w:cstheme="majorHAnsi"/>
            <w:rPrChange w:id="229" w:author="Diaz,Renata M" w:date="2020-06-11T15:21:00Z">
              <w:rPr>
                <w:rFonts w:asciiTheme="majorHAnsi" w:eastAsia="Times New Roman" w:hAnsiTheme="majorHAnsi" w:cstheme="majorHAnsi"/>
                <w:i/>
                <w:iCs/>
                <w:sz w:val="24"/>
                <w:szCs w:val="24"/>
              </w:rPr>
            </w:rPrChange>
          </w:rPr>
          <w:t>statistical</w:t>
        </w:r>
        <w:r w:rsidR="00772B2E" w:rsidRPr="00C97458">
          <w:rPr>
            <w:rFonts w:asciiTheme="majorHAnsi" w:eastAsia="Times New Roman" w:hAnsiTheme="majorHAnsi" w:cstheme="majorHAnsi"/>
            <w:rPrChange w:id="230" w:author="Diaz,Renata M" w:date="2020-06-11T15:21:00Z">
              <w:rPr>
                <w:rFonts w:asciiTheme="majorHAnsi" w:eastAsia="Times New Roman" w:hAnsiTheme="majorHAnsi" w:cstheme="majorHAnsi"/>
                <w:sz w:val="24"/>
                <w:szCs w:val="24"/>
              </w:rPr>
            </w:rPrChange>
          </w:rPr>
          <w:t xml:space="preserve"> </w:t>
        </w:r>
      </w:ins>
      <w:r w:rsidR="00433EFB">
        <w:rPr>
          <w:rFonts w:asciiTheme="majorHAnsi" w:eastAsia="Times New Roman" w:hAnsiTheme="majorHAnsi" w:cstheme="majorHAnsi"/>
        </w:rPr>
        <w:t>constraints can</w:t>
      </w:r>
      <w:ins w:id="231" w:author="skmorgane" w:date="2020-06-23T09:17:00Z">
        <w:r>
          <w:rPr>
            <w:rFonts w:asciiTheme="majorHAnsi" w:eastAsia="Times New Roman" w:hAnsiTheme="majorHAnsi" w:cstheme="majorHAnsi"/>
          </w:rPr>
          <w:t xml:space="preserve"> </w:t>
        </w:r>
      </w:ins>
      <w:ins w:id="232" w:author="Diaz,Renata M" w:date="2020-06-09T13:46:00Z">
        <w:del w:id="233" w:author="skmorgane" w:date="2020-06-23T09:17:00Z">
          <w:r w:rsidR="00177C40" w:rsidRPr="00C97458" w:rsidDel="008060B0">
            <w:rPr>
              <w:rFonts w:asciiTheme="majorHAnsi" w:eastAsia="Times New Roman" w:hAnsiTheme="majorHAnsi" w:cstheme="majorHAnsi"/>
              <w:rPrChange w:id="234" w:author="Diaz,Renata M" w:date="2020-06-11T15:21:00Z">
                <w:rPr>
                  <w:rFonts w:asciiTheme="majorHAnsi" w:eastAsia="Times New Roman" w:hAnsiTheme="majorHAnsi" w:cstheme="majorHAnsi"/>
                  <w:sz w:val="24"/>
                  <w:szCs w:val="24"/>
                </w:rPr>
              </w:rPrChange>
            </w:rPr>
            <w:delText>play a large role</w:delText>
          </w:r>
        </w:del>
      </w:ins>
      <w:ins w:id="235" w:author="Diaz,Renata M" w:date="2020-04-13T10:40:00Z">
        <w:del w:id="236" w:author="skmorgane" w:date="2020-06-23T09:17:00Z">
          <w:r w:rsidR="00CA317C" w:rsidRPr="00C97458" w:rsidDel="008060B0">
            <w:rPr>
              <w:rFonts w:asciiTheme="majorHAnsi" w:eastAsia="Times New Roman" w:hAnsiTheme="majorHAnsi" w:cstheme="majorHAnsi"/>
              <w:rPrChange w:id="237" w:author="Diaz,Renata M" w:date="2020-06-11T15:21:00Z">
                <w:rPr>
                  <w:rFonts w:ascii="Times New Roman" w:eastAsia="Times New Roman" w:hAnsi="Times New Roman" w:cs="Times New Roman"/>
                  <w:sz w:val="24"/>
                  <w:szCs w:val="24"/>
                </w:rPr>
              </w:rPrChange>
            </w:rPr>
            <w:delText xml:space="preserve"> in </w:delText>
          </w:r>
        </w:del>
      </w:ins>
      <w:r w:rsidR="00433EFB">
        <w:rPr>
          <w:rFonts w:asciiTheme="majorHAnsi" w:eastAsia="Times New Roman" w:hAnsiTheme="majorHAnsi" w:cstheme="majorHAnsi"/>
        </w:rPr>
        <w:t>account for</w:t>
      </w:r>
      <w:ins w:id="238" w:author="Diaz,Renata M" w:date="2020-04-13T10:40:00Z">
        <w:r w:rsidR="00CA317C" w:rsidRPr="00C97458">
          <w:rPr>
            <w:rFonts w:asciiTheme="majorHAnsi" w:eastAsia="Times New Roman" w:hAnsiTheme="majorHAnsi" w:cstheme="majorHAnsi"/>
            <w:rPrChange w:id="239" w:author="Diaz,Renata M" w:date="2020-06-11T15:21:00Z">
              <w:rPr>
                <w:rFonts w:ascii="Times New Roman" w:eastAsia="Times New Roman" w:hAnsi="Times New Roman" w:cs="Times New Roman"/>
                <w:sz w:val="24"/>
                <w:szCs w:val="24"/>
              </w:rPr>
            </w:rPrChange>
          </w:rPr>
          <w:t xml:space="preserve"> the most striking feature of the species abundance distribution – the hollow curve. </w:t>
        </w:r>
      </w:ins>
      <w:r w:rsidR="000625CE">
        <w:rPr>
          <w:rFonts w:asciiTheme="majorHAnsi" w:eastAsia="Times New Roman" w:hAnsiTheme="majorHAnsi" w:cstheme="majorHAnsi"/>
        </w:rPr>
        <w:t>Fundamentally, the</w:t>
      </w:r>
      <w:ins w:id="240" w:author="skmorgane" w:date="2020-05-26T09:33:00Z">
        <w:r w:rsidR="001E5856" w:rsidRPr="00C97458">
          <w:rPr>
            <w:rFonts w:asciiTheme="majorHAnsi" w:eastAsia="Times New Roman" w:hAnsiTheme="majorHAnsi" w:cstheme="majorHAnsi"/>
            <w:rPrChange w:id="241" w:author="Diaz,Renata M" w:date="2020-06-11T15:21:00Z">
              <w:rPr>
                <w:rFonts w:ascii="Times New Roman" w:eastAsia="Times New Roman" w:hAnsi="Times New Roman" w:cs="Times New Roman"/>
                <w:sz w:val="24"/>
                <w:szCs w:val="24"/>
              </w:rPr>
            </w:rPrChange>
          </w:rPr>
          <w:t xml:space="preserve"> SAD </w:t>
        </w:r>
      </w:ins>
      <w:r w:rsidR="000625CE">
        <w:rPr>
          <w:rFonts w:asciiTheme="majorHAnsi" w:eastAsia="Times New Roman" w:hAnsiTheme="majorHAnsi" w:cstheme="majorHAnsi"/>
        </w:rPr>
        <w:t>describes</w:t>
      </w:r>
      <w:ins w:id="242" w:author="Diaz,Renata M" w:date="2020-06-09T13:49:00Z">
        <w:del w:id="243" w:author="skmorgane" w:date="2020-06-23T09:45:00Z">
          <w:r w:rsidR="00355DD5" w:rsidRPr="00C97458" w:rsidDel="00DF55C3">
            <w:rPr>
              <w:rFonts w:asciiTheme="majorHAnsi" w:eastAsia="Times New Roman" w:hAnsiTheme="majorHAnsi" w:cstheme="majorHAnsi"/>
              <w:rPrChange w:id="244" w:author="Diaz,Renata M" w:date="2020-06-11T15:21:00Z">
                <w:rPr>
                  <w:rFonts w:asciiTheme="majorHAnsi" w:eastAsia="Times New Roman" w:hAnsiTheme="majorHAnsi" w:cstheme="majorHAnsi"/>
                  <w:sz w:val="24"/>
                  <w:szCs w:val="24"/>
                </w:rPr>
              </w:rPrChange>
            </w:rPr>
            <w:delText>a representation of</w:delText>
          </w:r>
        </w:del>
        <w:r w:rsidR="00355DD5" w:rsidRPr="00C97458">
          <w:rPr>
            <w:rFonts w:asciiTheme="majorHAnsi" w:eastAsia="Times New Roman" w:hAnsiTheme="majorHAnsi" w:cstheme="majorHAnsi"/>
            <w:rPrChange w:id="245" w:author="Diaz,Renata M" w:date="2020-06-11T15:21:00Z">
              <w:rPr>
                <w:rFonts w:asciiTheme="majorHAnsi" w:eastAsia="Times New Roman" w:hAnsiTheme="majorHAnsi" w:cstheme="majorHAnsi"/>
                <w:sz w:val="24"/>
                <w:szCs w:val="24"/>
              </w:rPr>
            </w:rPrChange>
          </w:rPr>
          <w:t xml:space="preserve"> how</w:t>
        </w:r>
      </w:ins>
      <w:ins w:id="246" w:author="skmorgane" w:date="2020-05-26T09:33:00Z">
        <w:r w:rsidR="001E5856" w:rsidRPr="00C97458">
          <w:rPr>
            <w:rFonts w:asciiTheme="majorHAnsi" w:eastAsia="Times New Roman" w:hAnsiTheme="majorHAnsi" w:cstheme="majorHAnsi"/>
            <w:rPrChange w:id="247" w:author="Diaz,Renata M" w:date="2020-06-11T15:21:00Z">
              <w:rPr>
                <w:rFonts w:ascii="Times New Roman" w:eastAsia="Times New Roman" w:hAnsi="Times New Roman" w:cs="Times New Roman"/>
                <w:sz w:val="24"/>
                <w:szCs w:val="24"/>
              </w:rPr>
            </w:rPrChange>
          </w:rPr>
          <w:t xml:space="preserve"> </w:t>
        </w:r>
      </w:ins>
      <w:ins w:id="248" w:author="Diaz,Renata M" w:date="2020-06-09T13:49:00Z">
        <w:r w:rsidR="0069324F" w:rsidRPr="00C97458">
          <w:rPr>
            <w:rFonts w:asciiTheme="majorHAnsi" w:eastAsia="Times New Roman" w:hAnsiTheme="majorHAnsi" w:cstheme="majorHAnsi"/>
            <w:rPrChange w:id="249" w:author="Diaz,Renata M" w:date="2020-06-11T15:21:00Z">
              <w:rPr>
                <w:rFonts w:asciiTheme="majorHAnsi" w:eastAsia="Times New Roman" w:hAnsiTheme="majorHAnsi" w:cstheme="majorHAnsi"/>
                <w:sz w:val="24"/>
                <w:szCs w:val="24"/>
              </w:rPr>
            </w:rPrChange>
          </w:rPr>
          <w:t>the</w:t>
        </w:r>
      </w:ins>
      <w:ins w:id="250" w:author="skmorgane" w:date="2020-05-26T09:33:00Z">
        <w:del w:id="251" w:author="Diaz,Renata M" w:date="2020-06-09T13:49:00Z">
          <w:r w:rsidR="001E5856" w:rsidRPr="00C97458" w:rsidDel="0069324F">
            <w:rPr>
              <w:rFonts w:asciiTheme="majorHAnsi" w:eastAsia="Times New Roman" w:hAnsiTheme="majorHAnsi" w:cstheme="majorHAnsi"/>
              <w:rPrChange w:id="252" w:author="Diaz,Renata M" w:date="2020-06-11T15:21:00Z">
                <w:rPr>
                  <w:rFonts w:ascii="Times New Roman" w:eastAsia="Times New Roman" w:hAnsi="Times New Roman" w:cs="Times New Roman"/>
                  <w:sz w:val="24"/>
                  <w:szCs w:val="24"/>
                </w:rPr>
              </w:rPrChange>
            </w:rPr>
            <w:delText>the</w:delText>
          </w:r>
        </w:del>
        <w:r w:rsidR="001E5856" w:rsidRPr="00C97458">
          <w:rPr>
            <w:rFonts w:asciiTheme="majorHAnsi" w:eastAsia="Times New Roman" w:hAnsiTheme="majorHAnsi" w:cstheme="majorHAnsi"/>
            <w:rPrChange w:id="253" w:author="Diaz,Renata M" w:date="2020-06-11T15:21:00Z">
              <w:rPr>
                <w:rFonts w:ascii="Times New Roman" w:eastAsia="Times New Roman" w:hAnsi="Times New Roman" w:cs="Times New Roman"/>
                <w:sz w:val="24"/>
                <w:szCs w:val="24"/>
              </w:rPr>
            </w:rPrChange>
          </w:rPr>
          <w:t xml:space="preserve"> total number of individuals in a community (N) are partitioned among the </w:t>
        </w:r>
      </w:ins>
      <w:ins w:id="254" w:author="skmorgane" w:date="2020-05-26T09:35:00Z">
        <w:r w:rsidR="001E5856" w:rsidRPr="00C97458">
          <w:rPr>
            <w:rFonts w:asciiTheme="majorHAnsi" w:eastAsia="Times New Roman" w:hAnsiTheme="majorHAnsi" w:cstheme="majorHAnsi"/>
            <w:rPrChange w:id="255" w:author="Diaz,Renata M" w:date="2020-06-11T15:21:00Z">
              <w:rPr>
                <w:rFonts w:ascii="Times New Roman" w:eastAsia="Times New Roman" w:hAnsi="Times New Roman" w:cs="Times New Roman"/>
                <w:sz w:val="24"/>
                <w:szCs w:val="24"/>
              </w:rPr>
            </w:rPrChange>
          </w:rPr>
          <w:t xml:space="preserve">number of </w:t>
        </w:r>
      </w:ins>
      <w:ins w:id="256" w:author="skmorgane" w:date="2020-05-26T09:33:00Z">
        <w:r w:rsidR="001E5856" w:rsidRPr="00C97458">
          <w:rPr>
            <w:rFonts w:asciiTheme="majorHAnsi" w:eastAsia="Times New Roman" w:hAnsiTheme="majorHAnsi" w:cstheme="majorHAnsi"/>
            <w:rPrChange w:id="257" w:author="Diaz,Renata M" w:date="2020-06-11T15:21:00Z">
              <w:rPr>
                <w:rFonts w:ascii="Times New Roman" w:eastAsia="Times New Roman" w:hAnsi="Times New Roman" w:cs="Times New Roman"/>
                <w:sz w:val="24"/>
                <w:szCs w:val="24"/>
              </w:rPr>
            </w:rPrChange>
          </w:rPr>
          <w:t>species</w:t>
        </w:r>
      </w:ins>
      <w:ins w:id="258" w:author="skmorgane" w:date="2020-05-26T09:35:00Z">
        <w:r w:rsidR="001E5856" w:rsidRPr="00C97458">
          <w:rPr>
            <w:rFonts w:asciiTheme="majorHAnsi" w:eastAsia="Times New Roman" w:hAnsiTheme="majorHAnsi" w:cstheme="majorHAnsi"/>
            <w:rPrChange w:id="259" w:author="Diaz,Renata M" w:date="2020-06-11T15:21:00Z">
              <w:rPr>
                <w:rFonts w:ascii="Times New Roman" w:eastAsia="Times New Roman" w:hAnsi="Times New Roman" w:cs="Times New Roman"/>
                <w:sz w:val="24"/>
                <w:szCs w:val="24"/>
              </w:rPr>
            </w:rPrChange>
          </w:rPr>
          <w:t xml:space="preserve"> (S)</w:t>
        </w:r>
      </w:ins>
      <w:ins w:id="260" w:author="skmorgane" w:date="2020-05-26T09:33:00Z">
        <w:r w:rsidR="001E5856" w:rsidRPr="00C97458">
          <w:rPr>
            <w:rFonts w:asciiTheme="majorHAnsi" w:eastAsia="Times New Roman" w:hAnsiTheme="majorHAnsi" w:cstheme="majorHAnsi"/>
            <w:rPrChange w:id="261" w:author="Diaz,Renata M" w:date="2020-06-11T15:21:00Z">
              <w:rPr>
                <w:rFonts w:ascii="Times New Roman" w:eastAsia="Times New Roman" w:hAnsi="Times New Roman" w:cs="Times New Roman"/>
                <w:sz w:val="24"/>
                <w:szCs w:val="24"/>
              </w:rPr>
            </w:rPrChange>
          </w:rPr>
          <w:t xml:space="preserve"> in that community</w:t>
        </w:r>
      </w:ins>
      <w:ins w:id="262" w:author="skmorgane" w:date="2020-05-26T09:35:00Z">
        <w:r w:rsidR="001E5856" w:rsidRPr="00C97458">
          <w:rPr>
            <w:rFonts w:asciiTheme="majorHAnsi" w:eastAsia="Times New Roman" w:hAnsiTheme="majorHAnsi" w:cstheme="majorHAnsi"/>
            <w:rPrChange w:id="263" w:author="Diaz,Renata M" w:date="2020-06-11T15:21:00Z">
              <w:rPr>
                <w:rFonts w:ascii="Times New Roman" w:eastAsia="Times New Roman" w:hAnsi="Times New Roman" w:cs="Times New Roman"/>
                <w:sz w:val="24"/>
                <w:szCs w:val="24"/>
              </w:rPr>
            </w:rPrChange>
          </w:rPr>
          <w:t xml:space="preserve">. </w:t>
        </w:r>
      </w:ins>
      <w:ins w:id="264" w:author="Diaz,Renata M" w:date="2020-04-13T10:41:00Z">
        <w:del w:id="265" w:author="skmorgane" w:date="2020-05-26T09:32:00Z">
          <w:r w:rsidR="00CA317C" w:rsidRPr="00C97458" w:rsidDel="001E5856">
            <w:rPr>
              <w:rFonts w:asciiTheme="majorHAnsi" w:eastAsia="Times New Roman" w:hAnsiTheme="majorHAnsi" w:cstheme="majorHAnsi"/>
              <w:rPrChange w:id="266" w:author="Diaz,Renata M" w:date="2020-06-11T15:21:00Z">
                <w:rPr>
                  <w:rFonts w:ascii="Times New Roman" w:eastAsia="Times New Roman" w:hAnsi="Times New Roman" w:cs="Times New Roman"/>
                  <w:sz w:val="24"/>
                  <w:szCs w:val="24"/>
                </w:rPr>
              </w:rPrChange>
            </w:rPr>
            <w:delText>Mathematically speaking, we</w:delText>
          </w:r>
        </w:del>
        <w:del w:id="267" w:author="skmorgane" w:date="2020-05-26T09:35:00Z">
          <w:r w:rsidR="00CA317C" w:rsidRPr="00C97458" w:rsidDel="001E5856">
            <w:rPr>
              <w:rFonts w:asciiTheme="majorHAnsi" w:eastAsia="Times New Roman" w:hAnsiTheme="majorHAnsi" w:cstheme="majorHAnsi"/>
              <w:rPrChange w:id="268" w:author="Diaz,Renata M" w:date="2020-06-11T15:21:00Z">
                <w:rPr>
                  <w:rFonts w:ascii="Times New Roman" w:eastAsia="Times New Roman" w:hAnsi="Times New Roman" w:cs="Times New Roman"/>
                  <w:sz w:val="24"/>
                  <w:szCs w:val="24"/>
                </w:rPr>
              </w:rPrChange>
            </w:rPr>
            <w:delText xml:space="preserve"> </w:delText>
          </w:r>
        </w:del>
        <w:del w:id="269" w:author="skmorgane" w:date="2020-05-26T09:32:00Z">
          <w:r w:rsidR="00CA317C" w:rsidRPr="00C97458" w:rsidDel="001E5856">
            <w:rPr>
              <w:rFonts w:asciiTheme="majorHAnsi" w:eastAsia="Times New Roman" w:hAnsiTheme="majorHAnsi" w:cstheme="majorHAnsi"/>
              <w:rPrChange w:id="270" w:author="Diaz,Renata M" w:date="2020-06-11T15:21:00Z">
                <w:rPr>
                  <w:rFonts w:ascii="Times New Roman" w:eastAsia="Times New Roman" w:hAnsi="Times New Roman" w:cs="Times New Roman"/>
                  <w:sz w:val="24"/>
                  <w:szCs w:val="24"/>
                </w:rPr>
              </w:rPrChange>
            </w:rPr>
            <w:delText xml:space="preserve">can </w:delText>
          </w:r>
        </w:del>
        <w:del w:id="271" w:author="skmorgane" w:date="2020-05-26T09:35:00Z">
          <w:r w:rsidR="00CA317C" w:rsidRPr="00C97458" w:rsidDel="001E5856">
            <w:rPr>
              <w:rFonts w:asciiTheme="majorHAnsi" w:eastAsia="Times New Roman" w:hAnsiTheme="majorHAnsi" w:cstheme="majorHAnsi"/>
              <w:rPrChange w:id="272" w:author="Diaz,Renata M" w:date="2020-06-11T15:21:00Z">
                <w:rPr>
                  <w:rFonts w:ascii="Times New Roman" w:eastAsia="Times New Roman" w:hAnsi="Times New Roman" w:cs="Times New Roman"/>
                  <w:sz w:val="24"/>
                  <w:szCs w:val="24"/>
                </w:rPr>
              </w:rPrChange>
            </w:rPr>
            <w:delText xml:space="preserve">think of an SAD as an </w:delText>
          </w:r>
        </w:del>
        <w:del w:id="273" w:author="skmorgane" w:date="2020-05-26T09:36:00Z">
          <w:r w:rsidR="00CA317C" w:rsidRPr="00C97458" w:rsidDel="001E5856">
            <w:rPr>
              <w:rFonts w:asciiTheme="majorHAnsi" w:eastAsia="Times New Roman" w:hAnsiTheme="majorHAnsi" w:cstheme="majorHAnsi"/>
              <w:rPrChange w:id="274" w:author="Diaz,Renata M" w:date="2020-06-11T15:21:00Z">
                <w:rPr>
                  <w:rFonts w:ascii="Times New Roman" w:eastAsia="Times New Roman" w:hAnsi="Times New Roman" w:cs="Times New Roman"/>
                  <w:sz w:val="24"/>
                  <w:szCs w:val="24"/>
                </w:rPr>
              </w:rPrChange>
            </w:rPr>
            <w:delText>unordered vector of S values that sum to N</w:delText>
          </w:r>
        </w:del>
        <w:del w:id="275" w:author="skmorgane" w:date="2020-05-26T09:35:00Z">
          <w:r w:rsidR="00CA317C" w:rsidRPr="00C97458" w:rsidDel="001E5856">
            <w:rPr>
              <w:rFonts w:asciiTheme="majorHAnsi" w:eastAsia="Times New Roman" w:hAnsiTheme="majorHAnsi" w:cstheme="majorHAnsi"/>
              <w:rPrChange w:id="276" w:author="Diaz,Renata M" w:date="2020-06-11T15:21:00Z">
                <w:rPr>
                  <w:rFonts w:ascii="Times New Roman" w:eastAsia="Times New Roman" w:hAnsi="Times New Roman" w:cs="Times New Roman"/>
                  <w:sz w:val="24"/>
                  <w:szCs w:val="24"/>
                </w:rPr>
              </w:rPrChange>
            </w:rPr>
            <w:delText>, where S and N are the total number of species and individuals in a community</w:delText>
          </w:r>
        </w:del>
        <w:del w:id="277" w:author="skmorgane" w:date="2020-05-26T09:36:00Z">
          <w:r w:rsidR="00CA317C" w:rsidRPr="00C97458" w:rsidDel="001E5856">
            <w:rPr>
              <w:rFonts w:asciiTheme="majorHAnsi" w:eastAsia="Times New Roman" w:hAnsiTheme="majorHAnsi" w:cstheme="majorHAnsi"/>
              <w:rPrChange w:id="278" w:author="Diaz,Renata M" w:date="2020-06-11T15:21:00Z">
                <w:rPr>
                  <w:rFonts w:ascii="Times New Roman" w:eastAsia="Times New Roman" w:hAnsi="Times New Roman" w:cs="Times New Roman"/>
                  <w:sz w:val="24"/>
                  <w:szCs w:val="24"/>
                </w:rPr>
              </w:rPrChange>
            </w:rPr>
            <w:delText>.</w:delText>
          </w:r>
        </w:del>
      </w:ins>
      <w:ins w:id="279" w:author="Diaz,Renata M" w:date="2020-04-13T10:40:00Z">
        <w:del w:id="280" w:author="skmorgane" w:date="2020-05-26T09:36:00Z">
          <w:r w:rsidR="00CA317C" w:rsidRPr="00C97458" w:rsidDel="001E5856">
            <w:rPr>
              <w:rFonts w:asciiTheme="majorHAnsi" w:eastAsia="Times New Roman" w:hAnsiTheme="majorHAnsi" w:cstheme="majorHAnsi"/>
              <w:rPrChange w:id="281" w:author="Diaz,Renata M" w:date="2020-06-11T15:21:00Z">
                <w:rPr>
                  <w:rFonts w:ascii="Times New Roman" w:eastAsia="Times New Roman" w:hAnsi="Times New Roman" w:cs="Times New Roman"/>
                  <w:sz w:val="24"/>
                  <w:szCs w:val="24"/>
                </w:rPr>
              </w:rPrChange>
            </w:rPr>
            <w:delText xml:space="preserve"> </w:delText>
          </w:r>
        </w:del>
      </w:ins>
      <w:ins w:id="282" w:author="Diaz,Renata M" w:date="2020-04-13T10:39:00Z">
        <w:r w:rsidR="00721DCD" w:rsidRPr="00C97458">
          <w:rPr>
            <w:rFonts w:asciiTheme="majorHAnsi" w:eastAsia="Times New Roman" w:hAnsiTheme="majorHAnsi" w:cstheme="majorHAnsi"/>
            <w:rPrChange w:id="283" w:author="Diaz,Renata M" w:date="2020-06-11T15:21:00Z">
              <w:rPr>
                <w:rFonts w:ascii="Times New Roman" w:eastAsia="Times New Roman" w:hAnsi="Times New Roman" w:cs="Times New Roman"/>
                <w:sz w:val="24"/>
                <w:szCs w:val="24"/>
              </w:rPr>
            </w:rPrChange>
          </w:rPr>
          <w:t xml:space="preserve">If our </w:t>
        </w:r>
      </w:ins>
      <w:ins w:id="284" w:author="Diaz,Renata M" w:date="2020-04-20T15:47:00Z">
        <w:r w:rsidR="00922B04" w:rsidRPr="00C97458">
          <w:rPr>
            <w:rFonts w:asciiTheme="majorHAnsi" w:eastAsia="Times New Roman" w:hAnsiTheme="majorHAnsi" w:cstheme="majorHAnsi"/>
            <w:rPrChange w:id="285" w:author="Diaz,Renata M" w:date="2020-06-11T15:21:00Z">
              <w:rPr>
                <w:rFonts w:ascii="Times New Roman" w:eastAsia="Times New Roman" w:hAnsi="Times New Roman" w:cs="Times New Roman"/>
                <w:sz w:val="24"/>
                <w:szCs w:val="24"/>
              </w:rPr>
            </w:rPrChange>
          </w:rPr>
          <w:t>implicit</w:t>
        </w:r>
      </w:ins>
      <w:ins w:id="286" w:author="Diaz,Renata M" w:date="2020-04-13T10:39:00Z">
        <w:r w:rsidR="00721DCD" w:rsidRPr="00C97458">
          <w:rPr>
            <w:rFonts w:asciiTheme="majorHAnsi" w:eastAsia="Times New Roman" w:hAnsiTheme="majorHAnsi" w:cstheme="majorHAnsi"/>
            <w:rPrChange w:id="287" w:author="Diaz,Renata M" w:date="2020-06-11T15:21:00Z">
              <w:rPr>
                <w:rFonts w:ascii="Times New Roman" w:eastAsia="Times New Roman" w:hAnsi="Times New Roman" w:cs="Times New Roman"/>
                <w:sz w:val="24"/>
                <w:szCs w:val="24"/>
              </w:rPr>
            </w:rPrChange>
          </w:rPr>
          <w:t xml:space="preserve"> null expectation for such a distribution is that </w:t>
        </w:r>
        <w:del w:id="288" w:author="skmorgane" w:date="2020-05-26T09:37:00Z">
          <w:r w:rsidR="00721DCD" w:rsidRPr="00C97458" w:rsidDel="001E5856">
            <w:rPr>
              <w:rFonts w:asciiTheme="majorHAnsi" w:eastAsia="Times New Roman" w:hAnsiTheme="majorHAnsi" w:cstheme="majorHAnsi"/>
              <w:rPrChange w:id="289" w:author="Diaz,Renata M" w:date="2020-06-11T15:21:00Z">
                <w:rPr>
                  <w:rFonts w:ascii="Times New Roman" w:eastAsia="Times New Roman" w:hAnsi="Times New Roman" w:cs="Times New Roman"/>
                  <w:sz w:val="24"/>
                  <w:szCs w:val="24"/>
                </w:rPr>
              </w:rPrChange>
            </w:rPr>
            <w:delText>it be</w:delText>
          </w:r>
        </w:del>
      </w:ins>
      <w:r w:rsidR="002B0BD9">
        <w:rPr>
          <w:rFonts w:asciiTheme="majorHAnsi" w:eastAsia="Times New Roman" w:hAnsiTheme="majorHAnsi" w:cstheme="majorHAnsi"/>
        </w:rPr>
        <w:t>it be</w:t>
      </w:r>
      <w:ins w:id="290" w:author="Diaz,Renata M" w:date="2020-04-13T10:39:00Z">
        <w:r w:rsidR="00721DCD" w:rsidRPr="00C97458">
          <w:rPr>
            <w:rFonts w:asciiTheme="majorHAnsi" w:eastAsia="Times New Roman" w:hAnsiTheme="majorHAnsi" w:cstheme="majorHAnsi"/>
            <w:rPrChange w:id="291" w:author="Diaz,Renata M" w:date="2020-06-11T15:21:00Z">
              <w:rPr>
                <w:rFonts w:ascii="Times New Roman" w:eastAsia="Times New Roman" w:hAnsi="Times New Roman" w:cs="Times New Roman"/>
                <w:sz w:val="24"/>
                <w:szCs w:val="24"/>
              </w:rPr>
            </w:rPrChange>
          </w:rPr>
          <w:t xml:space="preserve"> uniformly </w:t>
        </w:r>
      </w:ins>
      <w:ins w:id="292" w:author="Diaz,Renata M" w:date="2020-04-21T13:08:00Z">
        <w:r w:rsidR="00157B9B" w:rsidRPr="00C97458">
          <w:rPr>
            <w:rFonts w:asciiTheme="majorHAnsi" w:eastAsia="Times New Roman" w:hAnsiTheme="majorHAnsi" w:cstheme="majorHAnsi"/>
            <w:rPrChange w:id="293" w:author="Diaz,Renata M" w:date="2020-06-11T15:21:00Z">
              <w:rPr>
                <w:rFonts w:ascii="Times New Roman" w:eastAsia="Times New Roman" w:hAnsi="Times New Roman" w:cs="Times New Roman"/>
                <w:sz w:val="24"/>
                <w:szCs w:val="24"/>
              </w:rPr>
            </w:rPrChange>
          </w:rPr>
          <w:t>distribute</w:t>
        </w:r>
      </w:ins>
      <w:ins w:id="294" w:author="skmorgane" w:date="2020-05-26T09:36:00Z">
        <w:r w:rsidR="001E5856" w:rsidRPr="00C97458">
          <w:rPr>
            <w:rFonts w:asciiTheme="majorHAnsi" w:eastAsia="Times New Roman" w:hAnsiTheme="majorHAnsi" w:cstheme="majorHAnsi"/>
            <w:rPrChange w:id="295" w:author="Diaz,Renata M" w:date="2020-06-11T15:21:00Z">
              <w:rPr>
                <w:rFonts w:ascii="Times New Roman" w:eastAsia="Times New Roman" w:hAnsi="Times New Roman" w:cs="Times New Roman"/>
                <w:sz w:val="24"/>
                <w:szCs w:val="24"/>
              </w:rPr>
            </w:rPrChange>
          </w:rPr>
          <w:t>d</w:t>
        </w:r>
      </w:ins>
      <w:ins w:id="296" w:author="skmorgane" w:date="2020-05-26T09:37:00Z">
        <w:r w:rsidR="001E5856" w:rsidRPr="00C97458">
          <w:rPr>
            <w:rFonts w:asciiTheme="majorHAnsi" w:eastAsia="Times New Roman" w:hAnsiTheme="majorHAnsi" w:cstheme="majorHAnsi"/>
            <w:rPrChange w:id="297" w:author="Diaz,Renata M" w:date="2020-06-11T15:21:00Z">
              <w:rPr>
                <w:rFonts w:ascii="Times New Roman" w:eastAsia="Times New Roman" w:hAnsi="Times New Roman" w:cs="Times New Roman"/>
                <w:sz w:val="24"/>
                <w:szCs w:val="24"/>
              </w:rPr>
            </w:rPrChange>
          </w:rPr>
          <w:t xml:space="preserve"> (i.e. equal numbers of individuals per species)</w:t>
        </w:r>
      </w:ins>
      <w:ins w:id="298" w:author="Diaz,Renata M" w:date="2020-04-21T13:08:00Z">
        <w:r w:rsidR="00157B9B" w:rsidRPr="00C97458">
          <w:rPr>
            <w:rFonts w:asciiTheme="majorHAnsi" w:eastAsia="Times New Roman" w:hAnsiTheme="majorHAnsi" w:cstheme="majorHAnsi"/>
            <w:rPrChange w:id="299" w:author="Diaz,Renata M" w:date="2020-06-11T15:21:00Z">
              <w:rPr>
                <w:rFonts w:ascii="Times New Roman" w:eastAsia="Times New Roman" w:hAnsi="Times New Roman" w:cs="Times New Roman"/>
                <w:sz w:val="24"/>
                <w:szCs w:val="24"/>
              </w:rPr>
            </w:rPrChange>
          </w:rPr>
          <w:t>, t</w:t>
        </w:r>
      </w:ins>
      <w:ins w:id="300" w:author="Diaz,Renata M" w:date="2020-04-13T10:39:00Z">
        <w:r w:rsidR="00721DCD" w:rsidRPr="00C97458">
          <w:rPr>
            <w:rFonts w:asciiTheme="majorHAnsi" w:eastAsia="Times New Roman" w:hAnsiTheme="majorHAnsi" w:cstheme="majorHAnsi"/>
            <w:rPrChange w:id="301" w:author="Diaz,Renata M" w:date="2020-06-11T15:21:00Z">
              <w:rPr>
                <w:rFonts w:ascii="Times New Roman" w:eastAsia="Times New Roman" w:hAnsi="Times New Roman" w:cs="Times New Roman"/>
                <w:sz w:val="24"/>
                <w:szCs w:val="24"/>
              </w:rPr>
            </w:rPrChange>
          </w:rPr>
          <w:t xml:space="preserve">he hollow curve we see in nature is </w:t>
        </w:r>
        <w:del w:id="302" w:author="skmorgane" w:date="2020-06-23T09:45:00Z">
          <w:r w:rsidR="00721DCD" w:rsidRPr="00C97458" w:rsidDel="00DF55C3">
            <w:rPr>
              <w:rFonts w:asciiTheme="majorHAnsi" w:eastAsia="Times New Roman" w:hAnsiTheme="majorHAnsi" w:cstheme="majorHAnsi"/>
              <w:rPrChange w:id="303" w:author="Diaz,Renata M" w:date="2020-06-11T15:21:00Z">
                <w:rPr>
                  <w:rFonts w:ascii="Times New Roman" w:eastAsia="Times New Roman" w:hAnsi="Times New Roman" w:cs="Times New Roman"/>
                  <w:sz w:val="24"/>
                  <w:szCs w:val="24"/>
                </w:rPr>
              </w:rPrChange>
            </w:rPr>
            <w:delText xml:space="preserve">indeed </w:delText>
          </w:r>
        </w:del>
        <w:r w:rsidR="00721DCD" w:rsidRPr="00C97458">
          <w:rPr>
            <w:rFonts w:asciiTheme="majorHAnsi" w:eastAsia="Times New Roman" w:hAnsiTheme="majorHAnsi" w:cstheme="majorHAnsi"/>
            <w:rPrChange w:id="304" w:author="Diaz,Renata M" w:date="2020-06-11T15:21:00Z">
              <w:rPr>
                <w:rFonts w:ascii="Times New Roman" w:eastAsia="Times New Roman" w:hAnsi="Times New Roman" w:cs="Times New Roman"/>
                <w:sz w:val="24"/>
                <w:szCs w:val="24"/>
              </w:rPr>
            </w:rPrChange>
          </w:rPr>
          <w:t>surprising</w:t>
        </w:r>
        <w:del w:id="305" w:author="skmorgane" w:date="2020-06-23T09:45:00Z">
          <w:r w:rsidR="00721DCD" w:rsidRPr="00C97458" w:rsidDel="00DF55C3">
            <w:rPr>
              <w:rFonts w:asciiTheme="majorHAnsi" w:eastAsia="Times New Roman" w:hAnsiTheme="majorHAnsi" w:cstheme="majorHAnsi"/>
              <w:rPrChange w:id="306" w:author="Diaz,Renata M" w:date="2020-06-11T15:21:00Z">
                <w:rPr>
                  <w:rFonts w:ascii="Times New Roman" w:eastAsia="Times New Roman" w:hAnsi="Times New Roman" w:cs="Times New Roman"/>
                  <w:sz w:val="24"/>
                  <w:szCs w:val="24"/>
                </w:rPr>
              </w:rPrChange>
            </w:rPr>
            <w:delText xml:space="preserve"> and begs for explanation</w:delText>
          </w:r>
        </w:del>
        <w:r w:rsidR="00721DCD" w:rsidRPr="00C97458">
          <w:rPr>
            <w:rFonts w:asciiTheme="majorHAnsi" w:eastAsia="Times New Roman" w:hAnsiTheme="majorHAnsi" w:cstheme="majorHAnsi"/>
            <w:rPrChange w:id="307" w:author="Diaz,Renata M" w:date="2020-06-11T15:21:00Z">
              <w:rPr>
                <w:rFonts w:ascii="Times New Roman" w:eastAsia="Times New Roman" w:hAnsi="Times New Roman" w:cs="Times New Roman"/>
                <w:sz w:val="24"/>
                <w:szCs w:val="24"/>
              </w:rPr>
            </w:rPrChange>
          </w:rPr>
          <w:t>. However,</w:t>
        </w:r>
        <w:del w:id="308" w:author="skmorgane" w:date="2020-05-26T09:39:00Z">
          <w:r w:rsidR="00721DCD" w:rsidRPr="00C97458" w:rsidDel="001E5856">
            <w:rPr>
              <w:rFonts w:asciiTheme="majorHAnsi" w:eastAsia="Times New Roman" w:hAnsiTheme="majorHAnsi" w:cstheme="majorHAnsi"/>
              <w:rPrChange w:id="309" w:author="Diaz,Renata M" w:date="2020-06-11T15:21:00Z">
                <w:rPr>
                  <w:rFonts w:ascii="Times New Roman" w:eastAsia="Times New Roman" w:hAnsi="Times New Roman" w:cs="Times New Roman"/>
                  <w:sz w:val="24"/>
                  <w:szCs w:val="24"/>
                </w:rPr>
              </w:rPrChange>
            </w:rPr>
            <w:delText xml:space="preserve"> </w:delText>
          </w:r>
        </w:del>
      </w:ins>
      <w:ins w:id="310" w:author="Diaz,Renata M" w:date="2020-04-13T10:43:00Z">
        <w:del w:id="311" w:author="skmorgane" w:date="2020-05-26T09:39:00Z">
          <w:r w:rsidR="00365231" w:rsidRPr="00C97458" w:rsidDel="001E5856">
            <w:rPr>
              <w:rFonts w:asciiTheme="majorHAnsi" w:eastAsia="Times New Roman" w:hAnsiTheme="majorHAnsi" w:cstheme="majorHAnsi"/>
              <w:rPrChange w:id="312" w:author="Diaz,Renata M" w:date="2020-06-11T15:21:00Z">
                <w:rPr>
                  <w:rFonts w:ascii="Times New Roman" w:eastAsia="Times New Roman" w:hAnsi="Times New Roman" w:cs="Times New Roman"/>
                  <w:sz w:val="24"/>
                  <w:szCs w:val="24"/>
                </w:rPr>
              </w:rPrChange>
            </w:rPr>
            <w:delText>multiple efforts to characterize the</w:delText>
          </w:r>
        </w:del>
      </w:ins>
      <w:ins w:id="313" w:author="Diaz,Renata M" w:date="2020-04-13T10:39:00Z">
        <w:del w:id="314" w:author="skmorgane" w:date="2020-05-26T09:39:00Z">
          <w:r w:rsidR="00721DCD" w:rsidRPr="00C97458" w:rsidDel="001E5856">
            <w:rPr>
              <w:rFonts w:asciiTheme="majorHAnsi" w:eastAsia="Times New Roman" w:hAnsiTheme="majorHAnsi" w:cstheme="majorHAnsi"/>
              <w:rPrChange w:id="315" w:author="Diaz,Renata M" w:date="2020-06-11T15:21:00Z">
                <w:rPr>
                  <w:rFonts w:ascii="Times New Roman" w:eastAsia="Times New Roman" w:hAnsi="Times New Roman" w:cs="Times New Roman"/>
                  <w:sz w:val="24"/>
                  <w:szCs w:val="24"/>
                </w:rPr>
              </w:rPrChange>
            </w:rPr>
            <w:delText xml:space="preserve"> </w:delText>
          </w:r>
        </w:del>
      </w:ins>
      <w:ins w:id="316" w:author="Diaz,Renata M" w:date="2020-04-13T10:51:00Z">
        <w:del w:id="317" w:author="skmorgane" w:date="2020-05-26T09:39:00Z">
          <w:r w:rsidR="007532C6" w:rsidRPr="00C97458" w:rsidDel="001E5856">
            <w:rPr>
              <w:rFonts w:asciiTheme="majorHAnsi" w:eastAsia="Times New Roman" w:hAnsiTheme="majorHAnsi" w:cstheme="majorHAnsi"/>
              <w:rPrChange w:id="318" w:author="Diaz,Renata M" w:date="2020-06-11T15:21:00Z">
                <w:rPr>
                  <w:rFonts w:ascii="Times New Roman" w:eastAsia="Times New Roman" w:hAnsi="Times New Roman" w:cs="Times New Roman"/>
                  <w:sz w:val="24"/>
                  <w:szCs w:val="24"/>
                </w:rPr>
              </w:rPrChange>
            </w:rPr>
            <w:delText>most-likely random expectation</w:delText>
          </w:r>
        </w:del>
      </w:ins>
      <w:ins w:id="319" w:author="Diaz,Renata M" w:date="2020-04-13T10:39:00Z">
        <w:del w:id="320" w:author="skmorgane" w:date="2020-05-26T09:39:00Z">
          <w:r w:rsidR="00721DCD" w:rsidRPr="00C97458" w:rsidDel="001E5856">
            <w:rPr>
              <w:rFonts w:asciiTheme="majorHAnsi" w:eastAsia="Times New Roman" w:hAnsiTheme="majorHAnsi" w:cstheme="majorHAnsi"/>
              <w:rPrChange w:id="321" w:author="Diaz,Renata M" w:date="2020-06-11T15:21:00Z">
                <w:rPr>
                  <w:rFonts w:ascii="Times New Roman" w:eastAsia="Times New Roman" w:hAnsi="Times New Roman" w:cs="Times New Roman"/>
                  <w:sz w:val="24"/>
                  <w:szCs w:val="24"/>
                </w:rPr>
              </w:rPrChange>
            </w:rPr>
            <w:delText xml:space="preserve"> for the SAD have converged to find that in general, </w:delText>
          </w:r>
        </w:del>
      </w:ins>
      <w:ins w:id="322" w:author="Diaz,Renata M" w:date="2020-04-20T14:40:00Z">
        <w:del w:id="323" w:author="skmorgane" w:date="2020-05-26T09:39:00Z">
          <w:r w:rsidR="00C954FE" w:rsidRPr="00C97458" w:rsidDel="001E5856">
            <w:rPr>
              <w:rFonts w:asciiTheme="majorHAnsi" w:eastAsia="Times New Roman" w:hAnsiTheme="majorHAnsi" w:cstheme="majorHAnsi"/>
              <w:rPrChange w:id="324" w:author="Diaz,Renata M" w:date="2020-06-11T15:21:00Z">
                <w:rPr>
                  <w:rFonts w:ascii="Times New Roman" w:eastAsia="Times New Roman" w:hAnsi="Times New Roman" w:cs="Times New Roman"/>
                  <w:sz w:val="24"/>
                  <w:szCs w:val="24"/>
                </w:rPr>
              </w:rPrChange>
            </w:rPr>
            <w:delText>an</w:delText>
          </w:r>
        </w:del>
      </w:ins>
      <w:ins w:id="325" w:author="Diaz,Renata M" w:date="2020-04-13T10:39:00Z">
        <w:del w:id="326" w:author="skmorgane" w:date="2020-05-26T09:39:00Z">
          <w:r w:rsidR="00721DCD" w:rsidRPr="00C97458" w:rsidDel="001E5856">
            <w:rPr>
              <w:rFonts w:asciiTheme="majorHAnsi" w:eastAsia="Times New Roman" w:hAnsiTheme="majorHAnsi" w:cstheme="majorHAnsi"/>
              <w:rPrChange w:id="327" w:author="Diaz,Renata M" w:date="2020-06-11T15:21:00Z">
                <w:rPr>
                  <w:rFonts w:ascii="Times New Roman" w:eastAsia="Times New Roman" w:hAnsi="Times New Roman" w:cs="Times New Roman"/>
                  <w:sz w:val="24"/>
                  <w:szCs w:val="24"/>
                </w:rPr>
              </w:rPrChange>
            </w:rPr>
            <w:delText xml:space="preserve"> appropriate </w:delText>
          </w:r>
        </w:del>
      </w:ins>
      <w:ins w:id="328" w:author="Diaz,Renata M" w:date="2020-04-13T10:51:00Z">
        <w:del w:id="329" w:author="skmorgane" w:date="2020-05-26T09:39:00Z">
          <w:r w:rsidR="005023C7" w:rsidRPr="00C97458" w:rsidDel="001E5856">
            <w:rPr>
              <w:rFonts w:asciiTheme="majorHAnsi" w:eastAsia="Times New Roman" w:hAnsiTheme="majorHAnsi" w:cstheme="majorHAnsi"/>
              <w:rPrChange w:id="330" w:author="Diaz,Renata M" w:date="2020-06-11T15:21:00Z">
                <w:rPr>
                  <w:rFonts w:ascii="Times New Roman" w:eastAsia="Times New Roman" w:hAnsi="Times New Roman" w:cs="Times New Roman"/>
                  <w:sz w:val="24"/>
                  <w:szCs w:val="24"/>
                </w:rPr>
              </w:rPrChange>
            </w:rPr>
            <w:delText>statistical baseline</w:delText>
          </w:r>
        </w:del>
      </w:ins>
      <w:ins w:id="331" w:author="Diaz,Renata M" w:date="2020-04-13T10:39:00Z">
        <w:del w:id="332" w:author="skmorgane" w:date="2020-05-26T09:39:00Z">
          <w:r w:rsidR="00721DCD" w:rsidRPr="00C97458" w:rsidDel="001E5856">
            <w:rPr>
              <w:rFonts w:asciiTheme="majorHAnsi" w:eastAsia="Times New Roman" w:hAnsiTheme="majorHAnsi" w:cstheme="majorHAnsi"/>
              <w:rPrChange w:id="333" w:author="Diaz,Renata M" w:date="2020-06-11T15:21:00Z">
                <w:rPr>
                  <w:rFonts w:ascii="Times New Roman" w:eastAsia="Times New Roman" w:hAnsi="Times New Roman" w:cs="Times New Roman"/>
                  <w:sz w:val="24"/>
                  <w:szCs w:val="24"/>
                </w:rPr>
              </w:rPrChange>
            </w:rPr>
            <w:delText xml:space="preserve"> for </w:delText>
          </w:r>
        </w:del>
      </w:ins>
      <w:ins w:id="334" w:author="Diaz,Renata M" w:date="2020-04-20T14:40:00Z">
        <w:del w:id="335" w:author="skmorgane" w:date="2020-05-26T09:39:00Z">
          <w:r w:rsidR="00DA14E8" w:rsidRPr="00C97458" w:rsidDel="001E5856">
            <w:rPr>
              <w:rFonts w:asciiTheme="majorHAnsi" w:eastAsia="Times New Roman" w:hAnsiTheme="majorHAnsi" w:cstheme="majorHAnsi"/>
              <w:rPrChange w:id="336" w:author="Diaz,Renata M" w:date="2020-06-11T15:21:00Z">
                <w:rPr>
                  <w:rFonts w:ascii="Times New Roman" w:eastAsia="Times New Roman" w:hAnsi="Times New Roman" w:cs="Times New Roman"/>
                  <w:sz w:val="24"/>
                  <w:szCs w:val="24"/>
                </w:rPr>
              </w:rPrChange>
            </w:rPr>
            <w:delText>the</w:delText>
          </w:r>
        </w:del>
      </w:ins>
      <w:ins w:id="337" w:author="Diaz,Renata M" w:date="2020-04-13T10:39:00Z">
        <w:del w:id="338" w:author="skmorgane" w:date="2020-05-26T09:39:00Z">
          <w:r w:rsidR="00721DCD" w:rsidRPr="00C97458" w:rsidDel="001E5856">
            <w:rPr>
              <w:rFonts w:asciiTheme="majorHAnsi" w:eastAsia="Times New Roman" w:hAnsiTheme="majorHAnsi" w:cstheme="majorHAnsi"/>
              <w:rPrChange w:id="339" w:author="Diaz,Renata M" w:date="2020-06-11T15:21:00Z">
                <w:rPr>
                  <w:rFonts w:ascii="Times New Roman" w:eastAsia="Times New Roman" w:hAnsi="Times New Roman" w:cs="Times New Roman"/>
                  <w:sz w:val="24"/>
                  <w:szCs w:val="24"/>
                </w:rPr>
              </w:rPrChange>
            </w:rPr>
            <w:delText xml:space="preserve"> SAD is </w:delText>
          </w:r>
        </w:del>
        <w:del w:id="340" w:author="skmorgane" w:date="2020-05-26T09:38:00Z">
          <w:r w:rsidR="00721DCD" w:rsidRPr="00C97458" w:rsidDel="001E5856">
            <w:rPr>
              <w:rFonts w:asciiTheme="majorHAnsi" w:eastAsia="Times New Roman" w:hAnsiTheme="majorHAnsi" w:cstheme="majorHAnsi"/>
              <w:rPrChange w:id="341" w:author="Diaz,Renata M" w:date="2020-06-11T15:21:00Z">
                <w:rPr>
                  <w:rFonts w:ascii="Times New Roman" w:eastAsia="Times New Roman" w:hAnsi="Times New Roman" w:cs="Times New Roman"/>
                  <w:sz w:val="24"/>
                  <w:szCs w:val="24"/>
                </w:rPr>
              </w:rPrChange>
            </w:rPr>
            <w:delText>in fact</w:delText>
          </w:r>
        </w:del>
        <w:del w:id="342" w:author="skmorgane" w:date="2020-05-26T09:39:00Z">
          <w:r w:rsidR="00721DCD" w:rsidRPr="00C97458" w:rsidDel="001E5856">
            <w:rPr>
              <w:rFonts w:asciiTheme="majorHAnsi" w:eastAsia="Times New Roman" w:hAnsiTheme="majorHAnsi" w:cstheme="majorHAnsi"/>
              <w:rPrChange w:id="343" w:author="Diaz,Renata M" w:date="2020-06-11T15:21:00Z">
                <w:rPr>
                  <w:rFonts w:ascii="Times New Roman" w:eastAsia="Times New Roman" w:hAnsi="Times New Roman" w:cs="Times New Roman"/>
                  <w:sz w:val="24"/>
                  <w:szCs w:val="24"/>
                </w:rPr>
              </w:rPrChange>
            </w:rPr>
            <w:delText xml:space="preserve"> </w:delText>
          </w:r>
          <w:r w:rsidR="00721DCD" w:rsidRPr="00C97458" w:rsidDel="001E5856">
            <w:rPr>
              <w:rFonts w:asciiTheme="majorHAnsi" w:eastAsia="Times New Roman" w:hAnsiTheme="majorHAnsi" w:cstheme="majorHAnsi"/>
              <w:iCs/>
              <w:rPrChange w:id="344" w:author="Diaz,Renata M" w:date="2020-06-11T15:21:00Z">
                <w:rPr>
                  <w:rFonts w:ascii="Times New Roman" w:eastAsia="Times New Roman" w:hAnsi="Times New Roman" w:cs="Times New Roman"/>
                  <w:sz w:val="24"/>
                  <w:szCs w:val="24"/>
                </w:rPr>
              </w:rPrChange>
            </w:rPr>
            <w:delText>a hollow curve</w:delText>
          </w:r>
        </w:del>
      </w:ins>
      <w:ins w:id="345" w:author="Diaz,Renata M" w:date="2020-04-21T11:10:00Z">
        <w:del w:id="346" w:author="skmorgane" w:date="2020-05-26T09:39:00Z">
          <w:r w:rsidR="00BA2BCD" w:rsidRPr="00C97458" w:rsidDel="001E5856">
            <w:rPr>
              <w:rFonts w:asciiTheme="majorHAnsi" w:eastAsia="Times New Roman" w:hAnsiTheme="majorHAnsi" w:cstheme="majorHAnsi"/>
              <w:rPrChange w:id="347" w:author="Diaz,Renata M" w:date="2020-06-11T15:21:00Z">
                <w:rPr>
                  <w:rFonts w:ascii="Times New Roman" w:eastAsia="Times New Roman" w:hAnsi="Times New Roman" w:cs="Times New Roman"/>
                  <w:sz w:val="24"/>
                  <w:szCs w:val="24"/>
                </w:rPr>
              </w:rPrChange>
            </w:rPr>
            <w:delText xml:space="preserve">. </w:delText>
          </w:r>
        </w:del>
      </w:ins>
      <w:ins w:id="348" w:author="Diaz,Renata M" w:date="2020-04-21T11:12:00Z">
        <w:del w:id="349" w:author="skmorgane" w:date="2020-05-26T09:39:00Z">
          <w:r w:rsidR="00BA2BCD" w:rsidRPr="00C97458" w:rsidDel="001E5856">
            <w:rPr>
              <w:rFonts w:asciiTheme="majorHAnsi" w:eastAsia="Times New Roman" w:hAnsiTheme="majorHAnsi" w:cstheme="majorHAnsi"/>
              <w:rPrChange w:id="350" w:author="Diaz,Renata M" w:date="2020-06-11T15:21:00Z">
                <w:rPr>
                  <w:rFonts w:ascii="Times New Roman" w:eastAsia="Times New Roman" w:hAnsi="Times New Roman" w:cs="Times New Roman"/>
                  <w:sz w:val="24"/>
                  <w:szCs w:val="24"/>
                </w:rPr>
              </w:rPrChange>
            </w:rPr>
            <w:delText>A</w:delText>
          </w:r>
        </w:del>
      </w:ins>
      <w:ins w:id="351" w:author="skmorgane" w:date="2020-05-26T09:39:00Z">
        <w:r w:rsidR="001E5856" w:rsidRPr="00C97458">
          <w:rPr>
            <w:rFonts w:asciiTheme="majorHAnsi" w:eastAsia="Times New Roman" w:hAnsiTheme="majorHAnsi" w:cstheme="majorHAnsi"/>
            <w:rPrChange w:id="352" w:author="Diaz,Renata M" w:date="2020-06-11T15:21:00Z">
              <w:rPr>
                <w:rFonts w:ascii="Times New Roman" w:eastAsia="Times New Roman" w:hAnsi="Times New Roman" w:cs="Times New Roman"/>
                <w:sz w:val="24"/>
                <w:szCs w:val="24"/>
              </w:rPr>
            </w:rPrChange>
          </w:rPr>
          <w:t xml:space="preserve"> </w:t>
        </w:r>
      </w:ins>
      <w:ins w:id="353" w:author="skmorgane" w:date="2020-06-23T09:46:00Z">
        <w:r w:rsidR="00DF55C3">
          <w:rPr>
            <w:rFonts w:asciiTheme="majorHAnsi" w:eastAsia="Times New Roman" w:hAnsiTheme="majorHAnsi" w:cstheme="majorHAnsi"/>
          </w:rPr>
          <w:t>uniformity is not necessarily the correct baseline. Just like</w:t>
        </w:r>
      </w:ins>
      <w:ins w:id="354" w:author="Diaz,Renata M" w:date="2020-04-21T11:12:00Z">
        <w:del w:id="355" w:author="skmorgane" w:date="2020-06-23T09:46:00Z">
          <w:r w:rsidR="00BA2BCD" w:rsidRPr="00C97458" w:rsidDel="00DF55C3">
            <w:rPr>
              <w:rFonts w:asciiTheme="majorHAnsi" w:eastAsia="Times New Roman" w:hAnsiTheme="majorHAnsi" w:cstheme="majorHAnsi"/>
              <w:rPrChange w:id="356" w:author="Diaz,Renata M" w:date="2020-06-11T15:21:00Z">
                <w:rPr>
                  <w:rFonts w:ascii="Times New Roman" w:eastAsia="Times New Roman" w:hAnsi="Times New Roman" w:cs="Times New Roman"/>
                  <w:sz w:val="24"/>
                  <w:szCs w:val="24"/>
                </w:rPr>
              </w:rPrChange>
            </w:rPr>
            <w:delText>nalogous to the way</w:delText>
          </w:r>
        </w:del>
        <w:r w:rsidR="00BA2BCD" w:rsidRPr="00C97458">
          <w:rPr>
            <w:rFonts w:asciiTheme="majorHAnsi" w:eastAsia="Times New Roman" w:hAnsiTheme="majorHAnsi" w:cstheme="majorHAnsi"/>
            <w:rPrChange w:id="357" w:author="Diaz,Renata M" w:date="2020-06-11T15:21:00Z">
              <w:rPr>
                <w:rFonts w:ascii="Times New Roman" w:eastAsia="Times New Roman" w:hAnsi="Times New Roman" w:cs="Times New Roman"/>
                <w:sz w:val="24"/>
                <w:szCs w:val="24"/>
              </w:rPr>
            </w:rPrChange>
          </w:rPr>
          <w:t xml:space="preserve"> a Gaussian distribution emerges in the limit of many samples </w:t>
        </w:r>
      </w:ins>
      <w:ins w:id="358" w:author="Diaz,Renata M" w:date="2020-04-21T11:13:00Z">
        <w:r w:rsidR="00BA2BCD" w:rsidRPr="00C97458">
          <w:rPr>
            <w:rFonts w:asciiTheme="majorHAnsi" w:eastAsia="Times New Roman" w:hAnsiTheme="majorHAnsi" w:cstheme="majorHAnsi"/>
            <w:rPrChange w:id="359" w:author="Diaz,Renata M" w:date="2020-06-11T15:21:00Z">
              <w:rPr>
                <w:rFonts w:ascii="Times New Roman" w:eastAsia="Times New Roman" w:hAnsi="Times New Roman" w:cs="Times New Roman"/>
                <w:sz w:val="24"/>
                <w:szCs w:val="24"/>
              </w:rPr>
            </w:rPrChange>
          </w:rPr>
          <w:t xml:space="preserve">around a </w:t>
        </w:r>
      </w:ins>
      <w:ins w:id="360" w:author="Diaz,Renata M" w:date="2020-04-21T11:15:00Z">
        <w:r w:rsidR="00F82E80" w:rsidRPr="00C97458">
          <w:rPr>
            <w:rFonts w:asciiTheme="majorHAnsi" w:eastAsia="Times New Roman" w:hAnsiTheme="majorHAnsi" w:cstheme="majorHAnsi"/>
            <w:rPrChange w:id="361" w:author="Diaz,Renata M" w:date="2020-06-11T15:21:00Z">
              <w:rPr>
                <w:rFonts w:ascii="Times New Roman" w:eastAsia="Times New Roman" w:hAnsi="Times New Roman" w:cs="Times New Roman"/>
                <w:sz w:val="24"/>
                <w:szCs w:val="24"/>
              </w:rPr>
            </w:rPrChange>
          </w:rPr>
          <w:t xml:space="preserve">population </w:t>
        </w:r>
      </w:ins>
      <w:ins w:id="362" w:author="Diaz,Renata M" w:date="2020-04-21T11:13:00Z">
        <w:r w:rsidR="00BA2BCD" w:rsidRPr="00C97458">
          <w:rPr>
            <w:rFonts w:asciiTheme="majorHAnsi" w:eastAsia="Times New Roman" w:hAnsiTheme="majorHAnsi" w:cstheme="majorHAnsi"/>
            <w:rPrChange w:id="363" w:author="Diaz,Renata M" w:date="2020-06-11T15:21:00Z">
              <w:rPr>
                <w:rFonts w:ascii="Times New Roman" w:eastAsia="Times New Roman" w:hAnsi="Times New Roman" w:cs="Times New Roman"/>
                <w:sz w:val="24"/>
                <w:szCs w:val="24"/>
              </w:rPr>
            </w:rPrChange>
          </w:rPr>
          <w:t>mean, power-law or log</w:t>
        </w:r>
      </w:ins>
      <w:ins w:id="364" w:author="skmorgane" w:date="2020-05-26T09:54:00Z">
        <w:r w:rsidR="00782BE8" w:rsidRPr="00C97458">
          <w:rPr>
            <w:rFonts w:asciiTheme="majorHAnsi" w:eastAsia="Times New Roman" w:hAnsiTheme="majorHAnsi" w:cstheme="majorHAnsi"/>
            <w:rPrChange w:id="365" w:author="Diaz,Renata M" w:date="2020-06-11T15:21:00Z">
              <w:rPr>
                <w:rFonts w:ascii="Times New Roman" w:eastAsia="Times New Roman" w:hAnsi="Times New Roman" w:cs="Times New Roman"/>
                <w:sz w:val="24"/>
                <w:szCs w:val="24"/>
              </w:rPr>
            </w:rPrChange>
          </w:rPr>
          <w:t>-</w:t>
        </w:r>
      </w:ins>
      <w:ins w:id="366" w:author="Diaz,Renata M" w:date="2020-04-21T11:13:00Z">
        <w:r w:rsidR="00BA2BCD" w:rsidRPr="00C97458">
          <w:rPr>
            <w:rFonts w:asciiTheme="majorHAnsi" w:eastAsia="Times New Roman" w:hAnsiTheme="majorHAnsi" w:cstheme="majorHAnsi"/>
            <w:rPrChange w:id="367" w:author="Diaz,Renata M" w:date="2020-06-11T15:21:00Z">
              <w:rPr>
                <w:rFonts w:ascii="Times New Roman" w:eastAsia="Times New Roman" w:hAnsi="Times New Roman" w:cs="Times New Roman"/>
                <w:sz w:val="24"/>
                <w:szCs w:val="24"/>
              </w:rPr>
            </w:rPrChange>
          </w:rPr>
          <w:t>series distributions</w:t>
        </w:r>
      </w:ins>
      <w:ins w:id="368" w:author="skmorgane" w:date="2020-05-26T09:39:00Z">
        <w:r w:rsidR="001E5856" w:rsidRPr="00C97458">
          <w:rPr>
            <w:rFonts w:asciiTheme="majorHAnsi" w:eastAsia="Times New Roman" w:hAnsiTheme="majorHAnsi" w:cstheme="majorHAnsi"/>
            <w:rPrChange w:id="369" w:author="Diaz,Renata M" w:date="2020-06-11T15:21:00Z">
              <w:rPr>
                <w:rFonts w:ascii="Times New Roman" w:eastAsia="Times New Roman" w:hAnsi="Times New Roman" w:cs="Times New Roman"/>
                <w:sz w:val="24"/>
                <w:szCs w:val="24"/>
              </w:rPr>
            </w:rPrChange>
          </w:rPr>
          <w:t xml:space="preserve"> (i.e. ‘hollow-shaped’ curves)</w:t>
        </w:r>
      </w:ins>
      <w:ins w:id="370" w:author="Diaz,Renata M" w:date="2020-04-21T11:13:00Z">
        <w:r w:rsidR="00BA2BCD" w:rsidRPr="00C97458">
          <w:rPr>
            <w:rFonts w:asciiTheme="majorHAnsi" w:eastAsia="Times New Roman" w:hAnsiTheme="majorHAnsi" w:cstheme="majorHAnsi"/>
            <w:rPrChange w:id="371" w:author="Diaz,Renata M" w:date="2020-06-11T15:21:00Z">
              <w:rPr>
                <w:rFonts w:ascii="Times New Roman" w:eastAsia="Times New Roman" w:hAnsi="Times New Roman" w:cs="Times New Roman"/>
                <w:sz w:val="24"/>
                <w:szCs w:val="24"/>
              </w:rPr>
            </w:rPrChange>
          </w:rPr>
          <w:t xml:space="preserve"> emerge as </w:t>
        </w:r>
      </w:ins>
      <w:ins w:id="372" w:author="Diaz,Renata M" w:date="2020-04-21T11:14:00Z">
        <w:r w:rsidR="00BA2BCD" w:rsidRPr="00C97458">
          <w:rPr>
            <w:rFonts w:asciiTheme="majorHAnsi" w:eastAsia="Times New Roman" w:hAnsiTheme="majorHAnsi" w:cstheme="majorHAnsi"/>
            <w:rPrChange w:id="373" w:author="Diaz,Renata M" w:date="2020-06-11T15:21:00Z">
              <w:rPr>
                <w:rFonts w:ascii="Times New Roman" w:eastAsia="Times New Roman" w:hAnsi="Times New Roman" w:cs="Times New Roman"/>
                <w:sz w:val="24"/>
                <w:szCs w:val="24"/>
              </w:rPr>
            </w:rPrChange>
          </w:rPr>
          <w:t>statistical attractors for abundance distributions (Frank 20</w:t>
        </w:r>
      </w:ins>
      <w:ins w:id="374" w:author="Diaz,Renata M" w:date="2020-04-21T11:15:00Z">
        <w:r w:rsidR="00BA2BCD" w:rsidRPr="00C97458">
          <w:rPr>
            <w:rFonts w:asciiTheme="majorHAnsi" w:eastAsia="Times New Roman" w:hAnsiTheme="majorHAnsi" w:cstheme="majorHAnsi"/>
            <w:rPrChange w:id="375" w:author="Diaz,Renata M" w:date="2020-06-11T15:21:00Z">
              <w:rPr>
                <w:rFonts w:ascii="Times New Roman" w:eastAsia="Times New Roman" w:hAnsi="Times New Roman" w:cs="Times New Roman"/>
                <w:sz w:val="24"/>
                <w:szCs w:val="24"/>
              </w:rPr>
            </w:rPrChange>
          </w:rPr>
          <w:t>09, 2019)</w:t>
        </w:r>
      </w:ins>
      <w:ins w:id="376" w:author="Diaz,Renata M" w:date="2020-04-13T10:46:00Z">
        <w:r w:rsidR="00F22256" w:rsidRPr="00C97458">
          <w:rPr>
            <w:rFonts w:asciiTheme="majorHAnsi" w:eastAsia="Times New Roman" w:hAnsiTheme="majorHAnsi" w:cstheme="majorHAnsi"/>
            <w:rPrChange w:id="377" w:author="Diaz,Renata M" w:date="2020-06-11T15:21:00Z">
              <w:rPr>
                <w:rFonts w:ascii="Times New Roman" w:eastAsia="Times New Roman" w:hAnsi="Times New Roman" w:cs="Times New Roman"/>
                <w:sz w:val="24"/>
                <w:szCs w:val="24"/>
              </w:rPr>
            </w:rPrChange>
          </w:rPr>
          <w:t xml:space="preserve">. </w:t>
        </w:r>
      </w:ins>
      <w:ins w:id="378" w:author="skmorgane" w:date="2020-06-23T09:52:00Z">
        <w:r w:rsidR="00DF55C3">
          <w:rPr>
            <w:rFonts w:asciiTheme="majorHAnsi" w:eastAsia="Times New Roman" w:hAnsiTheme="majorHAnsi" w:cstheme="majorHAnsi"/>
          </w:rPr>
          <w:t>Whether u</w:t>
        </w:r>
      </w:ins>
      <w:ins w:id="379" w:author="skmorgane" w:date="2020-06-23T09:48:00Z">
        <w:r w:rsidR="00DF55C3">
          <w:rPr>
            <w:rFonts w:asciiTheme="majorHAnsi" w:eastAsia="Times New Roman" w:hAnsiTheme="majorHAnsi" w:cstheme="majorHAnsi"/>
          </w:rPr>
          <w:t xml:space="preserve">sing </w:t>
        </w:r>
      </w:ins>
      <w:ins w:id="380" w:author="Diaz,Renata M" w:date="2020-06-09T13:49:00Z">
        <w:del w:id="381" w:author="skmorgane" w:date="2020-06-23T09:47:00Z">
          <w:r w:rsidR="00450F83" w:rsidRPr="00C97458" w:rsidDel="00DF55C3">
            <w:rPr>
              <w:rFonts w:asciiTheme="majorHAnsi" w:eastAsia="Times New Roman" w:hAnsiTheme="majorHAnsi" w:cstheme="majorHAnsi"/>
              <w:rPrChange w:id="382" w:author="Diaz,Renata M" w:date="2020-06-11T15:21:00Z">
                <w:rPr>
                  <w:rFonts w:asciiTheme="majorHAnsi" w:eastAsia="Times New Roman" w:hAnsiTheme="majorHAnsi" w:cstheme="majorHAnsi"/>
                  <w:sz w:val="24"/>
                  <w:szCs w:val="24"/>
                </w:rPr>
              </w:rPrChange>
            </w:rPr>
            <w:delText>,</w:delText>
          </w:r>
        </w:del>
      </w:ins>
      <w:ins w:id="383" w:author="skmorgane" w:date="2020-05-26T09:47:00Z">
        <w:r w:rsidR="008A2C84" w:rsidRPr="00C97458">
          <w:rPr>
            <w:rFonts w:asciiTheme="majorHAnsi" w:eastAsia="Times New Roman" w:hAnsiTheme="majorHAnsi" w:cstheme="majorHAnsi"/>
            <w:rPrChange w:id="384" w:author="Diaz,Renata M" w:date="2020-06-11T15:21:00Z">
              <w:rPr>
                <w:rFonts w:ascii="Times New Roman" w:eastAsia="Times New Roman" w:hAnsi="Times New Roman" w:cs="Times New Roman"/>
                <w:sz w:val="24"/>
                <w:szCs w:val="24"/>
              </w:rPr>
            </w:rPrChange>
          </w:rPr>
          <w:t xml:space="preserve">statistical mechanics (i.e. Maximum Entropy Theory of Ecology (METE); </w:t>
        </w:r>
      </w:ins>
      <w:ins w:id="385" w:author="skmorgane" w:date="2020-05-26T09:48:00Z">
        <w:r w:rsidR="008A2C84" w:rsidRPr="00C97458">
          <w:rPr>
            <w:rFonts w:asciiTheme="majorHAnsi" w:eastAsia="Times New Roman" w:hAnsiTheme="majorHAnsi" w:cstheme="majorHAnsi"/>
            <w:rPrChange w:id="386" w:author="Diaz,Renata M" w:date="2020-06-11T15:21:00Z">
              <w:rPr>
                <w:rFonts w:ascii="Times New Roman" w:eastAsia="Times New Roman" w:hAnsi="Times New Roman" w:cs="Times New Roman"/>
                <w:sz w:val="24"/>
                <w:szCs w:val="24"/>
              </w:rPr>
            </w:rPrChange>
          </w:rPr>
          <w:t xml:space="preserve">Harte et al 2008, Harte 2011) or combinatorics (i.e. ‘the feasible set’; </w:t>
        </w:r>
      </w:ins>
      <w:ins w:id="387" w:author="skmorgane" w:date="2020-05-26T09:49:00Z">
        <w:r w:rsidR="008A2C84" w:rsidRPr="00C97458">
          <w:rPr>
            <w:rFonts w:asciiTheme="majorHAnsi" w:eastAsia="Times New Roman" w:hAnsiTheme="majorHAnsi" w:cstheme="majorHAnsi"/>
            <w:rPrChange w:id="388" w:author="Diaz,Renata M" w:date="2020-06-11T15:21:00Z">
              <w:rPr>
                <w:rFonts w:ascii="Times New Roman" w:eastAsia="Times New Roman" w:hAnsi="Times New Roman" w:cs="Times New Roman"/>
                <w:sz w:val="24"/>
                <w:szCs w:val="24"/>
              </w:rPr>
            </w:rPrChange>
          </w:rPr>
          <w:t>Locey and White 2013)</w:t>
        </w:r>
      </w:ins>
      <w:ins w:id="389" w:author="skmorgane" w:date="2020-06-23T09:48:00Z">
        <w:r w:rsidR="00DF55C3">
          <w:rPr>
            <w:rFonts w:asciiTheme="majorHAnsi" w:eastAsia="Times New Roman" w:hAnsiTheme="majorHAnsi" w:cstheme="majorHAnsi"/>
          </w:rPr>
          <w:t>,</w:t>
        </w:r>
      </w:ins>
      <w:r w:rsidR="00B04AC3">
        <w:rPr>
          <w:rFonts w:asciiTheme="majorHAnsi" w:eastAsia="Times New Roman" w:hAnsiTheme="majorHAnsi" w:cstheme="majorHAnsi"/>
        </w:rPr>
        <w:t xml:space="preserve"> randomly partitioning individuals</w:t>
      </w:r>
      <w:ins w:id="390" w:author="skmorgane" w:date="2020-06-23T09:51:00Z">
        <w:r w:rsidR="00DF55C3">
          <w:rPr>
            <w:rFonts w:asciiTheme="majorHAnsi" w:eastAsia="Times New Roman" w:hAnsiTheme="majorHAnsi" w:cstheme="majorHAnsi"/>
          </w:rPr>
          <w:t xml:space="preserve"> among species </w:t>
        </w:r>
      </w:ins>
      <w:ins w:id="391" w:author="skmorgane" w:date="2020-05-26T09:51:00Z">
        <w:r w:rsidR="008A2C84" w:rsidRPr="00C97458">
          <w:rPr>
            <w:rFonts w:asciiTheme="majorHAnsi" w:eastAsia="Times New Roman" w:hAnsiTheme="majorHAnsi" w:cstheme="majorHAnsi"/>
            <w:rPrChange w:id="392" w:author="Diaz,Renata M" w:date="2020-06-11T15:21:00Z">
              <w:rPr>
                <w:rFonts w:ascii="Times New Roman" w:eastAsia="Times New Roman" w:hAnsi="Times New Roman" w:cs="Times New Roman"/>
                <w:sz w:val="24"/>
                <w:szCs w:val="24"/>
              </w:rPr>
            </w:rPrChange>
          </w:rPr>
          <w:t>can</w:t>
        </w:r>
      </w:ins>
      <w:ins w:id="393" w:author="skmorgane" w:date="2020-06-23T09:52:00Z">
        <w:r w:rsidR="00DF55C3">
          <w:rPr>
            <w:rFonts w:asciiTheme="majorHAnsi" w:eastAsia="Times New Roman" w:hAnsiTheme="majorHAnsi" w:cstheme="majorHAnsi"/>
          </w:rPr>
          <w:t>,</w:t>
        </w:r>
      </w:ins>
      <w:ins w:id="394" w:author="skmorgane" w:date="2020-05-26T09:51:00Z">
        <w:r w:rsidR="008A2C84" w:rsidRPr="00C97458">
          <w:rPr>
            <w:rFonts w:asciiTheme="majorHAnsi" w:eastAsia="Times New Roman" w:hAnsiTheme="majorHAnsi" w:cstheme="majorHAnsi"/>
            <w:rPrChange w:id="395" w:author="Diaz,Renata M" w:date="2020-06-11T15:21:00Z">
              <w:rPr>
                <w:rFonts w:ascii="Times New Roman" w:eastAsia="Times New Roman" w:hAnsi="Times New Roman" w:cs="Times New Roman"/>
                <w:sz w:val="24"/>
                <w:szCs w:val="24"/>
              </w:rPr>
            </w:rPrChange>
          </w:rPr>
          <w:t xml:space="preserve"> </w:t>
        </w:r>
      </w:ins>
      <w:ins w:id="396" w:author="skmorgane" w:date="2020-06-23T09:51:00Z">
        <w:r w:rsidR="00DF55C3">
          <w:rPr>
            <w:rFonts w:asciiTheme="majorHAnsi" w:eastAsia="Times New Roman" w:hAnsiTheme="majorHAnsi" w:cstheme="majorHAnsi"/>
          </w:rPr>
          <w:t>on its own</w:t>
        </w:r>
      </w:ins>
      <w:ins w:id="397" w:author="skmorgane" w:date="2020-06-23T09:52:00Z">
        <w:r w:rsidR="00DF55C3">
          <w:rPr>
            <w:rFonts w:asciiTheme="majorHAnsi" w:eastAsia="Times New Roman" w:hAnsiTheme="majorHAnsi" w:cstheme="majorHAnsi"/>
          </w:rPr>
          <w:t>,</w:t>
        </w:r>
      </w:ins>
      <w:ins w:id="398" w:author="skmorgane" w:date="2020-06-23T09:51:00Z">
        <w:r w:rsidR="00DF55C3">
          <w:rPr>
            <w:rFonts w:asciiTheme="majorHAnsi" w:eastAsia="Times New Roman" w:hAnsiTheme="majorHAnsi" w:cstheme="majorHAnsi"/>
          </w:rPr>
          <w:t xml:space="preserve"> </w:t>
        </w:r>
      </w:ins>
      <w:ins w:id="399" w:author="skmorgane" w:date="2020-05-26T09:51:00Z">
        <w:r w:rsidR="008A2C84" w:rsidRPr="00C97458">
          <w:rPr>
            <w:rFonts w:asciiTheme="majorHAnsi" w:eastAsia="Times New Roman" w:hAnsiTheme="majorHAnsi" w:cstheme="majorHAnsi"/>
            <w:rPrChange w:id="400" w:author="Diaz,Renata M" w:date="2020-06-11T15:21:00Z">
              <w:rPr>
                <w:rFonts w:ascii="Times New Roman" w:eastAsia="Times New Roman" w:hAnsi="Times New Roman" w:cs="Times New Roman"/>
                <w:sz w:val="24"/>
                <w:szCs w:val="24"/>
              </w:rPr>
            </w:rPrChange>
          </w:rPr>
          <w:t xml:space="preserve">generate </w:t>
        </w:r>
      </w:ins>
      <w:ins w:id="401" w:author="skmorgane" w:date="2020-06-23T09:52:00Z">
        <w:r w:rsidR="00DF55C3">
          <w:rPr>
            <w:rFonts w:asciiTheme="majorHAnsi" w:eastAsia="Times New Roman" w:hAnsiTheme="majorHAnsi" w:cstheme="majorHAnsi"/>
          </w:rPr>
          <w:t xml:space="preserve">realistic </w:t>
        </w:r>
      </w:ins>
      <w:ins w:id="402" w:author="skmorgane" w:date="2020-05-26T09:51:00Z">
        <w:r w:rsidR="008A2C84" w:rsidRPr="00C97458">
          <w:rPr>
            <w:rFonts w:asciiTheme="majorHAnsi" w:eastAsia="Times New Roman" w:hAnsiTheme="majorHAnsi" w:cstheme="majorHAnsi"/>
            <w:rPrChange w:id="403" w:author="Diaz,Renata M" w:date="2020-06-11T15:21:00Z">
              <w:rPr>
                <w:rFonts w:ascii="Times New Roman" w:eastAsia="Times New Roman" w:hAnsi="Times New Roman" w:cs="Times New Roman"/>
                <w:sz w:val="24"/>
                <w:szCs w:val="24"/>
              </w:rPr>
            </w:rPrChange>
          </w:rPr>
          <w:t>hollow curves</w:t>
        </w:r>
      </w:ins>
      <w:ins w:id="404" w:author="skmorgane" w:date="2020-06-23T09:49:00Z">
        <w:r w:rsidR="00DF55C3">
          <w:rPr>
            <w:rFonts w:asciiTheme="majorHAnsi" w:eastAsia="Times New Roman" w:hAnsiTheme="majorHAnsi" w:cstheme="majorHAnsi"/>
          </w:rPr>
          <w:t xml:space="preserve"> </w:t>
        </w:r>
      </w:ins>
      <w:ins w:id="405" w:author="skmorgane" w:date="2020-06-23T09:52:00Z">
        <w:r w:rsidR="00DF55C3">
          <w:rPr>
            <w:rFonts w:asciiTheme="majorHAnsi" w:eastAsia="Times New Roman" w:hAnsiTheme="majorHAnsi" w:cstheme="majorHAnsi"/>
          </w:rPr>
          <w:t>when constrained by a</w:t>
        </w:r>
      </w:ins>
      <w:ins w:id="406" w:author="skmorgane" w:date="2020-06-23T09:49:00Z">
        <w:r w:rsidR="00DF55C3">
          <w:rPr>
            <w:rFonts w:asciiTheme="majorHAnsi" w:eastAsia="Times New Roman" w:hAnsiTheme="majorHAnsi" w:cstheme="majorHAnsi"/>
          </w:rPr>
          <w:t xml:space="preserve"> community’s values of S and N</w:t>
        </w:r>
      </w:ins>
      <w:ins w:id="407" w:author="skmorgane" w:date="2020-06-23T09:50:00Z">
        <w:r w:rsidR="00DF55C3">
          <w:rPr>
            <w:rFonts w:asciiTheme="majorHAnsi" w:eastAsia="Times New Roman" w:hAnsiTheme="majorHAnsi" w:cstheme="majorHAnsi"/>
          </w:rPr>
          <w:t xml:space="preserve">. </w:t>
        </w:r>
      </w:ins>
      <w:ins w:id="408" w:author="skmorgane" w:date="2020-06-23T10:05:00Z">
        <w:r w:rsidR="007A546E">
          <w:rPr>
            <w:rFonts w:asciiTheme="majorHAnsi" w:eastAsia="Times New Roman" w:hAnsiTheme="majorHAnsi" w:cstheme="majorHAnsi"/>
          </w:rPr>
          <w:t xml:space="preserve">Because </w:t>
        </w:r>
      </w:ins>
      <w:r w:rsidR="00B04AC3">
        <w:rPr>
          <w:rFonts w:asciiTheme="majorHAnsi" w:eastAsia="Times New Roman" w:hAnsiTheme="majorHAnsi" w:cstheme="majorHAnsi"/>
        </w:rPr>
        <w:t>such</w:t>
      </w:r>
      <w:ins w:id="409" w:author="skmorgane" w:date="2020-06-23T09:50:00Z">
        <w:r w:rsidR="00DF55C3">
          <w:rPr>
            <w:rFonts w:asciiTheme="majorHAnsi" w:eastAsia="Times New Roman" w:hAnsiTheme="majorHAnsi" w:cstheme="majorHAnsi"/>
          </w:rPr>
          <w:t xml:space="preserve"> statistically generated SADs </w:t>
        </w:r>
      </w:ins>
      <w:ins w:id="410" w:author="skmorgane" w:date="2020-05-26T09:52:00Z">
        <w:r w:rsidR="008A2C84" w:rsidRPr="00C97458">
          <w:rPr>
            <w:rFonts w:asciiTheme="majorHAnsi" w:eastAsia="Times New Roman" w:hAnsiTheme="majorHAnsi" w:cstheme="majorHAnsi"/>
            <w:rPrChange w:id="411" w:author="Diaz,Renata M" w:date="2020-06-11T15:21:00Z">
              <w:rPr>
                <w:rFonts w:ascii="Times New Roman" w:eastAsia="Times New Roman" w:hAnsi="Times New Roman" w:cs="Times New Roman"/>
                <w:sz w:val="24"/>
                <w:szCs w:val="24"/>
              </w:rPr>
            </w:rPrChange>
          </w:rPr>
          <w:t xml:space="preserve">are excellent empirical </w:t>
        </w:r>
        <w:r w:rsidR="00782BE8" w:rsidRPr="00C97458">
          <w:rPr>
            <w:rFonts w:asciiTheme="majorHAnsi" w:eastAsia="Times New Roman" w:hAnsiTheme="majorHAnsi" w:cstheme="majorHAnsi"/>
            <w:rPrChange w:id="412" w:author="Diaz,Renata M" w:date="2020-06-11T15:21:00Z">
              <w:rPr>
                <w:rFonts w:ascii="Times New Roman" w:eastAsia="Times New Roman" w:hAnsi="Times New Roman" w:cs="Times New Roman"/>
                <w:sz w:val="24"/>
                <w:szCs w:val="24"/>
              </w:rPr>
            </w:rPrChange>
          </w:rPr>
          <w:t xml:space="preserve">fits to </w:t>
        </w:r>
      </w:ins>
      <w:ins w:id="413" w:author="skmorgane" w:date="2020-05-26T09:51:00Z">
        <w:r w:rsidR="008A2C84" w:rsidRPr="00C97458">
          <w:rPr>
            <w:rFonts w:asciiTheme="majorHAnsi" w:eastAsia="Times New Roman" w:hAnsiTheme="majorHAnsi" w:cstheme="majorHAnsi"/>
            <w:rPrChange w:id="414" w:author="Diaz,Renata M" w:date="2020-06-11T15:21:00Z">
              <w:rPr>
                <w:rFonts w:ascii="Times New Roman" w:eastAsia="Times New Roman" w:hAnsi="Times New Roman" w:cs="Times New Roman"/>
                <w:sz w:val="24"/>
                <w:szCs w:val="24"/>
              </w:rPr>
            </w:rPrChange>
          </w:rPr>
          <w:t>those seen in nature</w:t>
        </w:r>
      </w:ins>
      <w:ins w:id="415" w:author="Diaz,Renata M" w:date="2020-04-20T16:01:00Z">
        <w:del w:id="416" w:author="skmorgane" w:date="2020-05-26T09:41:00Z">
          <w:r w:rsidR="006A0177" w:rsidRPr="00C97458" w:rsidDel="001E5856">
            <w:rPr>
              <w:rFonts w:asciiTheme="majorHAnsi" w:eastAsia="Times New Roman" w:hAnsiTheme="majorHAnsi" w:cstheme="majorHAnsi"/>
              <w:rPrChange w:id="417" w:author="Diaz,Renata M" w:date="2020-06-11T15:21:00Z">
                <w:rPr>
                  <w:rFonts w:ascii="Times New Roman" w:eastAsia="Times New Roman" w:hAnsi="Times New Roman" w:cs="Times New Roman"/>
                  <w:sz w:val="24"/>
                  <w:szCs w:val="24"/>
                </w:rPr>
              </w:rPrChange>
            </w:rPr>
            <w:delText>T</w:delText>
          </w:r>
        </w:del>
        <w:del w:id="418" w:author="skmorgane" w:date="2020-05-26T09:52:00Z">
          <w:r w:rsidR="006A0177" w:rsidRPr="00C97458" w:rsidDel="008A2C84">
            <w:rPr>
              <w:rFonts w:asciiTheme="majorHAnsi" w:eastAsia="Times New Roman" w:hAnsiTheme="majorHAnsi" w:cstheme="majorHAnsi"/>
              <w:rPrChange w:id="419" w:author="Diaz,Renata M" w:date="2020-06-11T15:21:00Z">
                <w:rPr>
                  <w:rFonts w:ascii="Times New Roman" w:eastAsia="Times New Roman" w:hAnsi="Times New Roman" w:cs="Times New Roman"/>
                  <w:sz w:val="24"/>
                  <w:szCs w:val="24"/>
                </w:rPr>
              </w:rPrChange>
            </w:rPr>
            <w:delText>he Maximum Entropy Theory of Ecology</w:delText>
          </w:r>
        </w:del>
      </w:ins>
      <w:ins w:id="420" w:author="Diaz,Renata M" w:date="2020-04-22T09:49:00Z">
        <w:del w:id="421" w:author="skmorgane" w:date="2020-05-26T09:52:00Z">
          <w:r w:rsidR="006B41C7" w:rsidRPr="00C97458" w:rsidDel="008A2C84">
            <w:rPr>
              <w:rFonts w:asciiTheme="majorHAnsi" w:eastAsia="Times New Roman" w:hAnsiTheme="majorHAnsi" w:cstheme="majorHAnsi"/>
              <w:rPrChange w:id="422" w:author="Diaz,Renata M" w:date="2020-06-11T15:21:00Z">
                <w:rPr>
                  <w:rFonts w:ascii="Times New Roman" w:eastAsia="Times New Roman" w:hAnsi="Times New Roman" w:cs="Times New Roman"/>
                  <w:sz w:val="24"/>
                  <w:szCs w:val="24"/>
                </w:rPr>
              </w:rPrChange>
            </w:rPr>
            <w:delText xml:space="preserve"> </w:delText>
          </w:r>
        </w:del>
      </w:ins>
      <w:ins w:id="423" w:author="Diaz,Renata M" w:date="2020-04-22T09:50:00Z">
        <w:del w:id="424" w:author="skmorgane" w:date="2020-05-26T09:52:00Z">
          <w:r w:rsidR="006B41C7" w:rsidRPr="00C97458" w:rsidDel="008A2C84">
            <w:rPr>
              <w:rFonts w:asciiTheme="majorHAnsi" w:eastAsia="Times New Roman" w:hAnsiTheme="majorHAnsi" w:cstheme="majorHAnsi"/>
              <w:rPrChange w:id="425" w:author="Diaz,Renata M" w:date="2020-06-11T15:21:00Z">
                <w:rPr>
                  <w:rFonts w:ascii="Times New Roman" w:eastAsia="Times New Roman" w:hAnsi="Times New Roman" w:cs="Times New Roman"/>
                  <w:sz w:val="24"/>
                  <w:szCs w:val="24"/>
                </w:rPr>
              </w:rPrChange>
            </w:rPr>
            <w:delText>(METE)</w:delText>
          </w:r>
        </w:del>
        <w:del w:id="426" w:author="skmorgane" w:date="2020-05-26T09:43:00Z">
          <w:r w:rsidR="006B41C7" w:rsidRPr="00C97458" w:rsidDel="008A2C84">
            <w:rPr>
              <w:rFonts w:asciiTheme="majorHAnsi" w:eastAsia="Times New Roman" w:hAnsiTheme="majorHAnsi" w:cstheme="majorHAnsi"/>
              <w:rPrChange w:id="427" w:author="Diaz,Renata M" w:date="2020-06-11T15:21:00Z">
                <w:rPr>
                  <w:rFonts w:ascii="Times New Roman" w:eastAsia="Times New Roman" w:hAnsi="Times New Roman" w:cs="Times New Roman"/>
                  <w:sz w:val="24"/>
                  <w:szCs w:val="24"/>
                </w:rPr>
              </w:rPrChange>
            </w:rPr>
            <w:delText xml:space="preserve"> </w:delText>
          </w:r>
        </w:del>
        <w:del w:id="428" w:author="skmorgane" w:date="2020-05-26T09:42:00Z">
          <w:r w:rsidR="006B41C7" w:rsidRPr="00C97458" w:rsidDel="001E5856">
            <w:rPr>
              <w:rFonts w:asciiTheme="majorHAnsi" w:eastAsia="Times New Roman" w:hAnsiTheme="majorHAnsi" w:cstheme="majorHAnsi"/>
              <w:rPrChange w:id="429" w:author="Diaz,Renata M" w:date="2020-06-11T15:21:00Z">
                <w:rPr>
                  <w:rFonts w:ascii="Times New Roman" w:eastAsia="Times New Roman" w:hAnsi="Times New Roman" w:cs="Times New Roman"/>
                  <w:sz w:val="24"/>
                  <w:szCs w:val="24"/>
                </w:rPr>
              </w:rPrChange>
            </w:rPr>
            <w:delText>uses</w:delText>
          </w:r>
        </w:del>
        <w:del w:id="430" w:author="skmorgane" w:date="2020-05-26T09:52:00Z">
          <w:r w:rsidR="006B41C7" w:rsidRPr="00C97458" w:rsidDel="008A2C84">
            <w:rPr>
              <w:rFonts w:asciiTheme="majorHAnsi" w:eastAsia="Times New Roman" w:hAnsiTheme="majorHAnsi" w:cstheme="majorHAnsi"/>
              <w:rPrChange w:id="431" w:author="Diaz,Renata M" w:date="2020-06-11T15:21:00Z">
                <w:rPr>
                  <w:rFonts w:ascii="Times New Roman" w:eastAsia="Times New Roman" w:hAnsi="Times New Roman" w:cs="Times New Roman"/>
                  <w:sz w:val="24"/>
                  <w:szCs w:val="24"/>
                </w:rPr>
              </w:rPrChange>
            </w:rPr>
            <w:delText xml:space="preserve"> methods </w:delText>
          </w:r>
        </w:del>
        <w:del w:id="432" w:author="skmorgane" w:date="2020-05-26T09:42:00Z">
          <w:r w:rsidR="006B41C7" w:rsidRPr="00C97458" w:rsidDel="001E5856">
            <w:rPr>
              <w:rFonts w:asciiTheme="majorHAnsi" w:eastAsia="Times New Roman" w:hAnsiTheme="majorHAnsi" w:cstheme="majorHAnsi"/>
              <w:rPrChange w:id="433" w:author="Diaz,Renata M" w:date="2020-06-11T15:21:00Z">
                <w:rPr>
                  <w:rFonts w:ascii="Times New Roman" w:eastAsia="Times New Roman" w:hAnsi="Times New Roman" w:cs="Times New Roman"/>
                  <w:sz w:val="24"/>
                  <w:szCs w:val="24"/>
                </w:rPr>
              </w:rPrChange>
            </w:rPr>
            <w:delText xml:space="preserve">derived from statistical mechanics </w:delText>
          </w:r>
        </w:del>
        <w:del w:id="434" w:author="skmorgane" w:date="2020-05-26T09:52:00Z">
          <w:r w:rsidR="006B41C7" w:rsidRPr="00C97458" w:rsidDel="008A2C84">
            <w:rPr>
              <w:rFonts w:asciiTheme="majorHAnsi" w:eastAsia="Times New Roman" w:hAnsiTheme="majorHAnsi" w:cstheme="majorHAnsi"/>
              <w:rPrChange w:id="435" w:author="Diaz,Renata M" w:date="2020-06-11T15:21:00Z">
                <w:rPr>
                  <w:rFonts w:ascii="Times New Roman" w:eastAsia="Times New Roman" w:hAnsi="Times New Roman" w:cs="Times New Roman"/>
                  <w:sz w:val="24"/>
                  <w:szCs w:val="24"/>
                </w:rPr>
              </w:rPrChange>
            </w:rPr>
            <w:delText xml:space="preserve">to </w:delText>
          </w:r>
        </w:del>
      </w:ins>
      <w:ins w:id="436" w:author="Diaz,Renata M" w:date="2020-04-20T16:01:00Z">
        <w:del w:id="437" w:author="skmorgane" w:date="2020-05-26T09:52:00Z">
          <w:r w:rsidR="006A0177" w:rsidRPr="00C97458" w:rsidDel="008A2C84">
            <w:rPr>
              <w:rFonts w:asciiTheme="majorHAnsi" w:eastAsia="Times New Roman" w:hAnsiTheme="majorHAnsi" w:cstheme="majorHAnsi"/>
              <w:rPrChange w:id="438" w:author="Diaz,Renata M" w:date="2020-06-11T15:21:00Z">
                <w:rPr>
                  <w:rFonts w:ascii="Times New Roman" w:eastAsia="Times New Roman" w:hAnsi="Times New Roman" w:cs="Times New Roman"/>
                  <w:sz w:val="24"/>
                  <w:szCs w:val="24"/>
                </w:rPr>
              </w:rPrChange>
            </w:rPr>
            <w:delText>find</w:delText>
          </w:r>
        </w:del>
      </w:ins>
      <w:ins w:id="439" w:author="Diaz,Renata M" w:date="2020-04-13T10:46:00Z">
        <w:del w:id="440" w:author="skmorgane" w:date="2020-05-26T09:52:00Z">
          <w:r w:rsidR="00F22256" w:rsidRPr="00C97458" w:rsidDel="008A2C84">
            <w:rPr>
              <w:rFonts w:asciiTheme="majorHAnsi" w:eastAsia="Times New Roman" w:hAnsiTheme="majorHAnsi" w:cstheme="majorHAnsi"/>
              <w:rPrChange w:id="441" w:author="Diaz,Renata M" w:date="2020-06-11T15:21:00Z">
                <w:rPr>
                  <w:rFonts w:ascii="Times New Roman" w:eastAsia="Times New Roman" w:hAnsi="Times New Roman" w:cs="Times New Roman"/>
                  <w:sz w:val="24"/>
                  <w:szCs w:val="24"/>
                </w:rPr>
              </w:rPrChange>
            </w:rPr>
            <w:delText xml:space="preserve"> the most-likely form for numerous ecological distributions</w:delText>
          </w:r>
        </w:del>
        <w:del w:id="442" w:author="skmorgane" w:date="2020-05-26T09:42:00Z">
          <w:r w:rsidR="00F22256" w:rsidRPr="00C97458" w:rsidDel="001E5856">
            <w:rPr>
              <w:rFonts w:asciiTheme="majorHAnsi" w:eastAsia="Times New Roman" w:hAnsiTheme="majorHAnsi" w:cstheme="majorHAnsi"/>
              <w:rPrChange w:id="443" w:author="Diaz,Renata M" w:date="2020-06-11T15:21:00Z">
                <w:rPr>
                  <w:rFonts w:ascii="Times New Roman" w:eastAsia="Times New Roman" w:hAnsi="Times New Roman" w:cs="Times New Roman"/>
                  <w:sz w:val="24"/>
                  <w:szCs w:val="24"/>
                </w:rPr>
              </w:rPrChange>
            </w:rPr>
            <w:delText>, given</w:delText>
          </w:r>
        </w:del>
        <w:del w:id="444" w:author="skmorgane" w:date="2020-05-26T09:52:00Z">
          <w:r w:rsidR="00F22256" w:rsidRPr="00C97458" w:rsidDel="008A2C84">
            <w:rPr>
              <w:rFonts w:asciiTheme="majorHAnsi" w:eastAsia="Times New Roman" w:hAnsiTheme="majorHAnsi" w:cstheme="majorHAnsi"/>
              <w:rPrChange w:id="445" w:author="Diaz,Renata M" w:date="2020-06-11T15:21:00Z">
                <w:rPr>
                  <w:rFonts w:ascii="Times New Roman" w:eastAsia="Times New Roman" w:hAnsi="Times New Roman" w:cs="Times New Roman"/>
                  <w:sz w:val="24"/>
                  <w:szCs w:val="24"/>
                </w:rPr>
              </w:rPrChange>
            </w:rPr>
            <w:delText xml:space="preserve"> </w:delText>
          </w:r>
        </w:del>
        <w:del w:id="446" w:author="skmorgane" w:date="2020-05-26T09:41:00Z">
          <w:r w:rsidR="00F22256" w:rsidRPr="00C97458" w:rsidDel="001E5856">
            <w:rPr>
              <w:rFonts w:asciiTheme="majorHAnsi" w:eastAsia="Times New Roman" w:hAnsiTheme="majorHAnsi" w:cstheme="majorHAnsi"/>
              <w:rPrChange w:id="447" w:author="Diaz,Renata M" w:date="2020-06-11T15:21: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448" w:author="Diaz,Renata M" w:date="2020-04-22T09:50:00Z">
        <w:del w:id="449" w:author="skmorgane" w:date="2020-05-26T09:41:00Z">
          <w:r w:rsidR="006046E5" w:rsidRPr="00C97458" w:rsidDel="001E5856">
            <w:rPr>
              <w:rFonts w:asciiTheme="majorHAnsi" w:eastAsia="Times New Roman" w:hAnsiTheme="majorHAnsi" w:cstheme="majorHAnsi"/>
              <w:rPrChange w:id="450" w:author="Diaz,Renata M" w:date="2020-06-11T15:21:00Z">
                <w:rPr>
                  <w:rFonts w:ascii="Times New Roman" w:eastAsia="Times New Roman" w:hAnsi="Times New Roman" w:cs="Times New Roman"/>
                  <w:sz w:val="24"/>
                  <w:szCs w:val="24"/>
                </w:rPr>
              </w:rPrChange>
            </w:rPr>
            <w:delText xml:space="preserve"> </w:delText>
          </w:r>
        </w:del>
        <w:del w:id="451" w:author="skmorgane" w:date="2020-05-26T09:52:00Z">
          <w:r w:rsidR="006046E5" w:rsidRPr="00C97458" w:rsidDel="008A2C84">
            <w:rPr>
              <w:rFonts w:asciiTheme="majorHAnsi" w:eastAsia="Times New Roman" w:hAnsiTheme="majorHAnsi" w:cstheme="majorHAnsi"/>
              <w:rPrChange w:id="452" w:author="Diaz,Renata M" w:date="2020-06-11T15:21:00Z">
                <w:rPr>
                  <w:rFonts w:ascii="Times New Roman" w:eastAsia="Times New Roman" w:hAnsi="Times New Roman" w:cs="Times New Roman"/>
                  <w:sz w:val="24"/>
                  <w:szCs w:val="24"/>
                </w:rPr>
              </w:rPrChange>
            </w:rPr>
            <w:delText>(Harte et al 2008, Harte 2011)</w:delText>
          </w:r>
          <w:r w:rsidR="006B41C7" w:rsidRPr="00C97458" w:rsidDel="008A2C84">
            <w:rPr>
              <w:rFonts w:asciiTheme="majorHAnsi" w:eastAsia="Times New Roman" w:hAnsiTheme="majorHAnsi" w:cstheme="majorHAnsi"/>
              <w:rPrChange w:id="453" w:author="Diaz,Renata M" w:date="2020-06-11T15:21:00Z">
                <w:rPr>
                  <w:rFonts w:ascii="Times New Roman" w:eastAsia="Times New Roman" w:hAnsi="Times New Roman" w:cs="Times New Roman"/>
                  <w:sz w:val="24"/>
                  <w:szCs w:val="24"/>
                </w:rPr>
              </w:rPrChange>
            </w:rPr>
            <w:delText>.</w:delText>
          </w:r>
        </w:del>
      </w:ins>
      <w:ins w:id="454" w:author="Diaz,Renata M" w:date="2020-04-22T09:51:00Z">
        <w:del w:id="455" w:author="skmorgane" w:date="2020-05-26T09:52:00Z">
          <w:r w:rsidR="006046E5" w:rsidRPr="00C97458" w:rsidDel="008A2C84">
            <w:rPr>
              <w:rFonts w:asciiTheme="majorHAnsi" w:eastAsia="Times New Roman" w:hAnsiTheme="majorHAnsi" w:cstheme="majorHAnsi"/>
              <w:rPrChange w:id="456" w:author="Diaz,Renata M" w:date="2020-06-11T15:21:00Z">
                <w:rPr>
                  <w:rFonts w:ascii="Times New Roman" w:eastAsia="Times New Roman" w:hAnsi="Times New Roman" w:cs="Times New Roman"/>
                  <w:sz w:val="24"/>
                  <w:szCs w:val="24"/>
                </w:rPr>
              </w:rPrChange>
            </w:rPr>
            <w:delText xml:space="preserve"> </w:delText>
          </w:r>
          <w:r w:rsidR="00D2449D" w:rsidRPr="00C97458" w:rsidDel="008A2C84">
            <w:rPr>
              <w:rFonts w:asciiTheme="majorHAnsi" w:eastAsia="Times New Roman" w:hAnsiTheme="majorHAnsi" w:cstheme="majorHAnsi"/>
              <w:rPrChange w:id="457" w:author="Diaz,Renata M" w:date="2020-06-11T15:21:00Z">
                <w:rPr>
                  <w:rFonts w:ascii="Times New Roman" w:eastAsia="Times New Roman" w:hAnsi="Times New Roman" w:cs="Times New Roman"/>
                  <w:sz w:val="24"/>
                  <w:szCs w:val="24"/>
                </w:rPr>
              </w:rPrChange>
            </w:rPr>
            <w:delText xml:space="preserve">Even </w:delText>
          </w:r>
        </w:del>
      </w:ins>
      <w:ins w:id="458" w:author="Diaz,Renata M" w:date="2020-04-22T09:53:00Z">
        <w:del w:id="459" w:author="skmorgane" w:date="2020-05-26T09:52:00Z">
          <w:r w:rsidR="00B159C3" w:rsidRPr="00C97458" w:rsidDel="008A2C84">
            <w:rPr>
              <w:rFonts w:asciiTheme="majorHAnsi" w:eastAsia="Times New Roman" w:hAnsiTheme="majorHAnsi" w:cstheme="majorHAnsi"/>
              <w:rPrChange w:id="460" w:author="Diaz,Renata M" w:date="2020-06-11T15:21:00Z">
                <w:rPr>
                  <w:rFonts w:ascii="Times New Roman" w:eastAsia="Times New Roman" w:hAnsi="Times New Roman" w:cs="Times New Roman"/>
                  <w:sz w:val="24"/>
                  <w:szCs w:val="24"/>
                </w:rPr>
              </w:rPrChange>
            </w:rPr>
            <w:delText>parameterized</w:delText>
          </w:r>
        </w:del>
      </w:ins>
      <w:ins w:id="461" w:author="Diaz,Renata M" w:date="2020-04-22T09:51:00Z">
        <w:del w:id="462" w:author="skmorgane" w:date="2020-05-26T09:52:00Z">
          <w:r w:rsidR="006046E5" w:rsidRPr="00C97458" w:rsidDel="008A2C84">
            <w:rPr>
              <w:rFonts w:asciiTheme="majorHAnsi" w:eastAsia="Times New Roman" w:hAnsiTheme="majorHAnsi" w:cstheme="majorHAnsi"/>
              <w:rPrChange w:id="463" w:author="Diaz,Renata M" w:date="2020-06-11T15:21:00Z">
                <w:rPr>
                  <w:rFonts w:ascii="Times New Roman" w:eastAsia="Times New Roman" w:hAnsi="Times New Roman" w:cs="Times New Roman"/>
                  <w:sz w:val="24"/>
                  <w:szCs w:val="24"/>
                </w:rPr>
              </w:rPrChange>
            </w:rPr>
            <w:delText xml:space="preserve"> only</w:delText>
          </w:r>
        </w:del>
      </w:ins>
      <w:ins w:id="464" w:author="Diaz,Renata M" w:date="2020-04-22T09:53:00Z">
        <w:del w:id="465" w:author="skmorgane" w:date="2020-05-26T09:52:00Z">
          <w:r w:rsidR="00164F5B" w:rsidRPr="00C97458" w:rsidDel="008A2C84">
            <w:rPr>
              <w:rFonts w:asciiTheme="majorHAnsi" w:eastAsia="Times New Roman" w:hAnsiTheme="majorHAnsi" w:cstheme="majorHAnsi"/>
              <w:rPrChange w:id="466" w:author="Diaz,Renata M" w:date="2020-06-11T15:21:00Z">
                <w:rPr>
                  <w:rFonts w:ascii="Times New Roman" w:eastAsia="Times New Roman" w:hAnsi="Times New Roman" w:cs="Times New Roman"/>
                  <w:sz w:val="24"/>
                  <w:szCs w:val="24"/>
                </w:rPr>
              </w:rPrChange>
            </w:rPr>
            <w:delText xml:space="preserve"> with</w:delText>
          </w:r>
        </w:del>
      </w:ins>
      <w:ins w:id="467" w:author="Diaz,Renata M" w:date="2020-04-22T09:51:00Z">
        <w:del w:id="468" w:author="skmorgane" w:date="2020-05-26T09:52:00Z">
          <w:r w:rsidR="006046E5" w:rsidRPr="00C97458" w:rsidDel="008A2C84">
            <w:rPr>
              <w:rFonts w:asciiTheme="majorHAnsi" w:eastAsia="Times New Roman" w:hAnsiTheme="majorHAnsi" w:cstheme="majorHAnsi"/>
              <w:rPrChange w:id="469" w:author="Diaz,Renata M" w:date="2020-06-11T15:21:00Z">
                <w:rPr>
                  <w:rFonts w:ascii="Times New Roman" w:eastAsia="Times New Roman" w:hAnsi="Times New Roman" w:cs="Times New Roman"/>
                  <w:sz w:val="24"/>
                  <w:szCs w:val="24"/>
                </w:rPr>
              </w:rPrChange>
            </w:rPr>
            <w:delText xml:space="preserve"> S and N, METE</w:delText>
          </w:r>
        </w:del>
      </w:ins>
      <w:ins w:id="470" w:author="Diaz,Renata M" w:date="2020-04-20T16:01:00Z">
        <w:del w:id="471" w:author="skmorgane" w:date="2020-05-26T09:52:00Z">
          <w:r w:rsidR="00F83342" w:rsidRPr="00C97458" w:rsidDel="008A2C84">
            <w:rPr>
              <w:rFonts w:asciiTheme="majorHAnsi" w:eastAsia="Times New Roman" w:hAnsiTheme="majorHAnsi" w:cstheme="majorHAnsi"/>
              <w:rPrChange w:id="472" w:author="Diaz,Renata M" w:date="2020-06-11T15:21:00Z">
                <w:rPr>
                  <w:rFonts w:ascii="Times New Roman" w:eastAsia="Times New Roman" w:hAnsi="Times New Roman" w:cs="Times New Roman"/>
                  <w:sz w:val="24"/>
                  <w:szCs w:val="24"/>
                </w:rPr>
              </w:rPrChange>
            </w:rPr>
            <w:delText xml:space="preserve"> predicts a log-series</w:delText>
          </w:r>
        </w:del>
      </w:ins>
      <w:ins w:id="473" w:author="Diaz,Renata M" w:date="2020-04-13T10:46:00Z">
        <w:del w:id="474" w:author="skmorgane" w:date="2020-05-26T09:52:00Z">
          <w:r w:rsidR="00F22256" w:rsidRPr="00C97458" w:rsidDel="008A2C84">
            <w:rPr>
              <w:rFonts w:asciiTheme="majorHAnsi" w:eastAsia="Times New Roman" w:hAnsiTheme="majorHAnsi" w:cstheme="majorHAnsi"/>
              <w:rPrChange w:id="475" w:author="Diaz,Renata M" w:date="2020-06-11T15:21:00Z">
                <w:rPr>
                  <w:rFonts w:ascii="Times New Roman" w:eastAsia="Times New Roman" w:hAnsi="Times New Roman" w:cs="Times New Roman"/>
                  <w:sz w:val="24"/>
                  <w:szCs w:val="24"/>
                </w:rPr>
              </w:rPrChange>
            </w:rPr>
            <w:delText xml:space="preserve"> SAD</w:delText>
          </w:r>
        </w:del>
      </w:ins>
      <w:ins w:id="476" w:author="Diaz,Renata M" w:date="2020-04-22T09:51:00Z">
        <w:del w:id="477" w:author="skmorgane" w:date="2020-05-26T09:52:00Z">
          <w:r w:rsidR="006046E5" w:rsidRPr="00C97458" w:rsidDel="008A2C84">
            <w:rPr>
              <w:rFonts w:asciiTheme="majorHAnsi" w:eastAsia="Times New Roman" w:hAnsiTheme="majorHAnsi" w:cstheme="majorHAnsi"/>
              <w:rPrChange w:id="478" w:author="Diaz,Renata M" w:date="2020-06-11T15:21:00Z">
                <w:rPr>
                  <w:rFonts w:ascii="Times New Roman" w:eastAsia="Times New Roman" w:hAnsi="Times New Roman" w:cs="Times New Roman"/>
                  <w:sz w:val="24"/>
                  <w:szCs w:val="24"/>
                </w:rPr>
              </w:rPrChange>
            </w:rPr>
            <w:delText xml:space="preserve"> that is an excellent fit to empirical </w:delText>
          </w:r>
        </w:del>
      </w:ins>
      <w:ins w:id="479" w:author="Diaz,Renata M" w:date="2020-04-22T09:52:00Z">
        <w:del w:id="480" w:author="skmorgane" w:date="2020-05-26T09:52:00Z">
          <w:r w:rsidR="001338E4" w:rsidRPr="00C97458" w:rsidDel="008A2C84">
            <w:rPr>
              <w:rFonts w:asciiTheme="majorHAnsi" w:eastAsia="Times New Roman" w:hAnsiTheme="majorHAnsi" w:cstheme="majorHAnsi"/>
              <w:rPrChange w:id="481" w:author="Diaz,Renata M" w:date="2020-06-11T15:21:00Z">
                <w:rPr>
                  <w:rFonts w:ascii="Times New Roman" w:eastAsia="Times New Roman" w:hAnsi="Times New Roman" w:cs="Times New Roman"/>
                  <w:sz w:val="24"/>
                  <w:szCs w:val="24"/>
                </w:rPr>
              </w:rPrChange>
            </w:rPr>
            <w:delText>SADs</w:delText>
          </w:r>
        </w:del>
      </w:ins>
      <w:ins w:id="482" w:author="Diaz,Renata M" w:date="2020-04-13T10:46:00Z">
        <w:r w:rsidR="00F22256" w:rsidRPr="00C97458">
          <w:rPr>
            <w:rFonts w:asciiTheme="majorHAnsi" w:eastAsia="Times New Roman" w:hAnsiTheme="majorHAnsi" w:cstheme="majorHAnsi"/>
            <w:rPrChange w:id="483" w:author="Diaz,Renata M" w:date="2020-06-11T15:21:00Z">
              <w:rPr>
                <w:rFonts w:ascii="Times New Roman" w:eastAsia="Times New Roman" w:hAnsi="Times New Roman" w:cs="Times New Roman"/>
                <w:sz w:val="24"/>
                <w:szCs w:val="24"/>
              </w:rPr>
            </w:rPrChange>
          </w:rPr>
          <w:t xml:space="preserve"> </w:t>
        </w:r>
      </w:ins>
      <w:ins w:id="484" w:author="Diaz,Renata M" w:date="2020-04-13T10:48:00Z">
        <w:r w:rsidR="00F22256" w:rsidRPr="00C97458">
          <w:rPr>
            <w:rFonts w:asciiTheme="majorHAnsi" w:eastAsia="Times New Roman" w:hAnsiTheme="majorHAnsi" w:cstheme="majorHAnsi"/>
            <w:rPrChange w:id="485" w:author="Diaz,Renata M" w:date="2020-06-11T15:21:00Z">
              <w:rPr>
                <w:rFonts w:ascii="Times New Roman" w:eastAsia="Times New Roman" w:hAnsi="Times New Roman" w:cs="Times New Roman"/>
                <w:sz w:val="24"/>
                <w:szCs w:val="24"/>
              </w:rPr>
            </w:rPrChange>
          </w:rPr>
          <w:t>(</w:t>
        </w:r>
      </w:ins>
      <w:ins w:id="486" w:author="Diaz,Renata M" w:date="2020-04-20T14:42:00Z">
        <w:r w:rsidR="00F45019" w:rsidRPr="00C97458">
          <w:rPr>
            <w:rFonts w:asciiTheme="majorHAnsi" w:eastAsia="Times New Roman" w:hAnsiTheme="majorHAnsi" w:cstheme="majorHAnsi"/>
            <w:rPrChange w:id="487" w:author="Diaz,Renata M" w:date="2020-06-11T15:21:00Z">
              <w:rPr>
                <w:rFonts w:ascii="Times New Roman" w:eastAsia="Times New Roman" w:hAnsi="Times New Roman" w:cs="Times New Roman"/>
                <w:sz w:val="24"/>
                <w:szCs w:val="24"/>
              </w:rPr>
            </w:rPrChange>
          </w:rPr>
          <w:t>Harte et al 2011</w:t>
        </w:r>
      </w:ins>
      <w:ins w:id="488" w:author="Diaz,Renata M" w:date="2020-04-22T09:51:00Z">
        <w:r w:rsidR="006046E5" w:rsidRPr="00C97458">
          <w:rPr>
            <w:rFonts w:asciiTheme="majorHAnsi" w:eastAsia="Times New Roman" w:hAnsiTheme="majorHAnsi" w:cstheme="majorHAnsi"/>
            <w:rPrChange w:id="489" w:author="Diaz,Renata M" w:date="2020-06-11T15:21:00Z">
              <w:rPr>
                <w:rFonts w:ascii="Times New Roman" w:eastAsia="Times New Roman" w:hAnsi="Times New Roman" w:cs="Times New Roman"/>
                <w:sz w:val="24"/>
                <w:szCs w:val="24"/>
              </w:rPr>
            </w:rPrChange>
          </w:rPr>
          <w:t>, White et al 2012</w:t>
        </w:r>
      </w:ins>
      <w:ins w:id="490" w:author="Diaz,Renata M" w:date="2020-04-20T16:01:00Z">
        <w:r w:rsidR="003B563B" w:rsidRPr="00C97458">
          <w:rPr>
            <w:rFonts w:asciiTheme="majorHAnsi" w:eastAsia="Times New Roman" w:hAnsiTheme="majorHAnsi" w:cstheme="majorHAnsi"/>
            <w:rPrChange w:id="491" w:author="Diaz,Renata M" w:date="2020-06-11T15:21:00Z">
              <w:rPr>
                <w:rFonts w:ascii="Times New Roman" w:eastAsia="Times New Roman" w:hAnsi="Times New Roman" w:cs="Times New Roman"/>
                <w:sz w:val="24"/>
                <w:szCs w:val="24"/>
              </w:rPr>
            </w:rPrChange>
          </w:rPr>
          <w:t>)</w:t>
        </w:r>
      </w:ins>
      <w:ins w:id="492" w:author="skmorgane" w:date="2020-06-23T10:05:00Z">
        <w:r w:rsidR="007A546E">
          <w:rPr>
            <w:rFonts w:asciiTheme="majorHAnsi" w:eastAsia="Times New Roman" w:hAnsiTheme="majorHAnsi" w:cstheme="majorHAnsi"/>
          </w:rPr>
          <w:t>, it is</w:t>
        </w:r>
      </w:ins>
      <w:ins w:id="493" w:author="skmorgane" w:date="2020-06-23T09:50:00Z">
        <w:r w:rsidR="00DF55C3">
          <w:rPr>
            <w:rFonts w:asciiTheme="majorHAnsi" w:eastAsia="Times New Roman" w:hAnsiTheme="majorHAnsi" w:cstheme="majorHAnsi"/>
          </w:rPr>
          <w:t xml:space="preserve"> reasonable</w:t>
        </w:r>
      </w:ins>
      <w:ins w:id="494" w:author="Diaz,Renata M" w:date="2020-04-20T16:01:00Z">
        <w:del w:id="495" w:author="skmorgane" w:date="2020-06-23T09:50:00Z">
          <w:r w:rsidR="003B563B" w:rsidRPr="00C97458" w:rsidDel="00DF55C3">
            <w:rPr>
              <w:rFonts w:asciiTheme="majorHAnsi" w:eastAsia="Times New Roman" w:hAnsiTheme="majorHAnsi" w:cstheme="majorHAnsi"/>
              <w:rPrChange w:id="496" w:author="Diaz,Renata M" w:date="2020-06-11T15:21:00Z">
                <w:rPr>
                  <w:rFonts w:ascii="Times New Roman" w:eastAsia="Times New Roman" w:hAnsi="Times New Roman" w:cs="Times New Roman"/>
                  <w:sz w:val="24"/>
                  <w:szCs w:val="24"/>
                </w:rPr>
              </w:rPrChange>
            </w:rPr>
            <w:delText xml:space="preserve">. </w:delText>
          </w:r>
        </w:del>
      </w:ins>
      <w:ins w:id="497" w:author="Diaz,Renata M" w:date="2020-04-22T09:53:00Z">
        <w:del w:id="498" w:author="skmorgane" w:date="2020-05-26T09:53:00Z">
          <w:r w:rsidR="00420E8D" w:rsidRPr="00C97458" w:rsidDel="00782BE8">
            <w:rPr>
              <w:rFonts w:asciiTheme="majorHAnsi" w:eastAsia="Times New Roman" w:hAnsiTheme="majorHAnsi" w:cstheme="majorHAnsi"/>
              <w:rPrChange w:id="499" w:author="Diaz,Renata M" w:date="2020-06-11T15:21:00Z">
                <w:rPr>
                  <w:rFonts w:ascii="Times New Roman" w:eastAsia="Times New Roman" w:hAnsi="Times New Roman" w:cs="Times New Roman"/>
                  <w:sz w:val="24"/>
                  <w:szCs w:val="24"/>
                </w:rPr>
              </w:rPrChange>
            </w:rPr>
            <w:delText>Finally, we can</w:delText>
          </w:r>
        </w:del>
      </w:ins>
      <w:ins w:id="500" w:author="Diaz,Renata M" w:date="2020-04-22T09:54:00Z">
        <w:del w:id="501" w:author="skmorgane" w:date="2020-05-26T09:53:00Z">
          <w:r w:rsidR="00420E8D" w:rsidRPr="00C97458" w:rsidDel="00782BE8">
            <w:rPr>
              <w:rFonts w:asciiTheme="majorHAnsi" w:eastAsia="Times New Roman" w:hAnsiTheme="majorHAnsi" w:cstheme="majorHAnsi"/>
              <w:rPrChange w:id="502" w:author="Diaz,Renata M" w:date="2020-06-11T15:21:00Z">
                <w:rPr>
                  <w:rFonts w:ascii="Times New Roman" w:eastAsia="Times New Roman" w:hAnsi="Times New Roman" w:cs="Times New Roman"/>
                  <w:sz w:val="24"/>
                  <w:szCs w:val="24"/>
                </w:rPr>
              </w:rPrChange>
            </w:rPr>
            <w:delText xml:space="preserve"> use combinatorics to</w:delText>
          </w:r>
        </w:del>
      </w:ins>
      <w:ins w:id="503" w:author="Diaz,Renata M" w:date="2020-04-22T09:53:00Z">
        <w:del w:id="504" w:author="skmorgane" w:date="2020-05-26T09:53:00Z">
          <w:r w:rsidR="00420E8D" w:rsidRPr="00C97458" w:rsidDel="00782BE8">
            <w:rPr>
              <w:rFonts w:asciiTheme="majorHAnsi" w:eastAsia="Times New Roman" w:hAnsiTheme="majorHAnsi" w:cstheme="majorHAnsi"/>
              <w:rPrChange w:id="505" w:author="Diaz,Renata M" w:date="2020-06-11T15:21:00Z">
                <w:rPr>
                  <w:rFonts w:ascii="Times New Roman" w:eastAsia="Times New Roman" w:hAnsi="Times New Roman" w:cs="Times New Roman"/>
                  <w:sz w:val="24"/>
                  <w:szCs w:val="24"/>
                </w:rPr>
              </w:rPrChange>
            </w:rPr>
            <w:delText xml:space="preserve"> explore the</w:delText>
          </w:r>
        </w:del>
      </w:ins>
      <w:ins w:id="506" w:author="Diaz,Renata M" w:date="2020-04-22T09:54:00Z">
        <w:del w:id="507" w:author="skmorgane" w:date="2020-05-26T09:53:00Z">
          <w:r w:rsidR="00420E8D" w:rsidRPr="00C97458" w:rsidDel="00782BE8">
            <w:rPr>
              <w:rFonts w:asciiTheme="majorHAnsi" w:eastAsia="Times New Roman" w:hAnsiTheme="majorHAnsi" w:cstheme="majorHAnsi"/>
              <w:rPrChange w:id="508" w:author="Diaz,Renata M" w:date="2020-06-11T15:21:00Z">
                <w:rPr>
                  <w:rFonts w:ascii="Times New Roman" w:eastAsia="Times New Roman" w:hAnsi="Times New Roman" w:cs="Times New Roman"/>
                  <w:sz w:val="24"/>
                  <w:szCs w:val="24"/>
                </w:rPr>
              </w:rPrChange>
            </w:rPr>
            <w:delText xml:space="preserve"> set of </w:delText>
          </w:r>
          <w:r w:rsidR="00420E8D" w:rsidRPr="00C97458" w:rsidDel="00782BE8">
            <w:rPr>
              <w:rFonts w:asciiTheme="majorHAnsi" w:eastAsia="Times New Roman" w:hAnsiTheme="majorHAnsi" w:cstheme="majorHAnsi"/>
              <w:i/>
              <w:iCs/>
              <w:rPrChange w:id="509" w:author="Diaz,Renata M" w:date="2020-06-11T15:21:00Z">
                <w:rPr>
                  <w:rFonts w:ascii="Times New Roman" w:eastAsia="Times New Roman" w:hAnsi="Times New Roman" w:cs="Times New Roman"/>
                  <w:i/>
                  <w:iCs/>
                  <w:sz w:val="24"/>
                  <w:szCs w:val="24"/>
                </w:rPr>
              </w:rPrChange>
            </w:rPr>
            <w:delText xml:space="preserve">possible </w:delText>
          </w:r>
          <w:r w:rsidR="00420E8D" w:rsidRPr="00C97458" w:rsidDel="00782BE8">
            <w:rPr>
              <w:rFonts w:asciiTheme="majorHAnsi" w:eastAsia="Times New Roman" w:hAnsiTheme="majorHAnsi" w:cstheme="majorHAnsi"/>
              <w:rPrChange w:id="510" w:author="Diaz,Renata M" w:date="2020-06-11T15:21:00Z">
                <w:rPr>
                  <w:rFonts w:ascii="Times New Roman" w:eastAsia="Times New Roman" w:hAnsi="Times New Roman" w:cs="Times New Roman"/>
                  <w:sz w:val="24"/>
                  <w:szCs w:val="24"/>
                </w:rPr>
              </w:rPrChange>
            </w:rPr>
            <w:delText>forms, or feasible set, for an SAD with a particular S and N.</w:delText>
          </w:r>
        </w:del>
      </w:ins>
      <w:ins w:id="511" w:author="Diaz,Renata M" w:date="2020-04-22T09:57:00Z">
        <w:del w:id="512" w:author="skmorgane" w:date="2020-05-26T09:53:00Z">
          <w:r w:rsidR="0016146E" w:rsidRPr="00C97458" w:rsidDel="00782BE8">
            <w:rPr>
              <w:rFonts w:asciiTheme="majorHAnsi" w:eastAsia="Times New Roman" w:hAnsiTheme="majorHAnsi" w:cstheme="majorHAnsi"/>
              <w:rPrChange w:id="513" w:author="Diaz,Renata M" w:date="2020-06-11T15:21:00Z">
                <w:rPr>
                  <w:rFonts w:ascii="Times New Roman" w:eastAsia="Times New Roman" w:hAnsi="Times New Roman" w:cs="Times New Roman"/>
                  <w:sz w:val="24"/>
                  <w:szCs w:val="24"/>
                </w:rPr>
              </w:rPrChange>
            </w:rPr>
            <w:delText xml:space="preserve"> Hollow curve</w:delText>
          </w:r>
        </w:del>
      </w:ins>
      <w:ins w:id="514" w:author="Diaz,Renata M" w:date="2020-04-22T09:59:00Z">
        <w:del w:id="515" w:author="skmorgane" w:date="2020-05-26T09:53:00Z">
          <w:r w:rsidR="00725321" w:rsidRPr="00C97458" w:rsidDel="00782BE8">
            <w:rPr>
              <w:rFonts w:asciiTheme="majorHAnsi" w:eastAsia="Times New Roman" w:hAnsiTheme="majorHAnsi" w:cstheme="majorHAnsi"/>
              <w:rPrChange w:id="516" w:author="Diaz,Renata M" w:date="2020-06-11T15:21:00Z">
                <w:rPr>
                  <w:rFonts w:ascii="Times New Roman" w:eastAsia="Times New Roman" w:hAnsi="Times New Roman" w:cs="Times New Roman"/>
                  <w:sz w:val="24"/>
                  <w:szCs w:val="24"/>
                </w:rPr>
              </w:rPrChange>
            </w:rPr>
            <w:delText>s</w:delText>
          </w:r>
          <w:r w:rsidR="00104E99" w:rsidRPr="00C97458" w:rsidDel="00782BE8">
            <w:rPr>
              <w:rFonts w:asciiTheme="majorHAnsi" w:eastAsia="Times New Roman" w:hAnsiTheme="majorHAnsi" w:cstheme="majorHAnsi"/>
              <w:rPrChange w:id="517" w:author="Diaz,Renata M" w:date="2020-06-11T15:21:00Z">
                <w:rPr>
                  <w:rFonts w:ascii="Times New Roman" w:eastAsia="Times New Roman" w:hAnsi="Times New Roman" w:cs="Times New Roman"/>
                  <w:sz w:val="24"/>
                  <w:szCs w:val="24"/>
                </w:rPr>
              </w:rPrChange>
            </w:rPr>
            <w:delText>, similar</w:delText>
          </w:r>
          <w:r w:rsidR="00177AB6" w:rsidRPr="00C97458" w:rsidDel="00782BE8">
            <w:rPr>
              <w:rFonts w:asciiTheme="majorHAnsi" w:eastAsia="Times New Roman" w:hAnsiTheme="majorHAnsi" w:cstheme="majorHAnsi"/>
              <w:rPrChange w:id="518" w:author="Diaz,Renata M" w:date="2020-06-11T15:21:00Z">
                <w:rPr>
                  <w:rFonts w:ascii="Times New Roman" w:eastAsia="Times New Roman" w:hAnsi="Times New Roman" w:cs="Times New Roman"/>
                  <w:sz w:val="24"/>
                  <w:szCs w:val="24"/>
                </w:rPr>
              </w:rPrChange>
            </w:rPr>
            <w:delText xml:space="preserve"> to </w:delText>
          </w:r>
        </w:del>
      </w:ins>
      <w:ins w:id="519" w:author="Diaz,Renata M" w:date="2020-05-17T11:02:00Z">
        <w:del w:id="520" w:author="skmorgane" w:date="2020-05-26T09:53:00Z">
          <w:r w:rsidR="00F5143E" w:rsidRPr="00C97458" w:rsidDel="00782BE8">
            <w:rPr>
              <w:rFonts w:asciiTheme="majorHAnsi" w:eastAsia="Times New Roman" w:hAnsiTheme="majorHAnsi" w:cstheme="majorHAnsi"/>
              <w:rPrChange w:id="521" w:author="Diaz,Renata M" w:date="2020-06-11T15:21:00Z">
                <w:rPr>
                  <w:rFonts w:ascii="Times New Roman" w:eastAsia="Times New Roman" w:hAnsi="Times New Roman" w:cs="Times New Roman"/>
                  <w:sz w:val="24"/>
                  <w:szCs w:val="24"/>
                </w:rPr>
              </w:rPrChange>
            </w:rPr>
            <w:delText xml:space="preserve">the ones seen in </w:delText>
          </w:r>
        </w:del>
      </w:ins>
      <w:ins w:id="522" w:author="Diaz,Renata M" w:date="2020-04-22T09:59:00Z">
        <w:del w:id="523" w:author="skmorgane" w:date="2020-05-26T09:53:00Z">
          <w:r w:rsidR="00177AB6" w:rsidRPr="00C97458" w:rsidDel="00782BE8">
            <w:rPr>
              <w:rFonts w:asciiTheme="majorHAnsi" w:eastAsia="Times New Roman" w:hAnsiTheme="majorHAnsi" w:cstheme="majorHAnsi"/>
              <w:rPrChange w:id="524" w:author="Diaz,Renata M" w:date="2020-06-11T15:21:00Z">
                <w:rPr>
                  <w:rFonts w:ascii="Times New Roman" w:eastAsia="Times New Roman" w:hAnsi="Times New Roman" w:cs="Times New Roman"/>
                  <w:sz w:val="24"/>
                  <w:szCs w:val="24"/>
                </w:rPr>
              </w:rPrChange>
            </w:rPr>
            <w:delText>empirical SADs</w:delText>
          </w:r>
          <w:r w:rsidR="00104E99" w:rsidRPr="00C97458" w:rsidDel="00782BE8">
            <w:rPr>
              <w:rFonts w:asciiTheme="majorHAnsi" w:eastAsia="Times New Roman" w:hAnsiTheme="majorHAnsi" w:cstheme="majorHAnsi"/>
              <w:rPrChange w:id="525" w:author="Diaz,Renata M" w:date="2020-06-11T15:21:00Z">
                <w:rPr>
                  <w:rFonts w:ascii="Times New Roman" w:eastAsia="Times New Roman" w:hAnsi="Times New Roman" w:cs="Times New Roman"/>
                  <w:sz w:val="24"/>
                  <w:szCs w:val="24"/>
                </w:rPr>
              </w:rPrChange>
            </w:rPr>
            <w:delText>,</w:delText>
          </w:r>
        </w:del>
      </w:ins>
      <w:ins w:id="526" w:author="Diaz,Renata M" w:date="2020-04-22T09:57:00Z">
        <w:del w:id="527" w:author="skmorgane" w:date="2020-05-26T09:53:00Z">
          <w:r w:rsidR="0016146E" w:rsidRPr="00C97458" w:rsidDel="00782BE8">
            <w:rPr>
              <w:rFonts w:asciiTheme="majorHAnsi" w:eastAsia="Times New Roman" w:hAnsiTheme="majorHAnsi" w:cstheme="majorHAnsi"/>
              <w:rPrChange w:id="528" w:author="Diaz,Renata M" w:date="2020-06-11T15:21: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529" w:author="Diaz,Renata M" w:date="2020-04-22T09:58:00Z">
        <w:del w:id="530" w:author="skmorgane" w:date="2020-05-26T09:53:00Z">
          <w:r w:rsidR="0016146E" w:rsidRPr="00C97458" w:rsidDel="00782BE8">
            <w:rPr>
              <w:rFonts w:asciiTheme="majorHAnsi" w:eastAsia="Times New Roman" w:hAnsiTheme="majorHAnsi" w:cstheme="majorHAnsi"/>
              <w:rPrChange w:id="531" w:author="Diaz,Renata M" w:date="2020-06-11T15:21:00Z">
                <w:rPr>
                  <w:rFonts w:ascii="Times New Roman" w:eastAsia="Times New Roman" w:hAnsi="Times New Roman" w:cs="Times New Roman"/>
                  <w:sz w:val="24"/>
                  <w:szCs w:val="24"/>
                </w:rPr>
              </w:rPrChange>
            </w:rPr>
            <w:delText xml:space="preserve">N (Locey and White 2013). </w:delText>
          </w:r>
        </w:del>
      </w:ins>
      <w:ins w:id="532" w:author="Diaz,Renata M" w:date="2020-04-22T09:52:00Z">
        <w:del w:id="533" w:author="skmorgane" w:date="2020-05-26T09:53:00Z">
          <w:r w:rsidR="003838AB" w:rsidRPr="00C97458" w:rsidDel="00782BE8">
            <w:rPr>
              <w:rFonts w:asciiTheme="majorHAnsi" w:eastAsia="Times New Roman" w:hAnsiTheme="majorHAnsi" w:cstheme="majorHAnsi"/>
              <w:rPrChange w:id="534" w:author="Diaz,Renata M" w:date="2020-06-11T15:21:00Z">
                <w:rPr>
                  <w:rFonts w:ascii="Times New Roman" w:eastAsia="Times New Roman" w:hAnsi="Times New Roman" w:cs="Times New Roman"/>
                  <w:sz w:val="24"/>
                  <w:szCs w:val="24"/>
                </w:rPr>
              </w:rPrChange>
            </w:rPr>
            <w:delText>Given</w:delText>
          </w:r>
        </w:del>
      </w:ins>
      <w:ins w:id="535" w:author="Diaz,Renata M" w:date="2020-04-13T10:47:00Z">
        <w:del w:id="536" w:author="skmorgane" w:date="2020-05-26T09:53:00Z">
          <w:r w:rsidR="00F22256" w:rsidRPr="00C97458" w:rsidDel="00782BE8">
            <w:rPr>
              <w:rFonts w:asciiTheme="majorHAnsi" w:eastAsia="Times New Roman" w:hAnsiTheme="majorHAnsi" w:cstheme="majorHAnsi"/>
              <w:rPrChange w:id="537" w:author="Diaz,Renata M" w:date="2020-06-11T15:21:00Z">
                <w:rPr>
                  <w:rFonts w:ascii="Times New Roman" w:eastAsia="Times New Roman" w:hAnsi="Times New Roman" w:cs="Times New Roman"/>
                  <w:sz w:val="24"/>
                  <w:szCs w:val="24"/>
                </w:rPr>
              </w:rPrChange>
            </w:rPr>
            <w:delText xml:space="preserve"> minimal assumptions</w:delText>
          </w:r>
        </w:del>
      </w:ins>
      <w:ins w:id="538" w:author="Diaz,Renata M" w:date="2020-04-13T10:39:00Z">
        <w:del w:id="539" w:author="skmorgane" w:date="2020-05-26T09:53:00Z">
          <w:r w:rsidR="00721DCD" w:rsidRPr="00C97458" w:rsidDel="00782BE8">
            <w:rPr>
              <w:rFonts w:asciiTheme="majorHAnsi" w:eastAsia="Times New Roman" w:hAnsiTheme="majorHAnsi" w:cstheme="majorHAnsi"/>
              <w:rPrChange w:id="540" w:author="Diaz,Renata M" w:date="2020-06-11T15:21:00Z">
                <w:rPr>
                  <w:rFonts w:ascii="Times New Roman" w:eastAsia="Times New Roman" w:hAnsi="Times New Roman" w:cs="Times New Roman"/>
                  <w:sz w:val="24"/>
                  <w:szCs w:val="24"/>
                </w:rPr>
              </w:rPrChange>
            </w:rPr>
            <w:delText xml:space="preserve"> about biological process, </w:delText>
          </w:r>
        </w:del>
      </w:ins>
      <w:ins w:id="541" w:author="Diaz,Renata M" w:date="2020-04-13T10:45:00Z">
        <w:del w:id="542" w:author="skmorgane" w:date="2020-05-26T09:53:00Z">
          <w:r w:rsidR="00F22256" w:rsidRPr="00C97458" w:rsidDel="00782BE8">
            <w:rPr>
              <w:rFonts w:asciiTheme="majorHAnsi" w:eastAsia="Times New Roman" w:hAnsiTheme="majorHAnsi" w:cstheme="majorHAnsi"/>
              <w:rPrChange w:id="543" w:author="Diaz,Renata M" w:date="2020-06-11T15:21:00Z">
                <w:rPr>
                  <w:rFonts w:ascii="Times New Roman" w:eastAsia="Times New Roman" w:hAnsi="Times New Roman" w:cs="Times New Roman"/>
                  <w:sz w:val="24"/>
                  <w:szCs w:val="24"/>
                </w:rPr>
              </w:rPrChange>
            </w:rPr>
            <w:delText xml:space="preserve">and instead </w:delText>
          </w:r>
        </w:del>
      </w:ins>
      <w:ins w:id="544" w:author="Diaz,Renata M" w:date="2020-04-13T10:39:00Z">
        <w:del w:id="545" w:author="skmorgane" w:date="2020-05-26T09:53:00Z">
          <w:r w:rsidR="00721DCD" w:rsidRPr="00C97458" w:rsidDel="00782BE8">
            <w:rPr>
              <w:rFonts w:asciiTheme="majorHAnsi" w:eastAsia="Times New Roman" w:hAnsiTheme="majorHAnsi" w:cstheme="majorHAnsi"/>
              <w:rPrChange w:id="546" w:author="Diaz,Renata M" w:date="2020-06-11T15:21: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547" w:author="Diaz,Renata M" w:date="2020-04-13T10:45:00Z">
        <w:del w:id="548" w:author="skmorgane" w:date="2020-05-26T09:53:00Z">
          <w:r w:rsidR="00F22256" w:rsidRPr="00C97458" w:rsidDel="00782BE8">
            <w:rPr>
              <w:rFonts w:asciiTheme="majorHAnsi" w:eastAsia="Times New Roman" w:hAnsiTheme="majorHAnsi" w:cstheme="majorHAnsi"/>
              <w:rPrChange w:id="549" w:author="Diaz,Renata M" w:date="2020-06-11T15:21:00Z">
                <w:rPr>
                  <w:rFonts w:ascii="Times New Roman" w:eastAsia="Times New Roman" w:hAnsi="Times New Roman" w:cs="Times New Roman"/>
                  <w:sz w:val="24"/>
                  <w:szCs w:val="24"/>
                </w:rPr>
              </w:rPrChange>
            </w:rPr>
            <w:delText>, we</w:delText>
          </w:r>
        </w:del>
      </w:ins>
      <w:ins w:id="550" w:author="Diaz,Renata M" w:date="2020-04-13T10:47:00Z">
        <w:del w:id="551" w:author="skmorgane" w:date="2020-05-26T09:53:00Z">
          <w:r w:rsidR="00F22256" w:rsidRPr="00C97458" w:rsidDel="00782BE8">
            <w:rPr>
              <w:rFonts w:asciiTheme="majorHAnsi" w:eastAsia="Times New Roman" w:hAnsiTheme="majorHAnsi" w:cstheme="majorHAnsi"/>
              <w:rPrChange w:id="552" w:author="Diaz,Renata M" w:date="2020-06-11T15:21:00Z">
                <w:rPr>
                  <w:rFonts w:ascii="Times New Roman" w:eastAsia="Times New Roman" w:hAnsi="Times New Roman" w:cs="Times New Roman"/>
                  <w:sz w:val="24"/>
                  <w:szCs w:val="24"/>
                </w:rPr>
              </w:rPrChange>
            </w:rPr>
            <w:delText xml:space="preserve"> </w:delText>
          </w:r>
        </w:del>
        <w:del w:id="553" w:author="skmorgane" w:date="2020-05-26T09:57:00Z">
          <w:r w:rsidR="00F22256" w:rsidRPr="00C97458" w:rsidDel="00782BE8">
            <w:rPr>
              <w:rFonts w:asciiTheme="majorHAnsi" w:eastAsia="Times New Roman" w:hAnsiTheme="majorHAnsi" w:cstheme="majorHAnsi"/>
              <w:rPrChange w:id="554" w:author="Diaz,Renata M" w:date="2020-06-11T15:21:00Z">
                <w:rPr>
                  <w:rFonts w:ascii="Times New Roman" w:eastAsia="Times New Roman" w:hAnsi="Times New Roman" w:cs="Times New Roman"/>
                  <w:sz w:val="24"/>
                  <w:szCs w:val="24"/>
                </w:rPr>
              </w:rPrChange>
            </w:rPr>
            <w:delText>therefore</w:delText>
          </w:r>
        </w:del>
      </w:ins>
      <w:ins w:id="555" w:author="Diaz,Renata M" w:date="2020-04-13T10:45:00Z">
        <w:del w:id="556" w:author="skmorgane" w:date="2020-05-26T09:57:00Z">
          <w:r w:rsidR="00F22256" w:rsidRPr="00C97458" w:rsidDel="00782BE8">
            <w:rPr>
              <w:rFonts w:asciiTheme="majorHAnsi" w:eastAsia="Times New Roman" w:hAnsiTheme="majorHAnsi" w:cstheme="majorHAnsi"/>
              <w:rPrChange w:id="557" w:author="Diaz,Renata M" w:date="2020-06-11T15:21:00Z">
                <w:rPr>
                  <w:rFonts w:ascii="Times New Roman" w:eastAsia="Times New Roman" w:hAnsi="Times New Roman" w:cs="Times New Roman"/>
                  <w:sz w:val="24"/>
                  <w:szCs w:val="24"/>
                </w:rPr>
              </w:rPrChange>
            </w:rPr>
            <w:delText xml:space="preserve"> </w:delText>
          </w:r>
        </w:del>
        <w:del w:id="558" w:author="skmorgane" w:date="2020-06-23T09:50:00Z">
          <w:r w:rsidR="00F22256" w:rsidRPr="00C97458" w:rsidDel="00DF55C3">
            <w:rPr>
              <w:rFonts w:asciiTheme="majorHAnsi" w:eastAsia="Times New Roman" w:hAnsiTheme="majorHAnsi" w:cstheme="majorHAnsi"/>
              <w:rPrChange w:id="559" w:author="Diaz,Renata M" w:date="2020-06-11T15:21:00Z">
                <w:rPr>
                  <w:rFonts w:ascii="Times New Roman" w:eastAsia="Times New Roman" w:hAnsi="Times New Roman" w:cs="Times New Roman"/>
                  <w:sz w:val="24"/>
                  <w:szCs w:val="24"/>
                </w:rPr>
              </w:rPrChange>
            </w:rPr>
            <w:delText>have good reason</w:delText>
          </w:r>
        </w:del>
        <w:r w:rsidR="00F22256" w:rsidRPr="00C97458">
          <w:rPr>
            <w:rFonts w:asciiTheme="majorHAnsi" w:eastAsia="Times New Roman" w:hAnsiTheme="majorHAnsi" w:cstheme="majorHAnsi"/>
            <w:rPrChange w:id="560" w:author="Diaz,Renata M" w:date="2020-06-11T15:21:00Z">
              <w:rPr>
                <w:rFonts w:ascii="Times New Roman" w:eastAsia="Times New Roman" w:hAnsi="Times New Roman" w:cs="Times New Roman"/>
                <w:sz w:val="24"/>
                <w:szCs w:val="24"/>
              </w:rPr>
            </w:rPrChange>
          </w:rPr>
          <w:t xml:space="preserve"> to expect </w:t>
        </w:r>
      </w:ins>
      <w:ins w:id="561" w:author="skmorgane" w:date="2020-06-23T10:05:00Z">
        <w:r w:rsidR="007A546E">
          <w:rPr>
            <w:rFonts w:asciiTheme="majorHAnsi" w:eastAsia="Times New Roman" w:hAnsiTheme="majorHAnsi" w:cstheme="majorHAnsi"/>
          </w:rPr>
          <w:t>statistical constraints alone may account for</w:t>
        </w:r>
      </w:ins>
      <w:ins w:id="562" w:author="skmorgane" w:date="2020-06-23T10:06:00Z">
        <w:r w:rsidR="007A546E">
          <w:rPr>
            <w:rFonts w:asciiTheme="majorHAnsi" w:eastAsia="Times New Roman" w:hAnsiTheme="majorHAnsi" w:cstheme="majorHAnsi"/>
          </w:rPr>
          <w:t xml:space="preserve"> the widespread nature of the </w:t>
        </w:r>
      </w:ins>
      <w:ins w:id="563" w:author="skmorgane" w:date="2020-06-23T09:51:00Z">
        <w:r w:rsidR="00DF55C3">
          <w:rPr>
            <w:rFonts w:asciiTheme="majorHAnsi" w:eastAsia="Times New Roman" w:hAnsiTheme="majorHAnsi" w:cstheme="majorHAnsi"/>
          </w:rPr>
          <w:t xml:space="preserve">hollow </w:t>
        </w:r>
      </w:ins>
      <w:ins w:id="564" w:author="skmorgane" w:date="2020-06-23T10:06:00Z">
        <w:r w:rsidR="007A546E">
          <w:rPr>
            <w:rFonts w:asciiTheme="majorHAnsi" w:eastAsia="Times New Roman" w:hAnsiTheme="majorHAnsi" w:cstheme="majorHAnsi"/>
          </w:rPr>
          <w:t>SAD curve</w:t>
        </w:r>
      </w:ins>
      <w:ins w:id="565" w:author="Diaz,Renata M" w:date="2020-04-13T10:45:00Z">
        <w:del w:id="566" w:author="skmorgane" w:date="2020-06-23T09:51:00Z">
          <w:r w:rsidR="00F22256" w:rsidRPr="00C97458" w:rsidDel="00DF55C3">
            <w:rPr>
              <w:rFonts w:asciiTheme="majorHAnsi" w:eastAsia="Times New Roman" w:hAnsiTheme="majorHAnsi" w:cstheme="majorHAnsi"/>
              <w:rPrChange w:id="567" w:author="Diaz,Renata M" w:date="2020-06-11T15:21:00Z">
                <w:rPr>
                  <w:rFonts w:ascii="Times New Roman" w:eastAsia="Times New Roman" w:hAnsi="Times New Roman" w:cs="Times New Roman"/>
                  <w:sz w:val="24"/>
                  <w:szCs w:val="24"/>
                </w:rPr>
              </w:rPrChange>
            </w:rPr>
            <w:delText xml:space="preserve">most SADs </w:delText>
          </w:r>
        </w:del>
        <w:del w:id="568" w:author="skmorgane" w:date="2020-05-26T09:54:00Z">
          <w:r w:rsidR="00F22256" w:rsidRPr="00C97458" w:rsidDel="00782BE8">
            <w:rPr>
              <w:rFonts w:asciiTheme="majorHAnsi" w:eastAsia="Times New Roman" w:hAnsiTheme="majorHAnsi" w:cstheme="majorHAnsi"/>
              <w:rPrChange w:id="569" w:author="Diaz,Renata M" w:date="2020-06-11T15:21:00Z">
                <w:rPr>
                  <w:rFonts w:ascii="Times New Roman" w:eastAsia="Times New Roman" w:hAnsi="Times New Roman" w:cs="Times New Roman"/>
                  <w:sz w:val="24"/>
                  <w:szCs w:val="24"/>
                </w:rPr>
              </w:rPrChange>
            </w:rPr>
            <w:delText xml:space="preserve">to </w:delText>
          </w:r>
        </w:del>
        <w:del w:id="570" w:author="skmorgane" w:date="2020-06-23T09:51:00Z">
          <w:r w:rsidR="00F22256" w:rsidRPr="00C97458" w:rsidDel="00DF55C3">
            <w:rPr>
              <w:rFonts w:asciiTheme="majorHAnsi" w:eastAsia="Times New Roman" w:hAnsiTheme="majorHAnsi" w:cstheme="majorHAnsi"/>
              <w:rPrChange w:id="571" w:author="Diaz,Renata M" w:date="2020-06-11T15:21:00Z">
                <w:rPr>
                  <w:rFonts w:ascii="Times New Roman" w:eastAsia="Times New Roman" w:hAnsi="Times New Roman" w:cs="Times New Roman"/>
                  <w:sz w:val="24"/>
                  <w:szCs w:val="24"/>
                </w:rPr>
              </w:rPrChange>
            </w:rPr>
            <w:delText>be hollow curves</w:delText>
          </w:r>
        </w:del>
      </w:ins>
      <w:ins w:id="572" w:author="Diaz,Renata M" w:date="2020-04-13T10:39:00Z">
        <w:r w:rsidR="00721DCD" w:rsidRPr="00C97458">
          <w:rPr>
            <w:rFonts w:asciiTheme="majorHAnsi" w:eastAsia="Times New Roman" w:hAnsiTheme="majorHAnsi" w:cstheme="majorHAnsi"/>
            <w:rPrChange w:id="573" w:author="Diaz,Renata M" w:date="2020-06-11T15:21:00Z">
              <w:rPr>
                <w:rFonts w:ascii="Times New Roman" w:eastAsia="Times New Roman" w:hAnsi="Times New Roman" w:cs="Times New Roman"/>
                <w:sz w:val="24"/>
                <w:szCs w:val="24"/>
              </w:rPr>
            </w:rPrChange>
          </w:rPr>
          <w:t xml:space="preserve">. </w:t>
        </w:r>
      </w:ins>
    </w:p>
    <w:p w14:paraId="1C6EA549" w14:textId="7EB1CE6C" w:rsidR="3AF5A55C" w:rsidRPr="00C97458" w:rsidDel="00F22256" w:rsidRDefault="00B262ED" w:rsidP="0264BE4F">
      <w:pPr>
        <w:rPr>
          <w:del w:id="574" w:author="Diaz,Renata M" w:date="2020-04-13T10:45:00Z"/>
          <w:rFonts w:asciiTheme="majorHAnsi" w:eastAsia="Times New Roman" w:hAnsiTheme="majorHAnsi" w:cstheme="majorHAnsi"/>
          <w:rPrChange w:id="575" w:author="Diaz,Renata M" w:date="2020-06-11T15:21:00Z">
            <w:rPr>
              <w:del w:id="576" w:author="Diaz,Renata M" w:date="2020-04-13T10:45:00Z"/>
              <w:rFonts w:ascii="Times New Roman" w:eastAsia="Times New Roman" w:hAnsi="Times New Roman" w:cs="Times New Roman"/>
              <w:sz w:val="24"/>
              <w:szCs w:val="24"/>
            </w:rPr>
          </w:rPrChange>
        </w:rPr>
      </w:pPr>
      <w:commentRangeStart w:id="577"/>
      <w:commentRangeStart w:id="578"/>
      <w:ins w:id="579" w:author="skmorgane" w:date="2020-03-31T08:57:00Z">
        <w:del w:id="580" w:author="Diaz,Renata M" w:date="2020-04-13T10:40:00Z">
          <w:r w:rsidRPr="00C97458" w:rsidDel="00CA317C">
            <w:rPr>
              <w:rFonts w:asciiTheme="majorHAnsi" w:eastAsia="Times New Roman" w:hAnsiTheme="majorHAnsi" w:cstheme="majorHAnsi"/>
              <w:rPrChange w:id="581" w:author="Diaz,Renata M" w:date="2020-06-11T15:21: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82" w:author="skmorgane" w:date="2020-03-31T08:58:00Z">
        <w:del w:id="583" w:author="Diaz,Renata M" w:date="2020-04-13T10:40:00Z">
          <w:r w:rsidRPr="00C97458" w:rsidDel="00CA317C">
            <w:rPr>
              <w:rFonts w:asciiTheme="majorHAnsi" w:eastAsia="Times New Roman" w:hAnsiTheme="majorHAnsi" w:cstheme="majorHAnsi"/>
              <w:rPrChange w:id="584" w:author="Diaz,Renata M" w:date="2020-06-11T15:21:00Z">
                <w:rPr>
                  <w:rFonts w:ascii="Times New Roman" w:eastAsia="Times New Roman" w:hAnsi="Times New Roman" w:cs="Times New Roman"/>
                  <w:sz w:val="24"/>
                  <w:szCs w:val="24"/>
                </w:rPr>
              </w:rPrChange>
            </w:rPr>
            <w:delText>mulating evidence suggests that statistical constraint</w:delText>
          </w:r>
        </w:del>
      </w:ins>
      <w:ins w:id="585" w:author="skmorgane" w:date="2020-03-31T09:01:00Z">
        <w:del w:id="586" w:author="Diaz,Renata M" w:date="2020-04-13T10:40:00Z">
          <w:r w:rsidRPr="00C97458" w:rsidDel="00CA317C">
            <w:rPr>
              <w:rFonts w:asciiTheme="majorHAnsi" w:eastAsia="Times New Roman" w:hAnsiTheme="majorHAnsi" w:cstheme="majorHAnsi"/>
              <w:rPrChange w:id="587" w:author="Diaz,Renata M" w:date="2020-06-11T15:21:00Z">
                <w:rPr>
                  <w:rFonts w:ascii="Times New Roman" w:eastAsia="Times New Roman" w:hAnsi="Times New Roman" w:cs="Times New Roman"/>
                  <w:sz w:val="24"/>
                  <w:szCs w:val="24"/>
                </w:rPr>
              </w:rPrChange>
            </w:rPr>
            <w:delText xml:space="preserve">s may be involved in </w:delText>
          </w:r>
        </w:del>
      </w:ins>
      <w:ins w:id="588" w:author="skmorgane" w:date="2020-03-31T09:12:00Z">
        <w:del w:id="589" w:author="Diaz,Renata M" w:date="2020-04-13T10:40:00Z">
          <w:r w:rsidR="00485B77" w:rsidRPr="00C97458" w:rsidDel="00CA317C">
            <w:rPr>
              <w:rFonts w:asciiTheme="majorHAnsi" w:eastAsia="Times New Roman" w:hAnsiTheme="majorHAnsi" w:cstheme="majorHAnsi"/>
              <w:rPrChange w:id="590" w:author="Diaz,Renata M" w:date="2020-06-11T15:21:00Z">
                <w:rPr>
                  <w:rFonts w:ascii="Times New Roman" w:eastAsia="Times New Roman" w:hAnsi="Times New Roman" w:cs="Times New Roman"/>
                  <w:sz w:val="24"/>
                  <w:szCs w:val="24"/>
                </w:rPr>
              </w:rPrChange>
            </w:rPr>
            <w:delText xml:space="preserve">generating </w:delText>
          </w:r>
        </w:del>
      </w:ins>
      <w:del w:id="591" w:author="Diaz,Renata M" w:date="2020-04-13T10:40:00Z">
        <w:r w:rsidR="00E51E72" w:rsidRPr="00C97458" w:rsidDel="00CA317C">
          <w:rPr>
            <w:rFonts w:asciiTheme="majorHAnsi" w:eastAsia="Times New Roman" w:hAnsiTheme="majorHAnsi" w:cstheme="majorHAnsi"/>
            <w:rPrChange w:id="592" w:author="Diaz,Renata M" w:date="2020-06-11T15:21:00Z">
              <w:rPr>
                <w:rFonts w:ascii="Times New Roman" w:eastAsia="Times New Roman" w:hAnsi="Times New Roman" w:cs="Times New Roman"/>
                <w:sz w:val="24"/>
                <w:szCs w:val="24"/>
              </w:rPr>
            </w:rPrChange>
          </w:rPr>
          <w:delText>Multiple</w:delText>
        </w:r>
        <w:r w:rsidR="3AF5A55C" w:rsidRPr="00C97458" w:rsidDel="00CA317C">
          <w:rPr>
            <w:rFonts w:asciiTheme="majorHAnsi" w:eastAsia="Times New Roman" w:hAnsiTheme="majorHAnsi" w:cstheme="majorHAnsi"/>
            <w:rPrChange w:id="593" w:author="Diaz,Renata M" w:date="2020-06-11T15:21:00Z">
              <w:rPr>
                <w:rFonts w:ascii="Times New Roman" w:eastAsia="Times New Roman" w:hAnsi="Times New Roman" w:cs="Times New Roman"/>
                <w:sz w:val="24"/>
                <w:szCs w:val="24"/>
              </w:rPr>
            </w:rPrChange>
          </w:rPr>
          <w:delText xml:space="preserve"> lines of re</w:delText>
        </w:r>
        <w:r w:rsidR="00E51E72" w:rsidRPr="00C97458" w:rsidDel="00CA317C">
          <w:rPr>
            <w:rFonts w:asciiTheme="majorHAnsi" w:eastAsia="Times New Roman" w:hAnsiTheme="majorHAnsi" w:cstheme="majorHAnsi"/>
            <w:rPrChange w:id="594" w:author="Diaz,Renata M" w:date="2020-06-11T15:21:00Z">
              <w:rPr>
                <w:rFonts w:ascii="Times New Roman" w:eastAsia="Times New Roman" w:hAnsi="Times New Roman" w:cs="Times New Roman"/>
                <w:sz w:val="24"/>
                <w:szCs w:val="24"/>
              </w:rPr>
            </w:rPrChange>
          </w:rPr>
          <w:delText>cent reasoning</w:delText>
        </w:r>
        <w:r w:rsidR="3AF5A55C" w:rsidRPr="00C97458" w:rsidDel="00CA317C">
          <w:rPr>
            <w:rFonts w:asciiTheme="majorHAnsi" w:eastAsia="Times New Roman" w:hAnsiTheme="majorHAnsi" w:cstheme="majorHAnsi"/>
            <w:rPrChange w:id="595" w:author="Diaz,Renata M" w:date="2020-06-11T15:21:00Z">
              <w:rPr>
                <w:rFonts w:ascii="Times New Roman" w:eastAsia="Times New Roman" w:hAnsi="Times New Roman" w:cs="Times New Roman"/>
                <w:sz w:val="24"/>
                <w:szCs w:val="24"/>
              </w:rPr>
            </w:rPrChange>
          </w:rPr>
          <w:delText xml:space="preserve"> suggest an explanation and </w:delText>
        </w:r>
        <w:r w:rsidR="003738F0" w:rsidRPr="00C97458" w:rsidDel="00CA317C">
          <w:rPr>
            <w:rFonts w:asciiTheme="majorHAnsi" w:eastAsia="Times New Roman" w:hAnsiTheme="majorHAnsi" w:cstheme="majorHAnsi"/>
            <w:rPrChange w:id="596" w:author="Diaz,Renata M" w:date="2020-06-11T15:21:00Z">
              <w:rPr>
                <w:rFonts w:ascii="Times New Roman" w:eastAsia="Times New Roman" w:hAnsi="Times New Roman" w:cs="Times New Roman"/>
                <w:sz w:val="24"/>
                <w:szCs w:val="24"/>
              </w:rPr>
            </w:rPrChange>
          </w:rPr>
          <w:delText>perhaps a solution</w:delText>
        </w:r>
        <w:r w:rsidR="3AF5A55C" w:rsidRPr="00C97458" w:rsidDel="00CA317C">
          <w:rPr>
            <w:rFonts w:asciiTheme="majorHAnsi" w:eastAsia="Times New Roman" w:hAnsiTheme="majorHAnsi" w:cstheme="majorHAnsi"/>
            <w:rPrChange w:id="597" w:author="Diaz,Renata M" w:date="2020-06-11T15:21:00Z">
              <w:rPr>
                <w:rFonts w:ascii="Times New Roman" w:eastAsia="Times New Roman" w:hAnsi="Times New Roman" w:cs="Times New Roman"/>
                <w:sz w:val="24"/>
                <w:szCs w:val="24"/>
              </w:rPr>
            </w:rPrChange>
          </w:rPr>
          <w:delText xml:space="preserve"> for this puzzle. The SAD </w:delText>
        </w:r>
        <w:r w:rsidR="00E51E72" w:rsidRPr="00C97458" w:rsidDel="00CA317C">
          <w:rPr>
            <w:rFonts w:asciiTheme="majorHAnsi" w:eastAsia="Times New Roman" w:hAnsiTheme="majorHAnsi" w:cstheme="majorHAnsi"/>
            <w:rPrChange w:id="598" w:author="Diaz,Renata M" w:date="2020-06-11T15:21:00Z">
              <w:rPr>
                <w:rFonts w:ascii="Times New Roman" w:eastAsia="Times New Roman" w:hAnsi="Times New Roman" w:cs="Times New Roman"/>
                <w:sz w:val="24"/>
                <w:szCs w:val="24"/>
              </w:rPr>
            </w:rPrChange>
          </w:rPr>
          <w:delText>seems</w:delText>
        </w:r>
        <w:r w:rsidR="3AF5A55C" w:rsidRPr="00C97458" w:rsidDel="00CA317C">
          <w:rPr>
            <w:rFonts w:asciiTheme="majorHAnsi" w:eastAsia="Times New Roman" w:hAnsiTheme="majorHAnsi" w:cstheme="majorHAnsi"/>
            <w:rPrChange w:id="599" w:author="Diaz,Renata M" w:date="2020-06-11T15:21:00Z">
              <w:rPr>
                <w:rFonts w:ascii="Times New Roman" w:eastAsia="Times New Roman" w:hAnsi="Times New Roman" w:cs="Times New Roman"/>
                <w:sz w:val="24"/>
                <w:szCs w:val="24"/>
              </w:rPr>
            </w:rPrChange>
          </w:rPr>
          <w:delText xml:space="preserve"> subject to a statistical constraint that encourages </w:delText>
        </w:r>
        <w:r w:rsidR="3F00E457" w:rsidRPr="00C97458" w:rsidDel="00CA317C">
          <w:rPr>
            <w:rFonts w:asciiTheme="majorHAnsi" w:eastAsia="Times New Roman" w:hAnsiTheme="majorHAnsi" w:cstheme="majorHAnsi"/>
            <w:rPrChange w:id="600" w:author="Diaz,Renata M" w:date="2020-06-11T15:21:00Z">
              <w:rPr>
                <w:rFonts w:ascii="Times New Roman" w:eastAsia="Times New Roman" w:hAnsi="Times New Roman" w:cs="Times New Roman"/>
                <w:sz w:val="24"/>
                <w:szCs w:val="24"/>
              </w:rPr>
            </w:rPrChange>
          </w:rPr>
          <w:delText xml:space="preserve">it to </w:delText>
        </w:r>
        <w:r w:rsidR="00E51E72" w:rsidRPr="00C97458" w:rsidDel="00CA317C">
          <w:rPr>
            <w:rFonts w:asciiTheme="majorHAnsi" w:eastAsia="Times New Roman" w:hAnsiTheme="majorHAnsi" w:cstheme="majorHAnsi"/>
            <w:rPrChange w:id="601" w:author="Diaz,Renata M" w:date="2020-06-11T15:21:00Z">
              <w:rPr>
                <w:rFonts w:ascii="Times New Roman" w:eastAsia="Times New Roman" w:hAnsi="Times New Roman" w:cs="Times New Roman"/>
                <w:sz w:val="24"/>
                <w:szCs w:val="24"/>
              </w:rPr>
            </w:rPrChange>
          </w:rPr>
          <w:delText>be</w:delText>
        </w:r>
        <w:r w:rsidR="3F00E457" w:rsidRPr="00C97458" w:rsidDel="00CA317C">
          <w:rPr>
            <w:rFonts w:asciiTheme="majorHAnsi" w:eastAsia="Times New Roman" w:hAnsiTheme="majorHAnsi" w:cstheme="majorHAnsi"/>
            <w:rPrChange w:id="602" w:author="Diaz,Renata M" w:date="2020-06-11T15:21:00Z">
              <w:rPr>
                <w:rFonts w:ascii="Times New Roman" w:eastAsia="Times New Roman" w:hAnsi="Times New Roman" w:cs="Times New Roman"/>
                <w:sz w:val="24"/>
                <w:szCs w:val="24"/>
              </w:rPr>
            </w:rPrChange>
          </w:rPr>
          <w:delText xml:space="preserve"> a hollow curve, even in the absence of any biological mechanism</w:delText>
        </w:r>
        <w:r w:rsidR="00E51E72" w:rsidRPr="00C97458" w:rsidDel="00CA317C">
          <w:rPr>
            <w:rFonts w:asciiTheme="majorHAnsi" w:eastAsia="Times New Roman" w:hAnsiTheme="majorHAnsi" w:cstheme="majorHAnsi"/>
            <w:rPrChange w:id="603" w:author="Diaz,Renata M" w:date="2020-06-11T15:21:00Z">
              <w:rPr>
                <w:rFonts w:ascii="Times New Roman" w:eastAsia="Times New Roman" w:hAnsi="Times New Roman" w:cs="Times New Roman"/>
                <w:sz w:val="24"/>
                <w:szCs w:val="24"/>
              </w:rPr>
            </w:rPrChange>
          </w:rPr>
          <w:delText xml:space="preserve">. </w:delText>
        </w:r>
      </w:del>
      <w:ins w:id="604" w:author="skmorgane" w:date="2020-03-31T09:00:00Z">
        <w:del w:id="605" w:author="Diaz,Renata M" w:date="2020-04-13T10:40:00Z">
          <w:r w:rsidRPr="00C97458" w:rsidDel="00CA317C">
            <w:rPr>
              <w:rFonts w:asciiTheme="majorHAnsi" w:eastAsia="Times New Roman" w:hAnsiTheme="majorHAnsi" w:cstheme="majorHAnsi"/>
              <w:rPrChange w:id="606" w:author="Diaz,Renata M" w:date="2020-06-11T15:21:00Z">
                <w:rPr>
                  <w:rFonts w:ascii="Times New Roman" w:eastAsia="Times New Roman" w:hAnsi="Times New Roman" w:cs="Times New Roman"/>
                  <w:sz w:val="24"/>
                  <w:szCs w:val="24"/>
                </w:rPr>
              </w:rPrChange>
            </w:rPr>
            <w:delText>the</w:delText>
          </w:r>
        </w:del>
      </w:ins>
      <w:ins w:id="607" w:author="skmorgane" w:date="2020-03-31T09:01:00Z">
        <w:del w:id="608" w:author="Diaz,Renata M" w:date="2020-04-13T10:40:00Z">
          <w:r w:rsidRPr="00C97458" w:rsidDel="00CA317C">
            <w:rPr>
              <w:rFonts w:asciiTheme="majorHAnsi" w:eastAsia="Times New Roman" w:hAnsiTheme="majorHAnsi" w:cstheme="majorHAnsi"/>
              <w:rPrChange w:id="609" w:author="Diaz,Renata M" w:date="2020-06-11T15:21:00Z">
                <w:rPr>
                  <w:rFonts w:ascii="Times New Roman" w:eastAsia="Times New Roman" w:hAnsi="Times New Roman" w:cs="Times New Roman"/>
                  <w:sz w:val="24"/>
                  <w:szCs w:val="24"/>
                </w:rPr>
              </w:rPrChange>
            </w:rPr>
            <w:delText xml:space="preserve"> most striking feature of the species abundance distribution</w:delText>
          </w:r>
        </w:del>
      </w:ins>
      <w:ins w:id="610" w:author="skmorgane" w:date="2020-03-31T09:02:00Z">
        <w:del w:id="611" w:author="Diaz,Renata M" w:date="2020-04-13T10:40:00Z">
          <w:r w:rsidRPr="00C97458" w:rsidDel="00CA317C">
            <w:rPr>
              <w:rFonts w:asciiTheme="majorHAnsi" w:eastAsia="Times New Roman" w:hAnsiTheme="majorHAnsi" w:cstheme="majorHAnsi"/>
              <w:rPrChange w:id="612" w:author="Diaz,Renata M" w:date="2020-06-11T15:21:00Z">
                <w:rPr>
                  <w:rFonts w:ascii="Times New Roman" w:eastAsia="Times New Roman" w:hAnsi="Times New Roman" w:cs="Times New Roman"/>
                  <w:sz w:val="24"/>
                  <w:szCs w:val="24"/>
                </w:rPr>
              </w:rPrChange>
            </w:rPr>
            <w:delText xml:space="preserve"> – the hollow curve. </w:delText>
          </w:r>
        </w:del>
      </w:ins>
      <w:commentRangeStart w:id="613"/>
      <w:del w:id="614" w:author="Diaz,Renata M" w:date="2020-04-13T10:45:00Z">
        <w:r w:rsidR="00E51E72" w:rsidRPr="00C97458" w:rsidDel="00F22256">
          <w:rPr>
            <w:rFonts w:asciiTheme="majorHAnsi" w:eastAsia="Times New Roman" w:hAnsiTheme="majorHAnsi" w:cstheme="majorHAnsi"/>
            <w:rPrChange w:id="615" w:author="Diaz,Renata M" w:date="2020-06-11T15:21: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C97458" w:rsidDel="00F22256">
          <w:rPr>
            <w:rFonts w:asciiTheme="majorHAnsi" w:eastAsia="Times New Roman" w:hAnsiTheme="majorHAnsi" w:cstheme="majorHAnsi"/>
            <w:rPrChange w:id="616" w:author="Diaz,Renata M" w:date="2020-06-11T15:21:00Z">
              <w:rPr>
                <w:rFonts w:ascii="Times New Roman" w:eastAsia="Times New Roman" w:hAnsi="Times New Roman" w:cs="Times New Roman"/>
                <w:sz w:val="24"/>
                <w:szCs w:val="24"/>
              </w:rPr>
            </w:rPrChange>
          </w:rPr>
          <w:delText xml:space="preserve"> warps our perception of</w:delText>
        </w:r>
        <w:r w:rsidR="13E5ECF6" w:rsidRPr="00C97458" w:rsidDel="00F22256">
          <w:rPr>
            <w:rFonts w:asciiTheme="majorHAnsi" w:eastAsia="Times New Roman" w:hAnsiTheme="majorHAnsi" w:cstheme="majorHAnsi"/>
            <w:rPrChange w:id="617" w:author="Diaz,Renata M" w:date="2020-06-11T15:21:00Z">
              <w:rPr>
                <w:rFonts w:ascii="Times New Roman" w:eastAsia="Times New Roman" w:hAnsi="Times New Roman" w:cs="Times New Roman"/>
                <w:sz w:val="24"/>
                <w:szCs w:val="24"/>
              </w:rPr>
            </w:rPrChange>
          </w:rPr>
          <w:delText xml:space="preserve"> the important aspects of the pattern. </w:delText>
        </w:r>
        <w:r w:rsidR="583F7E2F" w:rsidRPr="00C97458" w:rsidDel="00F22256">
          <w:rPr>
            <w:rFonts w:asciiTheme="majorHAnsi" w:eastAsia="Times New Roman" w:hAnsiTheme="majorHAnsi" w:cstheme="majorHAnsi"/>
            <w:rPrChange w:id="618" w:author="Diaz,Renata M" w:date="2020-06-11T15:21:00Z">
              <w:rPr>
                <w:rFonts w:ascii="Times New Roman" w:eastAsia="Times New Roman" w:hAnsi="Times New Roman" w:cs="Times New Roman"/>
                <w:sz w:val="24"/>
                <w:szCs w:val="24"/>
              </w:rPr>
            </w:rPrChange>
          </w:rPr>
          <w:delText xml:space="preserve">Frank () used a statistical mechanics framework to show that </w:delText>
        </w:r>
        <w:r w:rsidR="00E51E72" w:rsidRPr="00C97458" w:rsidDel="00F22256">
          <w:rPr>
            <w:rFonts w:asciiTheme="majorHAnsi" w:eastAsia="Times New Roman" w:hAnsiTheme="majorHAnsi" w:cstheme="majorHAnsi"/>
            <w:rPrChange w:id="619" w:author="Diaz,Renata M" w:date="2020-06-11T15:21:00Z">
              <w:rPr>
                <w:rFonts w:ascii="Times New Roman" w:eastAsia="Times New Roman" w:hAnsi="Times New Roman" w:cs="Times New Roman"/>
                <w:sz w:val="24"/>
                <w:szCs w:val="24"/>
              </w:rPr>
            </w:rPrChange>
          </w:rPr>
          <w:delText xml:space="preserve">hollow curves, including a </w:delText>
        </w:r>
        <w:r w:rsidR="583F7E2F" w:rsidRPr="00C97458" w:rsidDel="00F22256">
          <w:rPr>
            <w:rFonts w:asciiTheme="majorHAnsi" w:eastAsia="Times New Roman" w:hAnsiTheme="majorHAnsi" w:cstheme="majorHAnsi"/>
            <w:rPrChange w:id="620" w:author="Diaz,Renata M" w:date="2020-06-11T15:21:00Z">
              <w:rPr>
                <w:rFonts w:ascii="Times New Roman" w:eastAsia="Times New Roman" w:hAnsi="Times New Roman" w:cs="Times New Roman"/>
                <w:sz w:val="24"/>
                <w:szCs w:val="24"/>
              </w:rPr>
            </w:rPrChange>
          </w:rPr>
          <w:delText>log-</w:delText>
        </w:r>
        <w:commentRangeStart w:id="621"/>
        <w:r w:rsidR="583F7E2F" w:rsidRPr="00C97458" w:rsidDel="00F22256">
          <w:rPr>
            <w:rFonts w:asciiTheme="majorHAnsi" w:eastAsia="Times New Roman" w:hAnsiTheme="majorHAnsi" w:cstheme="majorHAnsi"/>
            <w:rPrChange w:id="622" w:author="Diaz,Renata M" w:date="2020-06-11T15:21:00Z">
              <w:rPr>
                <w:rFonts w:ascii="Times New Roman" w:eastAsia="Times New Roman" w:hAnsi="Times New Roman" w:cs="Times New Roman"/>
                <w:sz w:val="24"/>
                <w:szCs w:val="24"/>
              </w:rPr>
            </w:rPrChange>
          </w:rPr>
          <w:delText>series</w:delText>
        </w:r>
        <w:commentRangeEnd w:id="621"/>
        <w:r w:rsidR="003738F0" w:rsidRPr="00C97458" w:rsidDel="00F22256">
          <w:rPr>
            <w:rStyle w:val="CommentReference"/>
            <w:rFonts w:asciiTheme="majorHAnsi" w:hAnsiTheme="majorHAnsi" w:cstheme="majorHAnsi"/>
            <w:sz w:val="22"/>
            <w:szCs w:val="22"/>
            <w:rPrChange w:id="623" w:author="Diaz,Renata M" w:date="2020-06-11T15:21:00Z">
              <w:rPr>
                <w:rStyle w:val="CommentReference"/>
                <w:rFonts w:ascii="Times New Roman" w:hAnsi="Times New Roman" w:cs="Times New Roman"/>
              </w:rPr>
            </w:rPrChange>
          </w:rPr>
          <w:commentReference w:id="621"/>
        </w:r>
        <w:r w:rsidR="583F7E2F" w:rsidRPr="00C97458" w:rsidDel="00F22256">
          <w:rPr>
            <w:rFonts w:asciiTheme="majorHAnsi" w:eastAsia="Times New Roman" w:hAnsiTheme="majorHAnsi" w:cstheme="majorHAnsi"/>
            <w:rPrChange w:id="624" w:author="Diaz,Renata M" w:date="2020-06-11T15:21:00Z">
              <w:rPr>
                <w:rFonts w:ascii="Times New Roman" w:eastAsia="Times New Roman" w:hAnsi="Times New Roman" w:cs="Times New Roman"/>
                <w:sz w:val="24"/>
                <w:szCs w:val="24"/>
              </w:rPr>
            </w:rPrChange>
          </w:rPr>
          <w:delText xml:space="preserve"> – one of the most common mathematical approximations </w:delText>
        </w:r>
        <w:r w:rsidR="32E94C44" w:rsidRPr="00C97458" w:rsidDel="00F22256">
          <w:rPr>
            <w:rFonts w:asciiTheme="majorHAnsi" w:eastAsia="Times New Roman" w:hAnsiTheme="majorHAnsi" w:cstheme="majorHAnsi"/>
            <w:rPrChange w:id="625" w:author="Diaz,Renata M" w:date="2020-06-11T15:21:00Z">
              <w:rPr>
                <w:rFonts w:ascii="Times New Roman" w:eastAsia="Times New Roman" w:hAnsi="Times New Roman" w:cs="Times New Roman"/>
                <w:sz w:val="24"/>
                <w:szCs w:val="24"/>
              </w:rPr>
            </w:rPrChange>
          </w:rPr>
          <w:delText xml:space="preserve">for </w:delText>
        </w:r>
        <w:r w:rsidR="583F7E2F" w:rsidRPr="00C97458" w:rsidDel="00F22256">
          <w:rPr>
            <w:rFonts w:asciiTheme="majorHAnsi" w:eastAsia="Times New Roman" w:hAnsiTheme="majorHAnsi" w:cstheme="majorHAnsi"/>
            <w:rPrChange w:id="626" w:author="Diaz,Renata M" w:date="2020-06-11T15:21:00Z">
              <w:rPr>
                <w:rFonts w:ascii="Times New Roman" w:eastAsia="Times New Roman" w:hAnsi="Times New Roman" w:cs="Times New Roman"/>
                <w:sz w:val="24"/>
                <w:szCs w:val="24"/>
              </w:rPr>
            </w:rPrChange>
          </w:rPr>
          <w:delText xml:space="preserve">empirical SADs – </w:delText>
        </w:r>
        <w:r w:rsidR="00E51E72" w:rsidRPr="00C97458" w:rsidDel="00F22256">
          <w:rPr>
            <w:rFonts w:asciiTheme="majorHAnsi" w:eastAsia="Times New Roman" w:hAnsiTheme="majorHAnsi" w:cstheme="majorHAnsi"/>
            <w:rPrChange w:id="627" w:author="Diaz,Renata M" w:date="2020-06-11T15:21:00Z">
              <w:rPr>
                <w:rFonts w:ascii="Times New Roman" w:eastAsia="Times New Roman" w:hAnsi="Times New Roman" w:cs="Times New Roman"/>
                <w:sz w:val="24"/>
                <w:szCs w:val="24"/>
              </w:rPr>
            </w:rPrChange>
          </w:rPr>
          <w:delText>can easily be obtained</w:delText>
        </w:r>
        <w:r w:rsidR="583F7E2F" w:rsidRPr="00C97458" w:rsidDel="00F22256">
          <w:rPr>
            <w:rFonts w:asciiTheme="majorHAnsi" w:eastAsia="Times New Roman" w:hAnsiTheme="majorHAnsi" w:cstheme="majorHAnsi"/>
            <w:rPrChange w:id="628" w:author="Diaz,Renata M" w:date="2020-06-11T15:21:00Z">
              <w:rPr>
                <w:rFonts w:ascii="Times New Roman" w:eastAsia="Times New Roman" w:hAnsi="Times New Roman" w:cs="Times New Roman"/>
                <w:sz w:val="24"/>
                <w:szCs w:val="24"/>
              </w:rPr>
            </w:rPrChange>
          </w:rPr>
          <w:delText xml:space="preserve"> as statistical by-pr</w:delText>
        </w:r>
        <w:r w:rsidR="2616B7E1" w:rsidRPr="00C97458" w:rsidDel="00F22256">
          <w:rPr>
            <w:rFonts w:asciiTheme="majorHAnsi" w:eastAsia="Times New Roman" w:hAnsiTheme="majorHAnsi" w:cstheme="majorHAnsi"/>
            <w:rPrChange w:id="629" w:author="Diaz,Renata M" w:date="2020-06-11T15:21:00Z">
              <w:rPr>
                <w:rFonts w:ascii="Times New Roman" w:eastAsia="Times New Roman" w:hAnsi="Times New Roman" w:cs="Times New Roman"/>
                <w:sz w:val="24"/>
                <w:szCs w:val="24"/>
              </w:rPr>
            </w:rPrChange>
          </w:rPr>
          <w:delText>oduct</w:delText>
        </w:r>
        <w:r w:rsidR="00E51E72" w:rsidRPr="00C97458" w:rsidDel="00F22256">
          <w:rPr>
            <w:rFonts w:asciiTheme="majorHAnsi" w:eastAsia="Times New Roman" w:hAnsiTheme="majorHAnsi" w:cstheme="majorHAnsi"/>
            <w:rPrChange w:id="630" w:author="Diaz,Renata M" w:date="2020-06-11T15:21:00Z">
              <w:rPr>
                <w:rFonts w:ascii="Times New Roman" w:eastAsia="Times New Roman" w:hAnsi="Times New Roman" w:cs="Times New Roman"/>
                <w:sz w:val="24"/>
                <w:szCs w:val="24"/>
              </w:rPr>
            </w:rPrChange>
          </w:rPr>
          <w:delText>s</w:delText>
        </w:r>
        <w:r w:rsidR="2616B7E1" w:rsidRPr="00C97458" w:rsidDel="00F22256">
          <w:rPr>
            <w:rFonts w:asciiTheme="majorHAnsi" w:eastAsia="Times New Roman" w:hAnsiTheme="majorHAnsi" w:cstheme="majorHAnsi"/>
            <w:rPrChange w:id="631" w:author="Diaz,Renata M" w:date="2020-06-11T15:21: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C97458" w:rsidDel="00F22256">
          <w:rPr>
            <w:rFonts w:asciiTheme="majorHAnsi" w:eastAsia="Times New Roman" w:hAnsiTheme="majorHAnsi" w:cstheme="majorHAnsi"/>
            <w:rPrChange w:id="632" w:author="Diaz,Renata M" w:date="2020-06-11T15:21: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C97458" w:rsidDel="00F22256">
          <w:rPr>
            <w:rFonts w:asciiTheme="majorHAnsi" w:eastAsia="Times New Roman" w:hAnsiTheme="majorHAnsi" w:cstheme="majorHAnsi"/>
            <w:rPrChange w:id="633" w:author="Diaz,Renata M" w:date="2020-06-11T15:21:00Z">
              <w:rPr>
                <w:rFonts w:ascii="Times New Roman" w:eastAsia="Times New Roman" w:hAnsi="Times New Roman" w:cs="Times New Roman"/>
                <w:sz w:val="24"/>
                <w:szCs w:val="24"/>
              </w:rPr>
            </w:rPrChange>
          </w:rPr>
          <w:delText xml:space="preserve">minimal assumptions </w:delText>
        </w:r>
        <w:r w:rsidR="02E8DE0B" w:rsidRPr="00C97458" w:rsidDel="00F22256">
          <w:rPr>
            <w:rFonts w:asciiTheme="majorHAnsi" w:eastAsia="Times New Roman" w:hAnsiTheme="majorHAnsi" w:cstheme="majorHAnsi"/>
            <w:rPrChange w:id="634" w:author="Diaz,Renata M" w:date="2020-06-11T15:21:00Z">
              <w:rPr>
                <w:rFonts w:ascii="Times New Roman" w:eastAsia="Times New Roman" w:hAnsi="Times New Roman" w:cs="Times New Roman"/>
                <w:sz w:val="24"/>
                <w:szCs w:val="24"/>
              </w:rPr>
            </w:rPrChange>
          </w:rPr>
          <w:delText xml:space="preserve">regarding </w:delText>
        </w:r>
        <w:r w:rsidR="2D0AE7CD" w:rsidRPr="00C97458" w:rsidDel="00F22256">
          <w:rPr>
            <w:rFonts w:asciiTheme="majorHAnsi" w:eastAsia="Times New Roman" w:hAnsiTheme="majorHAnsi" w:cstheme="majorHAnsi"/>
            <w:rPrChange w:id="635" w:author="Diaz,Renata M" w:date="2020-06-11T15:21:00Z">
              <w:rPr>
                <w:rFonts w:ascii="Times New Roman" w:eastAsia="Times New Roman" w:hAnsi="Times New Roman" w:cs="Times New Roman"/>
                <w:sz w:val="24"/>
                <w:szCs w:val="24"/>
              </w:rPr>
            </w:rPrChange>
          </w:rPr>
          <w:delText xml:space="preserve">ecological </w:delText>
        </w:r>
        <w:r w:rsidR="47610362" w:rsidRPr="00C97458" w:rsidDel="00F22256">
          <w:rPr>
            <w:rFonts w:asciiTheme="majorHAnsi" w:eastAsia="Times New Roman" w:hAnsiTheme="majorHAnsi" w:cstheme="majorHAnsi"/>
            <w:rPrChange w:id="636" w:author="Diaz,Renata M" w:date="2020-06-11T15:21:00Z">
              <w:rPr>
                <w:rFonts w:ascii="Times New Roman" w:eastAsia="Times New Roman" w:hAnsi="Times New Roman" w:cs="Times New Roman"/>
                <w:sz w:val="24"/>
                <w:szCs w:val="24"/>
              </w:rPr>
            </w:rPrChange>
          </w:rPr>
          <w:delText>mechanism</w:delText>
        </w:r>
        <w:r w:rsidR="2D0AE7CD" w:rsidRPr="00C97458" w:rsidDel="00F22256">
          <w:rPr>
            <w:rFonts w:asciiTheme="majorHAnsi" w:eastAsia="Times New Roman" w:hAnsiTheme="majorHAnsi" w:cstheme="majorHAnsi"/>
            <w:rPrChange w:id="637" w:author="Diaz,Renata M" w:date="2020-06-11T15:21:00Z">
              <w:rPr>
                <w:rFonts w:ascii="Times New Roman" w:eastAsia="Times New Roman" w:hAnsi="Times New Roman" w:cs="Times New Roman"/>
                <w:sz w:val="24"/>
                <w:szCs w:val="24"/>
              </w:rPr>
            </w:rPrChange>
          </w:rPr>
          <w:delText>. They also found that a log-series emerges as the most-likely form for the SAD</w:delText>
        </w:r>
        <w:r w:rsidR="3590FFF7" w:rsidRPr="00C97458" w:rsidDel="00F22256">
          <w:rPr>
            <w:rFonts w:asciiTheme="majorHAnsi" w:eastAsia="Times New Roman" w:hAnsiTheme="majorHAnsi" w:cstheme="majorHAnsi"/>
            <w:rPrChange w:id="638" w:author="Diaz,Renata M" w:date="2020-06-11T15:21:00Z">
              <w:rPr>
                <w:rFonts w:ascii="Times New Roman" w:eastAsia="Times New Roman" w:hAnsi="Times New Roman" w:cs="Times New Roman"/>
                <w:sz w:val="24"/>
                <w:szCs w:val="24"/>
              </w:rPr>
            </w:rPrChange>
          </w:rPr>
          <w:delText xml:space="preserve"> ()</w:delText>
        </w:r>
        <w:r w:rsidR="2D0AE7CD" w:rsidRPr="00C97458" w:rsidDel="00F22256">
          <w:rPr>
            <w:rFonts w:asciiTheme="majorHAnsi" w:eastAsia="Times New Roman" w:hAnsiTheme="majorHAnsi" w:cstheme="majorHAnsi"/>
            <w:rPrChange w:id="639" w:author="Diaz,Renata M" w:date="2020-06-11T15:21:00Z">
              <w:rPr>
                <w:rFonts w:ascii="Times New Roman" w:eastAsia="Times New Roman" w:hAnsi="Times New Roman" w:cs="Times New Roman"/>
                <w:sz w:val="24"/>
                <w:szCs w:val="24"/>
              </w:rPr>
            </w:rPrChange>
          </w:rPr>
          <w:delText>.</w:delText>
        </w:r>
        <w:r w:rsidR="14114FBE" w:rsidRPr="00C97458" w:rsidDel="00F22256">
          <w:rPr>
            <w:rFonts w:asciiTheme="majorHAnsi" w:eastAsia="Times New Roman" w:hAnsiTheme="majorHAnsi" w:cstheme="majorHAnsi"/>
            <w:rPrChange w:id="640" w:author="Diaz,Renata M" w:date="2020-06-11T15:21: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C97458" w:rsidDel="00F22256">
          <w:rPr>
            <w:rFonts w:asciiTheme="majorHAnsi" w:eastAsia="Times New Roman" w:hAnsiTheme="majorHAnsi" w:cstheme="majorHAnsi"/>
            <w:rPrChange w:id="641" w:author="Diaz,Renata M" w:date="2020-06-11T15:21:00Z">
              <w:rPr>
                <w:rFonts w:ascii="Times New Roman" w:eastAsia="Times New Roman" w:hAnsi="Times New Roman" w:cs="Times New Roman"/>
                <w:sz w:val="24"/>
                <w:szCs w:val="24"/>
              </w:rPr>
            </w:rPrChange>
          </w:rPr>
          <w:delText xml:space="preserve"> </w:delText>
        </w:r>
        <w:r w:rsidR="070BBD6A" w:rsidRPr="00C97458" w:rsidDel="00F22256">
          <w:rPr>
            <w:rFonts w:asciiTheme="majorHAnsi" w:eastAsia="Times New Roman" w:hAnsiTheme="majorHAnsi" w:cstheme="majorHAnsi"/>
            <w:rPrChange w:id="642" w:author="Diaz,Renata M" w:date="2020-06-11T15:21:00Z">
              <w:rPr>
                <w:rFonts w:ascii="Times New Roman" w:eastAsia="Times New Roman" w:hAnsi="Times New Roman" w:cs="Times New Roman"/>
                <w:sz w:val="24"/>
                <w:szCs w:val="24"/>
              </w:rPr>
            </w:rPrChange>
          </w:rPr>
          <w:delText xml:space="preserve">Finally, </w:delText>
        </w:r>
        <w:r w:rsidR="60E48555" w:rsidRPr="00C97458" w:rsidDel="00F22256">
          <w:rPr>
            <w:rFonts w:asciiTheme="majorHAnsi" w:eastAsia="Times New Roman" w:hAnsiTheme="majorHAnsi" w:cstheme="majorHAnsi"/>
            <w:rPrChange w:id="643" w:author="Diaz,Renata M" w:date="2020-06-11T15:21: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C97458" w:rsidDel="00F22256">
          <w:rPr>
            <w:rFonts w:asciiTheme="majorHAnsi" w:eastAsia="Times New Roman" w:hAnsiTheme="majorHAnsi" w:cstheme="majorHAnsi"/>
            <w:rPrChange w:id="644" w:author="Diaz,Renata M" w:date="2020-06-11T15:21: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C97458" w:rsidDel="00F22256">
          <w:rPr>
            <w:rFonts w:asciiTheme="majorHAnsi" w:eastAsia="Times New Roman" w:hAnsiTheme="majorHAnsi" w:cstheme="majorHAnsi"/>
            <w:i/>
            <w:iCs/>
            <w:rPrChange w:id="645" w:author="Diaz,Renata M" w:date="2020-06-11T15:21:00Z">
              <w:rPr>
                <w:rFonts w:ascii="Times New Roman" w:eastAsia="Times New Roman" w:hAnsi="Times New Roman" w:cs="Times New Roman"/>
                <w:i/>
                <w:iCs/>
                <w:sz w:val="24"/>
                <w:szCs w:val="24"/>
              </w:rPr>
            </w:rPrChange>
          </w:rPr>
          <w:delText xml:space="preserve">N </w:delText>
        </w:r>
        <w:r w:rsidR="28359E48" w:rsidRPr="00C97458" w:rsidDel="00F22256">
          <w:rPr>
            <w:rFonts w:asciiTheme="majorHAnsi" w:eastAsia="Times New Roman" w:hAnsiTheme="majorHAnsi" w:cstheme="majorHAnsi"/>
            <w:rPrChange w:id="646" w:author="Diaz,Renata M" w:date="2020-06-11T15:21:00Z">
              <w:rPr>
                <w:rFonts w:ascii="Times New Roman" w:eastAsia="Times New Roman" w:hAnsi="Times New Roman" w:cs="Times New Roman"/>
                <w:sz w:val="24"/>
                <w:szCs w:val="24"/>
              </w:rPr>
            </w:rPrChange>
          </w:rPr>
          <w:delText xml:space="preserve">individuals among </w:delText>
        </w:r>
        <w:r w:rsidR="28359E48" w:rsidRPr="00C97458" w:rsidDel="00F22256">
          <w:rPr>
            <w:rFonts w:asciiTheme="majorHAnsi" w:eastAsia="Times New Roman" w:hAnsiTheme="majorHAnsi" w:cstheme="majorHAnsi"/>
            <w:i/>
            <w:iCs/>
            <w:rPrChange w:id="647" w:author="Diaz,Renata M" w:date="2020-06-11T15:21:00Z">
              <w:rPr>
                <w:rFonts w:ascii="Times New Roman" w:eastAsia="Times New Roman" w:hAnsi="Times New Roman" w:cs="Times New Roman"/>
                <w:i/>
                <w:iCs/>
                <w:sz w:val="24"/>
                <w:szCs w:val="24"/>
              </w:rPr>
            </w:rPrChange>
          </w:rPr>
          <w:delText xml:space="preserve">S </w:delText>
        </w:r>
        <w:r w:rsidR="28359E48" w:rsidRPr="00C97458" w:rsidDel="00F22256">
          <w:rPr>
            <w:rFonts w:asciiTheme="majorHAnsi" w:eastAsia="Times New Roman" w:hAnsiTheme="majorHAnsi" w:cstheme="majorHAnsi"/>
            <w:rPrChange w:id="648" w:author="Diaz,Renata M" w:date="2020-06-11T15:21:00Z">
              <w:rPr>
                <w:rFonts w:ascii="Times New Roman" w:eastAsia="Times New Roman" w:hAnsi="Times New Roman" w:cs="Times New Roman"/>
                <w:sz w:val="24"/>
                <w:szCs w:val="24"/>
              </w:rPr>
            </w:rPrChange>
          </w:rPr>
          <w:delText>species</w:delText>
        </w:r>
        <w:r w:rsidR="171FC8CA" w:rsidRPr="00C97458" w:rsidDel="00F22256">
          <w:rPr>
            <w:rFonts w:asciiTheme="majorHAnsi" w:eastAsia="Times New Roman" w:hAnsiTheme="majorHAnsi" w:cstheme="majorHAnsi"/>
            <w:rPrChange w:id="649" w:author="Diaz,Renata M" w:date="2020-06-11T15:21:00Z">
              <w:rPr>
                <w:rFonts w:ascii="Times New Roman" w:eastAsia="Times New Roman" w:hAnsi="Times New Roman" w:cs="Times New Roman"/>
                <w:sz w:val="24"/>
                <w:szCs w:val="24"/>
              </w:rPr>
            </w:rPrChange>
          </w:rPr>
          <w:delText xml:space="preserve">, and used combinatorics to </w:delText>
        </w:r>
        <w:r w:rsidR="28359E48" w:rsidRPr="00C97458" w:rsidDel="00F22256">
          <w:rPr>
            <w:rFonts w:asciiTheme="majorHAnsi" w:eastAsia="Times New Roman" w:hAnsiTheme="majorHAnsi" w:cstheme="majorHAnsi"/>
            <w:rPrChange w:id="650" w:author="Diaz,Renata M" w:date="2020-06-11T15:21:00Z">
              <w:rPr>
                <w:rFonts w:ascii="Times New Roman" w:eastAsia="Times New Roman" w:hAnsi="Times New Roman" w:cs="Times New Roman"/>
                <w:sz w:val="24"/>
                <w:szCs w:val="24"/>
              </w:rPr>
            </w:rPrChange>
          </w:rPr>
          <w:delText>cha</w:delText>
        </w:r>
        <w:r w:rsidR="53313A76" w:rsidRPr="00C97458" w:rsidDel="00F22256">
          <w:rPr>
            <w:rFonts w:asciiTheme="majorHAnsi" w:eastAsia="Times New Roman" w:hAnsiTheme="majorHAnsi" w:cstheme="majorHAnsi"/>
            <w:rPrChange w:id="651" w:author="Diaz,Renata M" w:date="2020-06-11T15:21:00Z">
              <w:rPr>
                <w:rFonts w:ascii="Times New Roman" w:eastAsia="Times New Roman" w:hAnsi="Times New Roman" w:cs="Times New Roman"/>
                <w:sz w:val="24"/>
                <w:szCs w:val="24"/>
              </w:rPr>
            </w:rPrChange>
          </w:rPr>
          <w:delText xml:space="preserve">racterize the range of </w:delText>
        </w:r>
        <w:r w:rsidR="53313A76" w:rsidRPr="00C97458" w:rsidDel="00F22256">
          <w:rPr>
            <w:rFonts w:asciiTheme="majorHAnsi" w:eastAsia="Times New Roman" w:hAnsiTheme="majorHAnsi" w:cstheme="majorHAnsi"/>
            <w:i/>
            <w:iCs/>
            <w:rPrChange w:id="652" w:author="Diaz,Renata M" w:date="2020-06-11T15:21:00Z">
              <w:rPr>
                <w:rFonts w:ascii="Times New Roman" w:eastAsia="Times New Roman" w:hAnsi="Times New Roman" w:cs="Times New Roman"/>
                <w:i/>
                <w:iCs/>
                <w:sz w:val="24"/>
                <w:szCs w:val="24"/>
              </w:rPr>
            </w:rPrChange>
          </w:rPr>
          <w:delText xml:space="preserve">possible </w:delText>
        </w:r>
        <w:r w:rsidR="53313A76" w:rsidRPr="00C97458" w:rsidDel="00F22256">
          <w:rPr>
            <w:rFonts w:asciiTheme="majorHAnsi" w:eastAsia="Times New Roman" w:hAnsiTheme="majorHAnsi" w:cstheme="majorHAnsi"/>
            <w:rPrChange w:id="653" w:author="Diaz,Renata M" w:date="2020-06-11T15:21:00Z">
              <w:rPr>
                <w:rFonts w:ascii="Times New Roman" w:eastAsia="Times New Roman" w:hAnsi="Times New Roman" w:cs="Times New Roman"/>
                <w:sz w:val="24"/>
                <w:szCs w:val="24"/>
              </w:rPr>
            </w:rPrChange>
          </w:rPr>
          <w:delText>forms for SADs</w:delText>
        </w:r>
        <w:r w:rsidR="1543605B" w:rsidRPr="00C97458" w:rsidDel="00F22256">
          <w:rPr>
            <w:rFonts w:asciiTheme="majorHAnsi" w:eastAsia="Times New Roman" w:hAnsiTheme="majorHAnsi" w:cstheme="majorHAnsi"/>
            <w:rPrChange w:id="654" w:author="Diaz,Renata M" w:date="2020-06-11T15:21:00Z">
              <w:rPr>
                <w:rFonts w:ascii="Times New Roman" w:eastAsia="Times New Roman" w:hAnsi="Times New Roman" w:cs="Times New Roman"/>
                <w:sz w:val="24"/>
                <w:szCs w:val="24"/>
              </w:rPr>
            </w:rPrChange>
          </w:rPr>
          <w:delText>, or feasible set,</w:delText>
        </w:r>
        <w:r w:rsidR="44830F20" w:rsidRPr="00C97458" w:rsidDel="00F22256">
          <w:rPr>
            <w:rFonts w:asciiTheme="majorHAnsi" w:eastAsia="Times New Roman" w:hAnsiTheme="majorHAnsi" w:cstheme="majorHAnsi"/>
            <w:rPrChange w:id="655" w:author="Diaz,Renata M" w:date="2020-06-11T15:21:00Z">
              <w:rPr>
                <w:rFonts w:ascii="Times New Roman" w:eastAsia="Times New Roman" w:hAnsi="Times New Roman" w:cs="Times New Roman"/>
                <w:sz w:val="24"/>
                <w:szCs w:val="24"/>
              </w:rPr>
            </w:rPrChange>
          </w:rPr>
          <w:delText xml:space="preserve"> for realistic</w:delText>
        </w:r>
        <w:r w:rsidR="63F3E360" w:rsidRPr="00C97458" w:rsidDel="00F22256">
          <w:rPr>
            <w:rFonts w:asciiTheme="majorHAnsi" w:eastAsia="Times New Roman" w:hAnsiTheme="majorHAnsi" w:cstheme="majorHAnsi"/>
            <w:rPrChange w:id="656" w:author="Diaz,Renata M" w:date="2020-06-11T15:21:00Z">
              <w:rPr>
                <w:rFonts w:ascii="Times New Roman" w:eastAsia="Times New Roman" w:hAnsi="Times New Roman" w:cs="Times New Roman"/>
                <w:sz w:val="24"/>
                <w:szCs w:val="24"/>
              </w:rPr>
            </w:rPrChange>
          </w:rPr>
          <w:delText xml:space="preserve"> values of</w:delText>
        </w:r>
        <w:r w:rsidR="44830F20" w:rsidRPr="00C97458" w:rsidDel="00F22256">
          <w:rPr>
            <w:rFonts w:asciiTheme="majorHAnsi" w:eastAsia="Times New Roman" w:hAnsiTheme="majorHAnsi" w:cstheme="majorHAnsi"/>
            <w:rPrChange w:id="657" w:author="Diaz,Renata M" w:date="2020-06-11T15:21:00Z">
              <w:rPr>
                <w:rFonts w:ascii="Times New Roman" w:eastAsia="Times New Roman" w:hAnsi="Times New Roman" w:cs="Times New Roman"/>
                <w:sz w:val="24"/>
                <w:szCs w:val="24"/>
              </w:rPr>
            </w:rPrChange>
          </w:rPr>
          <w:delText xml:space="preserve"> S and N</w:delText>
        </w:r>
        <w:r w:rsidR="0F9C0EFB" w:rsidRPr="00C97458" w:rsidDel="00F22256">
          <w:rPr>
            <w:rFonts w:asciiTheme="majorHAnsi" w:eastAsia="Times New Roman" w:hAnsiTheme="majorHAnsi" w:cstheme="majorHAnsi"/>
            <w:rPrChange w:id="658" w:author="Diaz,Renata M" w:date="2020-06-11T15:21:00Z">
              <w:rPr>
                <w:rFonts w:ascii="Times New Roman" w:eastAsia="Times New Roman" w:hAnsi="Times New Roman" w:cs="Times New Roman"/>
                <w:sz w:val="24"/>
                <w:szCs w:val="24"/>
              </w:rPr>
            </w:rPrChange>
          </w:rPr>
          <w:delText xml:space="preserve">. They </w:delText>
        </w:r>
        <w:r w:rsidR="53313A76" w:rsidRPr="00C97458" w:rsidDel="00F22256">
          <w:rPr>
            <w:rFonts w:asciiTheme="majorHAnsi" w:eastAsia="Times New Roman" w:hAnsiTheme="majorHAnsi" w:cstheme="majorHAnsi"/>
            <w:rPrChange w:id="659" w:author="Diaz,Renata M" w:date="2020-06-11T15:21:00Z">
              <w:rPr>
                <w:rFonts w:ascii="Times New Roman" w:eastAsia="Times New Roman" w:hAnsi="Times New Roman" w:cs="Times New Roman"/>
                <w:sz w:val="24"/>
                <w:szCs w:val="24"/>
              </w:rPr>
            </w:rPrChange>
          </w:rPr>
          <w:delText>showed that</w:delText>
        </w:r>
        <w:r w:rsidR="1A9A94AE" w:rsidRPr="00C97458" w:rsidDel="00F22256">
          <w:rPr>
            <w:rFonts w:asciiTheme="majorHAnsi" w:eastAsia="Times New Roman" w:hAnsiTheme="majorHAnsi" w:cstheme="majorHAnsi"/>
            <w:rPrChange w:id="660" w:author="Diaz,Renata M" w:date="2020-06-11T15:21:00Z">
              <w:rPr>
                <w:rFonts w:ascii="Times New Roman" w:eastAsia="Times New Roman" w:hAnsi="Times New Roman" w:cs="Times New Roman"/>
                <w:sz w:val="24"/>
                <w:szCs w:val="24"/>
              </w:rPr>
            </w:rPrChange>
          </w:rPr>
          <w:delText xml:space="preserve"> practically all </w:delText>
        </w:r>
        <w:r w:rsidR="08190725" w:rsidRPr="00C97458" w:rsidDel="00F22256">
          <w:rPr>
            <w:rFonts w:asciiTheme="majorHAnsi" w:eastAsia="Times New Roman" w:hAnsiTheme="majorHAnsi" w:cstheme="majorHAnsi"/>
            <w:rPrChange w:id="661" w:author="Diaz,Renata M" w:date="2020-06-11T15:21:00Z">
              <w:rPr>
                <w:rFonts w:ascii="Times New Roman" w:eastAsia="Times New Roman" w:hAnsi="Times New Roman" w:cs="Times New Roman"/>
                <w:sz w:val="24"/>
                <w:szCs w:val="24"/>
              </w:rPr>
            </w:rPrChange>
          </w:rPr>
          <w:delText>feasible sets ha</w:delText>
        </w:r>
        <w:r w:rsidR="1A9A94AE" w:rsidRPr="00C97458" w:rsidDel="00F22256">
          <w:rPr>
            <w:rFonts w:asciiTheme="majorHAnsi" w:eastAsia="Times New Roman" w:hAnsiTheme="majorHAnsi" w:cstheme="majorHAnsi"/>
            <w:rPrChange w:id="662" w:author="Diaz,Renata M" w:date="2020-06-11T15:21:00Z">
              <w:rPr>
                <w:rFonts w:ascii="Times New Roman" w:eastAsia="Times New Roman" w:hAnsi="Times New Roman" w:cs="Times New Roman"/>
                <w:sz w:val="24"/>
                <w:szCs w:val="24"/>
              </w:rPr>
            </w:rPrChange>
          </w:rPr>
          <w:delText>ve strong central tendenc</w:delText>
        </w:r>
        <w:r w:rsidR="364A221B" w:rsidRPr="00C97458" w:rsidDel="00F22256">
          <w:rPr>
            <w:rFonts w:asciiTheme="majorHAnsi" w:eastAsia="Times New Roman" w:hAnsiTheme="majorHAnsi" w:cstheme="majorHAnsi"/>
            <w:rPrChange w:id="663" w:author="Diaz,Renata M" w:date="2020-06-11T15:21:00Z">
              <w:rPr>
                <w:rFonts w:ascii="Times New Roman" w:eastAsia="Times New Roman" w:hAnsi="Times New Roman" w:cs="Times New Roman"/>
                <w:sz w:val="24"/>
                <w:szCs w:val="24"/>
              </w:rPr>
            </w:rPrChange>
          </w:rPr>
          <w:delText>ies</w:delText>
        </w:r>
        <w:r w:rsidR="1A9A94AE" w:rsidRPr="00C97458" w:rsidDel="00F22256">
          <w:rPr>
            <w:rFonts w:asciiTheme="majorHAnsi" w:eastAsia="Times New Roman" w:hAnsiTheme="majorHAnsi" w:cstheme="majorHAnsi"/>
            <w:rPrChange w:id="664" w:author="Diaz,Renata M" w:date="2020-06-11T15:21:00Z">
              <w:rPr>
                <w:rFonts w:ascii="Times New Roman" w:eastAsia="Times New Roman" w:hAnsi="Times New Roman" w:cs="Times New Roman"/>
                <w:sz w:val="24"/>
                <w:szCs w:val="24"/>
              </w:rPr>
            </w:rPrChange>
          </w:rPr>
          <w:delText xml:space="preserve"> </w:delText>
        </w:r>
        <w:r w:rsidR="0C14424C" w:rsidRPr="00C97458" w:rsidDel="00F22256">
          <w:rPr>
            <w:rFonts w:asciiTheme="majorHAnsi" w:eastAsia="Times New Roman" w:hAnsiTheme="majorHAnsi" w:cstheme="majorHAnsi"/>
            <w:rPrChange w:id="665" w:author="Diaz,Renata M" w:date="2020-06-11T15:21:00Z">
              <w:rPr>
                <w:rFonts w:ascii="Times New Roman" w:eastAsia="Times New Roman" w:hAnsi="Times New Roman" w:cs="Times New Roman"/>
                <w:sz w:val="24"/>
                <w:szCs w:val="24"/>
              </w:rPr>
            </w:rPrChange>
          </w:rPr>
          <w:delText xml:space="preserve">towards </w:delText>
        </w:r>
        <w:r w:rsidR="4E814914" w:rsidRPr="00C97458" w:rsidDel="00F22256">
          <w:rPr>
            <w:rFonts w:asciiTheme="majorHAnsi" w:eastAsia="Times New Roman" w:hAnsiTheme="majorHAnsi" w:cstheme="majorHAnsi"/>
            <w:rPrChange w:id="666" w:author="Diaz,Renata M" w:date="2020-06-11T15:21:00Z">
              <w:rPr>
                <w:rFonts w:ascii="Times New Roman" w:eastAsia="Times New Roman" w:hAnsi="Times New Roman" w:cs="Times New Roman"/>
                <w:sz w:val="24"/>
                <w:szCs w:val="24"/>
              </w:rPr>
            </w:rPrChange>
          </w:rPr>
          <w:delText>hollow curves (</w:delText>
        </w:r>
        <w:r w:rsidR="3D094DEB" w:rsidRPr="00C97458" w:rsidDel="00F22256">
          <w:rPr>
            <w:rFonts w:asciiTheme="majorHAnsi" w:eastAsia="Times New Roman" w:hAnsiTheme="majorHAnsi" w:cstheme="majorHAnsi"/>
            <w:rPrChange w:id="667" w:author="Diaz,Renata M" w:date="2020-06-11T15:21:00Z">
              <w:rPr>
                <w:rFonts w:ascii="Times New Roman" w:eastAsia="Times New Roman" w:hAnsi="Times New Roman" w:cs="Times New Roman"/>
                <w:sz w:val="24"/>
                <w:szCs w:val="24"/>
              </w:rPr>
            </w:rPrChange>
          </w:rPr>
          <w:delText>)</w:delText>
        </w:r>
        <w:r w:rsidR="05B9DB2F" w:rsidRPr="00C97458" w:rsidDel="00F22256">
          <w:rPr>
            <w:rFonts w:asciiTheme="majorHAnsi" w:eastAsia="Times New Roman" w:hAnsiTheme="majorHAnsi" w:cstheme="majorHAnsi"/>
            <w:rPrChange w:id="668" w:author="Diaz,Renata M" w:date="2020-06-11T15:21:00Z">
              <w:rPr>
                <w:rFonts w:ascii="Times New Roman" w:eastAsia="Times New Roman" w:hAnsi="Times New Roman" w:cs="Times New Roman"/>
                <w:sz w:val="24"/>
                <w:szCs w:val="24"/>
              </w:rPr>
            </w:rPrChange>
          </w:rPr>
          <w:delText xml:space="preserve">. </w:delText>
        </w:r>
        <w:commentRangeEnd w:id="613"/>
        <w:r w:rsidR="00485B77" w:rsidRPr="00C97458" w:rsidDel="00F22256">
          <w:rPr>
            <w:rStyle w:val="CommentReference"/>
            <w:rFonts w:asciiTheme="majorHAnsi" w:hAnsiTheme="majorHAnsi" w:cstheme="majorHAnsi"/>
            <w:sz w:val="22"/>
            <w:szCs w:val="22"/>
            <w:rPrChange w:id="669" w:author="Diaz,Renata M" w:date="2020-06-11T15:21:00Z">
              <w:rPr>
                <w:rStyle w:val="CommentReference"/>
              </w:rPr>
            </w:rPrChange>
          </w:rPr>
          <w:commentReference w:id="613"/>
        </w:r>
      </w:del>
    </w:p>
    <w:p w14:paraId="71AEFBDF" w14:textId="4CC69B16" w:rsidR="001969D2" w:rsidRPr="00C97458" w:rsidDel="00056C4C" w:rsidRDefault="576F822A" w:rsidP="0074444D">
      <w:pPr>
        <w:rPr>
          <w:ins w:id="670" w:author="Diaz,Renata M" w:date="2020-04-13T11:11:00Z"/>
          <w:del w:id="671" w:author="skmorgane" w:date="2020-05-26T10:49:00Z"/>
          <w:rFonts w:asciiTheme="majorHAnsi" w:eastAsia="Times New Roman" w:hAnsiTheme="majorHAnsi" w:cstheme="majorHAnsi"/>
          <w:rPrChange w:id="672" w:author="Diaz,Renata M" w:date="2020-06-11T15:21:00Z">
            <w:rPr>
              <w:ins w:id="673" w:author="Diaz,Renata M" w:date="2020-04-13T11:11:00Z"/>
              <w:del w:id="674" w:author="skmorgane" w:date="2020-05-26T10:49:00Z"/>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675" w:author="Diaz,Renata M" w:date="2020-06-11T15:21:00Z">
            <w:rPr>
              <w:rFonts w:ascii="Times New Roman" w:eastAsia="Times New Roman" w:hAnsi="Times New Roman" w:cs="Times New Roman"/>
              <w:sz w:val="24"/>
              <w:szCs w:val="24"/>
            </w:rPr>
          </w:rPrChange>
        </w:rPr>
        <w:t>If</w:t>
      </w:r>
      <w:ins w:id="676" w:author="Diaz,Renata M" w:date="2020-04-20T13:42:00Z">
        <w:r w:rsidR="009A4F7D" w:rsidRPr="00C97458">
          <w:rPr>
            <w:rFonts w:asciiTheme="majorHAnsi" w:eastAsia="Times New Roman" w:hAnsiTheme="majorHAnsi" w:cstheme="majorHAnsi"/>
            <w:rPrChange w:id="677" w:author="Diaz,Renata M" w:date="2020-06-11T15:21:00Z">
              <w:rPr>
                <w:rFonts w:ascii="Times New Roman" w:eastAsia="Times New Roman" w:hAnsi="Times New Roman" w:cs="Times New Roman"/>
                <w:sz w:val="24"/>
                <w:szCs w:val="24"/>
              </w:rPr>
            </w:rPrChange>
          </w:rPr>
          <w:t xml:space="preserve"> </w:t>
        </w:r>
      </w:ins>
      <w:del w:id="678" w:author="Diaz,Renata M" w:date="2020-04-20T13:42:00Z">
        <w:r w:rsidRPr="00C97458" w:rsidDel="009A4F7D">
          <w:rPr>
            <w:rFonts w:asciiTheme="majorHAnsi" w:eastAsia="Times New Roman" w:hAnsiTheme="majorHAnsi" w:cstheme="majorHAnsi"/>
            <w:rPrChange w:id="679" w:author="Diaz,Renata M" w:date="2020-06-11T15:21:00Z">
              <w:rPr>
                <w:rFonts w:ascii="Times New Roman" w:eastAsia="Times New Roman" w:hAnsi="Times New Roman" w:cs="Times New Roman"/>
                <w:sz w:val="24"/>
                <w:szCs w:val="24"/>
              </w:rPr>
            </w:rPrChange>
          </w:rPr>
          <w:delText xml:space="preserve">, as seems </w:delText>
        </w:r>
        <w:r w:rsidR="00E51E72" w:rsidRPr="00C97458" w:rsidDel="009A4F7D">
          <w:rPr>
            <w:rFonts w:asciiTheme="majorHAnsi" w:eastAsia="Times New Roman" w:hAnsiTheme="majorHAnsi" w:cstheme="majorHAnsi"/>
            <w:rPrChange w:id="680" w:author="Diaz,Renata M" w:date="2020-06-11T15:21:00Z">
              <w:rPr>
                <w:rFonts w:ascii="Times New Roman" w:eastAsia="Times New Roman" w:hAnsi="Times New Roman" w:cs="Times New Roman"/>
                <w:sz w:val="24"/>
                <w:szCs w:val="24"/>
              </w:rPr>
            </w:rPrChange>
          </w:rPr>
          <w:delText>to be the case</w:delText>
        </w:r>
        <w:r w:rsidRPr="00C97458" w:rsidDel="009A4F7D">
          <w:rPr>
            <w:rFonts w:asciiTheme="majorHAnsi" w:eastAsia="Times New Roman" w:hAnsiTheme="majorHAnsi" w:cstheme="majorHAnsi"/>
            <w:rPrChange w:id="681" w:author="Diaz,Renata M" w:date="2020-06-11T15:21:00Z">
              <w:rPr>
                <w:rFonts w:ascii="Times New Roman" w:eastAsia="Times New Roman" w:hAnsi="Times New Roman" w:cs="Times New Roman"/>
                <w:sz w:val="24"/>
                <w:szCs w:val="24"/>
              </w:rPr>
            </w:rPrChange>
          </w:rPr>
          <w:delText xml:space="preserve">, </w:delText>
        </w:r>
      </w:del>
      <w:r w:rsidRPr="00C97458">
        <w:rPr>
          <w:rFonts w:asciiTheme="majorHAnsi" w:eastAsia="Times New Roman" w:hAnsiTheme="majorHAnsi" w:cstheme="majorHAnsi"/>
          <w:rPrChange w:id="682" w:author="Diaz,Renata M" w:date="2020-06-11T15:21:00Z">
            <w:rPr>
              <w:rFonts w:ascii="Times New Roman" w:eastAsia="Times New Roman" w:hAnsi="Times New Roman" w:cs="Times New Roman"/>
              <w:sz w:val="24"/>
              <w:szCs w:val="24"/>
            </w:rPr>
          </w:rPrChange>
        </w:rPr>
        <w:t xml:space="preserve">SADs are statistically </w:t>
      </w:r>
      <w:del w:id="683" w:author="Diaz,Renata M" w:date="2020-04-20T16:02:00Z">
        <w:r w:rsidRPr="00C97458" w:rsidDel="004902B3">
          <w:rPr>
            <w:rFonts w:asciiTheme="majorHAnsi" w:eastAsia="Times New Roman" w:hAnsiTheme="majorHAnsi" w:cstheme="majorHAnsi"/>
            <w:rPrChange w:id="684" w:author="Diaz,Renata M" w:date="2020-06-11T15:21:00Z">
              <w:rPr>
                <w:rFonts w:ascii="Times New Roman" w:eastAsia="Times New Roman" w:hAnsi="Times New Roman" w:cs="Times New Roman"/>
                <w:sz w:val="24"/>
                <w:szCs w:val="24"/>
              </w:rPr>
            </w:rPrChange>
          </w:rPr>
          <w:delText xml:space="preserve">driven </w:delText>
        </w:r>
      </w:del>
      <w:ins w:id="685" w:author="Diaz,Renata M" w:date="2020-04-20T16:02:00Z">
        <w:r w:rsidR="004902B3" w:rsidRPr="00C97458">
          <w:rPr>
            <w:rFonts w:asciiTheme="majorHAnsi" w:eastAsia="Times New Roman" w:hAnsiTheme="majorHAnsi" w:cstheme="majorHAnsi"/>
            <w:rPrChange w:id="686" w:author="Diaz,Renata M" w:date="2020-06-11T15:21:00Z">
              <w:rPr>
                <w:rFonts w:ascii="Times New Roman" w:eastAsia="Times New Roman" w:hAnsi="Times New Roman" w:cs="Times New Roman"/>
                <w:sz w:val="24"/>
                <w:szCs w:val="24"/>
              </w:rPr>
            </w:rPrChange>
          </w:rPr>
          <w:t xml:space="preserve">inclined </w:t>
        </w:r>
      </w:ins>
      <w:r w:rsidRPr="00C97458">
        <w:rPr>
          <w:rFonts w:asciiTheme="majorHAnsi" w:eastAsia="Times New Roman" w:hAnsiTheme="majorHAnsi" w:cstheme="majorHAnsi"/>
          <w:rPrChange w:id="687" w:author="Diaz,Renata M" w:date="2020-06-11T15:21:00Z">
            <w:rPr>
              <w:rFonts w:ascii="Times New Roman" w:eastAsia="Times New Roman" w:hAnsi="Times New Roman" w:cs="Times New Roman"/>
              <w:sz w:val="24"/>
              <w:szCs w:val="24"/>
            </w:rPr>
          </w:rPrChange>
        </w:rPr>
        <w:t xml:space="preserve">to </w:t>
      </w:r>
      <w:r w:rsidR="00E51E72" w:rsidRPr="00C97458">
        <w:rPr>
          <w:rFonts w:asciiTheme="majorHAnsi" w:eastAsia="Times New Roman" w:hAnsiTheme="majorHAnsi" w:cstheme="majorHAnsi"/>
          <w:rPrChange w:id="688" w:author="Diaz,Renata M" w:date="2020-06-11T15:21:00Z">
            <w:rPr>
              <w:rFonts w:ascii="Times New Roman" w:eastAsia="Times New Roman" w:hAnsi="Times New Roman" w:cs="Times New Roman"/>
              <w:sz w:val="24"/>
              <w:szCs w:val="24"/>
            </w:rPr>
          </w:rPrChange>
        </w:rPr>
        <w:t xml:space="preserve">be </w:t>
      </w:r>
      <w:r w:rsidRPr="00C97458">
        <w:rPr>
          <w:rFonts w:asciiTheme="majorHAnsi" w:eastAsia="Times New Roman" w:hAnsiTheme="majorHAnsi" w:cstheme="majorHAnsi"/>
          <w:rPrChange w:id="689" w:author="Diaz,Renata M" w:date="2020-06-11T15:21:00Z">
            <w:rPr>
              <w:rFonts w:ascii="Times New Roman" w:eastAsia="Times New Roman" w:hAnsi="Times New Roman" w:cs="Times New Roman"/>
              <w:sz w:val="24"/>
              <w:szCs w:val="24"/>
            </w:rPr>
          </w:rPrChange>
        </w:rPr>
        <w:t xml:space="preserve">hollow curves </w:t>
      </w:r>
      <w:r w:rsidR="009E5FD1">
        <w:rPr>
          <w:rFonts w:asciiTheme="majorHAnsi" w:eastAsia="Times New Roman" w:hAnsiTheme="majorHAnsi" w:cstheme="majorHAnsi"/>
        </w:rPr>
        <w:t>even without invoking</w:t>
      </w:r>
      <w:ins w:id="690" w:author="skmorgane" w:date="2020-06-23T10:06:00Z">
        <w:r w:rsidR="007A546E">
          <w:rPr>
            <w:rFonts w:asciiTheme="majorHAnsi" w:eastAsia="Times New Roman" w:hAnsiTheme="majorHAnsi" w:cstheme="majorHAnsi"/>
          </w:rPr>
          <w:t xml:space="preserve"> biological</w:t>
        </w:r>
      </w:ins>
      <w:r w:rsidR="009E5FD1">
        <w:rPr>
          <w:rFonts w:asciiTheme="majorHAnsi" w:eastAsia="Times New Roman" w:hAnsiTheme="majorHAnsi" w:cstheme="majorHAnsi"/>
        </w:rPr>
        <w:t xml:space="preserve"> process</w:t>
      </w:r>
      <w:ins w:id="691" w:author="skmorgane" w:date="2020-06-23T10:06:00Z">
        <w:r w:rsidR="007A546E">
          <w:rPr>
            <w:rFonts w:asciiTheme="majorHAnsi" w:eastAsia="Times New Roman" w:hAnsiTheme="majorHAnsi" w:cstheme="majorHAnsi"/>
          </w:rPr>
          <w:t xml:space="preserve">, </w:t>
        </w:r>
      </w:ins>
      <w:del w:id="692" w:author="skmorgane" w:date="2020-06-23T10:07:00Z">
        <w:r w:rsidRPr="00C97458" w:rsidDel="007A546E">
          <w:rPr>
            <w:rFonts w:asciiTheme="majorHAnsi" w:eastAsia="Times New Roman" w:hAnsiTheme="majorHAnsi" w:cstheme="majorHAnsi"/>
            <w:rPrChange w:id="693" w:author="Diaz,Renata M" w:date="2020-06-11T15:21:00Z">
              <w:rPr>
                <w:rFonts w:ascii="Times New Roman" w:eastAsia="Times New Roman" w:hAnsi="Times New Roman" w:cs="Times New Roman"/>
                <w:sz w:val="24"/>
                <w:szCs w:val="24"/>
              </w:rPr>
            </w:rPrChange>
          </w:rPr>
          <w:delText xml:space="preserve">before biology even enters the picture, </w:delText>
        </w:r>
      </w:del>
      <w:r w:rsidRPr="00C97458">
        <w:rPr>
          <w:rFonts w:asciiTheme="majorHAnsi" w:eastAsia="Times New Roman" w:hAnsiTheme="majorHAnsi" w:cstheme="majorHAnsi"/>
          <w:rPrChange w:id="694" w:author="Diaz,Renata M" w:date="2020-06-11T15:21:00Z">
            <w:rPr>
              <w:rFonts w:ascii="Times New Roman" w:eastAsia="Times New Roman" w:hAnsi="Times New Roman" w:cs="Times New Roman"/>
              <w:sz w:val="24"/>
              <w:szCs w:val="24"/>
            </w:rPr>
          </w:rPrChange>
        </w:rPr>
        <w:t>it is no surprise that we have struggle</w:t>
      </w:r>
      <w:r w:rsidR="1FEE28C4" w:rsidRPr="00C97458">
        <w:rPr>
          <w:rFonts w:asciiTheme="majorHAnsi" w:eastAsia="Times New Roman" w:hAnsiTheme="majorHAnsi" w:cstheme="majorHAnsi"/>
          <w:rPrChange w:id="695" w:author="Diaz,Renata M" w:date="2020-06-11T15:21:00Z">
            <w:rPr>
              <w:rFonts w:ascii="Times New Roman" w:eastAsia="Times New Roman" w:hAnsi="Times New Roman" w:cs="Times New Roman"/>
              <w:sz w:val="24"/>
              <w:szCs w:val="24"/>
            </w:rPr>
          </w:rPrChange>
        </w:rPr>
        <w:t>d to interpret the hollow curve in biological terms.</w:t>
      </w:r>
      <w:ins w:id="696" w:author="skmorgane" w:date="2020-06-23T10:07:00Z">
        <w:r w:rsidR="007A546E">
          <w:rPr>
            <w:rFonts w:asciiTheme="majorHAnsi" w:eastAsia="Times New Roman" w:hAnsiTheme="majorHAnsi" w:cstheme="majorHAnsi"/>
          </w:rPr>
          <w:t xml:space="preserve"> However, just because the m</w:t>
        </w:r>
      </w:ins>
      <w:r w:rsidR="00995F7B">
        <w:rPr>
          <w:rFonts w:asciiTheme="majorHAnsi" w:eastAsia="Times New Roman" w:hAnsiTheme="majorHAnsi" w:cstheme="majorHAnsi"/>
        </w:rPr>
        <w:t>ost</w:t>
      </w:r>
      <w:r w:rsidR="00795ACD">
        <w:rPr>
          <w:rFonts w:asciiTheme="majorHAnsi" w:eastAsia="Times New Roman" w:hAnsiTheme="majorHAnsi" w:cstheme="majorHAnsi"/>
        </w:rPr>
        <w:t xml:space="preserve"> readily distinctive</w:t>
      </w:r>
      <w:r w:rsidR="00995F7B">
        <w:rPr>
          <w:rFonts w:asciiTheme="majorHAnsi" w:eastAsia="Times New Roman" w:hAnsiTheme="majorHAnsi" w:cstheme="majorHAnsi"/>
        </w:rPr>
        <w:t xml:space="preserve"> </w:t>
      </w:r>
      <w:ins w:id="697" w:author="skmorgane" w:date="2020-06-23T10:07:00Z">
        <w:r w:rsidR="007A546E">
          <w:rPr>
            <w:rFonts w:asciiTheme="majorHAnsi" w:eastAsia="Times New Roman" w:hAnsiTheme="majorHAnsi" w:cstheme="majorHAnsi"/>
          </w:rPr>
          <w:t xml:space="preserve">feature of the SAD may be </w:t>
        </w:r>
      </w:ins>
      <w:ins w:id="698" w:author="skmorgane" w:date="2020-06-26T08:49:00Z">
        <w:r w:rsidR="00FB4D84">
          <w:rPr>
            <w:rFonts w:asciiTheme="majorHAnsi" w:eastAsia="Times New Roman" w:hAnsiTheme="majorHAnsi" w:cstheme="majorHAnsi"/>
          </w:rPr>
          <w:t>statistically</w:t>
        </w:r>
      </w:ins>
      <w:ins w:id="699" w:author="skmorgane" w:date="2020-06-23T10:07:00Z">
        <w:r w:rsidR="007A546E">
          <w:rPr>
            <w:rFonts w:asciiTheme="majorHAnsi" w:eastAsia="Times New Roman" w:hAnsiTheme="majorHAnsi" w:cstheme="majorHAnsi"/>
          </w:rPr>
          <w:t xml:space="preserve"> determined, it does not necessarily follow that</w:t>
        </w:r>
      </w:ins>
      <w:r w:rsidR="003B494A">
        <w:rPr>
          <w:rFonts w:asciiTheme="majorHAnsi" w:eastAsia="Times New Roman" w:hAnsiTheme="majorHAnsi" w:cstheme="majorHAnsi"/>
        </w:rPr>
        <w:t xml:space="preserve"> we cannot use the SAD to understand biology</w:t>
      </w:r>
      <w:ins w:id="700" w:author="skmorgane" w:date="2020-06-23T10:07:00Z">
        <w:r w:rsidR="007A546E">
          <w:rPr>
            <w:rFonts w:asciiTheme="majorHAnsi" w:eastAsia="Times New Roman" w:hAnsiTheme="majorHAnsi" w:cstheme="majorHAnsi"/>
          </w:rPr>
          <w:t xml:space="preserve">. </w:t>
        </w:r>
      </w:ins>
      <w:ins w:id="701" w:author="skmorgane" w:date="2020-06-23T10:08:00Z">
        <w:r w:rsidR="007A546E" w:rsidRPr="001D0744">
          <w:rPr>
            <w:rFonts w:asciiTheme="majorHAnsi" w:eastAsia="Times New Roman" w:hAnsiTheme="majorHAnsi" w:cstheme="majorHAnsi"/>
          </w:rPr>
          <w:t>Biological processes may cause relatively subtle, but meaningful, deviations between observed SADs and their statistical expectations (Locey and White 2013, Harte and Newman 2014)</w:t>
        </w:r>
        <w:r w:rsidR="007A546E">
          <w:rPr>
            <w:rFonts w:asciiTheme="majorHAnsi" w:eastAsia="Times New Roman" w:hAnsiTheme="majorHAnsi" w:cstheme="majorHAnsi"/>
          </w:rPr>
          <w:t>.</w:t>
        </w:r>
      </w:ins>
      <w:ins w:id="702" w:author="skmorgane" w:date="2020-06-23T10:09:00Z">
        <w:r w:rsidR="007A546E">
          <w:rPr>
            <w:rFonts w:asciiTheme="majorHAnsi" w:eastAsia="Times New Roman" w:hAnsiTheme="majorHAnsi" w:cstheme="majorHAnsi"/>
          </w:rPr>
          <w:t xml:space="preserve"> W</w:t>
        </w:r>
        <w:r w:rsidR="007A546E" w:rsidRPr="001D0744">
          <w:rPr>
            <w:rFonts w:asciiTheme="majorHAnsi" w:eastAsia="Times New Roman" w:hAnsiTheme="majorHAnsi" w:cstheme="majorHAnsi"/>
          </w:rPr>
          <w:t xml:space="preserve">e may be able to use those </w:t>
        </w:r>
        <w:r w:rsidR="007A546E" w:rsidRPr="001D0744">
          <w:rPr>
            <w:rFonts w:asciiTheme="majorHAnsi" w:eastAsia="Times New Roman" w:hAnsiTheme="majorHAnsi" w:cstheme="majorHAnsi"/>
            <w:i/>
            <w:iCs/>
          </w:rPr>
          <w:t>deviations</w:t>
        </w:r>
        <w:r w:rsidR="007A546E" w:rsidRPr="001D0744">
          <w:rPr>
            <w:rFonts w:asciiTheme="majorHAnsi" w:eastAsia="Times New Roman" w:hAnsiTheme="majorHAnsi" w:cstheme="majorHAnsi"/>
          </w:rPr>
          <w:t xml:space="preserve"> to evaluate theories (Harte and Newman 2014, Xiao et al 2016)</w:t>
        </w:r>
        <w:r w:rsidR="007A546E">
          <w:rPr>
            <w:rFonts w:asciiTheme="majorHAnsi" w:eastAsia="Times New Roman" w:hAnsiTheme="majorHAnsi" w:cstheme="majorHAnsi"/>
          </w:rPr>
          <w:t xml:space="preserve"> by </w:t>
        </w:r>
      </w:ins>
      <w:del w:id="703" w:author="skmorgane" w:date="2020-06-23T10:09:00Z">
        <w:r w:rsidR="0D61A898" w:rsidRPr="00C97458" w:rsidDel="007A546E">
          <w:rPr>
            <w:rFonts w:asciiTheme="majorHAnsi" w:eastAsia="Times New Roman" w:hAnsiTheme="majorHAnsi" w:cstheme="majorHAnsi"/>
            <w:rPrChange w:id="704" w:author="Diaz,Renata M" w:date="2020-06-11T15:21:00Z">
              <w:rPr>
                <w:rFonts w:ascii="Times New Roman" w:eastAsia="Times New Roman" w:hAnsi="Times New Roman" w:cs="Times New Roman"/>
                <w:sz w:val="24"/>
                <w:szCs w:val="24"/>
              </w:rPr>
            </w:rPrChange>
          </w:rPr>
          <w:delText xml:space="preserve"> </w:delText>
        </w:r>
      </w:del>
      <w:ins w:id="705" w:author="skmorgane" w:date="2020-03-31T09:07:00Z">
        <w:del w:id="706" w:author="Diaz,Renata M" w:date="2020-04-20T15:54:00Z">
          <w:r w:rsidR="00485B77" w:rsidRPr="00C97458" w:rsidDel="00E42232">
            <w:rPr>
              <w:rFonts w:asciiTheme="majorHAnsi" w:eastAsia="Times New Roman" w:hAnsiTheme="majorHAnsi" w:cstheme="majorHAnsi"/>
              <w:rPrChange w:id="707" w:author="Diaz,Renata M" w:date="2020-06-11T15:21:00Z">
                <w:rPr>
                  <w:rFonts w:ascii="Times New Roman" w:eastAsia="Times New Roman" w:hAnsi="Times New Roman" w:cs="Times New Roman"/>
                  <w:sz w:val="24"/>
                  <w:szCs w:val="24"/>
                </w:rPr>
              </w:rPrChange>
            </w:rPr>
            <w:delText>However,</w:delText>
          </w:r>
        </w:del>
      </w:ins>
      <w:ins w:id="708" w:author="Diaz,Renata M" w:date="2020-04-20T15:54:00Z">
        <w:del w:id="709" w:author="skmorgane" w:date="2020-06-23T10:09:00Z">
          <w:r w:rsidR="00E42232" w:rsidRPr="00C97458" w:rsidDel="007A546E">
            <w:rPr>
              <w:rFonts w:asciiTheme="majorHAnsi" w:eastAsia="Times New Roman" w:hAnsiTheme="majorHAnsi" w:cstheme="majorHAnsi"/>
              <w:rPrChange w:id="710" w:author="Diaz,Renata M" w:date="2020-06-11T15:21:00Z">
                <w:rPr>
                  <w:rFonts w:ascii="Times New Roman" w:eastAsia="Times New Roman" w:hAnsi="Times New Roman" w:cs="Times New Roman"/>
                  <w:sz w:val="24"/>
                  <w:szCs w:val="24"/>
                </w:rPr>
              </w:rPrChange>
            </w:rPr>
            <w:delText>It may be m</w:delText>
          </w:r>
          <w:r w:rsidR="0048312B" w:rsidRPr="00C97458" w:rsidDel="007A546E">
            <w:rPr>
              <w:rFonts w:asciiTheme="majorHAnsi" w:eastAsia="Times New Roman" w:hAnsiTheme="majorHAnsi" w:cstheme="majorHAnsi"/>
              <w:rPrChange w:id="711" w:author="Diaz,Renata M" w:date="2020-06-11T15:21:00Z">
                <w:rPr>
                  <w:rFonts w:ascii="Times New Roman" w:eastAsia="Times New Roman" w:hAnsi="Times New Roman" w:cs="Times New Roman"/>
                  <w:sz w:val="24"/>
                  <w:szCs w:val="24"/>
                </w:rPr>
              </w:rPrChange>
            </w:rPr>
            <w:delText>o</w:delText>
          </w:r>
          <w:r w:rsidR="00D479C2" w:rsidRPr="00C97458" w:rsidDel="007A546E">
            <w:rPr>
              <w:rFonts w:asciiTheme="majorHAnsi" w:eastAsia="Times New Roman" w:hAnsiTheme="majorHAnsi" w:cstheme="majorHAnsi"/>
              <w:rPrChange w:id="712" w:author="Diaz,Renata M" w:date="2020-06-11T15:21:00Z">
                <w:rPr>
                  <w:rFonts w:ascii="Times New Roman" w:eastAsia="Times New Roman" w:hAnsi="Times New Roman" w:cs="Times New Roman"/>
                  <w:sz w:val="24"/>
                  <w:szCs w:val="24"/>
                </w:rPr>
              </w:rPrChange>
            </w:rPr>
            <w:delText>re</w:delText>
          </w:r>
          <w:r w:rsidR="00E42232" w:rsidRPr="00C97458" w:rsidDel="007A546E">
            <w:rPr>
              <w:rFonts w:asciiTheme="majorHAnsi" w:eastAsia="Times New Roman" w:hAnsiTheme="majorHAnsi" w:cstheme="majorHAnsi"/>
              <w:rPrChange w:id="713" w:author="Diaz,Renata M" w:date="2020-06-11T15:21:00Z">
                <w:rPr>
                  <w:rFonts w:ascii="Times New Roman" w:eastAsia="Times New Roman" w:hAnsi="Times New Roman" w:cs="Times New Roman"/>
                  <w:sz w:val="24"/>
                  <w:szCs w:val="24"/>
                </w:rPr>
              </w:rPrChange>
            </w:rPr>
            <w:delText xml:space="preserve"> informative to </w:delText>
          </w:r>
        </w:del>
        <w:r w:rsidR="00E42232" w:rsidRPr="00C97458">
          <w:rPr>
            <w:rFonts w:asciiTheme="majorHAnsi" w:eastAsia="Times New Roman" w:hAnsiTheme="majorHAnsi" w:cstheme="majorHAnsi"/>
            <w:rPrChange w:id="714" w:author="Diaz,Renata M" w:date="2020-06-11T15:21:00Z">
              <w:rPr>
                <w:rFonts w:ascii="Times New Roman" w:eastAsia="Times New Roman" w:hAnsi="Times New Roman" w:cs="Times New Roman"/>
                <w:sz w:val="24"/>
                <w:szCs w:val="24"/>
              </w:rPr>
            </w:rPrChange>
          </w:rPr>
          <w:t>evaluat</w:t>
        </w:r>
      </w:ins>
      <w:ins w:id="715" w:author="skmorgane" w:date="2020-06-23T10:09:00Z">
        <w:r w:rsidR="007A546E">
          <w:rPr>
            <w:rFonts w:asciiTheme="majorHAnsi" w:eastAsia="Times New Roman" w:hAnsiTheme="majorHAnsi" w:cstheme="majorHAnsi"/>
          </w:rPr>
          <w:t>ing</w:t>
        </w:r>
      </w:ins>
      <w:ins w:id="716" w:author="Diaz,Renata M" w:date="2020-04-20T15:54:00Z">
        <w:del w:id="717" w:author="skmorgane" w:date="2020-06-23T10:09:00Z">
          <w:r w:rsidR="00E42232" w:rsidRPr="00C97458" w:rsidDel="007A546E">
            <w:rPr>
              <w:rFonts w:asciiTheme="majorHAnsi" w:eastAsia="Times New Roman" w:hAnsiTheme="majorHAnsi" w:cstheme="majorHAnsi"/>
              <w:rPrChange w:id="718" w:author="Diaz,Renata M" w:date="2020-06-11T15:21:00Z">
                <w:rPr>
                  <w:rFonts w:ascii="Times New Roman" w:eastAsia="Times New Roman" w:hAnsi="Times New Roman" w:cs="Times New Roman"/>
                  <w:sz w:val="24"/>
                  <w:szCs w:val="24"/>
                </w:rPr>
              </w:rPrChange>
            </w:rPr>
            <w:delText>e</w:delText>
          </w:r>
        </w:del>
        <w:r w:rsidR="00E42232" w:rsidRPr="00C97458">
          <w:rPr>
            <w:rFonts w:asciiTheme="majorHAnsi" w:eastAsia="Times New Roman" w:hAnsiTheme="majorHAnsi" w:cstheme="majorHAnsi"/>
            <w:rPrChange w:id="719" w:author="Diaz,Renata M" w:date="2020-06-11T15:21:00Z">
              <w:rPr>
                <w:rFonts w:ascii="Times New Roman" w:eastAsia="Times New Roman" w:hAnsi="Times New Roman" w:cs="Times New Roman"/>
                <w:sz w:val="24"/>
                <w:szCs w:val="24"/>
              </w:rPr>
            </w:rPrChange>
          </w:rPr>
          <w:t xml:space="preserve"> SADs not in terms of their absolute shape, but in terms of their shape </w:t>
        </w:r>
        <w:r w:rsidR="00E42232" w:rsidRPr="00C97458">
          <w:rPr>
            <w:rFonts w:asciiTheme="majorHAnsi" w:eastAsia="Times New Roman" w:hAnsiTheme="majorHAnsi" w:cstheme="majorHAnsi"/>
            <w:iCs/>
            <w:rPrChange w:id="720" w:author="Diaz,Renata M" w:date="2020-06-11T15:21:00Z">
              <w:rPr>
                <w:rFonts w:ascii="Times New Roman" w:eastAsia="Times New Roman" w:hAnsi="Times New Roman" w:cs="Times New Roman"/>
                <w:sz w:val="24"/>
                <w:szCs w:val="24"/>
              </w:rPr>
            </w:rPrChange>
          </w:rPr>
          <w:t xml:space="preserve">relative to what we would expect simply due </w:t>
        </w:r>
      </w:ins>
      <w:ins w:id="721" w:author="skmorgane" w:date="2020-06-23T10:09:00Z">
        <w:r w:rsidR="007A546E">
          <w:rPr>
            <w:rFonts w:asciiTheme="majorHAnsi" w:eastAsia="Times New Roman" w:hAnsiTheme="majorHAnsi" w:cstheme="majorHAnsi"/>
            <w:iCs/>
          </w:rPr>
          <w:t xml:space="preserve">statistical </w:t>
        </w:r>
      </w:ins>
      <w:ins w:id="722" w:author="skmorgane" w:date="2020-06-23T10:10:00Z">
        <w:r w:rsidR="007A546E">
          <w:rPr>
            <w:rFonts w:asciiTheme="majorHAnsi" w:eastAsia="Times New Roman" w:hAnsiTheme="majorHAnsi" w:cstheme="majorHAnsi"/>
            <w:iCs/>
          </w:rPr>
          <w:t xml:space="preserve">processes operating within the </w:t>
        </w:r>
      </w:ins>
      <w:ins w:id="723" w:author="skmorgane" w:date="2020-06-23T10:09:00Z">
        <w:r w:rsidR="007A546E">
          <w:rPr>
            <w:rFonts w:asciiTheme="majorHAnsi" w:eastAsia="Times New Roman" w:hAnsiTheme="majorHAnsi" w:cstheme="majorHAnsi"/>
            <w:iCs/>
          </w:rPr>
          <w:t xml:space="preserve">constraints </w:t>
        </w:r>
      </w:ins>
      <w:ins w:id="724" w:author="Diaz,Renata M" w:date="2020-04-20T15:54:00Z">
        <w:del w:id="725" w:author="skmorgane" w:date="2020-06-23T10:10:00Z">
          <w:r w:rsidR="00E42232" w:rsidRPr="00C97458" w:rsidDel="007A546E">
            <w:rPr>
              <w:rFonts w:asciiTheme="majorHAnsi" w:eastAsia="Times New Roman" w:hAnsiTheme="majorHAnsi" w:cstheme="majorHAnsi"/>
              <w:iCs/>
              <w:rPrChange w:id="726" w:author="Diaz,Renata M" w:date="2020-06-11T15:21:00Z">
                <w:rPr>
                  <w:rFonts w:ascii="Times New Roman" w:eastAsia="Times New Roman" w:hAnsi="Times New Roman" w:cs="Times New Roman"/>
                  <w:sz w:val="24"/>
                  <w:szCs w:val="24"/>
                </w:rPr>
              </w:rPrChange>
            </w:rPr>
            <w:delText>to</w:delText>
          </w:r>
        </w:del>
      </w:ins>
      <w:ins w:id="727" w:author="skmorgane" w:date="2020-06-23T10:10:00Z">
        <w:r w:rsidR="007A546E">
          <w:rPr>
            <w:rFonts w:asciiTheme="majorHAnsi" w:eastAsia="Times New Roman" w:hAnsiTheme="majorHAnsi" w:cstheme="majorHAnsi"/>
            <w:iCs/>
          </w:rPr>
          <w:t>of</w:t>
        </w:r>
      </w:ins>
      <w:ins w:id="728" w:author="Diaz,Renata M" w:date="2020-04-20T15:54:00Z">
        <w:r w:rsidR="00E42232" w:rsidRPr="00C97458">
          <w:rPr>
            <w:rFonts w:asciiTheme="majorHAnsi" w:eastAsia="Times New Roman" w:hAnsiTheme="majorHAnsi" w:cstheme="majorHAnsi"/>
            <w:iCs/>
            <w:rPrChange w:id="729" w:author="Diaz,Renata M" w:date="2020-06-11T15:21:00Z">
              <w:rPr>
                <w:rFonts w:ascii="Times New Roman" w:eastAsia="Times New Roman" w:hAnsi="Times New Roman" w:cs="Times New Roman"/>
                <w:sz w:val="24"/>
                <w:szCs w:val="24"/>
              </w:rPr>
            </w:rPrChange>
          </w:rPr>
          <w:t xml:space="preserve"> S</w:t>
        </w:r>
      </w:ins>
      <w:ins w:id="730" w:author="skmorgane" w:date="2020-06-23T10:10:00Z">
        <w:r w:rsidR="007A546E">
          <w:rPr>
            <w:rFonts w:asciiTheme="majorHAnsi" w:eastAsia="Times New Roman" w:hAnsiTheme="majorHAnsi" w:cstheme="majorHAnsi"/>
            <w:iCs/>
          </w:rPr>
          <w:t xml:space="preserve"> and </w:t>
        </w:r>
      </w:ins>
      <w:ins w:id="731" w:author="Diaz,Renata M" w:date="2020-04-20T15:54:00Z">
        <w:del w:id="732" w:author="skmorgane" w:date="2020-06-23T10:10:00Z">
          <w:r w:rsidR="00E42232" w:rsidRPr="00C97458" w:rsidDel="007A546E">
            <w:rPr>
              <w:rFonts w:asciiTheme="majorHAnsi" w:eastAsia="Times New Roman" w:hAnsiTheme="majorHAnsi" w:cstheme="majorHAnsi"/>
              <w:iCs/>
              <w:rPrChange w:id="733" w:author="Diaz,Renata M" w:date="2020-06-11T15:21:00Z">
                <w:rPr>
                  <w:rFonts w:ascii="Times New Roman" w:eastAsia="Times New Roman" w:hAnsi="Times New Roman" w:cs="Times New Roman"/>
                  <w:sz w:val="24"/>
                  <w:szCs w:val="24"/>
                </w:rPr>
              </w:rPrChange>
            </w:rPr>
            <w:delText xml:space="preserve">, </w:delText>
          </w:r>
        </w:del>
        <w:r w:rsidR="00E42232" w:rsidRPr="00C97458">
          <w:rPr>
            <w:rFonts w:asciiTheme="majorHAnsi" w:eastAsia="Times New Roman" w:hAnsiTheme="majorHAnsi" w:cstheme="majorHAnsi"/>
            <w:iCs/>
            <w:rPrChange w:id="734" w:author="Diaz,Renata M" w:date="2020-06-11T15:21:00Z">
              <w:rPr>
                <w:rFonts w:ascii="Times New Roman" w:eastAsia="Times New Roman" w:hAnsi="Times New Roman" w:cs="Times New Roman"/>
                <w:sz w:val="24"/>
                <w:szCs w:val="24"/>
              </w:rPr>
            </w:rPrChange>
          </w:rPr>
          <w:t>N</w:t>
        </w:r>
        <w:del w:id="735" w:author="skmorgane" w:date="2020-06-23T10:10:00Z">
          <w:r w:rsidR="00E42232" w:rsidRPr="00C97458" w:rsidDel="007A546E">
            <w:rPr>
              <w:rFonts w:asciiTheme="majorHAnsi" w:eastAsia="Times New Roman" w:hAnsiTheme="majorHAnsi" w:cstheme="majorHAnsi"/>
              <w:iCs/>
              <w:rPrChange w:id="736" w:author="Diaz,Renata M" w:date="2020-06-11T15:21:00Z">
                <w:rPr>
                  <w:rFonts w:ascii="Times New Roman" w:eastAsia="Times New Roman" w:hAnsi="Times New Roman" w:cs="Times New Roman"/>
                  <w:sz w:val="24"/>
                  <w:szCs w:val="24"/>
                </w:rPr>
              </w:rPrChange>
            </w:rPr>
            <w:delText>, and the statistical constraint</w:delText>
          </w:r>
        </w:del>
        <w:r w:rsidR="00E42232" w:rsidRPr="00C97458">
          <w:rPr>
            <w:rFonts w:asciiTheme="majorHAnsi" w:eastAsia="Times New Roman" w:hAnsiTheme="majorHAnsi" w:cstheme="majorHAnsi"/>
            <w:i/>
            <w:iCs/>
            <w:rPrChange w:id="737" w:author="Diaz,Renata M" w:date="2020-06-11T15:21:00Z">
              <w:rPr>
                <w:rFonts w:ascii="Times New Roman" w:eastAsia="Times New Roman" w:hAnsi="Times New Roman" w:cs="Times New Roman"/>
                <w:sz w:val="24"/>
                <w:szCs w:val="24"/>
              </w:rPr>
            </w:rPrChange>
          </w:rPr>
          <w:t xml:space="preserve"> </w:t>
        </w:r>
        <w:r w:rsidR="00E42232" w:rsidRPr="00C97458">
          <w:rPr>
            <w:rFonts w:asciiTheme="majorHAnsi" w:eastAsia="Times New Roman" w:hAnsiTheme="majorHAnsi" w:cstheme="majorHAnsi"/>
            <w:rPrChange w:id="738" w:author="Diaz,Renata M" w:date="2020-06-11T15:21:00Z">
              <w:rPr>
                <w:rFonts w:ascii="Times New Roman" w:eastAsia="Times New Roman" w:hAnsi="Times New Roman" w:cs="Times New Roman"/>
                <w:sz w:val="24"/>
                <w:szCs w:val="24"/>
              </w:rPr>
            </w:rPrChange>
          </w:rPr>
          <w:t>(</w:t>
        </w:r>
      </w:ins>
      <w:ins w:id="739" w:author="Diaz,Renata M" w:date="2020-04-21T10:57:00Z">
        <w:r w:rsidR="005B3721" w:rsidRPr="00C97458">
          <w:rPr>
            <w:rFonts w:asciiTheme="majorHAnsi" w:eastAsia="Times New Roman" w:hAnsiTheme="majorHAnsi" w:cstheme="majorHAnsi"/>
            <w:rPrChange w:id="740" w:author="Diaz,Renata M" w:date="2020-06-11T15:21:00Z">
              <w:rPr>
                <w:rFonts w:ascii="Times New Roman" w:eastAsia="Times New Roman" w:hAnsi="Times New Roman" w:cs="Times New Roman"/>
                <w:sz w:val="24"/>
                <w:szCs w:val="24"/>
              </w:rPr>
            </w:rPrChange>
          </w:rPr>
          <w:t xml:space="preserve">Frank 2009, </w:t>
        </w:r>
      </w:ins>
      <w:ins w:id="741" w:author="Diaz,Renata M" w:date="2020-04-20T15:54:00Z">
        <w:r w:rsidR="00E42232" w:rsidRPr="00C97458">
          <w:rPr>
            <w:rFonts w:asciiTheme="majorHAnsi" w:eastAsia="Times New Roman" w:hAnsiTheme="majorHAnsi" w:cstheme="majorHAnsi"/>
            <w:rPrChange w:id="742" w:author="Diaz,Renata M" w:date="2020-06-11T15:21:00Z">
              <w:rPr>
                <w:rFonts w:ascii="Times New Roman" w:eastAsia="Times New Roman" w:hAnsi="Times New Roman" w:cs="Times New Roman"/>
                <w:sz w:val="24"/>
                <w:szCs w:val="24"/>
              </w:rPr>
            </w:rPrChange>
          </w:rPr>
          <w:t xml:space="preserve">Locey and White 2013). </w:t>
        </w:r>
      </w:ins>
      <w:ins w:id="743" w:author="skmorgane" w:date="2020-03-31T09:07:00Z">
        <w:del w:id="744" w:author="Diaz,Renata M" w:date="2020-04-20T15:54:00Z">
          <w:r w:rsidR="00485B77" w:rsidRPr="00C97458" w:rsidDel="00B43D17">
            <w:rPr>
              <w:rFonts w:asciiTheme="majorHAnsi" w:eastAsia="Times New Roman" w:hAnsiTheme="majorHAnsi" w:cstheme="majorHAnsi"/>
              <w:rPrChange w:id="745" w:author="Diaz,Renata M" w:date="2020-06-11T15:21:00Z">
                <w:rPr>
                  <w:rFonts w:ascii="Times New Roman" w:eastAsia="Times New Roman" w:hAnsi="Times New Roman" w:cs="Times New Roman"/>
                  <w:sz w:val="24"/>
                  <w:szCs w:val="24"/>
                </w:rPr>
              </w:rPrChange>
            </w:rPr>
            <w:delText>w</w:delText>
          </w:r>
        </w:del>
      </w:ins>
      <w:ins w:id="746" w:author="Diaz,Renata M" w:date="2020-04-20T15:54:00Z">
        <w:del w:id="747" w:author="skmorgane" w:date="2020-05-26T10:00:00Z">
          <w:r w:rsidR="00B43D17" w:rsidRPr="00C97458" w:rsidDel="00782BE8">
            <w:rPr>
              <w:rFonts w:asciiTheme="majorHAnsi" w:eastAsia="Times New Roman" w:hAnsiTheme="majorHAnsi" w:cstheme="majorHAnsi"/>
              <w:rPrChange w:id="748" w:author="Diaz,Renata M" w:date="2020-06-11T15:21:00Z">
                <w:rPr>
                  <w:rFonts w:ascii="Times New Roman" w:eastAsia="Times New Roman" w:hAnsi="Times New Roman" w:cs="Times New Roman"/>
                  <w:sz w:val="24"/>
                  <w:szCs w:val="24"/>
                </w:rPr>
              </w:rPrChange>
            </w:rPr>
            <w:delText>W</w:delText>
          </w:r>
        </w:del>
      </w:ins>
      <w:ins w:id="749" w:author="Diaz,Renata M" w:date="2020-04-20T16:03:00Z">
        <w:del w:id="750" w:author="skmorgane" w:date="2020-05-26T10:00:00Z">
          <w:r w:rsidR="00D03595" w:rsidRPr="00C97458" w:rsidDel="00782BE8">
            <w:rPr>
              <w:rFonts w:asciiTheme="majorHAnsi" w:eastAsia="Times New Roman" w:hAnsiTheme="majorHAnsi" w:cstheme="majorHAnsi"/>
              <w:rPrChange w:id="751" w:author="Diaz,Renata M" w:date="2020-06-11T15:21:00Z">
                <w:rPr>
                  <w:rFonts w:ascii="Times New Roman" w:eastAsia="Times New Roman" w:hAnsi="Times New Roman" w:cs="Times New Roman"/>
                  <w:sz w:val="24"/>
                  <w:szCs w:val="24"/>
                </w:rPr>
              </w:rPrChange>
            </w:rPr>
            <w:delText xml:space="preserve"> general</w:delText>
          </w:r>
        </w:del>
      </w:ins>
      <w:ins w:id="752" w:author="Diaz,Renata M" w:date="2020-04-13T11:00:00Z">
        <w:del w:id="753" w:author="skmorgane" w:date="2020-05-26T10:00:00Z">
          <w:r w:rsidR="00D47C7E" w:rsidRPr="00C97458" w:rsidDel="00782BE8">
            <w:rPr>
              <w:rFonts w:asciiTheme="majorHAnsi" w:eastAsia="Times New Roman" w:hAnsiTheme="majorHAnsi" w:cstheme="majorHAnsi"/>
              <w:rPrChange w:id="754" w:author="Diaz,Renata M" w:date="2020-06-11T15:21:00Z">
                <w:rPr>
                  <w:rFonts w:ascii="Times New Roman" w:eastAsia="Times New Roman" w:hAnsi="Times New Roman" w:cs="Times New Roman"/>
                  <w:sz w:val="24"/>
                  <w:szCs w:val="24"/>
                </w:rPr>
              </w:rPrChange>
            </w:rPr>
            <w:delText>hollow-curve</w:delText>
          </w:r>
        </w:del>
      </w:ins>
      <w:ins w:id="755" w:author="Diaz,Renata M" w:date="2020-05-17T11:03:00Z">
        <w:del w:id="756" w:author="skmorgane" w:date="2020-05-26T10:00:00Z">
          <w:r w:rsidR="00616AC5" w:rsidRPr="00C97458" w:rsidDel="00782BE8">
            <w:rPr>
              <w:rFonts w:asciiTheme="majorHAnsi" w:eastAsia="Times New Roman" w:hAnsiTheme="majorHAnsi" w:cstheme="majorHAnsi"/>
              <w:rPrChange w:id="757" w:author="Diaz,Renata M" w:date="2020-06-11T15:21:00Z">
                <w:rPr>
                  <w:rFonts w:ascii="Times New Roman" w:eastAsia="Times New Roman" w:hAnsi="Times New Roman" w:cs="Times New Roman"/>
                  <w:sz w:val="24"/>
                  <w:szCs w:val="24"/>
                </w:rPr>
              </w:rPrChange>
            </w:rPr>
            <w:delText xml:space="preserve"> shape</w:delText>
          </w:r>
        </w:del>
      </w:ins>
      <w:ins w:id="758" w:author="Diaz,Renata M" w:date="2020-04-13T11:00:00Z">
        <w:del w:id="759" w:author="skmorgane" w:date="2020-05-26T10:00:00Z">
          <w:r w:rsidR="00D47C7E" w:rsidRPr="00C97458" w:rsidDel="00782BE8">
            <w:rPr>
              <w:rFonts w:asciiTheme="majorHAnsi" w:eastAsia="Times New Roman" w:hAnsiTheme="majorHAnsi" w:cstheme="majorHAnsi"/>
              <w:rPrChange w:id="760" w:author="Diaz,Renata M" w:date="2020-06-11T15:21:00Z">
                <w:rPr>
                  <w:rFonts w:ascii="Times New Roman" w:eastAsia="Times New Roman" w:hAnsi="Times New Roman" w:cs="Times New Roman"/>
                  <w:sz w:val="24"/>
                  <w:szCs w:val="24"/>
                </w:rPr>
              </w:rPrChange>
            </w:rPr>
            <w:delText xml:space="preserve"> may be a statistical artefact</w:delText>
          </w:r>
        </w:del>
      </w:ins>
      <w:ins w:id="761" w:author="Diaz,Renata M" w:date="2020-04-20T15:48:00Z">
        <w:del w:id="762" w:author="skmorgane" w:date="2020-05-26T10:48:00Z">
          <w:r w:rsidR="00CB12F7" w:rsidRPr="00C97458" w:rsidDel="00056C4C">
            <w:rPr>
              <w:rFonts w:asciiTheme="majorHAnsi" w:eastAsia="Times New Roman" w:hAnsiTheme="majorHAnsi" w:cstheme="majorHAnsi"/>
              <w:rPrChange w:id="763" w:author="Diaz,Renata M" w:date="2020-06-11T15:21:00Z">
                <w:rPr>
                  <w:rFonts w:ascii="Times New Roman" w:eastAsia="Times New Roman" w:hAnsi="Times New Roman" w:cs="Times New Roman"/>
                  <w:sz w:val="24"/>
                  <w:szCs w:val="24"/>
                </w:rPr>
              </w:rPrChange>
            </w:rPr>
            <w:delText xml:space="preserve">push </w:delText>
          </w:r>
        </w:del>
        <w:del w:id="764" w:author="skmorgane" w:date="2020-05-26T10:01:00Z">
          <w:r w:rsidR="00CB12F7" w:rsidRPr="00C97458" w:rsidDel="00782BE8">
            <w:rPr>
              <w:rFonts w:asciiTheme="majorHAnsi" w:eastAsia="Times New Roman" w:hAnsiTheme="majorHAnsi" w:cstheme="majorHAnsi"/>
              <w:rPrChange w:id="765" w:author="Diaz,Renata M" w:date="2020-06-11T15:21:00Z">
                <w:rPr>
                  <w:rFonts w:ascii="Times New Roman" w:eastAsia="Times New Roman" w:hAnsi="Times New Roman" w:cs="Times New Roman"/>
                  <w:sz w:val="24"/>
                  <w:szCs w:val="24"/>
                </w:rPr>
              </w:rPrChange>
            </w:rPr>
            <w:delText>real SADs ir</w:delText>
          </w:r>
        </w:del>
      </w:ins>
      <w:ins w:id="766" w:author="Diaz,Renata M" w:date="2020-04-20T15:49:00Z">
        <w:del w:id="767" w:author="skmorgane" w:date="2020-05-26T10:01:00Z">
          <w:r w:rsidR="00CB12F7" w:rsidRPr="00C97458" w:rsidDel="00782BE8">
            <w:rPr>
              <w:rFonts w:asciiTheme="majorHAnsi" w:eastAsia="Times New Roman" w:hAnsiTheme="majorHAnsi" w:cstheme="majorHAnsi"/>
              <w:rPrChange w:id="768" w:author="Diaz,Renata M" w:date="2020-06-11T15:21:00Z">
                <w:rPr>
                  <w:rFonts w:ascii="Times New Roman" w:eastAsia="Times New Roman" w:hAnsi="Times New Roman" w:cs="Times New Roman"/>
                  <w:sz w:val="24"/>
                  <w:szCs w:val="24"/>
                </w:rPr>
              </w:rPrChange>
            </w:rPr>
            <w:delText>s</w:delText>
          </w:r>
        </w:del>
      </w:ins>
      <w:ins w:id="769" w:author="Diaz,Renata M" w:date="2020-04-20T15:56:00Z">
        <w:del w:id="770" w:author="skmorgane" w:date="2020-05-26T10:48:00Z">
          <w:r w:rsidR="00691E75" w:rsidRPr="00C97458" w:rsidDel="00056C4C">
            <w:rPr>
              <w:rFonts w:asciiTheme="majorHAnsi" w:eastAsia="Times New Roman" w:hAnsiTheme="majorHAnsi" w:cstheme="majorHAnsi"/>
              <w:rPrChange w:id="771" w:author="Diaz,Renata M" w:date="2020-06-11T15:21:00Z">
                <w:rPr>
                  <w:rFonts w:ascii="Times New Roman" w:eastAsia="Times New Roman" w:hAnsi="Times New Roman" w:cs="Times New Roman"/>
                  <w:sz w:val="24"/>
                  <w:szCs w:val="24"/>
                </w:rPr>
              </w:rPrChange>
            </w:rPr>
            <w:delText xml:space="preserve">. </w:delText>
          </w:r>
        </w:del>
      </w:ins>
      <w:ins w:id="772" w:author="Diaz,Renata M" w:date="2020-04-20T13:43:00Z">
        <w:del w:id="773" w:author="skmorgane" w:date="2020-05-26T10:48:00Z">
          <w:r w:rsidR="00B76926" w:rsidRPr="00C97458" w:rsidDel="00056C4C">
            <w:rPr>
              <w:rFonts w:asciiTheme="majorHAnsi" w:eastAsia="Times New Roman" w:hAnsiTheme="majorHAnsi" w:cstheme="majorHAnsi"/>
              <w:rPrChange w:id="774" w:author="Diaz,Renata M" w:date="2020-06-11T15:21:00Z">
                <w:rPr>
                  <w:rFonts w:ascii="Times New Roman" w:eastAsia="Times New Roman" w:hAnsi="Times New Roman" w:cs="Times New Roman"/>
                  <w:sz w:val="24"/>
                  <w:szCs w:val="24"/>
                </w:rPr>
              </w:rPrChange>
            </w:rPr>
            <w:delText xml:space="preserve">This could result in </w:delText>
          </w:r>
        </w:del>
        <w:del w:id="775" w:author="skmorgane" w:date="2020-06-23T10:08:00Z">
          <w:r w:rsidR="00B76926" w:rsidRPr="00C97458" w:rsidDel="007A546E">
            <w:rPr>
              <w:rFonts w:asciiTheme="majorHAnsi" w:eastAsia="Times New Roman" w:hAnsiTheme="majorHAnsi" w:cstheme="majorHAnsi"/>
              <w:rPrChange w:id="776" w:author="Diaz,Renata M" w:date="2020-06-11T15:21:00Z">
                <w:rPr>
                  <w:rFonts w:ascii="Times New Roman" w:eastAsia="Times New Roman" w:hAnsi="Times New Roman" w:cs="Times New Roman"/>
                  <w:sz w:val="24"/>
                  <w:szCs w:val="24"/>
                </w:rPr>
              </w:rPrChange>
            </w:rPr>
            <w:delText>relatively subtle, but meaningful, deviations between observed SADs and their sta</w:delText>
          </w:r>
        </w:del>
      </w:ins>
      <w:ins w:id="777" w:author="Diaz,Renata M" w:date="2020-04-20T13:44:00Z">
        <w:del w:id="778" w:author="skmorgane" w:date="2020-06-23T10:08:00Z">
          <w:r w:rsidR="00B76926" w:rsidRPr="00C97458" w:rsidDel="007A546E">
            <w:rPr>
              <w:rFonts w:asciiTheme="majorHAnsi" w:eastAsia="Times New Roman" w:hAnsiTheme="majorHAnsi" w:cstheme="majorHAnsi"/>
              <w:rPrChange w:id="779" w:author="Diaz,Renata M" w:date="2020-06-11T15:21:00Z">
                <w:rPr>
                  <w:rFonts w:ascii="Times New Roman" w:eastAsia="Times New Roman" w:hAnsi="Times New Roman" w:cs="Times New Roman"/>
                  <w:sz w:val="24"/>
                  <w:szCs w:val="24"/>
                </w:rPr>
              </w:rPrChange>
            </w:rPr>
            <w:delText>tistical expectations</w:delText>
          </w:r>
        </w:del>
      </w:ins>
      <w:ins w:id="780" w:author="Diaz,Renata M" w:date="2020-04-20T15:54:00Z">
        <w:del w:id="781" w:author="skmorgane" w:date="2020-06-23T10:08:00Z">
          <w:r w:rsidR="007300BF" w:rsidRPr="00C97458" w:rsidDel="007A546E">
            <w:rPr>
              <w:rFonts w:asciiTheme="majorHAnsi" w:eastAsia="Times New Roman" w:hAnsiTheme="majorHAnsi" w:cstheme="majorHAnsi"/>
              <w:rPrChange w:id="782" w:author="Diaz,Renata M" w:date="2020-06-11T15:21:00Z">
                <w:rPr>
                  <w:rFonts w:ascii="Times New Roman" w:eastAsia="Times New Roman" w:hAnsi="Times New Roman" w:cs="Times New Roman"/>
                  <w:sz w:val="24"/>
                  <w:szCs w:val="24"/>
                </w:rPr>
              </w:rPrChange>
            </w:rPr>
            <w:delText xml:space="preserve"> </w:delText>
          </w:r>
        </w:del>
      </w:ins>
      <w:ins w:id="783" w:author="Diaz,Renata M" w:date="2020-04-20T15:57:00Z">
        <w:del w:id="784" w:author="skmorgane" w:date="2020-06-23T10:08:00Z">
          <w:r w:rsidR="00691E75" w:rsidRPr="00C97458" w:rsidDel="007A546E">
            <w:rPr>
              <w:rFonts w:asciiTheme="majorHAnsi" w:eastAsia="Times New Roman" w:hAnsiTheme="majorHAnsi" w:cstheme="majorHAnsi"/>
              <w:rPrChange w:id="785" w:author="Diaz,Renata M" w:date="2020-06-11T15:21:00Z">
                <w:rPr>
                  <w:rFonts w:ascii="Times New Roman" w:eastAsia="Times New Roman" w:hAnsi="Times New Roman" w:cs="Times New Roman"/>
                  <w:sz w:val="24"/>
                  <w:szCs w:val="24"/>
                </w:rPr>
              </w:rPrChange>
            </w:rPr>
            <w:delText xml:space="preserve">(Locey and White 2013, </w:delText>
          </w:r>
        </w:del>
      </w:ins>
      <w:ins w:id="786" w:author="Diaz,Renata M" w:date="2020-04-22T10:01:00Z">
        <w:del w:id="787" w:author="skmorgane" w:date="2020-06-23T10:08:00Z">
          <w:r w:rsidR="0009063B" w:rsidRPr="00C97458" w:rsidDel="007A546E">
            <w:rPr>
              <w:rFonts w:asciiTheme="majorHAnsi" w:eastAsia="Times New Roman" w:hAnsiTheme="majorHAnsi" w:cstheme="majorHAnsi"/>
              <w:rPrChange w:id="788" w:author="Diaz,Renata M" w:date="2020-06-11T15:21:00Z">
                <w:rPr>
                  <w:rFonts w:ascii="Times New Roman" w:eastAsia="Times New Roman" w:hAnsi="Times New Roman" w:cs="Times New Roman"/>
                  <w:sz w:val="24"/>
                  <w:szCs w:val="24"/>
                </w:rPr>
              </w:rPrChange>
            </w:rPr>
            <w:delText>Harte and Newman 2014</w:delText>
          </w:r>
        </w:del>
      </w:ins>
      <w:ins w:id="789" w:author="Diaz,Renata M" w:date="2020-04-20T15:55:00Z">
        <w:del w:id="790" w:author="skmorgane" w:date="2020-06-23T10:08:00Z">
          <w:r w:rsidR="007300BF" w:rsidRPr="00C97458" w:rsidDel="007A546E">
            <w:rPr>
              <w:rFonts w:asciiTheme="majorHAnsi" w:eastAsia="Times New Roman" w:hAnsiTheme="majorHAnsi" w:cstheme="majorHAnsi"/>
              <w:rPrChange w:id="791" w:author="Diaz,Renata M" w:date="2020-06-11T15:21:00Z">
                <w:rPr>
                  <w:rFonts w:ascii="Times New Roman" w:eastAsia="Times New Roman" w:hAnsi="Times New Roman" w:cs="Times New Roman"/>
                  <w:sz w:val="24"/>
                  <w:szCs w:val="24"/>
                </w:rPr>
              </w:rPrChange>
            </w:rPr>
            <w:delText>)</w:delText>
          </w:r>
        </w:del>
      </w:ins>
      <w:ins w:id="792" w:author="skmorgane" w:date="2020-05-26T10:48:00Z">
        <w:r w:rsidR="00056C4C" w:rsidRPr="00C97458">
          <w:rPr>
            <w:rFonts w:asciiTheme="majorHAnsi" w:eastAsia="Times New Roman" w:hAnsiTheme="majorHAnsi" w:cstheme="majorHAnsi"/>
            <w:rPrChange w:id="793" w:author="Diaz,Renata M" w:date="2020-06-11T15:21:00Z">
              <w:rPr>
                <w:rFonts w:ascii="Times New Roman" w:eastAsia="Times New Roman" w:hAnsi="Times New Roman" w:cs="Times New Roman"/>
                <w:sz w:val="24"/>
                <w:szCs w:val="24"/>
              </w:rPr>
            </w:rPrChange>
          </w:rPr>
          <w:t xml:space="preserve"> </w:t>
        </w:r>
      </w:ins>
      <w:ins w:id="794" w:author="Diaz,Renata M" w:date="2020-04-20T15:55:00Z">
        <w:del w:id="795" w:author="skmorgane" w:date="2020-05-26T10:48:00Z">
          <w:r w:rsidR="007300BF" w:rsidRPr="00C97458" w:rsidDel="00056C4C">
            <w:rPr>
              <w:rFonts w:asciiTheme="majorHAnsi" w:eastAsia="Times New Roman" w:hAnsiTheme="majorHAnsi" w:cstheme="majorHAnsi"/>
              <w:rPrChange w:id="796" w:author="Diaz,Renata M" w:date="2020-06-11T15:21:00Z">
                <w:rPr>
                  <w:rFonts w:ascii="Times New Roman" w:eastAsia="Times New Roman" w:hAnsi="Times New Roman" w:cs="Times New Roman"/>
                  <w:sz w:val="24"/>
                  <w:szCs w:val="24"/>
                </w:rPr>
              </w:rPrChange>
            </w:rPr>
            <w:delText xml:space="preserve">. If we detect such deviations, </w:delText>
          </w:r>
        </w:del>
      </w:ins>
      <w:del w:id="797" w:author="skmorgane" w:date="2020-05-26T10:48:00Z">
        <w:r w:rsidR="0D61A898" w:rsidRPr="00C97458" w:rsidDel="00056C4C">
          <w:rPr>
            <w:rFonts w:asciiTheme="majorHAnsi" w:eastAsia="Times New Roman" w:hAnsiTheme="majorHAnsi" w:cstheme="majorHAnsi"/>
            <w:rPrChange w:id="798" w:author="Diaz,Renata M" w:date="2020-06-11T15:21: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C97458" w:rsidDel="00056C4C">
          <w:rPr>
            <w:rFonts w:asciiTheme="majorHAnsi" w:eastAsia="Times New Roman" w:hAnsiTheme="majorHAnsi" w:cstheme="majorHAnsi"/>
            <w:rPrChange w:id="799" w:author="Diaz,Renata M" w:date="2020-06-11T15:21:00Z">
              <w:rPr>
                <w:rFonts w:ascii="Times New Roman" w:eastAsia="Times New Roman" w:hAnsi="Times New Roman" w:cs="Times New Roman"/>
                <w:sz w:val="24"/>
                <w:szCs w:val="24"/>
              </w:rPr>
            </w:rPrChange>
          </w:rPr>
          <w:delText xml:space="preserve">isolate more subtle but more </w:delText>
        </w:r>
        <w:r w:rsidR="4653FFE8" w:rsidRPr="00C97458" w:rsidDel="00056C4C">
          <w:rPr>
            <w:rFonts w:asciiTheme="majorHAnsi" w:eastAsia="Times New Roman" w:hAnsiTheme="majorHAnsi" w:cstheme="majorHAnsi"/>
            <w:rPrChange w:id="800" w:author="Diaz,Renata M" w:date="2020-06-11T15:21:00Z">
              <w:rPr>
                <w:rFonts w:ascii="Times New Roman" w:eastAsia="Times New Roman" w:hAnsi="Times New Roman" w:cs="Times New Roman"/>
                <w:sz w:val="24"/>
                <w:szCs w:val="24"/>
              </w:rPr>
            </w:rPrChange>
          </w:rPr>
          <w:delText>meaningful</w:delText>
        </w:r>
        <w:r w:rsidR="0D61A898" w:rsidRPr="00C97458" w:rsidDel="00056C4C">
          <w:rPr>
            <w:rFonts w:asciiTheme="majorHAnsi" w:eastAsia="Times New Roman" w:hAnsiTheme="majorHAnsi" w:cstheme="majorHAnsi"/>
            <w:rPrChange w:id="801" w:author="Diaz,Renata M" w:date="2020-06-11T15:21:00Z">
              <w:rPr>
                <w:rFonts w:ascii="Times New Roman" w:eastAsia="Times New Roman" w:hAnsi="Times New Roman" w:cs="Times New Roman"/>
                <w:sz w:val="24"/>
                <w:szCs w:val="24"/>
              </w:rPr>
            </w:rPrChange>
          </w:rPr>
          <w:delText xml:space="preserve"> variation in S</w:delText>
        </w:r>
        <w:r w:rsidR="141B2B40" w:rsidRPr="00C97458" w:rsidDel="00056C4C">
          <w:rPr>
            <w:rFonts w:asciiTheme="majorHAnsi" w:eastAsia="Times New Roman" w:hAnsiTheme="majorHAnsi" w:cstheme="majorHAnsi"/>
            <w:rPrChange w:id="802" w:author="Diaz,Renata M" w:date="2020-06-11T15:21:00Z">
              <w:rPr>
                <w:rFonts w:ascii="Times New Roman" w:eastAsia="Times New Roman" w:hAnsi="Times New Roman" w:cs="Times New Roman"/>
                <w:sz w:val="24"/>
                <w:szCs w:val="24"/>
              </w:rPr>
            </w:rPrChange>
          </w:rPr>
          <w:delText>ADs</w:delText>
        </w:r>
        <w:r w:rsidR="56BEBFD0" w:rsidRPr="00C97458" w:rsidDel="00056C4C">
          <w:rPr>
            <w:rFonts w:asciiTheme="majorHAnsi" w:eastAsia="Times New Roman" w:hAnsiTheme="majorHAnsi" w:cstheme="majorHAnsi"/>
            <w:rPrChange w:id="803" w:author="Diaz,Renata M" w:date="2020-06-11T15:21:00Z">
              <w:rPr>
                <w:rFonts w:ascii="Times New Roman" w:eastAsia="Times New Roman" w:hAnsi="Times New Roman" w:cs="Times New Roman"/>
                <w:sz w:val="24"/>
                <w:szCs w:val="24"/>
              </w:rPr>
            </w:rPrChange>
          </w:rPr>
          <w:delText xml:space="preserve">. </w:delText>
        </w:r>
        <w:r w:rsidR="0F48CFCD" w:rsidRPr="00C97458" w:rsidDel="00056C4C">
          <w:rPr>
            <w:rFonts w:asciiTheme="majorHAnsi" w:eastAsia="Times New Roman" w:hAnsiTheme="majorHAnsi" w:cstheme="majorHAnsi"/>
            <w:rPrChange w:id="804" w:author="Diaz,Renata M" w:date="2020-06-11T15:21:00Z">
              <w:rPr>
                <w:rFonts w:ascii="Times New Roman" w:eastAsia="Times New Roman" w:hAnsi="Times New Roman" w:cs="Times New Roman"/>
                <w:sz w:val="24"/>
                <w:szCs w:val="24"/>
              </w:rPr>
            </w:rPrChange>
          </w:rPr>
          <w:delText xml:space="preserve">Specifically, we can </w:delText>
        </w:r>
        <w:r w:rsidR="00E51E72" w:rsidRPr="00C97458" w:rsidDel="00056C4C">
          <w:rPr>
            <w:rFonts w:asciiTheme="majorHAnsi" w:eastAsia="Times New Roman" w:hAnsiTheme="majorHAnsi" w:cstheme="majorHAnsi"/>
            <w:rPrChange w:id="805" w:author="Diaz,Renata M" w:date="2020-06-11T15:21:00Z">
              <w:rPr>
                <w:rFonts w:ascii="Times New Roman" w:eastAsia="Times New Roman" w:hAnsi="Times New Roman" w:cs="Times New Roman"/>
                <w:sz w:val="24"/>
                <w:szCs w:val="24"/>
              </w:rPr>
            </w:rPrChange>
          </w:rPr>
          <w:delText>evaluate</w:delText>
        </w:r>
        <w:r w:rsidR="3DEDC059" w:rsidRPr="00C97458" w:rsidDel="00056C4C">
          <w:rPr>
            <w:rFonts w:asciiTheme="majorHAnsi" w:eastAsia="Times New Roman" w:hAnsiTheme="majorHAnsi" w:cstheme="majorHAnsi"/>
            <w:rPrChange w:id="806" w:author="Diaz,Renata M" w:date="2020-06-11T15:21: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C97458" w:rsidDel="00056C4C">
          <w:rPr>
            <w:rFonts w:asciiTheme="majorHAnsi" w:eastAsia="Times New Roman" w:hAnsiTheme="majorHAnsi" w:cstheme="majorHAnsi"/>
            <w:rPrChange w:id="807" w:author="Diaz,Renata M" w:date="2020-06-11T15:21:00Z">
              <w:rPr>
                <w:rFonts w:ascii="Times New Roman" w:eastAsia="Times New Roman" w:hAnsi="Times New Roman" w:cs="Times New Roman"/>
                <w:i/>
                <w:iCs/>
                <w:sz w:val="24"/>
                <w:szCs w:val="24"/>
              </w:rPr>
            </w:rPrChange>
          </w:rPr>
          <w:delText xml:space="preserve">relative to what we would expect simply due to </w:delText>
        </w:r>
        <w:r w:rsidR="007D33E7" w:rsidRPr="00C97458" w:rsidDel="00056C4C">
          <w:rPr>
            <w:rFonts w:asciiTheme="majorHAnsi" w:eastAsia="Times New Roman" w:hAnsiTheme="majorHAnsi" w:cstheme="majorHAnsi"/>
            <w:rPrChange w:id="808" w:author="Diaz,Renata M" w:date="2020-06-11T15:21:00Z">
              <w:rPr>
                <w:rFonts w:ascii="Times New Roman" w:eastAsia="Times New Roman" w:hAnsi="Times New Roman" w:cs="Times New Roman"/>
                <w:i/>
                <w:iCs/>
                <w:sz w:val="24"/>
                <w:szCs w:val="24"/>
              </w:rPr>
            </w:rPrChange>
          </w:rPr>
          <w:delText xml:space="preserve">S, N, and the </w:delText>
        </w:r>
        <w:r w:rsidR="3DEDC059" w:rsidRPr="00C97458" w:rsidDel="00056C4C">
          <w:rPr>
            <w:rFonts w:asciiTheme="majorHAnsi" w:eastAsia="Times New Roman" w:hAnsiTheme="majorHAnsi" w:cstheme="majorHAnsi"/>
            <w:rPrChange w:id="809" w:author="Diaz,Renata M" w:date="2020-06-11T15:21:00Z">
              <w:rPr>
                <w:rFonts w:ascii="Times New Roman" w:eastAsia="Times New Roman" w:hAnsi="Times New Roman" w:cs="Times New Roman"/>
                <w:i/>
                <w:iCs/>
                <w:sz w:val="24"/>
                <w:szCs w:val="24"/>
              </w:rPr>
            </w:rPrChange>
          </w:rPr>
          <w:delText>statistical constraint</w:delText>
        </w:r>
        <w:r w:rsidR="6895BD53" w:rsidRPr="00C97458" w:rsidDel="00056C4C">
          <w:rPr>
            <w:rFonts w:asciiTheme="majorHAnsi" w:eastAsia="Times New Roman" w:hAnsiTheme="majorHAnsi" w:cstheme="majorHAnsi"/>
            <w:i/>
            <w:iCs/>
            <w:rPrChange w:id="810" w:author="Diaz,Renata M" w:date="2020-06-11T15:21:00Z">
              <w:rPr>
                <w:rFonts w:ascii="Times New Roman" w:eastAsia="Times New Roman" w:hAnsi="Times New Roman" w:cs="Times New Roman"/>
                <w:i/>
                <w:iCs/>
                <w:sz w:val="24"/>
                <w:szCs w:val="24"/>
              </w:rPr>
            </w:rPrChange>
          </w:rPr>
          <w:delText xml:space="preserve"> </w:delText>
        </w:r>
        <w:r w:rsidR="6895BD53" w:rsidRPr="00C97458" w:rsidDel="00056C4C">
          <w:rPr>
            <w:rFonts w:asciiTheme="majorHAnsi" w:eastAsia="Times New Roman" w:hAnsiTheme="majorHAnsi" w:cstheme="majorHAnsi"/>
            <w:rPrChange w:id="811" w:author="Diaz,Renata M" w:date="2020-06-11T15:21:00Z">
              <w:rPr>
                <w:rFonts w:ascii="Times New Roman" w:eastAsia="Times New Roman" w:hAnsi="Times New Roman" w:cs="Times New Roman"/>
                <w:sz w:val="24"/>
                <w:szCs w:val="24"/>
              </w:rPr>
            </w:rPrChange>
          </w:rPr>
          <w:delText>()</w:delText>
        </w:r>
        <w:r w:rsidR="3DEDC059" w:rsidRPr="00C97458" w:rsidDel="00056C4C">
          <w:rPr>
            <w:rFonts w:asciiTheme="majorHAnsi" w:eastAsia="Times New Roman" w:hAnsiTheme="majorHAnsi" w:cstheme="majorHAnsi"/>
            <w:rPrChange w:id="812" w:author="Diaz,Renata M" w:date="2020-06-11T15:21:00Z">
              <w:rPr>
                <w:rFonts w:ascii="Times New Roman" w:eastAsia="Times New Roman" w:hAnsi="Times New Roman" w:cs="Times New Roman"/>
                <w:sz w:val="24"/>
                <w:szCs w:val="24"/>
              </w:rPr>
            </w:rPrChange>
          </w:rPr>
          <w:delText xml:space="preserve">. If empirical SADs </w:delText>
        </w:r>
        <w:r w:rsidR="48278CC5" w:rsidRPr="00C97458" w:rsidDel="00056C4C">
          <w:rPr>
            <w:rFonts w:asciiTheme="majorHAnsi" w:eastAsia="Times New Roman" w:hAnsiTheme="majorHAnsi" w:cstheme="majorHAnsi"/>
            <w:rPrChange w:id="813" w:author="Diaz,Renata M" w:date="2020-06-11T15:21:00Z">
              <w:rPr>
                <w:rFonts w:ascii="Times New Roman" w:eastAsia="Times New Roman" w:hAnsi="Times New Roman" w:cs="Times New Roman"/>
                <w:sz w:val="24"/>
                <w:szCs w:val="24"/>
              </w:rPr>
            </w:rPrChange>
          </w:rPr>
          <w:delText>consistently deviate from</w:delText>
        </w:r>
        <w:r w:rsidR="00E51E72" w:rsidRPr="00C97458" w:rsidDel="00056C4C">
          <w:rPr>
            <w:rFonts w:asciiTheme="majorHAnsi" w:eastAsia="Times New Roman" w:hAnsiTheme="majorHAnsi" w:cstheme="majorHAnsi"/>
            <w:rPrChange w:id="814" w:author="Diaz,Renata M" w:date="2020-06-11T15:21:00Z">
              <w:rPr>
                <w:rFonts w:ascii="Times New Roman" w:eastAsia="Times New Roman" w:hAnsi="Times New Roman" w:cs="Times New Roman"/>
                <w:sz w:val="24"/>
                <w:szCs w:val="24"/>
              </w:rPr>
            </w:rPrChange>
          </w:rPr>
          <w:delText xml:space="preserve"> their</w:delText>
        </w:r>
        <w:r w:rsidR="73259711" w:rsidRPr="00C97458" w:rsidDel="00056C4C">
          <w:rPr>
            <w:rFonts w:asciiTheme="majorHAnsi" w:eastAsia="Times New Roman" w:hAnsiTheme="majorHAnsi" w:cstheme="majorHAnsi"/>
            <w:rPrChange w:id="815" w:author="Diaz,Renata M" w:date="2020-06-11T15:21:00Z">
              <w:rPr>
                <w:rFonts w:ascii="Times New Roman" w:eastAsia="Times New Roman" w:hAnsi="Times New Roman" w:cs="Times New Roman"/>
                <w:sz w:val="24"/>
                <w:szCs w:val="24"/>
              </w:rPr>
            </w:rPrChange>
          </w:rPr>
          <w:delText xml:space="preserve"> </w:delText>
        </w:r>
        <w:r w:rsidR="00E72AA7" w:rsidRPr="00C97458" w:rsidDel="00056C4C">
          <w:rPr>
            <w:rFonts w:asciiTheme="majorHAnsi" w:eastAsia="Times New Roman" w:hAnsiTheme="majorHAnsi" w:cstheme="majorHAnsi"/>
            <w:rPrChange w:id="816" w:author="Diaz,Renata M" w:date="2020-06-11T15:21:00Z">
              <w:rPr>
                <w:rFonts w:ascii="Times New Roman" w:eastAsia="Times New Roman" w:hAnsi="Times New Roman" w:cs="Times New Roman"/>
                <w:sz w:val="24"/>
                <w:szCs w:val="24"/>
              </w:rPr>
            </w:rPrChange>
          </w:rPr>
          <w:delText>statistically most-</w:delText>
        </w:r>
        <w:r w:rsidR="73259711" w:rsidRPr="00C97458" w:rsidDel="00056C4C">
          <w:rPr>
            <w:rFonts w:asciiTheme="majorHAnsi" w:eastAsia="Times New Roman" w:hAnsiTheme="majorHAnsi" w:cstheme="majorHAnsi"/>
            <w:rPrChange w:id="817" w:author="Diaz,Renata M" w:date="2020-06-11T15:21:00Z">
              <w:rPr>
                <w:rFonts w:ascii="Times New Roman" w:eastAsia="Times New Roman" w:hAnsi="Times New Roman" w:cs="Times New Roman"/>
                <w:sz w:val="24"/>
                <w:szCs w:val="24"/>
              </w:rPr>
            </w:rPrChange>
          </w:rPr>
          <w:delText>likely forms, th</w:delText>
        </w:r>
        <w:r w:rsidR="693B68BF" w:rsidRPr="00C97458" w:rsidDel="00056C4C">
          <w:rPr>
            <w:rFonts w:asciiTheme="majorHAnsi" w:eastAsia="Times New Roman" w:hAnsiTheme="majorHAnsi" w:cstheme="majorHAnsi"/>
            <w:rPrChange w:id="818" w:author="Diaz,Renata M" w:date="2020-06-11T15:21:00Z">
              <w:rPr>
                <w:rFonts w:ascii="Times New Roman" w:eastAsia="Times New Roman" w:hAnsi="Times New Roman" w:cs="Times New Roman"/>
                <w:sz w:val="24"/>
                <w:szCs w:val="24"/>
              </w:rPr>
            </w:rPrChange>
          </w:rPr>
          <w:delText>e</w:delText>
        </w:r>
        <w:r w:rsidR="296FFC1D" w:rsidRPr="00C97458" w:rsidDel="00056C4C">
          <w:rPr>
            <w:rFonts w:asciiTheme="majorHAnsi" w:eastAsia="Times New Roman" w:hAnsiTheme="majorHAnsi" w:cstheme="majorHAnsi"/>
            <w:rPrChange w:id="819" w:author="Diaz,Renata M" w:date="2020-06-11T15:21:00Z">
              <w:rPr>
                <w:rFonts w:ascii="Times New Roman" w:eastAsia="Times New Roman" w:hAnsi="Times New Roman" w:cs="Times New Roman"/>
                <w:sz w:val="24"/>
                <w:szCs w:val="24"/>
              </w:rPr>
            </w:rPrChange>
          </w:rPr>
          <w:delText>se</w:delText>
        </w:r>
        <w:r w:rsidR="73259711" w:rsidRPr="00C97458" w:rsidDel="00056C4C">
          <w:rPr>
            <w:rFonts w:asciiTheme="majorHAnsi" w:eastAsia="Times New Roman" w:hAnsiTheme="majorHAnsi" w:cstheme="majorHAnsi"/>
            <w:rPrChange w:id="820" w:author="Diaz,Renata M" w:date="2020-06-11T15:21:00Z">
              <w:rPr>
                <w:rFonts w:ascii="Times New Roman" w:eastAsia="Times New Roman" w:hAnsi="Times New Roman" w:cs="Times New Roman"/>
                <w:sz w:val="24"/>
                <w:szCs w:val="24"/>
              </w:rPr>
            </w:rPrChange>
          </w:rPr>
          <w:delText xml:space="preserve"> deviation</w:delText>
        </w:r>
        <w:r w:rsidR="33CF41CE" w:rsidRPr="00C97458" w:rsidDel="00056C4C">
          <w:rPr>
            <w:rFonts w:asciiTheme="majorHAnsi" w:eastAsia="Times New Roman" w:hAnsiTheme="majorHAnsi" w:cstheme="majorHAnsi"/>
            <w:rPrChange w:id="821" w:author="Diaz,Renata M" w:date="2020-06-11T15:21:00Z">
              <w:rPr>
                <w:rFonts w:ascii="Times New Roman" w:eastAsia="Times New Roman" w:hAnsi="Times New Roman" w:cs="Times New Roman"/>
                <w:sz w:val="24"/>
                <w:szCs w:val="24"/>
              </w:rPr>
            </w:rPrChange>
          </w:rPr>
          <w:delText>s</w:delText>
        </w:r>
        <w:r w:rsidR="73259711" w:rsidRPr="00C97458" w:rsidDel="00056C4C">
          <w:rPr>
            <w:rFonts w:asciiTheme="majorHAnsi" w:eastAsia="Times New Roman" w:hAnsiTheme="majorHAnsi" w:cstheme="majorHAnsi"/>
            <w:rPrChange w:id="822" w:author="Diaz,Renata M" w:date="2020-06-11T15:21:00Z">
              <w:rPr>
                <w:rFonts w:ascii="Times New Roman" w:eastAsia="Times New Roman" w:hAnsi="Times New Roman" w:cs="Times New Roman"/>
                <w:sz w:val="24"/>
                <w:szCs w:val="24"/>
              </w:rPr>
            </w:rPrChange>
          </w:rPr>
          <w:delText xml:space="preserve"> may signal biological processes operating </w:delText>
        </w:r>
        <w:r w:rsidR="007D33E7" w:rsidRPr="00C97458" w:rsidDel="00056C4C">
          <w:rPr>
            <w:rFonts w:asciiTheme="majorHAnsi" w:eastAsia="Times New Roman" w:hAnsiTheme="majorHAnsi" w:cstheme="majorHAnsi"/>
            <w:rPrChange w:id="823" w:author="Diaz,Renata M" w:date="2020-06-11T15:21:00Z">
              <w:rPr>
                <w:rFonts w:ascii="Times New Roman" w:eastAsia="Times New Roman" w:hAnsi="Times New Roman" w:cs="Times New Roman"/>
                <w:sz w:val="24"/>
                <w:szCs w:val="24"/>
              </w:rPr>
            </w:rPrChange>
          </w:rPr>
          <w:delText>strongly on top of</w:delText>
        </w:r>
        <w:r w:rsidR="73259711" w:rsidRPr="00C97458" w:rsidDel="00056C4C">
          <w:rPr>
            <w:rFonts w:asciiTheme="majorHAnsi" w:eastAsia="Times New Roman" w:hAnsiTheme="majorHAnsi" w:cstheme="majorHAnsi"/>
            <w:rPrChange w:id="824" w:author="Diaz,Renata M" w:date="2020-06-11T15:21:00Z">
              <w:rPr>
                <w:rFonts w:ascii="Times New Roman" w:eastAsia="Times New Roman" w:hAnsi="Times New Roman" w:cs="Times New Roman"/>
                <w:sz w:val="24"/>
                <w:szCs w:val="24"/>
              </w:rPr>
            </w:rPrChange>
          </w:rPr>
          <w:delText xml:space="preserve"> the statistical constraint</w:delText>
        </w:r>
        <w:r w:rsidR="009D1A96" w:rsidRPr="00C97458" w:rsidDel="00056C4C">
          <w:rPr>
            <w:rFonts w:asciiTheme="majorHAnsi" w:eastAsia="Times New Roman" w:hAnsiTheme="majorHAnsi" w:cstheme="majorHAnsi"/>
            <w:rPrChange w:id="825" w:author="Diaz,Renata M" w:date="2020-06-11T15:21:00Z">
              <w:rPr>
                <w:rFonts w:ascii="Times New Roman" w:eastAsia="Times New Roman" w:hAnsi="Times New Roman" w:cs="Times New Roman"/>
                <w:sz w:val="24"/>
                <w:szCs w:val="24"/>
              </w:rPr>
            </w:rPrChange>
          </w:rPr>
          <w:delText xml:space="preserve"> (). We can then </w:delText>
        </w:r>
      </w:del>
      <w:ins w:id="826" w:author="Diaz,Renata M" w:date="2020-04-20T15:55:00Z">
        <w:del w:id="827" w:author="skmorgane" w:date="2020-05-26T10:48:00Z">
          <w:r w:rsidR="007300BF" w:rsidRPr="00C97458" w:rsidDel="00056C4C">
            <w:rPr>
              <w:rFonts w:asciiTheme="majorHAnsi" w:eastAsia="Times New Roman" w:hAnsiTheme="majorHAnsi" w:cstheme="majorHAnsi"/>
              <w:rPrChange w:id="828" w:author="Diaz,Renata M" w:date="2020-06-11T15:21:00Z">
                <w:rPr>
                  <w:rFonts w:ascii="Times New Roman" w:eastAsia="Times New Roman" w:hAnsi="Times New Roman" w:cs="Times New Roman"/>
                  <w:sz w:val="24"/>
                  <w:szCs w:val="24"/>
                </w:rPr>
              </w:rPrChange>
            </w:rPr>
            <w:delText>we can</w:delText>
          </w:r>
        </w:del>
      </w:ins>
      <w:ins w:id="829" w:author="Diaz,Renata M" w:date="2020-04-20T15:51:00Z">
        <w:del w:id="830" w:author="skmorgane" w:date="2020-05-26T10:48:00Z">
          <w:r w:rsidR="00376395" w:rsidRPr="00C97458" w:rsidDel="00056C4C">
            <w:rPr>
              <w:rFonts w:asciiTheme="majorHAnsi" w:eastAsia="Times New Roman" w:hAnsiTheme="majorHAnsi" w:cstheme="majorHAnsi"/>
              <w:rPrChange w:id="831" w:author="Diaz,Renata M" w:date="2020-06-11T15:21:00Z">
                <w:rPr>
                  <w:rFonts w:ascii="Times New Roman" w:eastAsia="Times New Roman" w:hAnsi="Times New Roman" w:cs="Times New Roman"/>
                  <w:sz w:val="24"/>
                  <w:szCs w:val="24"/>
                </w:rPr>
              </w:rPrChange>
            </w:rPr>
            <w:delText xml:space="preserve"> </w:delText>
          </w:r>
        </w:del>
      </w:ins>
      <w:del w:id="832" w:author="skmorgane" w:date="2020-05-26T10:48:00Z">
        <w:r w:rsidR="009D1A96" w:rsidRPr="00C97458" w:rsidDel="00056C4C">
          <w:rPr>
            <w:rFonts w:asciiTheme="majorHAnsi" w:eastAsia="Times New Roman" w:hAnsiTheme="majorHAnsi" w:cstheme="majorHAnsi"/>
            <w:rPrChange w:id="833" w:author="Diaz,Renata M" w:date="2020-06-11T15:21:00Z">
              <w:rPr>
                <w:rFonts w:ascii="Times New Roman" w:eastAsia="Times New Roman" w:hAnsi="Times New Roman" w:cs="Times New Roman"/>
                <w:sz w:val="24"/>
                <w:szCs w:val="24"/>
              </w:rPr>
            </w:rPrChange>
          </w:rPr>
          <w:delText>e</w:delText>
        </w:r>
        <w:r w:rsidR="009A56F0" w:rsidRPr="00C97458" w:rsidDel="00056C4C">
          <w:rPr>
            <w:rFonts w:asciiTheme="majorHAnsi" w:eastAsia="Times New Roman" w:hAnsiTheme="majorHAnsi" w:cstheme="majorHAnsi"/>
            <w:rPrChange w:id="834" w:author="Diaz,Renata M" w:date="2020-06-11T15:21:00Z">
              <w:rPr>
                <w:rFonts w:ascii="Times New Roman" w:eastAsia="Times New Roman" w:hAnsi="Times New Roman" w:cs="Times New Roman"/>
                <w:sz w:val="24"/>
                <w:szCs w:val="24"/>
              </w:rPr>
            </w:rPrChange>
          </w:rPr>
          <w:delText xml:space="preserve">valuate theories in terms of how well they predict the </w:delText>
        </w:r>
        <w:r w:rsidR="009A56F0" w:rsidRPr="00C97458" w:rsidDel="00056C4C">
          <w:rPr>
            <w:rFonts w:asciiTheme="majorHAnsi" w:eastAsia="Times New Roman" w:hAnsiTheme="majorHAnsi" w:cstheme="majorHAnsi"/>
            <w:iCs/>
            <w:rPrChange w:id="835" w:author="Diaz,Renata M" w:date="2020-06-11T15:21:00Z">
              <w:rPr>
                <w:rFonts w:ascii="Times New Roman" w:eastAsia="Times New Roman" w:hAnsi="Times New Roman" w:cs="Times New Roman"/>
                <w:i/>
                <w:iCs/>
                <w:sz w:val="24"/>
                <w:szCs w:val="24"/>
              </w:rPr>
            </w:rPrChange>
          </w:rPr>
          <w:delText>deviations</w:delText>
        </w:r>
      </w:del>
      <w:del w:id="836" w:author="skmorgane" w:date="2020-05-26T10:02:00Z">
        <w:r w:rsidR="009D1A96" w:rsidRPr="00C97458" w:rsidDel="00782BE8">
          <w:rPr>
            <w:rFonts w:asciiTheme="majorHAnsi" w:eastAsia="Times New Roman" w:hAnsiTheme="majorHAnsi" w:cstheme="majorHAnsi"/>
            <w:i/>
            <w:iCs/>
            <w:rPrChange w:id="837" w:author="Diaz,Renata M" w:date="2020-06-11T15:21:00Z">
              <w:rPr>
                <w:rFonts w:ascii="Times New Roman" w:eastAsia="Times New Roman" w:hAnsi="Times New Roman" w:cs="Times New Roman"/>
                <w:i/>
                <w:iCs/>
                <w:sz w:val="24"/>
                <w:szCs w:val="24"/>
              </w:rPr>
            </w:rPrChange>
          </w:rPr>
          <w:delText xml:space="preserve">, </w:delText>
        </w:r>
        <w:r w:rsidR="009D1A96" w:rsidRPr="00C97458" w:rsidDel="00782BE8">
          <w:rPr>
            <w:rFonts w:asciiTheme="majorHAnsi" w:eastAsia="Times New Roman" w:hAnsiTheme="majorHAnsi" w:cstheme="majorHAnsi"/>
            <w:rPrChange w:id="838" w:author="Diaz,Renata M" w:date="2020-06-11T15:21:00Z">
              <w:rPr>
                <w:rFonts w:ascii="Times New Roman" w:eastAsia="Times New Roman" w:hAnsi="Times New Roman" w:cs="Times New Roman"/>
                <w:sz w:val="24"/>
                <w:szCs w:val="24"/>
              </w:rPr>
            </w:rPrChange>
          </w:rPr>
          <w:delText>or how much</w:delText>
        </w:r>
      </w:del>
      <w:ins w:id="839" w:author="Diaz,Renata M" w:date="2020-04-20T15:55:00Z">
        <w:del w:id="840" w:author="skmorgane" w:date="2020-05-26T10:02:00Z">
          <w:r w:rsidR="006C122A" w:rsidRPr="00C97458" w:rsidDel="00782BE8">
            <w:rPr>
              <w:rFonts w:asciiTheme="majorHAnsi" w:eastAsia="Times New Roman" w:hAnsiTheme="majorHAnsi" w:cstheme="majorHAnsi"/>
              <w:rPrChange w:id="841" w:author="Diaz,Renata M" w:date="2020-06-11T15:21:00Z">
                <w:rPr>
                  <w:rFonts w:ascii="Times New Roman" w:eastAsia="Times New Roman" w:hAnsi="Times New Roman" w:cs="Times New Roman"/>
                  <w:sz w:val="24"/>
                  <w:szCs w:val="24"/>
                </w:rPr>
              </w:rPrChange>
            </w:rPr>
            <w:delText>which is to say, how much</w:delText>
          </w:r>
        </w:del>
      </w:ins>
      <w:del w:id="842" w:author="skmorgane" w:date="2020-05-26T10:02:00Z">
        <w:r w:rsidR="009D1A96" w:rsidRPr="00C97458" w:rsidDel="00782BE8">
          <w:rPr>
            <w:rFonts w:asciiTheme="majorHAnsi" w:eastAsia="Times New Roman" w:hAnsiTheme="majorHAnsi" w:cstheme="majorHAnsi"/>
            <w:rPrChange w:id="843" w:author="Diaz,Renata M" w:date="2020-06-11T15:21:00Z">
              <w:rPr>
                <w:rFonts w:ascii="Times New Roman" w:eastAsia="Times New Roman" w:hAnsi="Times New Roman" w:cs="Times New Roman"/>
                <w:sz w:val="24"/>
                <w:szCs w:val="24"/>
              </w:rPr>
            </w:rPrChange>
          </w:rPr>
          <w:delText xml:space="preserve"> additional predictive power they give us over and above</w:delText>
        </w:r>
      </w:del>
      <w:ins w:id="844" w:author="Diaz,Renata M" w:date="2020-04-13T10:53:00Z">
        <w:del w:id="845" w:author="skmorgane" w:date="2020-05-26T10:02:00Z">
          <w:r w:rsidR="00CD2D23" w:rsidRPr="00C97458" w:rsidDel="00782BE8">
            <w:rPr>
              <w:rFonts w:asciiTheme="majorHAnsi" w:eastAsia="Times New Roman" w:hAnsiTheme="majorHAnsi" w:cstheme="majorHAnsi"/>
              <w:rPrChange w:id="846" w:author="Diaz,Renata M" w:date="2020-06-11T15:21:00Z">
                <w:rPr>
                  <w:rFonts w:ascii="Times New Roman" w:eastAsia="Times New Roman" w:hAnsi="Times New Roman" w:cs="Times New Roman"/>
                  <w:sz w:val="24"/>
                  <w:szCs w:val="24"/>
                </w:rPr>
              </w:rPrChange>
            </w:rPr>
            <w:delText>beyond</w:delText>
          </w:r>
        </w:del>
      </w:ins>
      <w:del w:id="847" w:author="skmorgane" w:date="2020-05-26T10:02:00Z">
        <w:r w:rsidR="009D1A96" w:rsidRPr="00C97458" w:rsidDel="00782BE8">
          <w:rPr>
            <w:rFonts w:asciiTheme="majorHAnsi" w:eastAsia="Times New Roman" w:hAnsiTheme="majorHAnsi" w:cstheme="majorHAnsi"/>
            <w:rPrChange w:id="848" w:author="Diaz,Renata M" w:date="2020-06-11T15:21:00Z">
              <w:rPr>
                <w:rFonts w:ascii="Times New Roman" w:eastAsia="Times New Roman" w:hAnsi="Times New Roman" w:cs="Times New Roman"/>
                <w:sz w:val="24"/>
                <w:szCs w:val="24"/>
              </w:rPr>
            </w:rPrChange>
          </w:rPr>
          <w:delText xml:space="preserve"> what is inherent to S and N</w:delText>
        </w:r>
      </w:del>
      <w:ins w:id="849" w:author="Diaz,Renata M" w:date="2020-04-20T15:52:00Z">
        <w:del w:id="850" w:author="skmorgane" w:date="2020-05-26T10:02:00Z">
          <w:r w:rsidR="00EA412E" w:rsidRPr="00C97458" w:rsidDel="00782BE8">
            <w:rPr>
              <w:rFonts w:asciiTheme="majorHAnsi" w:eastAsia="Times New Roman" w:hAnsiTheme="majorHAnsi" w:cstheme="majorHAnsi"/>
              <w:rPrChange w:id="851" w:author="Diaz,Renata M" w:date="2020-06-11T15:21:00Z">
                <w:rPr>
                  <w:rFonts w:ascii="Times New Roman" w:eastAsia="Times New Roman" w:hAnsi="Times New Roman" w:cs="Times New Roman"/>
                  <w:sz w:val="24"/>
                  <w:szCs w:val="24"/>
                </w:rPr>
              </w:rPrChange>
            </w:rPr>
            <w:delText xml:space="preserve"> </w:delText>
          </w:r>
        </w:del>
      </w:ins>
      <w:ins w:id="852" w:author="Diaz,Renata M" w:date="2020-04-20T15:55:00Z">
        <w:del w:id="853" w:author="skmorgane" w:date="2020-06-23T10:09:00Z">
          <w:r w:rsidR="0072757B" w:rsidRPr="00C97458" w:rsidDel="007A546E">
            <w:rPr>
              <w:rFonts w:asciiTheme="majorHAnsi" w:eastAsia="Times New Roman" w:hAnsiTheme="majorHAnsi" w:cstheme="majorHAnsi"/>
              <w:rPrChange w:id="854" w:author="Diaz,Renata M" w:date="2020-06-11T15:21:00Z">
                <w:rPr>
                  <w:rFonts w:ascii="Times New Roman" w:eastAsia="Times New Roman" w:hAnsi="Times New Roman" w:cs="Times New Roman"/>
                  <w:sz w:val="24"/>
                  <w:szCs w:val="24"/>
                </w:rPr>
              </w:rPrChange>
            </w:rPr>
            <w:delText>(</w:delText>
          </w:r>
        </w:del>
      </w:ins>
      <w:ins w:id="855" w:author="Diaz,Renata M" w:date="2020-04-22T10:00:00Z">
        <w:del w:id="856" w:author="skmorgane" w:date="2020-06-23T10:09:00Z">
          <w:r w:rsidR="00D94F7B" w:rsidRPr="00C97458" w:rsidDel="007A546E">
            <w:rPr>
              <w:rFonts w:asciiTheme="majorHAnsi" w:eastAsia="Times New Roman" w:hAnsiTheme="majorHAnsi" w:cstheme="majorHAnsi"/>
              <w:rPrChange w:id="857" w:author="Diaz,Renata M" w:date="2020-06-11T15:21:00Z">
                <w:rPr>
                  <w:rFonts w:ascii="Times New Roman" w:eastAsia="Times New Roman" w:hAnsi="Times New Roman" w:cs="Times New Roman"/>
                  <w:sz w:val="24"/>
                  <w:szCs w:val="24"/>
                </w:rPr>
              </w:rPrChange>
            </w:rPr>
            <w:delText>Harte and Newman 2014, Xiao et al 201</w:delText>
          </w:r>
        </w:del>
      </w:ins>
      <w:ins w:id="858" w:author="Diaz,Renata M" w:date="2020-04-22T10:01:00Z">
        <w:del w:id="859" w:author="skmorgane" w:date="2020-06-23T10:09:00Z">
          <w:r w:rsidR="00507267" w:rsidRPr="00C97458" w:rsidDel="007A546E">
            <w:rPr>
              <w:rFonts w:asciiTheme="majorHAnsi" w:eastAsia="Times New Roman" w:hAnsiTheme="majorHAnsi" w:cstheme="majorHAnsi"/>
              <w:rPrChange w:id="860" w:author="Diaz,Renata M" w:date="2020-06-11T15:21:00Z">
                <w:rPr>
                  <w:rFonts w:ascii="Times New Roman" w:eastAsia="Times New Roman" w:hAnsi="Times New Roman" w:cs="Times New Roman"/>
                  <w:sz w:val="24"/>
                  <w:szCs w:val="24"/>
                </w:rPr>
              </w:rPrChange>
            </w:rPr>
            <w:delText>6</w:delText>
          </w:r>
        </w:del>
      </w:ins>
      <w:ins w:id="861" w:author="Diaz,Renata M" w:date="2020-04-22T10:00:00Z">
        <w:del w:id="862" w:author="skmorgane" w:date="2020-06-23T10:09:00Z">
          <w:r w:rsidR="00D94F7B" w:rsidRPr="00C97458" w:rsidDel="007A546E">
            <w:rPr>
              <w:rFonts w:asciiTheme="majorHAnsi" w:eastAsia="Times New Roman" w:hAnsiTheme="majorHAnsi" w:cstheme="majorHAnsi"/>
              <w:rPrChange w:id="863" w:author="Diaz,Renata M" w:date="2020-06-11T15:21:00Z">
                <w:rPr>
                  <w:rFonts w:ascii="Times New Roman" w:eastAsia="Times New Roman" w:hAnsi="Times New Roman" w:cs="Times New Roman"/>
                  <w:sz w:val="24"/>
                  <w:szCs w:val="24"/>
                </w:rPr>
              </w:rPrChange>
            </w:rPr>
            <w:delText>)</w:delText>
          </w:r>
        </w:del>
        <w:del w:id="864" w:author="skmorgane" w:date="2020-06-23T10:10:00Z">
          <w:r w:rsidR="00D94F7B" w:rsidRPr="00C97458" w:rsidDel="007A546E">
            <w:rPr>
              <w:rFonts w:asciiTheme="majorHAnsi" w:eastAsia="Times New Roman" w:hAnsiTheme="majorHAnsi" w:cstheme="majorHAnsi"/>
              <w:rPrChange w:id="865" w:author="Diaz,Renata M" w:date="2020-06-11T15:21:00Z">
                <w:rPr>
                  <w:rFonts w:ascii="Times New Roman" w:eastAsia="Times New Roman" w:hAnsi="Times New Roman" w:cs="Times New Roman"/>
                  <w:sz w:val="24"/>
                  <w:szCs w:val="24"/>
                </w:rPr>
              </w:rPrChange>
            </w:rPr>
            <w:delText xml:space="preserve">. </w:delText>
          </w:r>
        </w:del>
      </w:ins>
      <w:r w:rsidR="009208B6">
        <w:rPr>
          <w:rFonts w:asciiTheme="majorHAnsi" w:eastAsia="Times New Roman" w:hAnsiTheme="majorHAnsi" w:cstheme="majorHAnsi"/>
        </w:rPr>
        <w:t>U</w:t>
      </w:r>
      <w:ins w:id="866" w:author="skmorgane" w:date="2020-06-23T10:10:00Z">
        <w:r w:rsidR="007A546E">
          <w:rPr>
            <w:rFonts w:asciiTheme="majorHAnsi" w:eastAsia="Times New Roman" w:hAnsiTheme="majorHAnsi" w:cstheme="majorHAnsi"/>
          </w:rPr>
          <w:t xml:space="preserve">sing SADs in this fashion </w:t>
        </w:r>
      </w:ins>
      <w:ins w:id="867" w:author="skmorgane" w:date="2020-05-26T10:50:00Z">
        <w:r w:rsidR="00056C4C" w:rsidRPr="00C97458">
          <w:rPr>
            <w:rFonts w:asciiTheme="majorHAnsi" w:eastAsia="Times New Roman" w:hAnsiTheme="majorHAnsi" w:cstheme="majorHAnsi"/>
            <w:rPrChange w:id="868" w:author="Diaz,Renata M" w:date="2020-06-11T15:21:00Z">
              <w:rPr>
                <w:rFonts w:ascii="Times New Roman" w:eastAsia="Times New Roman" w:hAnsi="Times New Roman" w:cs="Times New Roman"/>
                <w:sz w:val="24"/>
                <w:szCs w:val="24"/>
              </w:rPr>
            </w:rPrChange>
          </w:rPr>
          <w:t xml:space="preserve">depends on </w:t>
        </w:r>
      </w:ins>
      <w:ins w:id="869" w:author="Diaz,Renata M" w:date="2020-04-22T10:00:00Z">
        <w:del w:id="870" w:author="skmorgane" w:date="2020-05-26T10:49:00Z">
          <w:r w:rsidR="00D94F7B" w:rsidRPr="00C97458" w:rsidDel="00056C4C">
            <w:rPr>
              <w:rFonts w:asciiTheme="majorHAnsi" w:eastAsia="Times New Roman" w:hAnsiTheme="majorHAnsi" w:cstheme="majorHAnsi"/>
              <w:rPrChange w:id="871" w:author="Diaz,Renata M" w:date="2020-06-11T15:21:00Z">
                <w:rPr>
                  <w:rFonts w:ascii="Times New Roman" w:eastAsia="Times New Roman" w:hAnsi="Times New Roman" w:cs="Times New Roman"/>
                  <w:sz w:val="24"/>
                  <w:szCs w:val="24"/>
                </w:rPr>
              </w:rPrChange>
            </w:rPr>
            <w:delText>If w</w:delText>
          </w:r>
        </w:del>
      </w:ins>
      <w:del w:id="872" w:author="skmorgane" w:date="2020-05-26T10:49:00Z">
        <w:r w:rsidR="009A56F0" w:rsidRPr="00C97458" w:rsidDel="00056C4C">
          <w:rPr>
            <w:rFonts w:asciiTheme="majorHAnsi" w:eastAsia="Times New Roman" w:hAnsiTheme="majorHAnsi" w:cstheme="majorHAnsi"/>
            <w:i/>
            <w:iCs/>
            <w:rPrChange w:id="873" w:author="Diaz,Renata M" w:date="2020-06-11T15:21:00Z">
              <w:rPr>
                <w:rFonts w:ascii="Times New Roman" w:eastAsia="Times New Roman" w:hAnsi="Times New Roman" w:cs="Times New Roman"/>
                <w:i/>
                <w:iCs/>
                <w:sz w:val="24"/>
                <w:szCs w:val="24"/>
              </w:rPr>
            </w:rPrChange>
          </w:rPr>
          <w:delText xml:space="preserve"> </w:delText>
        </w:r>
        <w:r w:rsidR="009A56F0" w:rsidRPr="00C97458" w:rsidDel="00056C4C">
          <w:rPr>
            <w:rFonts w:asciiTheme="majorHAnsi" w:eastAsia="Times New Roman" w:hAnsiTheme="majorHAnsi" w:cstheme="majorHAnsi"/>
            <w:rPrChange w:id="874" w:author="Diaz,Renata M" w:date="2020-06-11T15:21:00Z">
              <w:rPr>
                <w:rFonts w:ascii="Times New Roman" w:eastAsia="Times New Roman" w:hAnsi="Times New Roman" w:cs="Times New Roman"/>
                <w:sz w:val="24"/>
                <w:szCs w:val="24"/>
              </w:rPr>
            </w:rPrChange>
          </w:rPr>
          <w:delText xml:space="preserve">(). </w:delText>
        </w:r>
        <w:r w:rsidR="00E72AA7" w:rsidRPr="00C97458" w:rsidDel="00056C4C">
          <w:rPr>
            <w:rFonts w:asciiTheme="majorHAnsi" w:eastAsia="Times New Roman" w:hAnsiTheme="majorHAnsi" w:cstheme="majorHAnsi"/>
            <w:rPrChange w:id="875" w:author="Diaz,Renata M" w:date="2020-06-11T15:21:00Z">
              <w:rPr>
                <w:rFonts w:ascii="Times New Roman" w:eastAsia="Times New Roman" w:hAnsi="Times New Roman" w:cs="Times New Roman"/>
                <w:sz w:val="24"/>
                <w:szCs w:val="24"/>
              </w:rPr>
            </w:rPrChange>
          </w:rPr>
          <w:delText xml:space="preserve">If </w:delText>
        </w:r>
        <w:r w:rsidR="00E51E72" w:rsidRPr="00C97458" w:rsidDel="00056C4C">
          <w:rPr>
            <w:rFonts w:asciiTheme="majorHAnsi" w:eastAsia="Times New Roman" w:hAnsiTheme="majorHAnsi" w:cstheme="majorHAnsi"/>
            <w:rPrChange w:id="876" w:author="Diaz,Renata M" w:date="2020-06-11T15:21:00Z">
              <w:rPr>
                <w:rFonts w:ascii="Times New Roman" w:eastAsia="Times New Roman" w:hAnsi="Times New Roman" w:cs="Times New Roman"/>
                <w:sz w:val="24"/>
                <w:szCs w:val="24"/>
              </w:rPr>
            </w:rPrChange>
          </w:rPr>
          <w:delText xml:space="preserve">we cannot distinguish between </w:delText>
        </w:r>
      </w:del>
      <w:del w:id="877" w:author="skmorgane" w:date="2020-03-31T09:38:00Z">
        <w:r w:rsidR="00E51E72" w:rsidRPr="00C97458" w:rsidDel="001969D2">
          <w:rPr>
            <w:rFonts w:asciiTheme="majorHAnsi" w:eastAsia="Times New Roman" w:hAnsiTheme="majorHAnsi" w:cstheme="majorHAnsi"/>
            <w:rPrChange w:id="878" w:author="Diaz,Renata M" w:date="2020-06-11T15:21:00Z">
              <w:rPr>
                <w:rFonts w:ascii="Times New Roman" w:eastAsia="Times New Roman" w:hAnsi="Times New Roman" w:cs="Times New Roman"/>
                <w:sz w:val="24"/>
                <w:szCs w:val="24"/>
              </w:rPr>
            </w:rPrChange>
          </w:rPr>
          <w:delText xml:space="preserve">observations </w:delText>
        </w:r>
      </w:del>
      <w:del w:id="879" w:author="skmorgane" w:date="2020-05-26T10:49:00Z">
        <w:r w:rsidR="00E72AA7" w:rsidRPr="00C97458" w:rsidDel="00056C4C">
          <w:rPr>
            <w:rFonts w:asciiTheme="majorHAnsi" w:eastAsia="Times New Roman" w:hAnsiTheme="majorHAnsi" w:cstheme="majorHAnsi"/>
            <w:rPrChange w:id="880" w:author="Diaz,Renata M" w:date="2020-06-11T15:21: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C97458" w:rsidDel="00056C4C">
          <w:rPr>
            <w:rFonts w:asciiTheme="majorHAnsi" w:eastAsia="Times New Roman" w:hAnsiTheme="majorHAnsi" w:cstheme="majorHAnsi"/>
            <w:rPrChange w:id="881" w:author="Diaz,Renata M" w:date="2020-06-11T15:21:00Z">
              <w:rPr>
                <w:rFonts w:ascii="Times New Roman" w:eastAsia="Times New Roman" w:hAnsi="Times New Roman" w:cs="Times New Roman"/>
                <w:sz w:val="24"/>
                <w:szCs w:val="24"/>
              </w:rPr>
            </w:rPrChange>
          </w:rPr>
          <w:delText>we can</w:delText>
        </w:r>
        <w:r w:rsidR="00E72AA7" w:rsidRPr="00C97458" w:rsidDel="00056C4C">
          <w:rPr>
            <w:rFonts w:asciiTheme="majorHAnsi" w:eastAsia="Times New Roman" w:hAnsiTheme="majorHAnsi" w:cstheme="majorHAnsi"/>
            <w:rPrChange w:id="882" w:author="Diaz,Renata M" w:date="2020-06-11T15:21:00Z">
              <w:rPr>
                <w:rFonts w:ascii="Times New Roman" w:eastAsia="Times New Roman" w:hAnsi="Times New Roman" w:cs="Times New Roman"/>
                <w:sz w:val="24"/>
                <w:szCs w:val="24"/>
              </w:rPr>
            </w:rPrChange>
          </w:rPr>
          <w:delText xml:space="preserve"> extract from the SAD alone </w:delText>
        </w:r>
      </w:del>
      <w:ins w:id="883" w:author="Diaz,Renata M" w:date="2020-04-13T11:04:00Z">
        <w:del w:id="884" w:author="skmorgane" w:date="2020-05-26T10:49:00Z">
          <w:r w:rsidR="001D52F8" w:rsidRPr="00C97458" w:rsidDel="00056C4C">
            <w:rPr>
              <w:rFonts w:asciiTheme="majorHAnsi" w:eastAsia="Times New Roman" w:hAnsiTheme="majorHAnsi" w:cstheme="majorHAnsi"/>
              <w:rPrChange w:id="885" w:author="Diaz,Renata M" w:date="2020-06-11T15:21:00Z">
                <w:rPr>
                  <w:rFonts w:ascii="Times New Roman" w:eastAsia="Times New Roman" w:hAnsi="Times New Roman" w:cs="Times New Roman"/>
                  <w:sz w:val="24"/>
                  <w:szCs w:val="24"/>
                </w:rPr>
              </w:rPrChange>
            </w:rPr>
            <w:delText xml:space="preserve"> – either because </w:delText>
          </w:r>
        </w:del>
      </w:ins>
      <w:ins w:id="886" w:author="Diaz,Renata M" w:date="2020-04-13T11:07:00Z">
        <w:del w:id="887" w:author="skmorgane" w:date="2020-05-26T10:49:00Z">
          <w:r w:rsidR="00423870" w:rsidRPr="00C97458" w:rsidDel="00056C4C">
            <w:rPr>
              <w:rFonts w:asciiTheme="majorHAnsi" w:eastAsia="Times New Roman" w:hAnsiTheme="majorHAnsi" w:cstheme="majorHAnsi"/>
              <w:rPrChange w:id="888" w:author="Diaz,Renata M" w:date="2020-06-11T15:21:00Z">
                <w:rPr>
                  <w:rFonts w:ascii="Times New Roman" w:eastAsia="Times New Roman" w:hAnsi="Times New Roman" w:cs="Times New Roman"/>
                  <w:sz w:val="24"/>
                  <w:szCs w:val="24"/>
                </w:rPr>
              </w:rPrChange>
            </w:rPr>
            <w:delText>it does not contain a</w:delText>
          </w:r>
        </w:del>
      </w:ins>
      <w:ins w:id="889" w:author="Diaz,Renata M" w:date="2020-04-13T11:04:00Z">
        <w:del w:id="890" w:author="skmorgane" w:date="2020-05-26T10:49:00Z">
          <w:r w:rsidR="001D52F8" w:rsidRPr="00C97458" w:rsidDel="00056C4C">
            <w:rPr>
              <w:rFonts w:asciiTheme="majorHAnsi" w:eastAsia="Times New Roman" w:hAnsiTheme="majorHAnsi" w:cstheme="majorHAnsi"/>
              <w:rPrChange w:id="891" w:author="Diaz,Renata M" w:date="2020-06-11T15:21:00Z">
                <w:rPr>
                  <w:rFonts w:ascii="Times New Roman" w:eastAsia="Times New Roman" w:hAnsi="Times New Roman" w:cs="Times New Roman"/>
                  <w:sz w:val="24"/>
                  <w:szCs w:val="24"/>
                </w:rPr>
              </w:rPrChange>
            </w:rPr>
            <w:delText xml:space="preserve">ppreciable signal of biological </w:delText>
          </w:r>
        </w:del>
      </w:ins>
      <w:ins w:id="892" w:author="Diaz,Renata M" w:date="2020-04-13T11:08:00Z">
        <w:del w:id="893" w:author="skmorgane" w:date="2020-05-26T10:49:00Z">
          <w:r w:rsidR="00423870" w:rsidRPr="00C97458" w:rsidDel="00056C4C">
            <w:rPr>
              <w:rFonts w:asciiTheme="majorHAnsi" w:eastAsia="Times New Roman" w:hAnsiTheme="majorHAnsi" w:cstheme="majorHAnsi"/>
              <w:rPrChange w:id="894" w:author="Diaz,Renata M" w:date="2020-06-11T15:21:00Z">
                <w:rPr>
                  <w:rFonts w:ascii="Times New Roman" w:eastAsia="Times New Roman" w:hAnsi="Times New Roman" w:cs="Times New Roman"/>
                  <w:sz w:val="24"/>
                  <w:szCs w:val="24"/>
                </w:rPr>
              </w:rPrChange>
            </w:rPr>
            <w:delText>process</w:delText>
          </w:r>
        </w:del>
      </w:ins>
      <w:ins w:id="895" w:author="Diaz,Renata M" w:date="2020-04-13T11:04:00Z">
        <w:del w:id="896" w:author="skmorgane" w:date="2020-05-26T10:49:00Z">
          <w:r w:rsidR="001D52F8" w:rsidRPr="00C97458" w:rsidDel="00056C4C">
            <w:rPr>
              <w:rFonts w:asciiTheme="majorHAnsi" w:eastAsia="Times New Roman" w:hAnsiTheme="majorHAnsi" w:cstheme="majorHAnsi"/>
              <w:rPrChange w:id="897" w:author="Diaz,Renata M" w:date="2020-06-11T15:21:00Z">
                <w:rPr>
                  <w:rFonts w:ascii="Times New Roman" w:eastAsia="Times New Roman" w:hAnsi="Times New Roman" w:cs="Times New Roman"/>
                  <w:sz w:val="24"/>
                  <w:szCs w:val="24"/>
                </w:rPr>
              </w:rPrChange>
            </w:rPr>
            <w:delText xml:space="preserve">, or because the </w:delText>
          </w:r>
        </w:del>
      </w:ins>
      <w:ins w:id="898" w:author="Diaz,Renata M" w:date="2020-04-13T11:05:00Z">
        <w:del w:id="899" w:author="skmorgane" w:date="2020-05-26T10:49:00Z">
          <w:r w:rsidR="001D52F8" w:rsidRPr="00C97458" w:rsidDel="00056C4C">
            <w:rPr>
              <w:rFonts w:asciiTheme="majorHAnsi" w:eastAsia="Times New Roman" w:hAnsiTheme="majorHAnsi" w:cstheme="majorHAnsi"/>
              <w:rPrChange w:id="900" w:author="Diaz,Renata M" w:date="2020-06-11T15:21:00Z">
                <w:rPr>
                  <w:rFonts w:ascii="Times New Roman" w:eastAsia="Times New Roman" w:hAnsi="Times New Roman" w:cs="Times New Roman"/>
                  <w:sz w:val="24"/>
                  <w:szCs w:val="24"/>
                </w:rPr>
              </w:rPrChange>
            </w:rPr>
            <w:delText xml:space="preserve">range of highly-likely forms for the distribution </w:delText>
          </w:r>
        </w:del>
      </w:ins>
      <w:ins w:id="901" w:author="Diaz,Renata M" w:date="2020-04-20T15:56:00Z">
        <w:del w:id="902" w:author="skmorgane" w:date="2020-05-26T10:49:00Z">
          <w:r w:rsidR="009C2BF9" w:rsidRPr="00C97458" w:rsidDel="00056C4C">
            <w:rPr>
              <w:rFonts w:asciiTheme="majorHAnsi" w:eastAsia="Times New Roman" w:hAnsiTheme="majorHAnsi" w:cstheme="majorHAnsi"/>
              <w:rPrChange w:id="903" w:author="Diaz,Renata M" w:date="2020-06-11T15:21:00Z">
                <w:rPr>
                  <w:rFonts w:ascii="Times New Roman" w:eastAsia="Times New Roman" w:hAnsi="Times New Roman" w:cs="Times New Roman"/>
                  <w:sz w:val="24"/>
                  <w:szCs w:val="24"/>
                </w:rPr>
              </w:rPrChange>
            </w:rPr>
            <w:delText>obscure</w:delText>
          </w:r>
          <w:r w:rsidR="00081024" w:rsidRPr="00C97458" w:rsidDel="00056C4C">
            <w:rPr>
              <w:rFonts w:asciiTheme="majorHAnsi" w:eastAsia="Times New Roman" w:hAnsiTheme="majorHAnsi" w:cstheme="majorHAnsi"/>
              <w:rPrChange w:id="904" w:author="Diaz,Renata M" w:date="2020-06-11T15:21:00Z">
                <w:rPr>
                  <w:rFonts w:ascii="Times New Roman" w:eastAsia="Times New Roman" w:hAnsi="Times New Roman" w:cs="Times New Roman"/>
                  <w:sz w:val="24"/>
                  <w:szCs w:val="24"/>
                </w:rPr>
              </w:rPrChange>
            </w:rPr>
            <w:delText>s</w:delText>
          </w:r>
        </w:del>
      </w:ins>
      <w:ins w:id="905" w:author="Diaz,Renata M" w:date="2020-04-13T11:05:00Z">
        <w:del w:id="906" w:author="skmorgane" w:date="2020-05-26T10:49:00Z">
          <w:r w:rsidR="001D52F8" w:rsidRPr="00C97458" w:rsidDel="00056C4C">
            <w:rPr>
              <w:rFonts w:asciiTheme="majorHAnsi" w:eastAsia="Times New Roman" w:hAnsiTheme="majorHAnsi" w:cstheme="majorHAnsi"/>
              <w:rPrChange w:id="907" w:author="Diaz,Renata M" w:date="2020-06-11T15:21:00Z">
                <w:rPr>
                  <w:rFonts w:ascii="Times New Roman" w:eastAsia="Times New Roman" w:hAnsi="Times New Roman" w:cs="Times New Roman"/>
                  <w:sz w:val="24"/>
                  <w:szCs w:val="24"/>
                </w:rPr>
              </w:rPrChange>
            </w:rPr>
            <w:delText xml:space="preserve"> that signal.</w:delText>
          </w:r>
        </w:del>
      </w:ins>
    </w:p>
    <w:p w14:paraId="3EC5A431" w14:textId="5F82B072" w:rsidR="005E6B2D" w:rsidRPr="00C97458" w:rsidRDefault="00282594" w:rsidP="0264BE4F">
      <w:pPr>
        <w:rPr>
          <w:ins w:id="908" w:author="Diaz,Renata M" w:date="2020-06-11T09:12:00Z"/>
          <w:rFonts w:asciiTheme="majorHAnsi" w:eastAsia="Times New Roman" w:hAnsiTheme="majorHAnsi" w:cstheme="majorHAnsi"/>
          <w:rPrChange w:id="909" w:author="Diaz,Renata M" w:date="2020-06-11T15:21:00Z">
            <w:rPr>
              <w:ins w:id="910" w:author="Diaz,Renata M" w:date="2020-06-11T09:12:00Z"/>
              <w:rFonts w:asciiTheme="majorHAnsi" w:eastAsia="Times New Roman" w:hAnsiTheme="majorHAnsi" w:cstheme="majorHAnsi"/>
              <w:sz w:val="24"/>
              <w:szCs w:val="24"/>
            </w:rPr>
          </w:rPrChange>
        </w:rPr>
      </w:pPr>
      <w:ins w:id="911" w:author="Diaz,Renata M" w:date="2020-04-13T11:11:00Z">
        <w:del w:id="912" w:author="skmorgane" w:date="2020-05-26T10:50:00Z">
          <w:r w:rsidRPr="00C97458" w:rsidDel="00056C4C">
            <w:rPr>
              <w:rFonts w:asciiTheme="majorHAnsi" w:eastAsia="Times New Roman" w:hAnsiTheme="majorHAnsi" w:cstheme="majorHAnsi"/>
              <w:rPrChange w:id="913" w:author="Diaz,Renata M" w:date="2020-06-11T15:21:00Z">
                <w:rPr>
                  <w:rFonts w:ascii="Times New Roman" w:eastAsia="Times New Roman" w:hAnsi="Times New Roman" w:cs="Times New Roman"/>
                  <w:sz w:val="24"/>
                  <w:szCs w:val="24"/>
                </w:rPr>
              </w:rPrChange>
            </w:rPr>
            <w:delText>O</w:delText>
          </w:r>
        </w:del>
      </w:ins>
      <w:ins w:id="914" w:author="skmorgane" w:date="2020-05-26T10:50:00Z">
        <w:r w:rsidR="00056C4C" w:rsidRPr="00C97458">
          <w:rPr>
            <w:rFonts w:asciiTheme="majorHAnsi" w:eastAsia="Times New Roman" w:hAnsiTheme="majorHAnsi" w:cstheme="majorHAnsi"/>
            <w:rPrChange w:id="915" w:author="Diaz,Renata M" w:date="2020-06-11T15:21:00Z">
              <w:rPr>
                <w:rFonts w:ascii="Times New Roman" w:eastAsia="Times New Roman" w:hAnsi="Times New Roman" w:cs="Times New Roman"/>
                <w:sz w:val="24"/>
                <w:szCs w:val="24"/>
              </w:rPr>
            </w:rPrChange>
          </w:rPr>
          <w:t>o</w:t>
        </w:r>
      </w:ins>
      <w:ins w:id="916" w:author="Diaz,Renata M" w:date="2020-04-13T11:11:00Z">
        <w:r w:rsidRPr="00C97458">
          <w:rPr>
            <w:rFonts w:asciiTheme="majorHAnsi" w:eastAsia="Times New Roman" w:hAnsiTheme="majorHAnsi" w:cstheme="majorHAnsi"/>
            <w:rPrChange w:id="917" w:author="Diaz,Renata M" w:date="2020-06-11T15:21:00Z">
              <w:rPr>
                <w:rFonts w:ascii="Times New Roman" w:eastAsia="Times New Roman" w:hAnsi="Times New Roman" w:cs="Times New Roman"/>
                <w:sz w:val="24"/>
                <w:szCs w:val="24"/>
              </w:rPr>
            </w:rPrChange>
          </w:rPr>
          <w:t xml:space="preserve">ur capacity to detect </w:t>
        </w:r>
      </w:ins>
      <w:ins w:id="918" w:author="skmorgane" w:date="2020-06-23T10:11:00Z">
        <w:r w:rsidR="007A546E">
          <w:rPr>
            <w:rFonts w:asciiTheme="majorHAnsi" w:eastAsia="Times New Roman" w:hAnsiTheme="majorHAnsi" w:cstheme="majorHAnsi"/>
          </w:rPr>
          <w:t xml:space="preserve">and quantify </w:t>
        </w:r>
      </w:ins>
      <w:ins w:id="919" w:author="Diaz,Renata M" w:date="2020-04-13T11:11:00Z">
        <w:r w:rsidRPr="00C97458">
          <w:rPr>
            <w:rFonts w:asciiTheme="majorHAnsi" w:eastAsia="Times New Roman" w:hAnsiTheme="majorHAnsi" w:cstheme="majorHAnsi"/>
            <w:rPrChange w:id="920" w:author="Diaz,Renata M" w:date="2020-06-11T15:21:00Z">
              <w:rPr>
                <w:rFonts w:ascii="Times New Roman" w:eastAsia="Times New Roman" w:hAnsi="Times New Roman" w:cs="Times New Roman"/>
                <w:sz w:val="24"/>
                <w:szCs w:val="24"/>
              </w:rPr>
            </w:rPrChange>
          </w:rPr>
          <w:t xml:space="preserve">deviations between </w:t>
        </w:r>
      </w:ins>
      <w:ins w:id="921" w:author="skmorgane" w:date="2020-05-26T10:51:00Z">
        <w:r w:rsidR="00056C4C" w:rsidRPr="00C97458">
          <w:rPr>
            <w:rFonts w:asciiTheme="majorHAnsi" w:eastAsia="Times New Roman" w:hAnsiTheme="majorHAnsi" w:cstheme="majorHAnsi"/>
            <w:rPrChange w:id="922" w:author="Diaz,Renata M" w:date="2020-06-11T15:21:00Z">
              <w:rPr>
                <w:rFonts w:ascii="Times New Roman" w:eastAsia="Times New Roman" w:hAnsi="Times New Roman" w:cs="Times New Roman"/>
                <w:sz w:val="24"/>
                <w:szCs w:val="24"/>
              </w:rPr>
            </w:rPrChange>
          </w:rPr>
          <w:t xml:space="preserve">empirical </w:t>
        </w:r>
      </w:ins>
      <w:ins w:id="923" w:author="Diaz,Renata M" w:date="2020-04-13T11:11:00Z">
        <w:r w:rsidRPr="00C97458">
          <w:rPr>
            <w:rFonts w:asciiTheme="majorHAnsi" w:eastAsia="Times New Roman" w:hAnsiTheme="majorHAnsi" w:cstheme="majorHAnsi"/>
            <w:rPrChange w:id="924" w:author="Diaz,Renata M" w:date="2020-06-11T15:21:00Z">
              <w:rPr>
                <w:rFonts w:ascii="Times New Roman" w:eastAsia="Times New Roman" w:hAnsi="Times New Roman" w:cs="Times New Roman"/>
                <w:sz w:val="24"/>
                <w:szCs w:val="24"/>
              </w:rPr>
            </w:rPrChange>
          </w:rPr>
          <w:t xml:space="preserve">observations and </w:t>
        </w:r>
      </w:ins>
      <w:ins w:id="925" w:author="Diaz,Renata M" w:date="2020-06-02T10:02:00Z">
        <w:r w:rsidR="00EF21AA" w:rsidRPr="00C97458">
          <w:rPr>
            <w:rFonts w:asciiTheme="majorHAnsi" w:eastAsia="Times New Roman" w:hAnsiTheme="majorHAnsi" w:cstheme="majorHAnsi"/>
            <w:rPrChange w:id="926" w:author="Diaz,Renata M" w:date="2020-06-11T15:21:00Z">
              <w:rPr>
                <w:rFonts w:ascii="Times New Roman" w:eastAsia="Times New Roman" w:hAnsi="Times New Roman" w:cs="Times New Roman"/>
                <w:sz w:val="24"/>
                <w:szCs w:val="24"/>
              </w:rPr>
            </w:rPrChange>
          </w:rPr>
          <w:t>randomness</w:t>
        </w:r>
      </w:ins>
      <w:ins w:id="927" w:author="skmorgane" w:date="2020-06-24T08:54:00Z">
        <w:r w:rsidR="002C46EE">
          <w:rPr>
            <w:rFonts w:asciiTheme="majorHAnsi" w:eastAsia="Times New Roman" w:hAnsiTheme="majorHAnsi" w:cstheme="majorHAnsi"/>
          </w:rPr>
          <w:t>, which requires d</w:t>
        </w:r>
      </w:ins>
      <w:ins w:id="928" w:author="skmorgane" w:date="2020-06-24T08:55:00Z">
        <w:r w:rsidR="002C46EE">
          <w:rPr>
            <w:rFonts w:asciiTheme="majorHAnsi" w:eastAsia="Times New Roman" w:hAnsiTheme="majorHAnsi" w:cstheme="majorHAnsi"/>
          </w:rPr>
          <w:t xml:space="preserve">eveloping </w:t>
        </w:r>
        <w:r w:rsidR="00D860DE">
          <w:rPr>
            <w:rFonts w:asciiTheme="majorHAnsi" w:eastAsia="Times New Roman" w:hAnsiTheme="majorHAnsi" w:cstheme="majorHAnsi"/>
          </w:rPr>
          <w:t xml:space="preserve">metrics and computational approaches that allow us to </w:t>
        </w:r>
      </w:ins>
      <w:ins w:id="929" w:author="skmorgane" w:date="2020-06-24T08:56:00Z">
        <w:r w:rsidR="00D860DE">
          <w:rPr>
            <w:rFonts w:asciiTheme="majorHAnsi" w:eastAsia="Times New Roman" w:hAnsiTheme="majorHAnsi" w:cstheme="majorHAnsi"/>
          </w:rPr>
          <w:t>quantify and interpret</w:t>
        </w:r>
      </w:ins>
      <w:r w:rsidR="002923AC">
        <w:rPr>
          <w:rFonts w:asciiTheme="majorHAnsi" w:eastAsia="Times New Roman" w:hAnsiTheme="majorHAnsi" w:cstheme="majorHAnsi"/>
        </w:rPr>
        <w:t>,</w:t>
      </w:r>
      <w:ins w:id="930" w:author="skmorgane" w:date="2020-06-24T08:56:00Z">
        <w:r w:rsidR="00D860DE">
          <w:rPr>
            <w:rFonts w:asciiTheme="majorHAnsi" w:eastAsia="Times New Roman" w:hAnsiTheme="majorHAnsi" w:cstheme="majorHAnsi"/>
          </w:rPr>
          <w:t xml:space="preserve"> across many different types of communities</w:t>
        </w:r>
      </w:ins>
      <w:r w:rsidR="002923AC">
        <w:rPr>
          <w:rFonts w:asciiTheme="majorHAnsi" w:eastAsia="Times New Roman" w:hAnsiTheme="majorHAnsi" w:cstheme="majorHAnsi"/>
        </w:rPr>
        <w:t>,</w:t>
      </w:r>
      <w:ins w:id="931" w:author="skmorgane" w:date="2020-06-24T08:56:00Z">
        <w:r w:rsidR="00D860DE">
          <w:rPr>
            <w:rFonts w:asciiTheme="majorHAnsi" w:eastAsia="Times New Roman" w:hAnsiTheme="majorHAnsi" w:cstheme="majorHAnsi"/>
          </w:rPr>
          <w:t xml:space="preserve"> any deviations that may exist. </w:t>
        </w:r>
      </w:ins>
      <w:ins w:id="932" w:author="Diaz,Renata M" w:date="2020-06-02T10:02:00Z">
        <w:del w:id="933" w:author="skmorgane" w:date="2020-06-24T08:55:00Z">
          <w:r w:rsidR="00EF21AA" w:rsidRPr="00C97458" w:rsidDel="00D860DE">
            <w:rPr>
              <w:rFonts w:asciiTheme="majorHAnsi" w:eastAsia="Times New Roman" w:hAnsiTheme="majorHAnsi" w:cstheme="majorHAnsi"/>
              <w:rPrChange w:id="934" w:author="Diaz,Renata M" w:date="2020-06-11T15:21:00Z">
                <w:rPr>
                  <w:rFonts w:ascii="Times New Roman" w:eastAsia="Times New Roman" w:hAnsi="Times New Roman" w:cs="Times New Roman"/>
                  <w:sz w:val="24"/>
                  <w:szCs w:val="24"/>
                </w:rPr>
              </w:rPrChange>
            </w:rPr>
            <w:delText>.</w:delText>
          </w:r>
        </w:del>
        <w:del w:id="935" w:author="skmorgane" w:date="2020-06-23T10:15:00Z">
          <w:r w:rsidR="00EF21AA" w:rsidRPr="00C97458" w:rsidDel="005846D0">
            <w:rPr>
              <w:rFonts w:asciiTheme="majorHAnsi" w:eastAsia="Times New Roman" w:hAnsiTheme="majorHAnsi" w:cstheme="majorHAnsi"/>
              <w:rPrChange w:id="936" w:author="Diaz,Renata M" w:date="2020-06-11T15:21:00Z">
                <w:rPr>
                  <w:rFonts w:ascii="Times New Roman" w:eastAsia="Times New Roman" w:hAnsi="Times New Roman" w:cs="Times New Roman"/>
                  <w:sz w:val="24"/>
                  <w:szCs w:val="24"/>
                </w:rPr>
              </w:rPrChange>
            </w:rPr>
            <w:delText xml:space="preserve"> </w:delText>
          </w:r>
        </w:del>
      </w:ins>
    </w:p>
    <w:p w14:paraId="493EF94D" w14:textId="35CD3D07" w:rsidR="00A52A86" w:rsidRPr="00C97458" w:rsidDel="003D0E38" w:rsidRDefault="004F38D8">
      <w:pPr>
        <w:rPr>
          <w:del w:id="937" w:author="skmorgane" w:date="2020-06-23T11:11:00Z"/>
          <w:rFonts w:asciiTheme="majorHAnsi" w:eastAsia="Times New Roman" w:hAnsiTheme="majorHAnsi" w:cstheme="majorHAnsi"/>
          <w:rPrChange w:id="938" w:author="Diaz,Renata M" w:date="2020-06-11T15:21:00Z">
            <w:rPr>
              <w:del w:id="939" w:author="skmorgane" w:date="2020-06-23T11:11:00Z"/>
              <w:rFonts w:ascii="Times New Roman" w:eastAsia="Times New Roman" w:hAnsi="Times New Roman" w:cs="Times New Roman"/>
              <w:sz w:val="24"/>
              <w:szCs w:val="24"/>
            </w:rPr>
          </w:rPrChange>
        </w:rPr>
      </w:pPr>
      <w:r>
        <w:rPr>
          <w:rFonts w:asciiTheme="majorHAnsi" w:eastAsia="Times New Roman" w:hAnsiTheme="majorHAnsi" w:cstheme="majorHAnsi"/>
        </w:rPr>
        <w:t>Our</w:t>
      </w:r>
      <w:ins w:id="940" w:author="skmorgane" w:date="2020-06-23T10:56:00Z">
        <w:r w:rsidR="00890C0B">
          <w:rPr>
            <w:rFonts w:asciiTheme="majorHAnsi" w:eastAsia="Times New Roman" w:hAnsiTheme="majorHAnsi" w:cstheme="majorHAnsi"/>
          </w:rPr>
          <w:t xml:space="preserve"> ability </w:t>
        </w:r>
      </w:ins>
      <w:ins w:id="941" w:author="skmorgane" w:date="2020-06-23T10:58:00Z">
        <w:r w:rsidR="007A430F">
          <w:rPr>
            <w:rFonts w:asciiTheme="majorHAnsi" w:eastAsia="Times New Roman" w:hAnsiTheme="majorHAnsi" w:cstheme="majorHAnsi"/>
          </w:rPr>
          <w:t xml:space="preserve">to </w:t>
        </w:r>
      </w:ins>
      <w:ins w:id="942" w:author="skmorgane" w:date="2020-06-24T08:49:00Z">
        <w:r w:rsidR="002C46EE">
          <w:rPr>
            <w:rFonts w:asciiTheme="majorHAnsi" w:eastAsia="Times New Roman" w:hAnsiTheme="majorHAnsi" w:cstheme="majorHAnsi"/>
          </w:rPr>
          <w:t>determine whether an</w:t>
        </w:r>
      </w:ins>
      <w:ins w:id="943" w:author="skmorgane" w:date="2020-06-23T10:58:00Z">
        <w:r w:rsidR="007A430F">
          <w:rPr>
            <w:rFonts w:asciiTheme="majorHAnsi" w:eastAsia="Times New Roman" w:hAnsiTheme="majorHAnsi" w:cstheme="majorHAnsi"/>
          </w:rPr>
          <w:t xml:space="preserve"> empirical SAD </w:t>
        </w:r>
      </w:ins>
      <w:ins w:id="944" w:author="skmorgane" w:date="2020-06-24T08:52:00Z">
        <w:r w:rsidR="002C46EE">
          <w:rPr>
            <w:rFonts w:asciiTheme="majorHAnsi" w:eastAsia="Times New Roman" w:hAnsiTheme="majorHAnsi" w:cstheme="majorHAnsi"/>
          </w:rPr>
          <w:t>is</w:t>
        </w:r>
      </w:ins>
      <w:ins w:id="945" w:author="skmorgane" w:date="2020-06-24T08:49:00Z">
        <w:r w:rsidR="002C46EE">
          <w:rPr>
            <w:rFonts w:asciiTheme="majorHAnsi" w:eastAsia="Times New Roman" w:hAnsiTheme="majorHAnsi" w:cstheme="majorHAnsi"/>
          </w:rPr>
          <w:t xml:space="preserve"> unlikely when compared to </w:t>
        </w:r>
      </w:ins>
      <w:r>
        <w:rPr>
          <w:rFonts w:asciiTheme="majorHAnsi" w:eastAsia="Times New Roman" w:hAnsiTheme="majorHAnsi" w:cstheme="majorHAnsi"/>
        </w:rPr>
        <w:t xml:space="preserve">its statistical baseline </w:t>
      </w:r>
      <w:r w:rsidR="00FF6FDF">
        <w:rPr>
          <w:rFonts w:asciiTheme="majorHAnsi" w:eastAsia="Times New Roman" w:hAnsiTheme="majorHAnsi" w:cstheme="majorHAnsi"/>
        </w:rPr>
        <w:t>may be</w:t>
      </w:r>
      <w:ins w:id="946" w:author="skmorgane" w:date="2020-06-24T08:52:00Z">
        <w:r w:rsidR="002C46EE">
          <w:rPr>
            <w:rFonts w:asciiTheme="majorHAnsi" w:eastAsia="Times New Roman" w:hAnsiTheme="majorHAnsi" w:cstheme="majorHAnsi"/>
          </w:rPr>
          <w:t xml:space="preserve"> </w:t>
        </w:r>
      </w:ins>
      <w:ins w:id="947" w:author="skmorgane" w:date="2020-06-23T10:56:00Z">
        <w:r w:rsidR="00890C0B">
          <w:rPr>
            <w:rFonts w:asciiTheme="majorHAnsi" w:eastAsia="Times New Roman" w:hAnsiTheme="majorHAnsi" w:cstheme="majorHAnsi"/>
          </w:rPr>
          <w:t xml:space="preserve">strongly impacted by the </w:t>
        </w:r>
      </w:ins>
      <w:ins w:id="948" w:author="skmorgane" w:date="2020-06-23T10:57:00Z">
        <w:r w:rsidR="007A430F">
          <w:rPr>
            <w:rFonts w:asciiTheme="majorHAnsi" w:eastAsia="Times New Roman" w:hAnsiTheme="majorHAnsi" w:cstheme="majorHAnsi"/>
          </w:rPr>
          <w:t>size</w:t>
        </w:r>
      </w:ins>
      <w:ins w:id="949" w:author="skmorgane" w:date="2020-06-23T10:59:00Z">
        <w:r w:rsidR="007A430F">
          <w:rPr>
            <w:rFonts w:asciiTheme="majorHAnsi" w:eastAsia="Times New Roman" w:hAnsiTheme="majorHAnsi" w:cstheme="majorHAnsi"/>
          </w:rPr>
          <w:t xml:space="preserve"> </w:t>
        </w:r>
      </w:ins>
      <w:ins w:id="950" w:author="skmorgane" w:date="2020-06-23T11:00:00Z">
        <w:r w:rsidR="007A430F">
          <w:rPr>
            <w:rFonts w:asciiTheme="majorHAnsi" w:eastAsia="Times New Roman" w:hAnsiTheme="majorHAnsi" w:cstheme="majorHAnsi"/>
          </w:rPr>
          <w:t>(</w:t>
        </w:r>
      </w:ins>
      <w:r>
        <w:rPr>
          <w:rFonts w:asciiTheme="majorHAnsi" w:eastAsia="Times New Roman" w:hAnsiTheme="majorHAnsi" w:cstheme="majorHAnsi"/>
        </w:rPr>
        <w:t xml:space="preserve">in terms of </w:t>
      </w:r>
      <w:ins w:id="951" w:author="skmorgane" w:date="2020-06-23T11:00:00Z">
        <w:r w:rsidR="007A430F">
          <w:rPr>
            <w:rFonts w:asciiTheme="majorHAnsi" w:eastAsia="Times New Roman" w:hAnsiTheme="majorHAnsi" w:cstheme="majorHAnsi"/>
          </w:rPr>
          <w:t xml:space="preserve">S and N) </w:t>
        </w:r>
      </w:ins>
      <w:ins w:id="952" w:author="skmorgane" w:date="2020-06-23T10:57:00Z">
        <w:r w:rsidR="007A430F">
          <w:rPr>
            <w:rFonts w:asciiTheme="majorHAnsi" w:eastAsia="Times New Roman" w:hAnsiTheme="majorHAnsi" w:cstheme="majorHAnsi"/>
          </w:rPr>
          <w:t>of the community</w:t>
        </w:r>
      </w:ins>
      <w:ins w:id="953" w:author="skmorgane" w:date="2020-06-23T10:34:00Z">
        <w:r w:rsidR="000B2F80">
          <w:rPr>
            <w:rFonts w:asciiTheme="majorHAnsi" w:eastAsia="Times New Roman" w:hAnsiTheme="majorHAnsi" w:cstheme="majorHAnsi"/>
          </w:rPr>
          <w:t>.</w:t>
        </w:r>
      </w:ins>
      <w:r w:rsidR="0097599E">
        <w:rPr>
          <w:rFonts w:asciiTheme="majorHAnsi" w:eastAsia="Times New Roman" w:hAnsiTheme="majorHAnsi" w:cstheme="majorHAnsi"/>
        </w:rPr>
        <w:t xml:space="preserve"> This is because the </w:t>
      </w:r>
      <w:r w:rsidR="0097599E">
        <w:rPr>
          <w:rFonts w:asciiTheme="majorHAnsi" w:eastAsia="Times New Roman" w:hAnsiTheme="majorHAnsi" w:cstheme="majorHAnsi"/>
        </w:rPr>
        <w:lastRenderedPageBreak/>
        <w:t xml:space="preserve">statistical baseline is in fact a </w:t>
      </w:r>
      <w:r w:rsidR="0097599E">
        <w:rPr>
          <w:rFonts w:asciiTheme="majorHAnsi" w:eastAsia="Times New Roman" w:hAnsiTheme="majorHAnsi" w:cstheme="majorHAnsi"/>
          <w:i/>
          <w:iCs/>
        </w:rPr>
        <w:t xml:space="preserve">distribution </w:t>
      </w:r>
      <w:r w:rsidR="0097599E">
        <w:rPr>
          <w:rFonts w:asciiTheme="majorHAnsi" w:eastAsia="Times New Roman" w:hAnsiTheme="majorHAnsi" w:cstheme="majorHAnsi"/>
        </w:rPr>
        <w:t>of outcomes from random processes, of which some outcomes are more likely than others to emerge at random.</w:t>
      </w:r>
      <w:ins w:id="954" w:author="skmorgane" w:date="2020-06-23T10:34:00Z">
        <w:r w:rsidR="000B2F80">
          <w:rPr>
            <w:rFonts w:asciiTheme="majorHAnsi" w:eastAsia="Times New Roman" w:hAnsiTheme="majorHAnsi" w:cstheme="majorHAnsi"/>
          </w:rPr>
          <w:t xml:space="preserve"> </w:t>
        </w:r>
      </w:ins>
      <w:ins w:id="955" w:author="Diaz,Renata M" w:date="2020-06-02T10:02:00Z">
        <w:del w:id="956" w:author="skmorgane" w:date="2020-06-23T10:42:00Z">
          <w:r w:rsidR="00EF21AA" w:rsidRPr="00C97458" w:rsidDel="00C040FD">
            <w:rPr>
              <w:rFonts w:asciiTheme="majorHAnsi" w:eastAsia="Times New Roman" w:hAnsiTheme="majorHAnsi" w:cstheme="majorHAnsi"/>
              <w:rPrChange w:id="957" w:author="Diaz,Renata M" w:date="2020-06-11T15:21:00Z">
                <w:rPr>
                  <w:rFonts w:ascii="Times New Roman" w:eastAsia="Times New Roman" w:hAnsi="Times New Roman" w:cs="Times New Roman"/>
                  <w:sz w:val="24"/>
                  <w:szCs w:val="24"/>
                </w:rPr>
              </w:rPrChange>
            </w:rPr>
            <w:delText>This capacity</w:delText>
          </w:r>
        </w:del>
      </w:ins>
      <w:ins w:id="958" w:author="Diaz,Renata M" w:date="2020-06-11T09:12:00Z">
        <w:del w:id="959" w:author="skmorgane" w:date="2020-06-23T10:42:00Z">
          <w:r w:rsidR="005E6B2D" w:rsidRPr="00C97458" w:rsidDel="00C040FD">
            <w:rPr>
              <w:rFonts w:asciiTheme="majorHAnsi" w:eastAsia="Times New Roman" w:hAnsiTheme="majorHAnsi" w:cstheme="majorHAnsi"/>
              <w:rPrChange w:id="960" w:author="Diaz,Renata M" w:date="2020-06-11T15:21:00Z">
                <w:rPr>
                  <w:rFonts w:asciiTheme="majorHAnsi" w:eastAsia="Times New Roman" w:hAnsiTheme="majorHAnsi" w:cstheme="majorHAnsi"/>
                  <w:sz w:val="24"/>
                  <w:szCs w:val="24"/>
                </w:rPr>
              </w:rPrChange>
            </w:rPr>
            <w:delText xml:space="preserve"> may</w:delText>
          </w:r>
        </w:del>
      </w:ins>
      <w:ins w:id="961" w:author="Diaz,Renata M" w:date="2020-06-02T10:02:00Z">
        <w:del w:id="962" w:author="skmorgane" w:date="2020-06-23T10:42:00Z">
          <w:r w:rsidR="00EF21AA" w:rsidRPr="00C97458" w:rsidDel="00C040FD">
            <w:rPr>
              <w:rFonts w:asciiTheme="majorHAnsi" w:eastAsia="Times New Roman" w:hAnsiTheme="majorHAnsi" w:cstheme="majorHAnsi"/>
              <w:rPrChange w:id="963" w:author="Diaz,Renata M" w:date="2020-06-11T15:21:00Z">
                <w:rPr>
                  <w:rFonts w:ascii="Times New Roman" w:eastAsia="Times New Roman" w:hAnsi="Times New Roman" w:cs="Times New Roman"/>
                  <w:sz w:val="24"/>
                  <w:szCs w:val="24"/>
                </w:rPr>
              </w:rPrChange>
            </w:rPr>
            <w:delText xml:space="preserve"> depend</w:delText>
          </w:r>
        </w:del>
      </w:ins>
      <w:ins w:id="964" w:author="Diaz,Renata M" w:date="2020-04-13T11:12:00Z">
        <w:del w:id="965" w:author="skmorgane" w:date="2020-06-23T10:42:00Z">
          <w:r w:rsidR="00282594" w:rsidRPr="00C97458" w:rsidDel="00C040FD">
            <w:rPr>
              <w:rFonts w:asciiTheme="majorHAnsi" w:eastAsia="Times New Roman" w:hAnsiTheme="majorHAnsi" w:cstheme="majorHAnsi"/>
              <w:rPrChange w:id="966" w:author="Diaz,Renata M" w:date="2020-06-11T15:21:00Z">
                <w:rPr>
                  <w:rFonts w:ascii="Times New Roman" w:eastAsia="Times New Roman" w:hAnsi="Times New Roman" w:cs="Times New Roman"/>
                  <w:sz w:val="24"/>
                  <w:szCs w:val="24"/>
                </w:rPr>
              </w:rPrChange>
            </w:rPr>
            <w:delText xml:space="preserve"> strongly on the </w:delText>
          </w:r>
        </w:del>
      </w:ins>
      <w:ins w:id="967" w:author="Diaz,Renata M" w:date="2020-04-20T16:05:00Z">
        <w:del w:id="968" w:author="skmorgane" w:date="2020-06-23T10:42:00Z">
          <w:r w:rsidR="00956D9B" w:rsidRPr="00C97458" w:rsidDel="00C040FD">
            <w:rPr>
              <w:rFonts w:asciiTheme="majorHAnsi" w:eastAsia="Times New Roman" w:hAnsiTheme="majorHAnsi" w:cstheme="majorHAnsi"/>
              <w:rPrChange w:id="969" w:author="Diaz,Renata M" w:date="2020-06-11T15:21:00Z">
                <w:rPr>
                  <w:rFonts w:ascii="Times New Roman" w:eastAsia="Times New Roman" w:hAnsi="Times New Roman" w:cs="Times New Roman"/>
                  <w:sz w:val="24"/>
                  <w:szCs w:val="24"/>
                </w:rPr>
              </w:rPrChange>
            </w:rPr>
            <w:delText>distribution of</w:delText>
          </w:r>
        </w:del>
      </w:ins>
      <w:ins w:id="970" w:author="Diaz,Renata M" w:date="2020-04-13T11:12:00Z">
        <w:del w:id="971" w:author="skmorgane" w:date="2020-06-23T10:42:00Z">
          <w:r w:rsidR="00282594" w:rsidRPr="00C97458" w:rsidDel="00C040FD">
            <w:rPr>
              <w:rFonts w:asciiTheme="majorHAnsi" w:eastAsia="Times New Roman" w:hAnsiTheme="majorHAnsi" w:cstheme="majorHAnsi"/>
              <w:rPrChange w:id="972" w:author="Diaz,Renata M" w:date="2020-06-11T15:21:00Z">
                <w:rPr>
                  <w:rFonts w:ascii="Times New Roman" w:eastAsia="Times New Roman" w:hAnsi="Times New Roman" w:cs="Times New Roman"/>
                  <w:sz w:val="24"/>
                  <w:szCs w:val="24"/>
                </w:rPr>
              </w:rPrChange>
            </w:rPr>
            <w:delText xml:space="preserve"> statistically-likely outcomes</w:delText>
          </w:r>
        </w:del>
      </w:ins>
      <w:ins w:id="973" w:author="Diaz,Renata M" w:date="2020-04-13T11:13:00Z">
        <w:del w:id="974" w:author="skmorgane" w:date="2020-06-23T10:42:00Z">
          <w:r w:rsidR="00282594" w:rsidRPr="00C97458" w:rsidDel="00C040FD">
            <w:rPr>
              <w:rFonts w:asciiTheme="majorHAnsi" w:eastAsia="Times New Roman" w:hAnsiTheme="majorHAnsi" w:cstheme="majorHAnsi"/>
              <w:rPrChange w:id="975" w:author="Diaz,Renata M" w:date="2020-06-11T15:21:00Z">
                <w:rPr>
                  <w:rFonts w:ascii="Times New Roman" w:eastAsia="Times New Roman" w:hAnsi="Times New Roman" w:cs="Times New Roman"/>
                  <w:sz w:val="24"/>
                  <w:szCs w:val="24"/>
                </w:rPr>
              </w:rPrChange>
            </w:rPr>
            <w:delText xml:space="preserve">, which in turn depends </w:delText>
          </w:r>
        </w:del>
      </w:ins>
      <w:ins w:id="976" w:author="Diaz,Renata M" w:date="2020-04-13T11:39:00Z">
        <w:del w:id="977" w:author="skmorgane" w:date="2020-06-23T10:42:00Z">
          <w:r w:rsidR="00C65291" w:rsidRPr="00C97458" w:rsidDel="00C040FD">
            <w:rPr>
              <w:rFonts w:asciiTheme="majorHAnsi" w:eastAsia="Times New Roman" w:hAnsiTheme="majorHAnsi" w:cstheme="majorHAnsi"/>
              <w:rPrChange w:id="978" w:author="Diaz,Renata M" w:date="2020-06-11T15:21:00Z">
                <w:rPr>
                  <w:rFonts w:ascii="Times New Roman" w:eastAsia="Times New Roman" w:hAnsi="Times New Roman" w:cs="Times New Roman"/>
                  <w:sz w:val="24"/>
                  <w:szCs w:val="24"/>
                </w:rPr>
              </w:rPrChange>
            </w:rPr>
            <w:delText>on the size of the system in terms of S and N</w:delText>
          </w:r>
        </w:del>
      </w:ins>
      <w:ins w:id="979" w:author="Diaz,Renata M" w:date="2020-04-13T11:13:00Z">
        <w:del w:id="980" w:author="skmorgane" w:date="2020-06-23T10:42:00Z">
          <w:r w:rsidR="00282594" w:rsidRPr="00C97458" w:rsidDel="00C040FD">
            <w:rPr>
              <w:rFonts w:asciiTheme="majorHAnsi" w:eastAsia="Times New Roman" w:hAnsiTheme="majorHAnsi" w:cstheme="majorHAnsi"/>
              <w:rPrChange w:id="981" w:author="Diaz,Renata M" w:date="2020-06-11T15:21:00Z">
                <w:rPr>
                  <w:rFonts w:ascii="Times New Roman" w:eastAsia="Times New Roman" w:hAnsi="Times New Roman" w:cs="Times New Roman"/>
                  <w:sz w:val="24"/>
                  <w:szCs w:val="24"/>
                </w:rPr>
              </w:rPrChange>
            </w:rPr>
            <w:delText>.</w:delText>
          </w:r>
        </w:del>
      </w:ins>
      <w:ins w:id="982" w:author="Diaz,Renata M" w:date="2020-04-13T11:27:00Z">
        <w:del w:id="983" w:author="skmorgane" w:date="2020-06-23T10:42:00Z">
          <w:r w:rsidR="001E4012" w:rsidRPr="00C97458" w:rsidDel="00C040FD">
            <w:rPr>
              <w:rFonts w:asciiTheme="majorHAnsi" w:eastAsia="Times New Roman" w:hAnsiTheme="majorHAnsi" w:cstheme="majorHAnsi"/>
              <w:rPrChange w:id="984" w:author="Diaz,Renata M" w:date="2020-06-11T15:21:00Z">
                <w:rPr>
                  <w:rFonts w:ascii="Times New Roman" w:eastAsia="Times New Roman" w:hAnsi="Times New Roman" w:cs="Times New Roman"/>
                  <w:sz w:val="24"/>
                  <w:szCs w:val="24"/>
                </w:rPr>
              </w:rPrChange>
            </w:rPr>
            <w:delText xml:space="preserve"> </w:delText>
          </w:r>
        </w:del>
      </w:ins>
      <w:ins w:id="985" w:author="Diaz,Renata M" w:date="2020-04-13T11:37:00Z">
        <w:del w:id="986" w:author="skmorgane" w:date="2020-06-23T10:42:00Z">
          <w:r w:rsidR="00F6322B" w:rsidRPr="00C97458" w:rsidDel="00C040FD">
            <w:rPr>
              <w:rFonts w:asciiTheme="majorHAnsi" w:eastAsia="Times New Roman" w:hAnsiTheme="majorHAnsi" w:cstheme="majorHAnsi"/>
              <w:rPrChange w:id="987" w:author="Diaz,Renata M" w:date="2020-06-11T15:21:00Z">
                <w:rPr>
                  <w:rFonts w:ascii="Times New Roman" w:eastAsia="Times New Roman" w:hAnsi="Times New Roman" w:cs="Times New Roman"/>
                  <w:sz w:val="24"/>
                  <w:szCs w:val="24"/>
                </w:rPr>
              </w:rPrChange>
            </w:rPr>
            <w:delText xml:space="preserve">Generally, </w:delText>
          </w:r>
        </w:del>
        <w:del w:id="988" w:author="skmorgane" w:date="2020-06-23T10:44:00Z">
          <w:r w:rsidR="00F6322B" w:rsidRPr="00C97458" w:rsidDel="00C040FD">
            <w:rPr>
              <w:rFonts w:asciiTheme="majorHAnsi" w:eastAsia="Times New Roman" w:hAnsiTheme="majorHAnsi" w:cstheme="majorHAnsi"/>
              <w:rPrChange w:id="989" w:author="Diaz,Renata M" w:date="2020-06-11T15:21:00Z">
                <w:rPr>
                  <w:rFonts w:ascii="Times New Roman" w:eastAsia="Times New Roman" w:hAnsi="Times New Roman" w:cs="Times New Roman"/>
                  <w:sz w:val="24"/>
                  <w:szCs w:val="24"/>
                </w:rPr>
              </w:rPrChange>
            </w:rPr>
            <w:delText>i</w:delText>
          </w:r>
        </w:del>
      </w:ins>
      <w:ins w:id="990" w:author="skmorgane" w:date="2020-06-23T10:44:00Z">
        <w:r w:rsidR="00C040FD">
          <w:rPr>
            <w:rFonts w:asciiTheme="majorHAnsi" w:eastAsia="Times New Roman" w:hAnsiTheme="majorHAnsi" w:cstheme="majorHAnsi"/>
          </w:rPr>
          <w:t>I</w:t>
        </w:r>
      </w:ins>
      <w:ins w:id="991" w:author="Diaz,Renata M" w:date="2020-04-13T11:37:00Z">
        <w:r w:rsidR="00F6322B" w:rsidRPr="00C97458">
          <w:rPr>
            <w:rFonts w:asciiTheme="majorHAnsi" w:eastAsia="Times New Roman" w:hAnsiTheme="majorHAnsi" w:cstheme="majorHAnsi"/>
            <w:rPrChange w:id="992" w:author="Diaz,Renata M" w:date="2020-06-11T15:21:00Z">
              <w:rPr>
                <w:rFonts w:ascii="Times New Roman" w:eastAsia="Times New Roman" w:hAnsi="Times New Roman" w:cs="Times New Roman"/>
                <w:sz w:val="24"/>
                <w:szCs w:val="24"/>
              </w:rPr>
            </w:rPrChange>
          </w:rPr>
          <w:t>n the study</w:t>
        </w:r>
      </w:ins>
      <w:ins w:id="993" w:author="Diaz,Renata M" w:date="2020-04-13T14:33:00Z">
        <w:r w:rsidR="00E20437" w:rsidRPr="00C97458">
          <w:rPr>
            <w:rFonts w:asciiTheme="majorHAnsi" w:eastAsia="Times New Roman" w:hAnsiTheme="majorHAnsi" w:cstheme="majorHAnsi"/>
            <w:rPrChange w:id="994" w:author="Diaz,Renata M" w:date="2020-06-11T15:21:00Z">
              <w:rPr>
                <w:rFonts w:ascii="Times New Roman" w:eastAsia="Times New Roman" w:hAnsi="Times New Roman" w:cs="Times New Roman"/>
                <w:sz w:val="24"/>
                <w:szCs w:val="24"/>
              </w:rPr>
            </w:rPrChange>
          </w:rPr>
          <w:t xml:space="preserve"> of</w:t>
        </w:r>
      </w:ins>
      <w:ins w:id="995" w:author="Diaz,Renata M" w:date="2020-04-13T11:37:00Z">
        <w:r w:rsidR="00F6322B" w:rsidRPr="00C97458">
          <w:rPr>
            <w:rFonts w:asciiTheme="majorHAnsi" w:eastAsia="Times New Roman" w:hAnsiTheme="majorHAnsi" w:cstheme="majorHAnsi"/>
            <w:rPrChange w:id="996" w:author="Diaz,Renata M" w:date="2020-06-11T15:21:00Z">
              <w:rPr>
                <w:rFonts w:ascii="Times New Roman" w:eastAsia="Times New Roman" w:hAnsi="Times New Roman" w:cs="Times New Roman"/>
                <w:sz w:val="24"/>
                <w:szCs w:val="24"/>
              </w:rPr>
            </w:rPrChange>
          </w:rPr>
          <w:t xml:space="preserve"> </w:t>
        </w:r>
      </w:ins>
      <w:ins w:id="997" w:author="Diaz,Renata M" w:date="2020-04-13T11:29:00Z">
        <w:r w:rsidR="001E4012" w:rsidRPr="00C97458">
          <w:rPr>
            <w:rFonts w:asciiTheme="majorHAnsi" w:eastAsia="Times New Roman" w:hAnsiTheme="majorHAnsi" w:cstheme="majorHAnsi"/>
            <w:rPrChange w:id="998" w:author="Diaz,Renata M" w:date="2020-06-11T15:21:00Z">
              <w:rPr>
                <w:rFonts w:ascii="Times New Roman" w:eastAsia="Times New Roman" w:hAnsi="Times New Roman" w:cs="Times New Roman"/>
                <w:sz w:val="24"/>
                <w:szCs w:val="24"/>
              </w:rPr>
            </w:rPrChange>
          </w:rPr>
          <w:t>complex system</w:t>
        </w:r>
      </w:ins>
      <w:ins w:id="999" w:author="Diaz,Renata M" w:date="2020-04-13T11:33:00Z">
        <w:r w:rsidR="001E4012" w:rsidRPr="00C97458">
          <w:rPr>
            <w:rFonts w:asciiTheme="majorHAnsi" w:eastAsia="Times New Roman" w:hAnsiTheme="majorHAnsi" w:cstheme="majorHAnsi"/>
            <w:rPrChange w:id="1000" w:author="Diaz,Renata M" w:date="2020-06-11T15:21:00Z">
              <w:rPr>
                <w:rFonts w:ascii="Times New Roman" w:eastAsia="Times New Roman" w:hAnsi="Times New Roman" w:cs="Times New Roman"/>
                <w:sz w:val="24"/>
                <w:szCs w:val="24"/>
              </w:rPr>
            </w:rPrChange>
          </w:rPr>
          <w:t>s</w:t>
        </w:r>
      </w:ins>
      <w:ins w:id="1001" w:author="Diaz,Renata M" w:date="2020-04-13T11:37:00Z">
        <w:r w:rsidR="00F6322B" w:rsidRPr="00C97458">
          <w:rPr>
            <w:rFonts w:asciiTheme="majorHAnsi" w:eastAsia="Times New Roman" w:hAnsiTheme="majorHAnsi" w:cstheme="majorHAnsi"/>
            <w:rPrChange w:id="1002" w:author="Diaz,Renata M" w:date="2020-06-11T15:21:00Z">
              <w:rPr>
                <w:rFonts w:ascii="Times New Roman" w:eastAsia="Times New Roman" w:hAnsi="Times New Roman" w:cs="Times New Roman"/>
                <w:sz w:val="24"/>
                <w:szCs w:val="24"/>
              </w:rPr>
            </w:rPrChange>
          </w:rPr>
          <w:t>,</w:t>
        </w:r>
      </w:ins>
      <w:ins w:id="1003" w:author="Diaz,Renata M" w:date="2020-04-13T11:29:00Z">
        <w:r w:rsidR="001E4012" w:rsidRPr="00C97458">
          <w:rPr>
            <w:rFonts w:asciiTheme="majorHAnsi" w:eastAsia="Times New Roman" w:hAnsiTheme="majorHAnsi" w:cstheme="majorHAnsi"/>
            <w:rPrChange w:id="1004" w:author="Diaz,Renata M" w:date="2020-06-11T15:21:00Z">
              <w:rPr>
                <w:rFonts w:ascii="Times New Roman" w:eastAsia="Times New Roman" w:hAnsi="Times New Roman" w:cs="Times New Roman"/>
                <w:sz w:val="24"/>
                <w:szCs w:val="24"/>
              </w:rPr>
            </w:rPrChange>
          </w:rPr>
          <w:t xml:space="preserve"> predictions for the most-likely</w:t>
        </w:r>
      </w:ins>
      <w:r w:rsidR="006D30EF">
        <w:rPr>
          <w:rFonts w:asciiTheme="majorHAnsi" w:eastAsia="Times New Roman" w:hAnsiTheme="majorHAnsi" w:cstheme="majorHAnsi"/>
        </w:rPr>
        <w:t xml:space="preserve"> outcomes</w:t>
      </w:r>
      <w:ins w:id="1005" w:author="Diaz,Renata M" w:date="2020-04-13T11:30:00Z">
        <w:r w:rsidR="001E4012" w:rsidRPr="00C97458">
          <w:rPr>
            <w:rFonts w:asciiTheme="majorHAnsi" w:eastAsia="Times New Roman" w:hAnsiTheme="majorHAnsi" w:cstheme="majorHAnsi"/>
            <w:rPrChange w:id="1006" w:author="Diaz,Renata M" w:date="2020-06-11T15:21:00Z">
              <w:rPr>
                <w:rFonts w:ascii="Times New Roman" w:eastAsia="Times New Roman" w:hAnsi="Times New Roman" w:cs="Times New Roman"/>
                <w:sz w:val="24"/>
                <w:szCs w:val="24"/>
              </w:rPr>
            </w:rPrChange>
          </w:rPr>
          <w:t xml:space="preserve"> are most easily </w:t>
        </w:r>
      </w:ins>
      <w:ins w:id="1007" w:author="Diaz,Renata M" w:date="2020-04-20T13:44:00Z">
        <w:r w:rsidR="003B5DB6" w:rsidRPr="00C97458">
          <w:rPr>
            <w:rFonts w:asciiTheme="majorHAnsi" w:eastAsia="Times New Roman" w:hAnsiTheme="majorHAnsi" w:cstheme="majorHAnsi"/>
            <w:rPrChange w:id="1008" w:author="Diaz,Renata M" w:date="2020-06-11T15:21:00Z">
              <w:rPr>
                <w:rFonts w:ascii="Times New Roman" w:eastAsia="Times New Roman" w:hAnsi="Times New Roman" w:cs="Times New Roman"/>
                <w:sz w:val="24"/>
                <w:szCs w:val="24"/>
              </w:rPr>
            </w:rPrChange>
          </w:rPr>
          <w:t xml:space="preserve">and confidently </w:t>
        </w:r>
      </w:ins>
      <w:ins w:id="1009" w:author="Diaz,Renata M" w:date="2020-04-21T11:16:00Z">
        <w:r w:rsidR="00051004" w:rsidRPr="00C97458">
          <w:rPr>
            <w:rFonts w:asciiTheme="majorHAnsi" w:eastAsia="Times New Roman" w:hAnsiTheme="majorHAnsi" w:cstheme="majorHAnsi"/>
            <w:rPrChange w:id="1010" w:author="Diaz,Renata M" w:date="2020-06-11T15:21:00Z">
              <w:rPr>
                <w:rFonts w:ascii="Times New Roman" w:eastAsia="Times New Roman" w:hAnsi="Times New Roman" w:cs="Times New Roman"/>
                <w:sz w:val="24"/>
                <w:szCs w:val="24"/>
              </w:rPr>
            </w:rPrChange>
          </w:rPr>
          <w:t>derived</w:t>
        </w:r>
      </w:ins>
      <w:ins w:id="1011" w:author="Diaz,Renata M" w:date="2020-04-20T16:05:00Z">
        <w:r w:rsidR="007C5091" w:rsidRPr="00C97458">
          <w:rPr>
            <w:rFonts w:asciiTheme="majorHAnsi" w:eastAsia="Times New Roman" w:hAnsiTheme="majorHAnsi" w:cstheme="majorHAnsi"/>
            <w:rPrChange w:id="1012" w:author="Diaz,Renata M" w:date="2020-06-11T15:21:00Z">
              <w:rPr>
                <w:rFonts w:ascii="Times New Roman" w:eastAsia="Times New Roman" w:hAnsi="Times New Roman" w:cs="Times New Roman"/>
                <w:sz w:val="24"/>
                <w:szCs w:val="24"/>
              </w:rPr>
            </w:rPrChange>
          </w:rPr>
          <w:t xml:space="preserve"> </w:t>
        </w:r>
      </w:ins>
      <w:ins w:id="1013" w:author="Diaz,Renata M" w:date="2020-04-21T10:57:00Z">
        <w:r w:rsidR="002F7A9E" w:rsidRPr="00C97458">
          <w:rPr>
            <w:rFonts w:asciiTheme="majorHAnsi" w:eastAsia="Times New Roman" w:hAnsiTheme="majorHAnsi" w:cstheme="majorHAnsi"/>
            <w:rPrChange w:id="1014" w:author="Diaz,Renata M" w:date="2020-06-11T15:21:00Z">
              <w:rPr>
                <w:rFonts w:ascii="Times New Roman" w:eastAsia="Times New Roman" w:hAnsi="Times New Roman" w:cs="Times New Roman"/>
                <w:sz w:val="24"/>
                <w:szCs w:val="24"/>
              </w:rPr>
            </w:rPrChange>
          </w:rPr>
          <w:t>“in the limit” of</w:t>
        </w:r>
      </w:ins>
      <w:ins w:id="1015" w:author="Diaz,Renata M" w:date="2020-04-21T11:01:00Z">
        <w:r w:rsidR="007708B8" w:rsidRPr="00C97458">
          <w:rPr>
            <w:rFonts w:asciiTheme="majorHAnsi" w:eastAsia="Times New Roman" w:hAnsiTheme="majorHAnsi" w:cstheme="majorHAnsi"/>
            <w:rPrChange w:id="1016" w:author="Diaz,Renata M" w:date="2020-06-11T15:21:00Z">
              <w:rPr>
                <w:rFonts w:ascii="Times New Roman" w:eastAsia="Times New Roman" w:hAnsi="Times New Roman" w:cs="Times New Roman"/>
                <w:sz w:val="24"/>
                <w:szCs w:val="24"/>
              </w:rPr>
            </w:rPrChange>
          </w:rPr>
          <w:t xml:space="preserve"> aggregating over</w:t>
        </w:r>
      </w:ins>
      <w:ins w:id="1017" w:author="Diaz,Renata M" w:date="2020-04-21T10:57:00Z">
        <w:r w:rsidR="002F7A9E" w:rsidRPr="00C97458">
          <w:rPr>
            <w:rFonts w:asciiTheme="majorHAnsi" w:eastAsia="Times New Roman" w:hAnsiTheme="majorHAnsi" w:cstheme="majorHAnsi"/>
            <w:rPrChange w:id="1018" w:author="Diaz,Renata M" w:date="2020-06-11T15:21:00Z">
              <w:rPr>
                <w:rFonts w:ascii="Times New Roman" w:eastAsia="Times New Roman" w:hAnsi="Times New Roman" w:cs="Times New Roman"/>
                <w:sz w:val="24"/>
                <w:szCs w:val="24"/>
              </w:rPr>
            </w:rPrChange>
          </w:rPr>
          <w:t xml:space="preserve"> </w:t>
        </w:r>
      </w:ins>
      <w:ins w:id="1019" w:author="Diaz,Renata M" w:date="2020-04-20T16:05:00Z">
        <w:r w:rsidR="007C5091" w:rsidRPr="00C97458">
          <w:rPr>
            <w:rFonts w:asciiTheme="majorHAnsi" w:eastAsia="Times New Roman" w:hAnsiTheme="majorHAnsi" w:cstheme="majorHAnsi"/>
            <w:rPrChange w:id="1020" w:author="Diaz,Renata M" w:date="2020-06-11T15:21:00Z">
              <w:rPr>
                <w:rFonts w:ascii="Times New Roman" w:eastAsia="Times New Roman" w:hAnsi="Times New Roman" w:cs="Times New Roman"/>
                <w:sz w:val="24"/>
                <w:szCs w:val="24"/>
              </w:rPr>
            </w:rPrChange>
          </w:rPr>
          <w:t xml:space="preserve">large numbers of </w:t>
        </w:r>
      </w:ins>
      <w:ins w:id="1021" w:author="Diaz,Renata M" w:date="2020-04-20T16:06:00Z">
        <w:r w:rsidR="007C5091" w:rsidRPr="00C97458">
          <w:rPr>
            <w:rFonts w:asciiTheme="majorHAnsi" w:eastAsia="Times New Roman" w:hAnsiTheme="majorHAnsi" w:cstheme="majorHAnsi"/>
            <w:rPrChange w:id="1022" w:author="Diaz,Renata M" w:date="2020-06-11T15:21:00Z">
              <w:rPr>
                <w:rFonts w:ascii="Times New Roman" w:eastAsia="Times New Roman" w:hAnsi="Times New Roman" w:cs="Times New Roman"/>
                <w:sz w:val="24"/>
                <w:szCs w:val="24"/>
              </w:rPr>
            </w:rPrChange>
          </w:rPr>
          <w:t>components</w:t>
        </w:r>
      </w:ins>
      <w:ins w:id="1023" w:author="Diaz,Renata M" w:date="2020-04-13T11:37:00Z">
        <w:r w:rsidR="00F6322B" w:rsidRPr="00C97458">
          <w:rPr>
            <w:rFonts w:asciiTheme="majorHAnsi" w:eastAsia="Times New Roman" w:hAnsiTheme="majorHAnsi" w:cstheme="majorHAnsi"/>
            <w:rPrChange w:id="1024" w:author="Diaz,Renata M" w:date="2020-06-11T15:21:00Z">
              <w:rPr>
                <w:rFonts w:ascii="Times New Roman" w:eastAsia="Times New Roman" w:hAnsi="Times New Roman" w:cs="Times New Roman"/>
                <w:sz w:val="24"/>
                <w:szCs w:val="24"/>
              </w:rPr>
            </w:rPrChange>
          </w:rPr>
          <w:t xml:space="preserve"> – for example,</w:t>
        </w:r>
      </w:ins>
      <w:ins w:id="1025" w:author="Diaz,Renata M" w:date="2020-04-13T11:33:00Z">
        <w:r w:rsidR="001E4012" w:rsidRPr="00C97458">
          <w:rPr>
            <w:rFonts w:asciiTheme="majorHAnsi" w:eastAsia="Times New Roman" w:hAnsiTheme="majorHAnsi" w:cstheme="majorHAnsi"/>
            <w:rPrChange w:id="1026" w:author="Diaz,Renata M" w:date="2020-06-11T15:21:00Z">
              <w:rPr>
                <w:rFonts w:ascii="Times New Roman" w:eastAsia="Times New Roman" w:hAnsi="Times New Roman" w:cs="Times New Roman"/>
                <w:sz w:val="24"/>
                <w:szCs w:val="24"/>
              </w:rPr>
            </w:rPrChange>
          </w:rPr>
          <w:t xml:space="preserve"> atoms of gas in a </w:t>
        </w:r>
      </w:ins>
      <w:ins w:id="1027" w:author="Diaz,Renata M" w:date="2020-04-22T10:02:00Z">
        <w:r w:rsidR="00591A0D" w:rsidRPr="00C97458">
          <w:rPr>
            <w:rFonts w:asciiTheme="majorHAnsi" w:eastAsia="Times New Roman" w:hAnsiTheme="majorHAnsi" w:cstheme="majorHAnsi"/>
            <w:rPrChange w:id="1028" w:author="Diaz,Renata M" w:date="2020-06-11T15:21:00Z">
              <w:rPr>
                <w:rFonts w:ascii="Times New Roman" w:eastAsia="Times New Roman" w:hAnsi="Times New Roman" w:cs="Times New Roman"/>
                <w:sz w:val="24"/>
                <w:szCs w:val="24"/>
              </w:rPr>
            </w:rPrChange>
          </w:rPr>
          <w:t>vessel</w:t>
        </w:r>
      </w:ins>
      <w:ins w:id="1029" w:author="Diaz,Renata M" w:date="2020-04-21T10:57:00Z">
        <w:r w:rsidR="00A320EB" w:rsidRPr="00C97458">
          <w:rPr>
            <w:rFonts w:asciiTheme="majorHAnsi" w:eastAsia="Times New Roman" w:hAnsiTheme="majorHAnsi" w:cstheme="majorHAnsi"/>
            <w:rPrChange w:id="1030" w:author="Diaz,Renata M" w:date="2020-06-11T15:21:00Z">
              <w:rPr>
                <w:rFonts w:ascii="Times New Roman" w:eastAsia="Times New Roman" w:hAnsi="Times New Roman" w:cs="Times New Roman"/>
                <w:sz w:val="24"/>
                <w:szCs w:val="24"/>
              </w:rPr>
            </w:rPrChange>
          </w:rPr>
          <w:t xml:space="preserve"> (Frank 2009, </w:t>
        </w:r>
      </w:ins>
      <w:ins w:id="1031" w:author="Diaz,Renata M" w:date="2020-04-21T10:58:00Z">
        <w:r w:rsidR="00A320EB" w:rsidRPr="00C97458">
          <w:rPr>
            <w:rFonts w:asciiTheme="majorHAnsi" w:eastAsia="Times New Roman" w:hAnsiTheme="majorHAnsi" w:cstheme="majorHAnsi"/>
            <w:rPrChange w:id="1032" w:author="Diaz,Renata M" w:date="2020-06-11T15:21:00Z">
              <w:rPr>
                <w:rFonts w:ascii="Times New Roman" w:eastAsia="Times New Roman" w:hAnsi="Times New Roman" w:cs="Times New Roman"/>
                <w:sz w:val="24"/>
                <w:szCs w:val="24"/>
              </w:rPr>
            </w:rPrChange>
          </w:rPr>
          <w:t>Harte et al 2011)</w:t>
        </w:r>
      </w:ins>
      <w:ins w:id="1033" w:author="Diaz,Renata M" w:date="2020-04-13T11:31:00Z">
        <w:r w:rsidR="001E4012" w:rsidRPr="00C97458">
          <w:rPr>
            <w:rFonts w:asciiTheme="majorHAnsi" w:eastAsia="Times New Roman" w:hAnsiTheme="majorHAnsi" w:cstheme="majorHAnsi"/>
            <w:rPrChange w:id="1034" w:author="Diaz,Renata M" w:date="2020-06-11T15:21:00Z">
              <w:rPr>
                <w:rFonts w:ascii="Times New Roman" w:eastAsia="Times New Roman" w:hAnsi="Times New Roman" w:cs="Times New Roman"/>
                <w:sz w:val="24"/>
                <w:szCs w:val="24"/>
              </w:rPr>
            </w:rPrChange>
          </w:rPr>
          <w:t xml:space="preserve">. As the number of </w:t>
        </w:r>
      </w:ins>
      <w:r w:rsidR="00AF62B0">
        <w:rPr>
          <w:rFonts w:asciiTheme="majorHAnsi" w:eastAsia="Times New Roman" w:hAnsiTheme="majorHAnsi" w:cstheme="majorHAnsi"/>
        </w:rPr>
        <w:t xml:space="preserve">components </w:t>
      </w:r>
      <w:ins w:id="1035" w:author="Diaz,Renata M" w:date="2020-04-13T11:31:00Z">
        <w:r w:rsidR="001E4012" w:rsidRPr="00C97458">
          <w:rPr>
            <w:rFonts w:asciiTheme="majorHAnsi" w:eastAsia="Times New Roman" w:hAnsiTheme="majorHAnsi" w:cstheme="majorHAnsi"/>
            <w:rPrChange w:id="1036" w:author="Diaz,Renata M" w:date="2020-06-11T15:21:00Z">
              <w:rPr>
                <w:rFonts w:ascii="Times New Roman" w:eastAsia="Times New Roman" w:hAnsi="Times New Roman" w:cs="Times New Roman"/>
                <w:sz w:val="24"/>
                <w:szCs w:val="24"/>
              </w:rPr>
            </w:rPrChange>
          </w:rPr>
          <w:t xml:space="preserve">in the system </w:t>
        </w:r>
      </w:ins>
      <w:ins w:id="1037" w:author="Diaz,Renata M" w:date="2020-04-13T11:36:00Z">
        <w:r w:rsidR="00DE4149" w:rsidRPr="00C97458">
          <w:rPr>
            <w:rFonts w:asciiTheme="majorHAnsi" w:eastAsia="Times New Roman" w:hAnsiTheme="majorHAnsi" w:cstheme="majorHAnsi"/>
            <w:rPrChange w:id="1038" w:author="Diaz,Renata M" w:date="2020-06-11T15:21:00Z">
              <w:rPr>
                <w:rFonts w:ascii="Times New Roman" w:eastAsia="Times New Roman" w:hAnsi="Times New Roman" w:cs="Times New Roman"/>
                <w:sz w:val="24"/>
                <w:szCs w:val="24"/>
              </w:rPr>
            </w:rPrChange>
          </w:rPr>
          <w:t>becomes very large</w:t>
        </w:r>
      </w:ins>
      <w:ins w:id="1039" w:author="Diaz,Renata M" w:date="2020-04-13T11:31:00Z">
        <w:r w:rsidR="001E4012" w:rsidRPr="00C97458">
          <w:rPr>
            <w:rFonts w:asciiTheme="majorHAnsi" w:eastAsia="Times New Roman" w:hAnsiTheme="majorHAnsi" w:cstheme="majorHAnsi"/>
            <w:rPrChange w:id="1040" w:author="Diaz,Renata M" w:date="2020-06-11T15:21:00Z">
              <w:rPr>
                <w:rFonts w:ascii="Times New Roman" w:eastAsia="Times New Roman" w:hAnsi="Times New Roman" w:cs="Times New Roman"/>
                <w:sz w:val="24"/>
                <w:szCs w:val="24"/>
              </w:rPr>
            </w:rPrChange>
          </w:rPr>
          <w:t xml:space="preserve">, the </w:t>
        </w:r>
      </w:ins>
      <w:r w:rsidR="00565943">
        <w:rPr>
          <w:rFonts w:asciiTheme="majorHAnsi" w:eastAsia="Times New Roman" w:hAnsiTheme="majorHAnsi" w:cstheme="majorHAnsi"/>
        </w:rPr>
        <w:t xml:space="preserve">distribution of possible </w:t>
      </w:r>
      <w:r w:rsidR="005816FC">
        <w:rPr>
          <w:rFonts w:asciiTheme="majorHAnsi" w:eastAsia="Times New Roman" w:hAnsiTheme="majorHAnsi" w:cstheme="majorHAnsi"/>
        </w:rPr>
        <w:t>outcomes for</w:t>
      </w:r>
      <w:ins w:id="1041" w:author="Diaz,Renata M" w:date="2020-04-13T11:31:00Z">
        <w:r w:rsidR="001E4012" w:rsidRPr="00C97458">
          <w:rPr>
            <w:rFonts w:asciiTheme="majorHAnsi" w:eastAsia="Times New Roman" w:hAnsiTheme="majorHAnsi" w:cstheme="majorHAnsi"/>
            <w:rPrChange w:id="1042" w:author="Diaz,Renata M" w:date="2020-06-11T15:21:00Z">
              <w:rPr>
                <w:rFonts w:ascii="Times New Roman" w:eastAsia="Times New Roman" w:hAnsi="Times New Roman" w:cs="Times New Roman"/>
                <w:sz w:val="24"/>
                <w:szCs w:val="24"/>
              </w:rPr>
            </w:rPrChange>
          </w:rPr>
          <w:t xml:space="preserve"> the system </w:t>
        </w:r>
      </w:ins>
      <w:ins w:id="1043" w:author="Diaz,Renata M" w:date="2020-04-13T11:32:00Z">
        <w:r w:rsidR="001E4012" w:rsidRPr="00C97458">
          <w:rPr>
            <w:rFonts w:asciiTheme="majorHAnsi" w:eastAsia="Times New Roman" w:hAnsiTheme="majorHAnsi" w:cstheme="majorHAnsi"/>
            <w:rPrChange w:id="1044" w:author="Diaz,Renata M" w:date="2020-06-11T15:21:00Z">
              <w:rPr>
                <w:rFonts w:ascii="Times New Roman" w:eastAsia="Times New Roman" w:hAnsi="Times New Roman" w:cs="Times New Roman"/>
                <w:sz w:val="24"/>
                <w:szCs w:val="24"/>
              </w:rPr>
            </w:rPrChange>
          </w:rPr>
          <w:t xml:space="preserve">clusters tightly around a single highly-likely </w:t>
        </w:r>
      </w:ins>
      <w:r w:rsidR="009030CE">
        <w:rPr>
          <w:rFonts w:asciiTheme="majorHAnsi" w:eastAsia="Times New Roman" w:hAnsiTheme="majorHAnsi" w:cstheme="majorHAnsi"/>
        </w:rPr>
        <w:t>result</w:t>
      </w:r>
      <w:ins w:id="1045" w:author="skmorgane" w:date="2020-06-23T11:01:00Z">
        <w:r w:rsidR="007A430F">
          <w:rPr>
            <w:rFonts w:asciiTheme="majorHAnsi" w:eastAsia="Times New Roman" w:hAnsiTheme="majorHAnsi" w:cstheme="majorHAnsi"/>
          </w:rPr>
          <w:t xml:space="preserve">, making even </w:t>
        </w:r>
      </w:ins>
      <w:moveToRangeStart w:id="1046" w:author="skmorgane" w:date="2020-05-26T10:53:00Z" w:name="move41382845"/>
      <w:moveTo w:id="1047" w:author="skmorgane" w:date="2020-05-26T10:53:00Z">
        <w:del w:id="1048" w:author="skmorgane" w:date="2020-06-23T11:01:00Z">
          <w:r w:rsidR="00056C4C" w:rsidRPr="00C97458" w:rsidDel="007A430F">
            <w:rPr>
              <w:rFonts w:asciiTheme="majorHAnsi" w:eastAsia="Times New Roman" w:hAnsiTheme="majorHAnsi" w:cstheme="majorHAnsi"/>
              <w:rPrChange w:id="1049" w:author="Diaz,Renata M" w:date="2020-06-11T15:21:00Z">
                <w:rPr>
                  <w:rFonts w:ascii="Times New Roman" w:eastAsia="Times New Roman" w:hAnsi="Times New Roman" w:cs="Times New Roman"/>
                  <w:sz w:val="24"/>
                  <w:szCs w:val="24"/>
                </w:rPr>
              </w:rPrChange>
            </w:rPr>
            <w:delText>If there is a narrowly-defined, overwhelmingly most-likely form for a particular SAD</w:delText>
          </w:r>
        </w:del>
      </w:moveTo>
      <w:ins w:id="1050" w:author="Diaz,Renata M" w:date="2020-06-11T09:13:00Z">
        <w:del w:id="1051" w:author="skmorgane" w:date="2020-06-23T11:01:00Z">
          <w:r w:rsidR="00066FB5" w:rsidRPr="00C97458" w:rsidDel="007A430F">
            <w:rPr>
              <w:rFonts w:asciiTheme="majorHAnsi" w:eastAsia="Times New Roman" w:hAnsiTheme="majorHAnsi" w:cstheme="majorHAnsi"/>
              <w:rPrChange w:id="1052" w:author="Diaz,Renata M" w:date="2020-06-11T15:21:00Z">
                <w:rPr>
                  <w:rFonts w:asciiTheme="majorHAnsi" w:eastAsia="Times New Roman" w:hAnsiTheme="majorHAnsi" w:cstheme="majorHAnsi"/>
                  <w:sz w:val="24"/>
                  <w:szCs w:val="24"/>
                </w:rPr>
              </w:rPrChange>
            </w:rPr>
            <w:delText>outcome</w:delText>
          </w:r>
        </w:del>
      </w:ins>
      <w:moveTo w:id="1053" w:author="skmorgane" w:date="2020-05-26T10:53:00Z">
        <w:del w:id="1054" w:author="skmorgane" w:date="2020-06-23T11:01:00Z">
          <w:r w:rsidR="00056C4C" w:rsidRPr="00C97458" w:rsidDel="007A430F">
            <w:rPr>
              <w:rFonts w:asciiTheme="majorHAnsi" w:eastAsia="Times New Roman" w:hAnsiTheme="majorHAnsi" w:cstheme="majorHAnsi"/>
              <w:rPrChange w:id="1055" w:author="Diaz,Renata M" w:date="2020-06-11T15:21:00Z">
                <w:rPr>
                  <w:rFonts w:ascii="Times New Roman" w:eastAsia="Times New Roman" w:hAnsi="Times New Roman" w:cs="Times New Roman"/>
                  <w:sz w:val="24"/>
                  <w:szCs w:val="24"/>
                </w:rPr>
              </w:rPrChange>
            </w:rPr>
            <w:delText xml:space="preserve">, even </w:delText>
          </w:r>
        </w:del>
        <w:r w:rsidR="00056C4C" w:rsidRPr="00C97458">
          <w:rPr>
            <w:rFonts w:asciiTheme="majorHAnsi" w:eastAsia="Times New Roman" w:hAnsiTheme="majorHAnsi" w:cstheme="majorHAnsi"/>
            <w:rPrChange w:id="1056" w:author="Diaz,Renata M" w:date="2020-06-11T15:21:00Z">
              <w:rPr>
                <w:rFonts w:ascii="Times New Roman" w:eastAsia="Times New Roman" w:hAnsi="Times New Roman" w:cs="Times New Roman"/>
                <w:sz w:val="24"/>
                <w:szCs w:val="24"/>
              </w:rPr>
            </w:rPrChange>
          </w:rPr>
          <w:t xml:space="preserve">a relatively small departure from </w:t>
        </w:r>
        <w:del w:id="1057" w:author="Diaz,Renata M" w:date="2020-06-11T09:13:00Z">
          <w:r w:rsidR="00056C4C" w:rsidRPr="00C97458" w:rsidDel="002B18E6">
            <w:rPr>
              <w:rFonts w:asciiTheme="majorHAnsi" w:eastAsia="Times New Roman" w:hAnsiTheme="majorHAnsi" w:cstheme="majorHAnsi"/>
              <w:rPrChange w:id="1058" w:author="Diaz,Renata M" w:date="2020-06-11T15:21:00Z">
                <w:rPr>
                  <w:rFonts w:ascii="Times New Roman" w:eastAsia="Times New Roman" w:hAnsi="Times New Roman" w:cs="Times New Roman"/>
                  <w:sz w:val="24"/>
                  <w:szCs w:val="24"/>
                </w:rPr>
              </w:rPrChange>
            </w:rPr>
            <w:delText>this</w:delText>
          </w:r>
        </w:del>
      </w:moveTo>
      <w:ins w:id="1059" w:author="Diaz,Renata M" w:date="2020-06-11T09:13:00Z">
        <w:r w:rsidR="002B18E6" w:rsidRPr="00C97458">
          <w:rPr>
            <w:rFonts w:asciiTheme="majorHAnsi" w:eastAsia="Times New Roman" w:hAnsiTheme="majorHAnsi" w:cstheme="majorHAnsi"/>
            <w:rPrChange w:id="1060" w:author="Diaz,Renata M" w:date="2020-06-11T15:21:00Z">
              <w:rPr>
                <w:rFonts w:asciiTheme="majorHAnsi" w:eastAsia="Times New Roman" w:hAnsiTheme="majorHAnsi" w:cstheme="majorHAnsi"/>
                <w:sz w:val="24"/>
                <w:szCs w:val="24"/>
              </w:rPr>
            </w:rPrChange>
          </w:rPr>
          <w:t>that</w:t>
        </w:r>
      </w:ins>
      <w:moveTo w:id="1061" w:author="skmorgane" w:date="2020-05-26T10:53:00Z">
        <w:r w:rsidR="00056C4C" w:rsidRPr="00C97458">
          <w:rPr>
            <w:rFonts w:asciiTheme="majorHAnsi" w:eastAsia="Times New Roman" w:hAnsiTheme="majorHAnsi" w:cstheme="majorHAnsi"/>
            <w:rPrChange w:id="1062" w:author="Diaz,Renata M" w:date="2020-06-11T15:21:00Z">
              <w:rPr>
                <w:rFonts w:ascii="Times New Roman" w:eastAsia="Times New Roman" w:hAnsi="Times New Roman" w:cs="Times New Roman"/>
                <w:sz w:val="24"/>
                <w:szCs w:val="24"/>
              </w:rPr>
            </w:rPrChange>
          </w:rPr>
          <w:t xml:space="preserve"> outcome </w:t>
        </w:r>
        <w:del w:id="1063" w:author="skmorgane" w:date="2020-06-23T11:01:00Z">
          <w:r w:rsidR="00056C4C" w:rsidRPr="00C97458" w:rsidDel="007A430F">
            <w:rPr>
              <w:rFonts w:asciiTheme="majorHAnsi" w:eastAsia="Times New Roman" w:hAnsiTheme="majorHAnsi" w:cstheme="majorHAnsi"/>
              <w:rPrChange w:id="1064" w:author="Diaz,Renata M" w:date="2020-06-11T15:21:00Z">
                <w:rPr>
                  <w:rFonts w:ascii="Times New Roman" w:eastAsia="Times New Roman" w:hAnsi="Times New Roman" w:cs="Times New Roman"/>
                  <w:sz w:val="24"/>
                  <w:szCs w:val="24"/>
                </w:rPr>
              </w:rPrChange>
            </w:rPr>
            <w:delText xml:space="preserve">is </w:delText>
          </w:r>
        </w:del>
        <w:r w:rsidR="00056C4C" w:rsidRPr="00C97458">
          <w:rPr>
            <w:rFonts w:asciiTheme="majorHAnsi" w:eastAsia="Times New Roman" w:hAnsiTheme="majorHAnsi" w:cstheme="majorHAnsi"/>
            <w:rPrChange w:id="1065" w:author="Diaz,Renata M" w:date="2020-06-11T15:21:00Z">
              <w:rPr>
                <w:rFonts w:ascii="Times New Roman" w:eastAsia="Times New Roman" w:hAnsi="Times New Roman" w:cs="Times New Roman"/>
                <w:sz w:val="24"/>
                <w:szCs w:val="24"/>
              </w:rPr>
            </w:rPrChange>
          </w:rPr>
          <w:t>highly unlikely to occur at random</w:t>
        </w:r>
        <w:del w:id="1066" w:author="skmorgane" w:date="2020-05-26T10:54:00Z">
          <w:r w:rsidR="00056C4C" w:rsidRPr="00C97458" w:rsidDel="00056C4C">
            <w:rPr>
              <w:rFonts w:asciiTheme="majorHAnsi" w:eastAsia="Times New Roman" w:hAnsiTheme="majorHAnsi" w:cstheme="majorHAnsi"/>
              <w:rPrChange w:id="1067" w:author="Diaz,Renata M" w:date="2020-06-11T15:21:00Z">
                <w:rPr>
                  <w:rFonts w:ascii="Times New Roman" w:eastAsia="Times New Roman" w:hAnsi="Times New Roman" w:cs="Times New Roman"/>
                  <w:sz w:val="24"/>
                  <w:szCs w:val="24"/>
                </w:rPr>
              </w:rPrChange>
            </w:rPr>
            <w:delText>.</w:delText>
          </w:r>
        </w:del>
      </w:moveTo>
      <w:moveToRangeEnd w:id="1046"/>
      <w:ins w:id="1068" w:author="skmorgane" w:date="2020-05-26T10:54:00Z">
        <w:r w:rsidR="00056C4C" w:rsidRPr="00C97458">
          <w:rPr>
            <w:rFonts w:asciiTheme="majorHAnsi" w:eastAsia="Times New Roman" w:hAnsiTheme="majorHAnsi" w:cstheme="majorHAnsi"/>
            <w:rPrChange w:id="1069" w:author="Diaz,Renata M" w:date="2020-06-11T15:21:00Z">
              <w:rPr>
                <w:rFonts w:ascii="Times New Roman" w:eastAsia="Times New Roman" w:hAnsi="Times New Roman" w:cs="Times New Roman"/>
                <w:sz w:val="24"/>
                <w:szCs w:val="24"/>
              </w:rPr>
            </w:rPrChange>
          </w:rPr>
          <w:t xml:space="preserve"> </w:t>
        </w:r>
      </w:ins>
      <w:ins w:id="1070" w:author="Diaz,Renata M" w:date="2020-04-13T11:37:00Z">
        <w:del w:id="1071" w:author="skmorgane" w:date="2020-05-26T10:53:00Z">
          <w:r w:rsidR="00F6322B" w:rsidRPr="00C97458" w:rsidDel="00056C4C">
            <w:rPr>
              <w:rFonts w:asciiTheme="majorHAnsi" w:eastAsia="Times New Roman" w:hAnsiTheme="majorHAnsi" w:cstheme="majorHAnsi"/>
              <w:rPrChange w:id="1072" w:author="Diaz,Renata M" w:date="2020-06-11T15:21:00Z">
                <w:rPr>
                  <w:rFonts w:ascii="Times New Roman" w:eastAsia="Times New Roman" w:hAnsi="Times New Roman" w:cs="Times New Roman"/>
                  <w:sz w:val="24"/>
                  <w:szCs w:val="24"/>
                </w:rPr>
              </w:rPrChange>
            </w:rPr>
            <w:delText>,</w:delText>
          </w:r>
        </w:del>
        <w:del w:id="1073" w:author="skmorgane" w:date="2020-05-26T10:54:00Z">
          <w:r w:rsidR="00F6322B" w:rsidRPr="00C97458" w:rsidDel="00056C4C">
            <w:rPr>
              <w:rFonts w:asciiTheme="majorHAnsi" w:eastAsia="Times New Roman" w:hAnsiTheme="majorHAnsi" w:cstheme="majorHAnsi"/>
              <w:rPrChange w:id="1074" w:author="Diaz,Renata M" w:date="2020-06-11T15:21:00Z">
                <w:rPr>
                  <w:rFonts w:ascii="Times New Roman" w:eastAsia="Times New Roman" w:hAnsi="Times New Roman" w:cs="Times New Roman"/>
                  <w:sz w:val="24"/>
                  <w:szCs w:val="24"/>
                </w:rPr>
              </w:rPrChange>
            </w:rPr>
            <w:delText xml:space="preserve"> </w:delText>
          </w:r>
          <w:r w:rsidR="00534B25" w:rsidRPr="00C97458" w:rsidDel="00056C4C">
            <w:rPr>
              <w:rFonts w:asciiTheme="majorHAnsi" w:eastAsia="Times New Roman" w:hAnsiTheme="majorHAnsi" w:cstheme="majorHAnsi"/>
              <w:rPrChange w:id="1075" w:author="Diaz,Renata M" w:date="2020-06-11T15:21:00Z">
                <w:rPr>
                  <w:rFonts w:ascii="Times New Roman" w:eastAsia="Times New Roman" w:hAnsi="Times New Roman" w:cs="Times New Roman"/>
                  <w:sz w:val="24"/>
                  <w:szCs w:val="24"/>
                </w:rPr>
              </w:rPrChange>
            </w:rPr>
            <w:delText>meaning</w:delText>
          </w:r>
        </w:del>
      </w:ins>
      <w:ins w:id="1076" w:author="Diaz,Renata M" w:date="2020-04-13T11:32:00Z">
        <w:del w:id="1077" w:author="skmorgane" w:date="2020-05-26T10:54:00Z">
          <w:r w:rsidR="001E4012" w:rsidRPr="00C97458" w:rsidDel="00056C4C">
            <w:rPr>
              <w:rFonts w:asciiTheme="majorHAnsi" w:eastAsia="Times New Roman" w:hAnsiTheme="majorHAnsi" w:cstheme="majorHAnsi"/>
              <w:rPrChange w:id="1078" w:author="Diaz,Renata M" w:date="2020-06-11T15:21:00Z">
                <w:rPr>
                  <w:rFonts w:ascii="Times New Roman" w:eastAsia="Times New Roman" w:hAnsi="Times New Roman" w:cs="Times New Roman"/>
                  <w:sz w:val="24"/>
                  <w:szCs w:val="24"/>
                </w:rPr>
              </w:rPrChange>
            </w:rPr>
            <w:delText xml:space="preserve"> any other outcome would be a true statistical </w:delText>
          </w:r>
        </w:del>
      </w:ins>
      <w:ins w:id="1079" w:author="Diaz,Renata M" w:date="2020-04-20T16:06:00Z">
        <w:del w:id="1080" w:author="skmorgane" w:date="2020-05-26T10:54:00Z">
          <w:r w:rsidR="007A6FA7" w:rsidRPr="00C97458" w:rsidDel="00056C4C">
            <w:rPr>
              <w:rFonts w:asciiTheme="majorHAnsi" w:eastAsia="Times New Roman" w:hAnsiTheme="majorHAnsi" w:cstheme="majorHAnsi"/>
              <w:rPrChange w:id="1081" w:author="Diaz,Renata M" w:date="2020-06-11T15:21:00Z">
                <w:rPr>
                  <w:rFonts w:ascii="Times New Roman" w:eastAsia="Times New Roman" w:hAnsi="Times New Roman" w:cs="Times New Roman"/>
                  <w:sz w:val="24"/>
                  <w:szCs w:val="24"/>
                </w:rPr>
              </w:rPrChange>
            </w:rPr>
            <w:delText>surprise</w:delText>
          </w:r>
        </w:del>
      </w:ins>
      <w:ins w:id="1082" w:author="Diaz,Renata M" w:date="2020-04-20T13:44:00Z">
        <w:del w:id="1083" w:author="skmorgane" w:date="2020-05-26T10:54:00Z">
          <w:r w:rsidR="009A249B" w:rsidRPr="00C97458" w:rsidDel="00056C4C">
            <w:rPr>
              <w:rFonts w:asciiTheme="majorHAnsi" w:eastAsia="Times New Roman" w:hAnsiTheme="majorHAnsi" w:cstheme="majorHAnsi"/>
              <w:rPrChange w:id="1084" w:author="Diaz,Renata M" w:date="2020-06-11T15:21:00Z">
                <w:rPr>
                  <w:rFonts w:ascii="Times New Roman" w:eastAsia="Times New Roman" w:hAnsi="Times New Roman" w:cs="Times New Roman"/>
                  <w:sz w:val="24"/>
                  <w:szCs w:val="24"/>
                </w:rPr>
              </w:rPrChange>
            </w:rPr>
            <w:delText xml:space="preserve"> </w:delText>
          </w:r>
        </w:del>
        <w:r w:rsidR="009A249B" w:rsidRPr="00C97458">
          <w:rPr>
            <w:rFonts w:asciiTheme="majorHAnsi" w:eastAsia="Times New Roman" w:hAnsiTheme="majorHAnsi" w:cstheme="majorHAnsi"/>
            <w:rPrChange w:id="1085" w:author="Diaz,Renata M" w:date="2020-06-11T15:21:00Z">
              <w:rPr>
                <w:rFonts w:ascii="Times New Roman" w:eastAsia="Times New Roman" w:hAnsi="Times New Roman" w:cs="Times New Roman"/>
                <w:sz w:val="24"/>
                <w:szCs w:val="24"/>
              </w:rPr>
            </w:rPrChange>
          </w:rPr>
          <w:t>(Jaynes</w:t>
        </w:r>
      </w:ins>
      <w:ins w:id="1086" w:author="Diaz,Renata M" w:date="2020-04-20T16:06:00Z">
        <w:r w:rsidR="00CE47A1" w:rsidRPr="00C97458">
          <w:rPr>
            <w:rFonts w:asciiTheme="majorHAnsi" w:eastAsia="Times New Roman" w:hAnsiTheme="majorHAnsi" w:cstheme="majorHAnsi"/>
            <w:rPrChange w:id="1087" w:author="Diaz,Renata M" w:date="2020-06-11T15:21:00Z">
              <w:rPr>
                <w:rFonts w:ascii="Times New Roman" w:eastAsia="Times New Roman" w:hAnsi="Times New Roman" w:cs="Times New Roman"/>
                <w:sz w:val="24"/>
                <w:szCs w:val="24"/>
              </w:rPr>
            </w:rPrChange>
          </w:rPr>
          <w:t xml:space="preserve"> </w:t>
        </w:r>
        <w:commentRangeStart w:id="1088"/>
        <w:commentRangeStart w:id="1089"/>
        <w:r w:rsidR="00CE47A1" w:rsidRPr="00C97458">
          <w:rPr>
            <w:rFonts w:asciiTheme="majorHAnsi" w:eastAsia="Times New Roman" w:hAnsiTheme="majorHAnsi" w:cstheme="majorHAnsi"/>
            <w:rPrChange w:id="1090" w:author="Diaz,Renata M" w:date="2020-06-11T15:21:00Z">
              <w:rPr>
                <w:rFonts w:ascii="Times New Roman" w:eastAsia="Times New Roman" w:hAnsi="Times New Roman" w:cs="Times New Roman"/>
                <w:sz w:val="24"/>
                <w:szCs w:val="24"/>
              </w:rPr>
            </w:rPrChange>
          </w:rPr>
          <w:t>1957</w:t>
        </w:r>
        <w:commentRangeEnd w:id="1088"/>
        <w:r w:rsidR="00CE47A1" w:rsidRPr="00C97458">
          <w:rPr>
            <w:rStyle w:val="CommentReference"/>
            <w:rFonts w:asciiTheme="majorHAnsi" w:hAnsiTheme="majorHAnsi" w:cstheme="majorHAnsi"/>
            <w:sz w:val="22"/>
            <w:szCs w:val="22"/>
            <w:rPrChange w:id="1091" w:author="Diaz,Renata M" w:date="2020-06-11T15:21:00Z">
              <w:rPr>
                <w:rStyle w:val="CommentReference"/>
              </w:rPr>
            </w:rPrChange>
          </w:rPr>
          <w:commentReference w:id="1088"/>
        </w:r>
      </w:ins>
      <w:commentRangeEnd w:id="1089"/>
      <w:r w:rsidR="00056C4C" w:rsidRPr="00C97458">
        <w:rPr>
          <w:rStyle w:val="CommentReference"/>
          <w:rFonts w:asciiTheme="majorHAnsi" w:hAnsiTheme="majorHAnsi" w:cstheme="majorHAnsi"/>
          <w:sz w:val="22"/>
          <w:szCs w:val="22"/>
          <w:rPrChange w:id="1092" w:author="Diaz,Renata M" w:date="2020-06-11T15:21:00Z">
            <w:rPr>
              <w:rStyle w:val="CommentReference"/>
            </w:rPr>
          </w:rPrChange>
        </w:rPr>
        <w:commentReference w:id="1089"/>
      </w:r>
      <w:ins w:id="1093" w:author="Diaz,Renata M" w:date="2020-04-20T13:44:00Z">
        <w:r w:rsidR="009A249B" w:rsidRPr="00C97458">
          <w:rPr>
            <w:rFonts w:asciiTheme="majorHAnsi" w:eastAsia="Times New Roman" w:hAnsiTheme="majorHAnsi" w:cstheme="majorHAnsi"/>
            <w:rPrChange w:id="1094" w:author="Diaz,Renata M" w:date="2020-06-11T15:21:00Z">
              <w:rPr>
                <w:rFonts w:ascii="Times New Roman" w:eastAsia="Times New Roman" w:hAnsi="Times New Roman" w:cs="Times New Roman"/>
                <w:sz w:val="24"/>
                <w:szCs w:val="24"/>
              </w:rPr>
            </w:rPrChange>
          </w:rPr>
          <w:t>)</w:t>
        </w:r>
      </w:ins>
      <w:ins w:id="1095" w:author="Diaz,Renata M" w:date="2020-04-13T14:01:00Z">
        <w:r w:rsidR="00036391" w:rsidRPr="00C97458">
          <w:rPr>
            <w:rFonts w:asciiTheme="majorHAnsi" w:eastAsia="Times New Roman" w:hAnsiTheme="majorHAnsi" w:cstheme="majorHAnsi"/>
            <w:rPrChange w:id="1096" w:author="Diaz,Renata M" w:date="2020-06-11T15:21:00Z">
              <w:rPr>
                <w:rFonts w:ascii="Times New Roman" w:eastAsia="Times New Roman" w:hAnsi="Times New Roman" w:cs="Times New Roman"/>
                <w:sz w:val="24"/>
                <w:szCs w:val="24"/>
              </w:rPr>
            </w:rPrChange>
          </w:rPr>
          <w:t xml:space="preserve">. </w:t>
        </w:r>
      </w:ins>
      <w:ins w:id="1097" w:author="skmorgane" w:date="2020-05-26T10:54:00Z">
        <w:del w:id="1098" w:author="Diaz,Renata M" w:date="2020-06-09T13:51:00Z">
          <w:r w:rsidR="00056C4C" w:rsidRPr="00C97458" w:rsidDel="00450F83">
            <w:rPr>
              <w:rFonts w:asciiTheme="majorHAnsi" w:eastAsia="Times New Roman" w:hAnsiTheme="majorHAnsi" w:cstheme="majorHAnsi"/>
              <w:rPrChange w:id="1099" w:author="Diaz,Renata M" w:date="2020-06-11T15:21:00Z">
                <w:rPr>
                  <w:rFonts w:ascii="Times New Roman" w:eastAsia="Times New Roman" w:hAnsi="Times New Roman" w:cs="Times New Roman"/>
                  <w:sz w:val="24"/>
                  <w:szCs w:val="24"/>
                </w:rPr>
              </w:rPrChange>
            </w:rPr>
            <w:delText>However, u</w:delText>
          </w:r>
        </w:del>
      </w:ins>
      <w:ins w:id="1100" w:author="Diaz,Renata M" w:date="2020-06-09T13:51:00Z">
        <w:r w:rsidR="00450F83" w:rsidRPr="00C97458">
          <w:rPr>
            <w:rFonts w:asciiTheme="majorHAnsi" w:eastAsia="Times New Roman" w:hAnsiTheme="majorHAnsi" w:cstheme="majorHAnsi"/>
            <w:rPrChange w:id="1101" w:author="Diaz,Renata M" w:date="2020-06-11T15:21:00Z">
              <w:rPr>
                <w:rFonts w:asciiTheme="majorHAnsi" w:eastAsia="Times New Roman" w:hAnsiTheme="majorHAnsi" w:cstheme="majorHAnsi"/>
                <w:sz w:val="24"/>
                <w:szCs w:val="24"/>
              </w:rPr>
            </w:rPrChange>
          </w:rPr>
          <w:t>U</w:t>
        </w:r>
      </w:ins>
      <w:ins w:id="1102" w:author="Diaz,Renata M" w:date="2020-04-13T14:01:00Z">
        <w:r w:rsidR="00036391" w:rsidRPr="00C97458">
          <w:rPr>
            <w:rFonts w:asciiTheme="majorHAnsi" w:eastAsia="Times New Roman" w:hAnsiTheme="majorHAnsi" w:cstheme="majorHAnsi"/>
            <w:rPrChange w:id="1103" w:author="Diaz,Renata M" w:date="2020-06-11T15:21:00Z">
              <w:rPr>
                <w:rFonts w:ascii="Times New Roman" w:eastAsia="Times New Roman" w:hAnsi="Times New Roman" w:cs="Times New Roman"/>
                <w:sz w:val="24"/>
                <w:szCs w:val="24"/>
              </w:rPr>
            </w:rPrChange>
          </w:rPr>
          <w:t>nlike</w:t>
        </w:r>
      </w:ins>
      <w:ins w:id="1104" w:author="Diaz,Renata M" w:date="2020-04-13T11:34:00Z">
        <w:r w:rsidR="001E4012" w:rsidRPr="00C97458">
          <w:rPr>
            <w:rFonts w:asciiTheme="majorHAnsi" w:eastAsia="Times New Roman" w:hAnsiTheme="majorHAnsi" w:cstheme="majorHAnsi"/>
            <w:rPrChange w:id="1105" w:author="Diaz,Renata M" w:date="2020-06-11T15:21:00Z">
              <w:rPr>
                <w:rFonts w:ascii="Times New Roman" w:eastAsia="Times New Roman" w:hAnsi="Times New Roman" w:cs="Times New Roman"/>
                <w:sz w:val="24"/>
                <w:szCs w:val="24"/>
              </w:rPr>
            </w:rPrChange>
          </w:rPr>
          <w:t xml:space="preserve"> </w:t>
        </w:r>
      </w:ins>
      <w:ins w:id="1106" w:author="Diaz,Renata M" w:date="2020-04-22T10:02:00Z">
        <w:r w:rsidR="002E3E31" w:rsidRPr="00C97458">
          <w:rPr>
            <w:rFonts w:asciiTheme="majorHAnsi" w:eastAsia="Times New Roman" w:hAnsiTheme="majorHAnsi" w:cstheme="majorHAnsi"/>
            <w:rPrChange w:id="1107" w:author="Diaz,Renata M" w:date="2020-06-11T15:21:00Z">
              <w:rPr>
                <w:rFonts w:ascii="Times New Roman" w:eastAsia="Times New Roman" w:hAnsi="Times New Roman" w:cs="Times New Roman"/>
                <w:sz w:val="24"/>
                <w:szCs w:val="24"/>
              </w:rPr>
            </w:rPrChange>
          </w:rPr>
          <w:t>vessels</w:t>
        </w:r>
      </w:ins>
      <w:ins w:id="1108" w:author="Diaz,Renata M" w:date="2020-04-13T11:34:00Z">
        <w:r w:rsidR="001E4012" w:rsidRPr="00C97458">
          <w:rPr>
            <w:rFonts w:asciiTheme="majorHAnsi" w:eastAsia="Times New Roman" w:hAnsiTheme="majorHAnsi" w:cstheme="majorHAnsi"/>
            <w:rPrChange w:id="1109" w:author="Diaz,Renata M" w:date="2020-06-11T15:21:00Z">
              <w:rPr>
                <w:rFonts w:ascii="Times New Roman" w:eastAsia="Times New Roman" w:hAnsi="Times New Roman" w:cs="Times New Roman"/>
                <w:sz w:val="24"/>
                <w:szCs w:val="24"/>
              </w:rPr>
            </w:rPrChange>
          </w:rPr>
          <w:t xml:space="preserve"> of gas, </w:t>
        </w:r>
      </w:ins>
      <w:ins w:id="1110" w:author="Diaz,Renata M" w:date="2020-04-13T14:33:00Z">
        <w:r w:rsidR="00580F50" w:rsidRPr="00C97458">
          <w:rPr>
            <w:rFonts w:asciiTheme="majorHAnsi" w:eastAsia="Times New Roman" w:hAnsiTheme="majorHAnsi" w:cstheme="majorHAnsi"/>
            <w:rPrChange w:id="1111" w:author="Diaz,Renata M" w:date="2020-06-11T15:21:00Z">
              <w:rPr>
                <w:rFonts w:ascii="Times New Roman" w:eastAsia="Times New Roman" w:hAnsi="Times New Roman" w:cs="Times New Roman"/>
                <w:sz w:val="24"/>
                <w:szCs w:val="24"/>
              </w:rPr>
            </w:rPrChange>
          </w:rPr>
          <w:t>ecological communities</w:t>
        </w:r>
      </w:ins>
      <w:ins w:id="1112" w:author="Diaz,Renata M" w:date="2020-04-13T11:34:00Z">
        <w:r w:rsidR="001E4012" w:rsidRPr="00C97458">
          <w:rPr>
            <w:rFonts w:asciiTheme="majorHAnsi" w:eastAsia="Times New Roman" w:hAnsiTheme="majorHAnsi" w:cstheme="majorHAnsi"/>
            <w:rPrChange w:id="1113" w:author="Diaz,Renata M" w:date="2020-06-11T15:21:00Z">
              <w:rPr>
                <w:rFonts w:ascii="Times New Roman" w:eastAsia="Times New Roman" w:hAnsi="Times New Roman" w:cs="Times New Roman"/>
                <w:sz w:val="24"/>
                <w:szCs w:val="24"/>
              </w:rPr>
            </w:rPrChange>
          </w:rPr>
          <w:t xml:space="preserve"> </w:t>
        </w:r>
      </w:ins>
      <w:ins w:id="1114" w:author="skmorgane" w:date="2020-05-26T10:55:00Z">
        <w:del w:id="1115" w:author="Diaz,Renata M" w:date="2020-06-09T13:51:00Z">
          <w:r w:rsidR="00056C4C" w:rsidRPr="00C97458" w:rsidDel="000D0714">
            <w:rPr>
              <w:rFonts w:asciiTheme="majorHAnsi" w:eastAsia="Times New Roman" w:hAnsiTheme="majorHAnsi" w:cstheme="majorHAnsi"/>
              <w:rPrChange w:id="1116" w:author="Diaz,Renata M" w:date="2020-06-11T15:21:00Z">
                <w:rPr>
                  <w:rFonts w:ascii="Times New Roman" w:eastAsia="Times New Roman" w:hAnsi="Times New Roman" w:cs="Times New Roman"/>
                  <w:sz w:val="24"/>
                  <w:szCs w:val="24"/>
                </w:rPr>
              </w:rPrChange>
            </w:rPr>
            <w:delText xml:space="preserve">are typically more finite in size and </w:delText>
          </w:r>
        </w:del>
      </w:ins>
      <w:ins w:id="1117" w:author="Diaz,Renata M" w:date="2020-06-09T13:51:00Z">
        <w:del w:id="1118" w:author="skmorgane" w:date="2020-06-23T11:02:00Z">
          <w:r w:rsidR="000D0714" w:rsidRPr="00C97458" w:rsidDel="007A430F">
            <w:rPr>
              <w:rFonts w:asciiTheme="majorHAnsi" w:eastAsia="Times New Roman" w:hAnsiTheme="majorHAnsi" w:cstheme="majorHAnsi"/>
              <w:rPrChange w:id="1119" w:author="Diaz,Renata M" w:date="2020-06-11T15:21:00Z">
                <w:rPr>
                  <w:rFonts w:asciiTheme="majorHAnsi" w:eastAsia="Times New Roman" w:hAnsiTheme="majorHAnsi" w:cstheme="majorHAnsi"/>
                  <w:sz w:val="24"/>
                  <w:szCs w:val="24"/>
                </w:rPr>
              </w:rPrChange>
            </w:rPr>
            <w:delText>often do not</w:delText>
          </w:r>
        </w:del>
      </w:ins>
      <w:ins w:id="1120" w:author="Diaz,Renata M" w:date="2020-04-13T11:34:00Z">
        <w:del w:id="1121" w:author="skmorgane" w:date="2020-06-23T11:02:00Z">
          <w:r w:rsidR="001E4012" w:rsidRPr="00C97458" w:rsidDel="007A430F">
            <w:rPr>
              <w:rFonts w:asciiTheme="majorHAnsi" w:eastAsia="Times New Roman" w:hAnsiTheme="majorHAnsi" w:cstheme="majorHAnsi"/>
              <w:rPrChange w:id="1122" w:author="Diaz,Renata M" w:date="2020-06-11T15:21:00Z">
                <w:rPr>
                  <w:rFonts w:ascii="Times New Roman" w:eastAsia="Times New Roman" w:hAnsi="Times New Roman" w:cs="Times New Roman"/>
                  <w:sz w:val="24"/>
                  <w:szCs w:val="24"/>
                </w:rPr>
              </w:rPrChange>
            </w:rPr>
            <w:delText xml:space="preserve"> have effectively infinite </w:delText>
          </w:r>
        </w:del>
      </w:ins>
      <w:ins w:id="1123" w:author="Diaz,Renata M" w:date="2020-04-13T11:38:00Z">
        <w:del w:id="1124" w:author="skmorgane" w:date="2020-06-23T11:02:00Z">
          <w:r w:rsidR="00727A98" w:rsidRPr="00C97458" w:rsidDel="007A430F">
            <w:rPr>
              <w:rFonts w:asciiTheme="majorHAnsi" w:eastAsia="Times New Roman" w:hAnsiTheme="majorHAnsi" w:cstheme="majorHAnsi"/>
              <w:rPrChange w:id="1125" w:author="Diaz,Renata M" w:date="2020-06-11T15:21:00Z">
                <w:rPr>
                  <w:rFonts w:ascii="Times New Roman" w:eastAsia="Times New Roman" w:hAnsi="Times New Roman" w:cs="Times New Roman"/>
                  <w:sz w:val="24"/>
                  <w:szCs w:val="24"/>
                </w:rPr>
              </w:rPrChange>
            </w:rPr>
            <w:delText>subcomponents</w:delText>
          </w:r>
        </w:del>
      </w:ins>
      <w:ins w:id="1126" w:author="skmorgane" w:date="2020-06-23T11:02:00Z">
        <w:r w:rsidR="007A430F">
          <w:rPr>
            <w:rFonts w:asciiTheme="majorHAnsi" w:eastAsia="Times New Roman" w:hAnsiTheme="majorHAnsi" w:cstheme="majorHAnsi"/>
          </w:rPr>
          <w:t>are much more finite in size</w:t>
        </w:r>
      </w:ins>
      <w:ins w:id="1127" w:author="skmorgane" w:date="2020-05-26T10:54:00Z">
        <w:r w:rsidR="00056C4C" w:rsidRPr="00C97458">
          <w:rPr>
            <w:rFonts w:asciiTheme="majorHAnsi" w:eastAsia="Times New Roman" w:hAnsiTheme="majorHAnsi" w:cstheme="majorHAnsi"/>
            <w:rPrChange w:id="1128" w:author="Diaz,Renata M" w:date="2020-06-11T15:21:00Z">
              <w:rPr>
                <w:rFonts w:ascii="Times New Roman" w:eastAsia="Times New Roman" w:hAnsi="Times New Roman" w:cs="Times New Roman"/>
                <w:sz w:val="24"/>
                <w:szCs w:val="24"/>
              </w:rPr>
            </w:rPrChange>
          </w:rPr>
          <w:t>.</w:t>
        </w:r>
      </w:ins>
      <w:ins w:id="1129" w:author="skmorgane" w:date="2020-05-26T10:55:00Z">
        <w:r w:rsidR="00056C4C" w:rsidRPr="00C97458">
          <w:rPr>
            <w:rFonts w:asciiTheme="majorHAnsi" w:eastAsia="Times New Roman" w:hAnsiTheme="majorHAnsi" w:cstheme="majorHAnsi"/>
            <w:rPrChange w:id="1130" w:author="Diaz,Renata M" w:date="2020-06-11T15:21:00Z">
              <w:rPr>
                <w:rFonts w:ascii="Times New Roman" w:eastAsia="Times New Roman" w:hAnsi="Times New Roman" w:cs="Times New Roman"/>
                <w:sz w:val="24"/>
                <w:szCs w:val="24"/>
              </w:rPr>
            </w:rPrChange>
          </w:rPr>
          <w:t xml:space="preserve"> </w:t>
        </w:r>
      </w:ins>
      <w:ins w:id="1131" w:author="Diaz,Renata M" w:date="2020-06-09T13:51:00Z">
        <w:del w:id="1132" w:author="skmorgane" w:date="2020-06-23T11:02:00Z">
          <w:r w:rsidR="00F73B52" w:rsidRPr="00C97458" w:rsidDel="007A430F">
            <w:rPr>
              <w:rFonts w:asciiTheme="majorHAnsi" w:eastAsia="Times New Roman" w:hAnsiTheme="majorHAnsi" w:cstheme="majorHAnsi"/>
              <w:rPrChange w:id="1133" w:author="Diaz,Renata M" w:date="2020-06-11T15:21:00Z">
                <w:rPr>
                  <w:rFonts w:asciiTheme="majorHAnsi" w:eastAsia="Times New Roman" w:hAnsiTheme="majorHAnsi" w:cstheme="majorHAnsi"/>
                  <w:sz w:val="24"/>
                  <w:szCs w:val="24"/>
                </w:rPr>
              </w:rPrChange>
            </w:rPr>
            <w:delText>Such s</w:delText>
          </w:r>
        </w:del>
      </w:ins>
      <w:ins w:id="1134" w:author="skmorgane" w:date="2020-06-23T11:02:00Z">
        <w:r w:rsidR="007A430F">
          <w:rPr>
            <w:rFonts w:asciiTheme="majorHAnsi" w:eastAsia="Times New Roman" w:hAnsiTheme="majorHAnsi" w:cstheme="majorHAnsi"/>
          </w:rPr>
          <w:t>S</w:t>
        </w:r>
      </w:ins>
      <w:ins w:id="1135" w:author="Diaz,Renata M" w:date="2020-06-09T13:51:00Z">
        <w:r w:rsidR="00F73B52" w:rsidRPr="00C97458">
          <w:rPr>
            <w:rFonts w:asciiTheme="majorHAnsi" w:eastAsia="Times New Roman" w:hAnsiTheme="majorHAnsi" w:cstheme="majorHAnsi"/>
            <w:rPrChange w:id="1136" w:author="Diaz,Renata M" w:date="2020-06-11T15:21:00Z">
              <w:rPr>
                <w:rFonts w:asciiTheme="majorHAnsi" w:eastAsia="Times New Roman" w:hAnsiTheme="majorHAnsi" w:cstheme="majorHAnsi"/>
                <w:sz w:val="24"/>
                <w:szCs w:val="24"/>
              </w:rPr>
            </w:rPrChange>
          </w:rPr>
          <w:t>mall</w:t>
        </w:r>
      </w:ins>
      <w:ins w:id="1137" w:author="skmorgane" w:date="2020-06-23T11:02:00Z">
        <w:r w:rsidR="007A430F">
          <w:rPr>
            <w:rFonts w:asciiTheme="majorHAnsi" w:eastAsia="Times New Roman" w:hAnsiTheme="majorHAnsi" w:cstheme="majorHAnsi"/>
          </w:rPr>
          <w:t>er</w:t>
        </w:r>
      </w:ins>
      <w:ins w:id="1138" w:author="Diaz,Renata M" w:date="2020-06-09T13:51:00Z">
        <w:r w:rsidR="00F73B52" w:rsidRPr="00C97458">
          <w:rPr>
            <w:rFonts w:asciiTheme="majorHAnsi" w:eastAsia="Times New Roman" w:hAnsiTheme="majorHAnsi" w:cstheme="majorHAnsi"/>
            <w:rPrChange w:id="1139" w:author="Diaz,Renata M" w:date="2020-06-11T15:21:00Z">
              <w:rPr>
                <w:rFonts w:asciiTheme="majorHAnsi" w:eastAsia="Times New Roman" w:hAnsiTheme="majorHAnsi" w:cstheme="majorHAnsi"/>
                <w:sz w:val="24"/>
                <w:szCs w:val="24"/>
              </w:rPr>
            </w:rPrChange>
          </w:rPr>
          <w:t xml:space="preserve"> </w:t>
        </w:r>
      </w:ins>
      <w:ins w:id="1140" w:author="Diaz,Renata M" w:date="2020-06-09T13:52:00Z">
        <w:r w:rsidR="00F73B52" w:rsidRPr="00C97458">
          <w:rPr>
            <w:rFonts w:asciiTheme="majorHAnsi" w:eastAsia="Times New Roman" w:hAnsiTheme="majorHAnsi" w:cstheme="majorHAnsi"/>
            <w:rPrChange w:id="1141" w:author="Diaz,Renata M" w:date="2020-06-11T15:21:00Z">
              <w:rPr>
                <w:rFonts w:asciiTheme="majorHAnsi" w:eastAsia="Times New Roman" w:hAnsiTheme="majorHAnsi" w:cstheme="majorHAnsi"/>
                <w:sz w:val="24"/>
                <w:szCs w:val="24"/>
              </w:rPr>
            </w:rPrChange>
          </w:rPr>
          <w:t>systems may have</w:t>
        </w:r>
      </w:ins>
      <w:ins w:id="1142" w:author="skmorgane" w:date="2020-05-26T10:55:00Z">
        <w:del w:id="1143" w:author="Diaz,Renata M" w:date="2020-06-09T13:51:00Z">
          <w:r w:rsidR="00056C4C" w:rsidRPr="00C97458" w:rsidDel="00F73B52">
            <w:rPr>
              <w:rFonts w:asciiTheme="majorHAnsi" w:eastAsia="Times New Roman" w:hAnsiTheme="majorHAnsi" w:cstheme="majorHAnsi"/>
              <w:rPrChange w:id="1144" w:author="Diaz,Renata M" w:date="2020-06-11T15:21:00Z">
                <w:rPr>
                  <w:rFonts w:ascii="Times New Roman" w:eastAsia="Times New Roman" w:hAnsi="Times New Roman" w:cs="Times New Roman"/>
                  <w:sz w:val="24"/>
                  <w:szCs w:val="24"/>
                </w:rPr>
              </w:rPrChange>
            </w:rPr>
            <w:delText>This may generate</w:delText>
          </w:r>
        </w:del>
        <w:r w:rsidR="00056C4C" w:rsidRPr="00C97458">
          <w:rPr>
            <w:rFonts w:asciiTheme="majorHAnsi" w:eastAsia="Times New Roman" w:hAnsiTheme="majorHAnsi" w:cstheme="majorHAnsi"/>
            <w:rPrChange w:id="1145" w:author="Diaz,Renata M" w:date="2020-06-11T15:21:00Z">
              <w:rPr>
                <w:rFonts w:ascii="Times New Roman" w:eastAsia="Times New Roman" w:hAnsi="Times New Roman" w:cs="Times New Roman"/>
                <w:sz w:val="24"/>
                <w:szCs w:val="24"/>
              </w:rPr>
            </w:rPrChange>
          </w:rPr>
          <w:t xml:space="preserve"> a relatively broad distribution of </w:t>
        </w:r>
      </w:ins>
      <w:r w:rsidR="00EA50A1">
        <w:rPr>
          <w:rFonts w:asciiTheme="majorHAnsi" w:eastAsia="Times New Roman" w:hAnsiTheme="majorHAnsi" w:cstheme="majorHAnsi"/>
        </w:rPr>
        <w:t>possible outcomes</w:t>
      </w:r>
      <w:ins w:id="1146" w:author="skmorgane" w:date="2020-05-26T10:55:00Z">
        <w:r w:rsidR="00056C4C" w:rsidRPr="00C97458">
          <w:rPr>
            <w:rFonts w:asciiTheme="majorHAnsi" w:eastAsia="Times New Roman" w:hAnsiTheme="majorHAnsi" w:cstheme="majorHAnsi"/>
            <w:rPrChange w:id="1147" w:author="Diaz,Renata M" w:date="2020-06-11T15:21:00Z">
              <w:rPr>
                <w:rFonts w:ascii="Times New Roman" w:eastAsia="Times New Roman" w:hAnsi="Times New Roman" w:cs="Times New Roman"/>
                <w:sz w:val="24"/>
                <w:szCs w:val="24"/>
              </w:rPr>
            </w:rPrChange>
          </w:rPr>
          <w:t xml:space="preserve">, </w:t>
        </w:r>
      </w:ins>
      <w:ins w:id="1148" w:author="skmorgane" w:date="2020-06-23T11:03:00Z">
        <w:r w:rsidR="007A430F">
          <w:rPr>
            <w:rFonts w:asciiTheme="majorHAnsi" w:eastAsia="Times New Roman" w:hAnsiTheme="majorHAnsi" w:cstheme="majorHAnsi"/>
          </w:rPr>
          <w:t>and</w:t>
        </w:r>
      </w:ins>
      <w:ins w:id="1149" w:author="skmorgane" w:date="2020-06-23T11:05:00Z">
        <w:r w:rsidR="007A430F">
          <w:rPr>
            <w:rFonts w:asciiTheme="majorHAnsi" w:eastAsia="Times New Roman" w:hAnsiTheme="majorHAnsi" w:cstheme="majorHAnsi"/>
          </w:rPr>
          <w:t xml:space="preserve"> </w:t>
        </w:r>
      </w:ins>
      <w:ins w:id="1150" w:author="Diaz,Renata M" w:date="2020-04-20T16:08:00Z">
        <w:del w:id="1151" w:author="skmorgane" w:date="2020-05-26T10:54:00Z">
          <w:r w:rsidR="004E5322" w:rsidRPr="00C97458" w:rsidDel="00056C4C">
            <w:rPr>
              <w:rFonts w:asciiTheme="majorHAnsi" w:eastAsia="Times New Roman" w:hAnsiTheme="majorHAnsi" w:cstheme="majorHAnsi"/>
              <w:rPrChange w:id="1152" w:author="Diaz,Renata M" w:date="2020-06-11T15:21:00Z">
                <w:rPr>
                  <w:rFonts w:ascii="Times New Roman" w:eastAsia="Times New Roman" w:hAnsi="Times New Roman" w:cs="Times New Roman"/>
                  <w:sz w:val="24"/>
                  <w:szCs w:val="24"/>
                </w:rPr>
              </w:rPrChange>
            </w:rPr>
            <w:delText>,</w:delText>
          </w:r>
        </w:del>
        <w:del w:id="1153" w:author="skmorgane" w:date="2020-05-26T10:53:00Z">
          <w:r w:rsidR="004E5322" w:rsidRPr="00C97458" w:rsidDel="00056C4C">
            <w:rPr>
              <w:rFonts w:asciiTheme="majorHAnsi" w:eastAsia="Times New Roman" w:hAnsiTheme="majorHAnsi" w:cstheme="majorHAnsi"/>
              <w:rPrChange w:id="1154" w:author="Diaz,Renata M" w:date="2020-06-11T15:21:00Z">
                <w:rPr>
                  <w:rFonts w:ascii="Times New Roman" w:eastAsia="Times New Roman" w:hAnsi="Times New Roman" w:cs="Times New Roman"/>
                  <w:sz w:val="24"/>
                  <w:szCs w:val="24"/>
                </w:rPr>
              </w:rPrChange>
            </w:rPr>
            <w:delText xml:space="preserve"> and may have not have such </w:delText>
          </w:r>
        </w:del>
      </w:ins>
      <w:ins w:id="1155" w:author="Diaz,Renata M" w:date="2020-04-20T16:09:00Z">
        <w:del w:id="1156" w:author="skmorgane" w:date="2020-05-26T10:53:00Z">
          <w:r w:rsidR="0039173B" w:rsidRPr="00C97458" w:rsidDel="00056C4C">
            <w:rPr>
              <w:rFonts w:asciiTheme="majorHAnsi" w:eastAsia="Times New Roman" w:hAnsiTheme="majorHAnsi" w:cstheme="majorHAnsi"/>
              <w:rPrChange w:id="1157" w:author="Diaz,Renata M" w:date="2020-06-11T15:21:00Z">
                <w:rPr>
                  <w:rFonts w:ascii="Times New Roman" w:eastAsia="Times New Roman" w:hAnsi="Times New Roman" w:cs="Times New Roman"/>
                  <w:sz w:val="24"/>
                  <w:szCs w:val="24"/>
                </w:rPr>
              </w:rPrChange>
            </w:rPr>
            <w:delText>narrowly</w:delText>
          </w:r>
        </w:del>
      </w:ins>
      <w:ins w:id="1158" w:author="Diaz,Renata M" w:date="2020-04-20T16:08:00Z">
        <w:del w:id="1159" w:author="skmorgane" w:date="2020-05-26T10:53:00Z">
          <w:r w:rsidR="004E5322" w:rsidRPr="00C97458" w:rsidDel="00056C4C">
            <w:rPr>
              <w:rFonts w:asciiTheme="majorHAnsi" w:eastAsia="Times New Roman" w:hAnsiTheme="majorHAnsi" w:cstheme="majorHAnsi"/>
              <w:rPrChange w:id="1160" w:author="Diaz,Renata M" w:date="2020-06-11T15:21:00Z">
                <w:rPr>
                  <w:rFonts w:ascii="Times New Roman" w:eastAsia="Times New Roman" w:hAnsi="Times New Roman" w:cs="Times New Roman"/>
                  <w:sz w:val="24"/>
                  <w:szCs w:val="24"/>
                </w:rPr>
              </w:rPrChange>
            </w:rPr>
            <w:delText xml:space="preserve">-defined random expectations. </w:delText>
          </w:r>
        </w:del>
        <w:del w:id="1161" w:author="skmorgane" w:date="2020-05-26T10:52:00Z">
          <w:r w:rsidR="004E5322" w:rsidRPr="00C97458" w:rsidDel="00056C4C">
            <w:rPr>
              <w:rFonts w:asciiTheme="majorHAnsi" w:eastAsia="Times New Roman" w:hAnsiTheme="majorHAnsi" w:cstheme="majorHAnsi"/>
              <w:rPrChange w:id="1162" w:author="Diaz,Renata M" w:date="2020-06-11T15:21:00Z">
                <w:rPr>
                  <w:rFonts w:ascii="Times New Roman" w:eastAsia="Times New Roman" w:hAnsi="Times New Roman" w:cs="Times New Roman"/>
                  <w:sz w:val="24"/>
                  <w:szCs w:val="24"/>
                </w:rPr>
              </w:rPrChange>
            </w:rPr>
            <w:delText>T</w:delText>
          </w:r>
        </w:del>
      </w:ins>
      <w:ins w:id="1163" w:author="Diaz,Renata M" w:date="2020-04-20T16:07:00Z">
        <w:del w:id="1164" w:author="skmorgane" w:date="2020-05-26T10:52:00Z">
          <w:r w:rsidR="0092140A" w:rsidRPr="00C97458" w:rsidDel="00056C4C">
            <w:rPr>
              <w:rFonts w:asciiTheme="majorHAnsi" w:eastAsia="Times New Roman" w:hAnsiTheme="majorHAnsi" w:cstheme="majorHAnsi"/>
              <w:rPrChange w:id="1165" w:author="Diaz,Renata M" w:date="2020-06-11T15:21:00Z">
                <w:rPr>
                  <w:rFonts w:ascii="Times New Roman" w:eastAsia="Times New Roman" w:hAnsi="Times New Roman" w:cs="Times New Roman"/>
                  <w:sz w:val="24"/>
                  <w:szCs w:val="24"/>
                </w:rPr>
              </w:rPrChange>
            </w:rPr>
            <w:delText xml:space="preserve">his </w:delText>
          </w:r>
        </w:del>
      </w:ins>
      <w:ins w:id="1166" w:author="Diaz,Renata M" w:date="2020-04-21T11:17:00Z">
        <w:del w:id="1167" w:author="skmorgane" w:date="2020-05-26T10:52:00Z">
          <w:r w:rsidR="00F448CC" w:rsidRPr="00C97458" w:rsidDel="00056C4C">
            <w:rPr>
              <w:rFonts w:asciiTheme="majorHAnsi" w:eastAsia="Times New Roman" w:hAnsiTheme="majorHAnsi" w:cstheme="majorHAnsi"/>
              <w:rPrChange w:id="1168" w:author="Diaz,Renata M" w:date="2020-06-11T15:21:00Z">
                <w:rPr>
                  <w:rFonts w:ascii="Times New Roman" w:eastAsia="Times New Roman" w:hAnsi="Times New Roman" w:cs="Times New Roman"/>
                  <w:sz w:val="24"/>
                  <w:szCs w:val="24"/>
                </w:rPr>
              </w:rPrChange>
            </w:rPr>
            <w:delText>can</w:delText>
          </w:r>
        </w:del>
      </w:ins>
      <w:ins w:id="1169" w:author="Diaz,Renata M" w:date="2020-04-20T16:07:00Z">
        <w:del w:id="1170" w:author="skmorgane" w:date="2020-05-26T10:53:00Z">
          <w:r w:rsidR="0092140A" w:rsidRPr="00C97458" w:rsidDel="00056C4C">
            <w:rPr>
              <w:rFonts w:asciiTheme="majorHAnsi" w:eastAsia="Times New Roman" w:hAnsiTheme="majorHAnsi" w:cstheme="majorHAnsi"/>
              <w:rPrChange w:id="1171" w:author="Diaz,Renata M" w:date="2020-06-11T15:21:00Z">
                <w:rPr>
                  <w:rFonts w:ascii="Times New Roman" w:eastAsia="Times New Roman" w:hAnsi="Times New Roman" w:cs="Times New Roman"/>
                  <w:sz w:val="24"/>
                  <w:szCs w:val="24"/>
                </w:rPr>
              </w:rPrChange>
            </w:rPr>
            <w:delText xml:space="preserve"> </w:delText>
          </w:r>
        </w:del>
      </w:ins>
      <w:ins w:id="1172" w:author="Diaz,Renata M" w:date="2020-04-22T10:02:00Z">
        <w:del w:id="1173" w:author="skmorgane" w:date="2020-05-26T10:53:00Z">
          <w:r w:rsidR="00BD4809" w:rsidRPr="00C97458" w:rsidDel="00056C4C">
            <w:rPr>
              <w:rFonts w:asciiTheme="majorHAnsi" w:eastAsia="Times New Roman" w:hAnsiTheme="majorHAnsi" w:cstheme="majorHAnsi"/>
              <w:rPrChange w:id="1174" w:author="Diaz,Renata M" w:date="2020-06-11T15:21:00Z">
                <w:rPr>
                  <w:rFonts w:ascii="Times New Roman" w:eastAsia="Times New Roman" w:hAnsi="Times New Roman" w:cs="Times New Roman"/>
                  <w:sz w:val="24"/>
                  <w:szCs w:val="24"/>
                </w:rPr>
              </w:rPrChange>
            </w:rPr>
            <w:delText>interfere with</w:delText>
          </w:r>
        </w:del>
      </w:ins>
      <w:ins w:id="1175" w:author="Diaz,Renata M" w:date="2020-04-13T11:36:00Z">
        <w:del w:id="1176" w:author="skmorgane" w:date="2020-05-26T10:53:00Z">
          <w:r w:rsidR="00F6322B" w:rsidRPr="00C97458" w:rsidDel="00056C4C">
            <w:rPr>
              <w:rFonts w:asciiTheme="majorHAnsi" w:eastAsia="Times New Roman" w:hAnsiTheme="majorHAnsi" w:cstheme="majorHAnsi"/>
              <w:rPrChange w:id="1177" w:author="Diaz,Renata M" w:date="2020-06-11T15:21:00Z">
                <w:rPr>
                  <w:rFonts w:ascii="Times New Roman" w:eastAsia="Times New Roman" w:hAnsi="Times New Roman" w:cs="Times New Roman"/>
                  <w:sz w:val="24"/>
                  <w:szCs w:val="24"/>
                </w:rPr>
              </w:rPrChange>
            </w:rPr>
            <w:delText xml:space="preserve"> our ability to</w:delText>
          </w:r>
        </w:del>
      </w:ins>
      <w:ins w:id="1178" w:author="Diaz,Renata M" w:date="2020-04-20T16:09:00Z">
        <w:del w:id="1179" w:author="skmorgane" w:date="2020-05-26T10:53:00Z">
          <w:r w:rsidR="00181D01" w:rsidRPr="00C97458" w:rsidDel="00056C4C">
            <w:rPr>
              <w:rFonts w:asciiTheme="majorHAnsi" w:eastAsia="Times New Roman" w:hAnsiTheme="majorHAnsi" w:cstheme="majorHAnsi"/>
              <w:rPrChange w:id="1180" w:author="Diaz,Renata M" w:date="2020-06-11T15:21:00Z">
                <w:rPr>
                  <w:rFonts w:ascii="Times New Roman" w:eastAsia="Times New Roman" w:hAnsi="Times New Roman" w:cs="Times New Roman"/>
                  <w:sz w:val="24"/>
                  <w:szCs w:val="24"/>
                </w:rPr>
              </w:rPrChange>
            </w:rPr>
            <w:delText xml:space="preserve"> detect deviations from randomness</w:delText>
          </w:r>
        </w:del>
      </w:ins>
      <w:ins w:id="1181" w:author="Diaz,Renata M" w:date="2020-04-13T11:35:00Z">
        <w:del w:id="1182" w:author="skmorgane" w:date="2020-05-26T10:54:00Z">
          <w:r w:rsidR="00DE4149" w:rsidRPr="00C97458" w:rsidDel="00056C4C">
            <w:rPr>
              <w:rFonts w:asciiTheme="majorHAnsi" w:eastAsia="Times New Roman" w:hAnsiTheme="majorHAnsi" w:cstheme="majorHAnsi"/>
              <w:rPrChange w:id="1183" w:author="Diaz,Renata M" w:date="2020-06-11T15:21:00Z">
                <w:rPr>
                  <w:rFonts w:ascii="Times New Roman" w:eastAsia="Times New Roman" w:hAnsi="Times New Roman" w:cs="Times New Roman"/>
                  <w:sz w:val="24"/>
                  <w:szCs w:val="24"/>
                </w:rPr>
              </w:rPrChange>
            </w:rPr>
            <w:delText>.</w:delText>
          </w:r>
        </w:del>
        <w:del w:id="1184" w:author="skmorgane" w:date="2020-05-26T10:55:00Z">
          <w:r w:rsidR="00DE4149" w:rsidRPr="00C97458" w:rsidDel="00056C4C">
            <w:rPr>
              <w:rFonts w:asciiTheme="majorHAnsi" w:eastAsia="Times New Roman" w:hAnsiTheme="majorHAnsi" w:cstheme="majorHAnsi"/>
              <w:rPrChange w:id="1185" w:author="Diaz,Renata M" w:date="2020-06-11T15:21:00Z">
                <w:rPr>
                  <w:rFonts w:ascii="Times New Roman" w:eastAsia="Times New Roman" w:hAnsi="Times New Roman" w:cs="Times New Roman"/>
                  <w:sz w:val="24"/>
                  <w:szCs w:val="24"/>
                </w:rPr>
              </w:rPrChange>
            </w:rPr>
            <w:delText xml:space="preserve"> </w:delText>
          </w:r>
        </w:del>
      </w:ins>
      <w:moveFromRangeStart w:id="1186" w:author="skmorgane" w:date="2020-05-26T10:53:00Z" w:name="move41382845"/>
      <w:moveFrom w:id="1187" w:author="skmorgane" w:date="2020-05-26T10:53:00Z">
        <w:ins w:id="1188" w:author="Diaz,Renata M" w:date="2020-04-13T13:55:00Z">
          <w:r w:rsidR="00391544" w:rsidRPr="00C97458" w:rsidDel="00056C4C">
            <w:rPr>
              <w:rFonts w:asciiTheme="majorHAnsi" w:eastAsia="Times New Roman" w:hAnsiTheme="majorHAnsi" w:cstheme="majorHAnsi"/>
              <w:rPrChange w:id="1189" w:author="Diaz,Renata M" w:date="2020-06-11T15:21:00Z">
                <w:rPr>
                  <w:rFonts w:ascii="Times New Roman" w:eastAsia="Times New Roman" w:hAnsi="Times New Roman" w:cs="Times New Roman"/>
                  <w:sz w:val="24"/>
                  <w:szCs w:val="24"/>
                </w:rPr>
              </w:rPrChange>
            </w:rPr>
            <w:t xml:space="preserve">If </w:t>
          </w:r>
        </w:ins>
        <w:ins w:id="1190" w:author="Diaz,Renata M" w:date="2020-04-13T11:35:00Z">
          <w:r w:rsidR="00DE4149" w:rsidRPr="00C97458" w:rsidDel="00056C4C">
            <w:rPr>
              <w:rFonts w:asciiTheme="majorHAnsi" w:eastAsia="Times New Roman" w:hAnsiTheme="majorHAnsi" w:cstheme="majorHAnsi"/>
              <w:rPrChange w:id="1191" w:author="Diaz,Renata M" w:date="2020-06-11T15:21: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192" w:author="Diaz,Renata M" w:date="2020-04-20T16:10:00Z">
          <w:r w:rsidR="00AE5A21" w:rsidRPr="00C97458" w:rsidDel="00056C4C">
            <w:rPr>
              <w:rFonts w:asciiTheme="majorHAnsi" w:eastAsia="Times New Roman" w:hAnsiTheme="majorHAnsi" w:cstheme="majorHAnsi"/>
              <w:rPrChange w:id="1193" w:author="Diaz,Renata M" w:date="2020-06-11T15:21:00Z">
                <w:rPr>
                  <w:rFonts w:ascii="Times New Roman" w:eastAsia="Times New Roman" w:hAnsi="Times New Roman" w:cs="Times New Roman"/>
                  <w:sz w:val="24"/>
                  <w:szCs w:val="24"/>
                </w:rPr>
              </w:rPrChange>
            </w:rPr>
            <w:t>is</w:t>
          </w:r>
          <w:r w:rsidR="004871F7" w:rsidRPr="00C97458" w:rsidDel="00056C4C">
            <w:rPr>
              <w:rFonts w:asciiTheme="majorHAnsi" w:eastAsia="Times New Roman" w:hAnsiTheme="majorHAnsi" w:cstheme="majorHAnsi"/>
              <w:rPrChange w:id="1194" w:author="Diaz,Renata M" w:date="2020-06-11T15:21:00Z">
                <w:rPr>
                  <w:rFonts w:ascii="Times New Roman" w:eastAsia="Times New Roman" w:hAnsi="Times New Roman" w:cs="Times New Roman"/>
                  <w:sz w:val="24"/>
                  <w:szCs w:val="24"/>
                </w:rPr>
              </w:rPrChange>
            </w:rPr>
            <w:t xml:space="preserve"> highly unlikely to </w:t>
          </w:r>
        </w:ins>
        <w:ins w:id="1195" w:author="Diaz,Renata M" w:date="2020-04-22T10:02:00Z">
          <w:r w:rsidR="005263CB" w:rsidRPr="00C97458" w:rsidDel="00056C4C">
            <w:rPr>
              <w:rFonts w:asciiTheme="majorHAnsi" w:eastAsia="Times New Roman" w:hAnsiTheme="majorHAnsi" w:cstheme="majorHAnsi"/>
              <w:rPrChange w:id="1196" w:author="Diaz,Renata M" w:date="2020-06-11T15:21:00Z">
                <w:rPr>
                  <w:rFonts w:ascii="Times New Roman" w:eastAsia="Times New Roman" w:hAnsi="Times New Roman" w:cs="Times New Roman"/>
                  <w:sz w:val="24"/>
                  <w:szCs w:val="24"/>
                </w:rPr>
              </w:rPrChange>
            </w:rPr>
            <w:t>occur</w:t>
          </w:r>
        </w:ins>
        <w:ins w:id="1197" w:author="Diaz,Renata M" w:date="2020-04-20T16:11:00Z">
          <w:r w:rsidR="008320B9" w:rsidRPr="00C97458" w:rsidDel="00056C4C">
            <w:rPr>
              <w:rFonts w:asciiTheme="majorHAnsi" w:eastAsia="Times New Roman" w:hAnsiTheme="majorHAnsi" w:cstheme="majorHAnsi"/>
              <w:rPrChange w:id="1198" w:author="Diaz,Renata M" w:date="2020-06-11T15:21:00Z">
                <w:rPr>
                  <w:rFonts w:ascii="Times New Roman" w:eastAsia="Times New Roman" w:hAnsi="Times New Roman" w:cs="Times New Roman"/>
                  <w:sz w:val="24"/>
                  <w:szCs w:val="24"/>
                </w:rPr>
              </w:rPrChange>
            </w:rPr>
            <w:t xml:space="preserve"> at</w:t>
          </w:r>
        </w:ins>
        <w:ins w:id="1199" w:author="Diaz,Renata M" w:date="2020-04-20T16:10:00Z">
          <w:r w:rsidR="004871F7" w:rsidRPr="00C97458" w:rsidDel="00056C4C">
            <w:rPr>
              <w:rFonts w:asciiTheme="majorHAnsi" w:eastAsia="Times New Roman" w:hAnsiTheme="majorHAnsi" w:cstheme="majorHAnsi"/>
              <w:rPrChange w:id="1200" w:author="Diaz,Renata M" w:date="2020-06-11T15:21:00Z">
                <w:rPr>
                  <w:rFonts w:ascii="Times New Roman" w:eastAsia="Times New Roman" w:hAnsi="Times New Roman" w:cs="Times New Roman"/>
                  <w:sz w:val="24"/>
                  <w:szCs w:val="24"/>
                </w:rPr>
              </w:rPrChange>
            </w:rPr>
            <w:t xml:space="preserve"> random</w:t>
          </w:r>
        </w:ins>
        <w:ins w:id="1201" w:author="Diaz,Renata M" w:date="2020-04-13T11:35:00Z">
          <w:r w:rsidR="00DE4149" w:rsidRPr="00C97458" w:rsidDel="00056C4C">
            <w:rPr>
              <w:rFonts w:asciiTheme="majorHAnsi" w:eastAsia="Times New Roman" w:hAnsiTheme="majorHAnsi" w:cstheme="majorHAnsi"/>
              <w:rPrChange w:id="1202" w:author="Diaz,Renata M" w:date="2020-06-11T15:21:00Z">
                <w:rPr>
                  <w:rFonts w:ascii="Times New Roman" w:eastAsia="Times New Roman" w:hAnsi="Times New Roman" w:cs="Times New Roman"/>
                  <w:sz w:val="24"/>
                  <w:szCs w:val="24"/>
                </w:rPr>
              </w:rPrChange>
            </w:rPr>
            <w:t xml:space="preserve">. </w:t>
          </w:r>
        </w:ins>
      </w:moveFrom>
      <w:moveFromRangeEnd w:id="1186"/>
      <w:ins w:id="1203" w:author="Diaz,Renata M" w:date="2020-04-13T11:35:00Z">
        <w:del w:id="1204" w:author="skmorgane" w:date="2020-05-26T10:55:00Z">
          <w:r w:rsidR="00DE4149" w:rsidRPr="00C97458" w:rsidDel="00056C4C">
            <w:rPr>
              <w:rFonts w:asciiTheme="majorHAnsi" w:eastAsia="Times New Roman" w:hAnsiTheme="majorHAnsi" w:cstheme="majorHAnsi"/>
              <w:rPrChange w:id="1205" w:author="Diaz,Renata M" w:date="2020-06-11T15:21:00Z">
                <w:rPr>
                  <w:rFonts w:ascii="Times New Roman" w:eastAsia="Times New Roman" w:hAnsi="Times New Roman" w:cs="Times New Roman"/>
                  <w:sz w:val="24"/>
                  <w:szCs w:val="24"/>
                </w:rPr>
              </w:rPrChange>
            </w:rPr>
            <w:delText>However, i</w:delText>
          </w:r>
        </w:del>
        <w:del w:id="1206" w:author="skmorgane" w:date="2020-05-26T10:56:00Z">
          <w:r w:rsidR="00DE4149" w:rsidRPr="00C97458" w:rsidDel="00056C4C">
            <w:rPr>
              <w:rFonts w:asciiTheme="majorHAnsi" w:eastAsia="Times New Roman" w:hAnsiTheme="majorHAnsi" w:cstheme="majorHAnsi"/>
              <w:rPrChange w:id="1207" w:author="Diaz,Renata M" w:date="2020-06-11T15:21:00Z">
                <w:rPr>
                  <w:rFonts w:ascii="Times New Roman" w:eastAsia="Times New Roman" w:hAnsi="Times New Roman" w:cs="Times New Roman"/>
                  <w:sz w:val="24"/>
                  <w:szCs w:val="24"/>
                </w:rPr>
              </w:rPrChange>
            </w:rPr>
            <w:delText xml:space="preserve">f the </w:delText>
          </w:r>
        </w:del>
      </w:ins>
      <w:ins w:id="1208" w:author="Diaz,Renata M" w:date="2020-04-20T13:45:00Z">
        <w:del w:id="1209" w:author="skmorgane" w:date="2020-05-26T10:56:00Z">
          <w:r w:rsidR="00ED64F9" w:rsidRPr="00C97458" w:rsidDel="00056C4C">
            <w:rPr>
              <w:rFonts w:asciiTheme="majorHAnsi" w:eastAsia="Times New Roman" w:hAnsiTheme="majorHAnsi" w:cstheme="majorHAnsi"/>
              <w:rPrChange w:id="1210" w:author="Diaz,Renata M" w:date="2020-06-11T15:21:00Z">
                <w:rPr>
                  <w:rFonts w:ascii="Times New Roman" w:eastAsia="Times New Roman" w:hAnsi="Times New Roman" w:cs="Times New Roman"/>
                  <w:sz w:val="24"/>
                  <w:szCs w:val="24"/>
                </w:rPr>
              </w:rPrChange>
            </w:rPr>
            <w:delText xml:space="preserve">probability </w:delText>
          </w:r>
        </w:del>
      </w:ins>
      <w:ins w:id="1211" w:author="Diaz,Renata M" w:date="2020-04-20T16:11:00Z">
        <w:del w:id="1212" w:author="skmorgane" w:date="2020-05-26T10:56:00Z">
          <w:r w:rsidR="00697CB5" w:rsidRPr="00C97458" w:rsidDel="00056C4C">
            <w:rPr>
              <w:rFonts w:asciiTheme="majorHAnsi" w:eastAsia="Times New Roman" w:hAnsiTheme="majorHAnsi" w:cstheme="majorHAnsi"/>
              <w:rPrChange w:id="1213" w:author="Diaz,Renata M" w:date="2020-06-11T15:21:00Z">
                <w:rPr>
                  <w:rFonts w:ascii="Times New Roman" w:eastAsia="Times New Roman" w:hAnsi="Times New Roman" w:cs="Times New Roman"/>
                  <w:sz w:val="24"/>
                  <w:szCs w:val="24"/>
                </w:rPr>
              </w:rPrChange>
            </w:rPr>
            <w:delText>distribution</w:delText>
          </w:r>
        </w:del>
      </w:ins>
      <w:ins w:id="1214" w:author="Diaz,Renata M" w:date="2020-04-13T14:34:00Z">
        <w:del w:id="1215" w:author="skmorgane" w:date="2020-05-26T10:56:00Z">
          <w:r w:rsidR="00995BBB" w:rsidRPr="00C97458" w:rsidDel="00056C4C">
            <w:rPr>
              <w:rFonts w:asciiTheme="majorHAnsi" w:eastAsia="Times New Roman" w:hAnsiTheme="majorHAnsi" w:cstheme="majorHAnsi"/>
              <w:rPrChange w:id="1216" w:author="Diaz,Renata M" w:date="2020-06-11T15:21:00Z">
                <w:rPr>
                  <w:rFonts w:ascii="Times New Roman" w:eastAsia="Times New Roman" w:hAnsi="Times New Roman" w:cs="Times New Roman"/>
                  <w:sz w:val="24"/>
                  <w:szCs w:val="24"/>
                </w:rPr>
              </w:rPrChange>
            </w:rPr>
            <w:delText xml:space="preserve"> o</w:delText>
          </w:r>
        </w:del>
      </w:ins>
      <w:ins w:id="1217" w:author="Diaz,Renata M" w:date="2020-04-13T11:35:00Z">
        <w:del w:id="1218" w:author="skmorgane" w:date="2020-05-26T10:56:00Z">
          <w:r w:rsidR="00DE4149" w:rsidRPr="00C97458" w:rsidDel="00056C4C">
            <w:rPr>
              <w:rFonts w:asciiTheme="majorHAnsi" w:eastAsia="Times New Roman" w:hAnsiTheme="majorHAnsi" w:cstheme="majorHAnsi"/>
              <w:rPrChange w:id="1219" w:author="Diaz,Renata M" w:date="2020-06-11T15:21:00Z">
                <w:rPr>
                  <w:rFonts w:ascii="Times New Roman" w:eastAsia="Times New Roman" w:hAnsi="Times New Roman" w:cs="Times New Roman"/>
                  <w:sz w:val="24"/>
                  <w:szCs w:val="24"/>
                </w:rPr>
              </w:rPrChange>
            </w:rPr>
            <w:delText>f possible forms for an SAD</w:delText>
          </w:r>
        </w:del>
      </w:ins>
      <w:ins w:id="1220" w:author="Diaz,Renata M" w:date="2020-04-13T14:34:00Z">
        <w:del w:id="1221" w:author="skmorgane" w:date="2020-05-26T10:56:00Z">
          <w:r w:rsidR="00995BBB" w:rsidRPr="00C97458" w:rsidDel="00056C4C">
            <w:rPr>
              <w:rFonts w:asciiTheme="majorHAnsi" w:eastAsia="Times New Roman" w:hAnsiTheme="majorHAnsi" w:cstheme="majorHAnsi"/>
              <w:rPrChange w:id="1222" w:author="Diaz,Renata M" w:date="2020-06-11T15:21:00Z">
                <w:rPr>
                  <w:rFonts w:ascii="Times New Roman" w:eastAsia="Times New Roman" w:hAnsi="Times New Roman" w:cs="Times New Roman"/>
                  <w:sz w:val="24"/>
                  <w:szCs w:val="24"/>
                </w:rPr>
              </w:rPrChange>
            </w:rPr>
            <w:delText xml:space="preserve"> </w:delText>
          </w:r>
        </w:del>
      </w:ins>
      <w:ins w:id="1223" w:author="Diaz,Renata M" w:date="2020-04-20T14:21:00Z">
        <w:del w:id="1224" w:author="skmorgane" w:date="2020-05-26T10:56:00Z">
          <w:r w:rsidR="001A6CC4" w:rsidRPr="00C97458" w:rsidDel="00056C4C">
            <w:rPr>
              <w:rFonts w:asciiTheme="majorHAnsi" w:eastAsia="Times New Roman" w:hAnsiTheme="majorHAnsi" w:cstheme="majorHAnsi"/>
              <w:rPrChange w:id="1225" w:author="Diaz,Renata M" w:date="2020-06-11T15:21:00Z">
                <w:rPr>
                  <w:rFonts w:ascii="Times New Roman" w:eastAsia="Times New Roman" w:hAnsi="Times New Roman" w:cs="Times New Roman"/>
                  <w:sz w:val="24"/>
                  <w:szCs w:val="24"/>
                </w:rPr>
              </w:rPrChange>
            </w:rPr>
            <w:delText>is relatively broad</w:delText>
          </w:r>
        </w:del>
      </w:ins>
      <w:ins w:id="1226" w:author="Diaz,Renata M" w:date="2020-04-13T14:31:00Z">
        <w:del w:id="1227" w:author="skmorgane" w:date="2020-05-26T10:56:00Z">
          <w:r w:rsidR="00343D1D" w:rsidRPr="00C97458" w:rsidDel="00056C4C">
            <w:rPr>
              <w:rFonts w:asciiTheme="majorHAnsi" w:eastAsia="Times New Roman" w:hAnsiTheme="majorHAnsi" w:cstheme="majorHAnsi"/>
              <w:rPrChange w:id="1228" w:author="Diaz,Renata M" w:date="2020-06-11T15:21:00Z">
                <w:rPr>
                  <w:rFonts w:ascii="Times New Roman" w:eastAsia="Times New Roman" w:hAnsi="Times New Roman" w:cs="Times New Roman"/>
                  <w:sz w:val="24"/>
                  <w:szCs w:val="24"/>
                </w:rPr>
              </w:rPrChange>
            </w:rPr>
            <w:delText xml:space="preserve">, </w:delText>
          </w:r>
        </w:del>
        <w:r w:rsidR="00343D1D" w:rsidRPr="00C97458">
          <w:rPr>
            <w:rFonts w:asciiTheme="majorHAnsi" w:eastAsia="Times New Roman" w:hAnsiTheme="majorHAnsi" w:cstheme="majorHAnsi"/>
            <w:rPrChange w:id="1229" w:author="Diaz,Renata M" w:date="2020-06-11T15:21:00Z">
              <w:rPr>
                <w:rFonts w:ascii="Times New Roman" w:eastAsia="Times New Roman" w:hAnsi="Times New Roman" w:cs="Times New Roman"/>
                <w:sz w:val="24"/>
                <w:szCs w:val="24"/>
              </w:rPr>
            </w:rPrChange>
          </w:rPr>
          <w:t>even</w:t>
        </w:r>
      </w:ins>
      <w:ins w:id="1230" w:author="Diaz,Renata M" w:date="2020-04-13T11:35:00Z">
        <w:r w:rsidR="00DE4149" w:rsidRPr="00C97458">
          <w:rPr>
            <w:rFonts w:asciiTheme="majorHAnsi" w:eastAsia="Times New Roman" w:hAnsiTheme="majorHAnsi" w:cstheme="majorHAnsi"/>
            <w:rPrChange w:id="1231" w:author="Diaz,Renata M" w:date="2020-06-11T15:21:00Z">
              <w:rPr>
                <w:rFonts w:ascii="Times New Roman" w:eastAsia="Times New Roman" w:hAnsi="Times New Roman" w:cs="Times New Roman"/>
                <w:sz w:val="24"/>
                <w:szCs w:val="24"/>
              </w:rPr>
            </w:rPrChange>
          </w:rPr>
          <w:t xml:space="preserve"> observations that </w:t>
        </w:r>
      </w:ins>
      <w:ins w:id="1232" w:author="Diaz,Renata M" w:date="2020-04-20T13:46:00Z">
        <w:r w:rsidR="00622277" w:rsidRPr="00C97458">
          <w:rPr>
            <w:rFonts w:asciiTheme="majorHAnsi" w:eastAsia="Times New Roman" w:hAnsiTheme="majorHAnsi" w:cstheme="majorHAnsi"/>
            <w:rPrChange w:id="1233" w:author="Diaz,Renata M" w:date="2020-06-11T15:21:00Z">
              <w:rPr>
                <w:rFonts w:ascii="Times New Roman" w:eastAsia="Times New Roman" w:hAnsi="Times New Roman" w:cs="Times New Roman"/>
                <w:sz w:val="24"/>
                <w:szCs w:val="24"/>
              </w:rPr>
            </w:rPrChange>
          </w:rPr>
          <w:t>are quite different from the</w:t>
        </w:r>
        <w:r w:rsidR="00622277" w:rsidRPr="00C97458">
          <w:rPr>
            <w:rFonts w:asciiTheme="majorHAnsi" w:eastAsia="Times New Roman" w:hAnsiTheme="majorHAnsi" w:cstheme="majorHAnsi"/>
            <w:i/>
            <w:iCs/>
            <w:rPrChange w:id="1234" w:author="Diaz,Renata M" w:date="2020-06-11T15:21:00Z">
              <w:rPr>
                <w:rFonts w:ascii="Times New Roman" w:eastAsia="Times New Roman" w:hAnsi="Times New Roman" w:cs="Times New Roman"/>
                <w:i/>
                <w:iCs/>
                <w:sz w:val="24"/>
                <w:szCs w:val="24"/>
              </w:rPr>
            </w:rPrChange>
          </w:rPr>
          <w:t xml:space="preserve"> most </w:t>
        </w:r>
        <w:r w:rsidR="00622277" w:rsidRPr="00C97458">
          <w:rPr>
            <w:rFonts w:asciiTheme="majorHAnsi" w:eastAsia="Times New Roman" w:hAnsiTheme="majorHAnsi" w:cstheme="majorHAnsi"/>
            <w:rPrChange w:id="1235" w:author="Diaz,Renata M" w:date="2020-06-11T15:21:00Z">
              <w:rPr>
                <w:rFonts w:ascii="Times New Roman" w:eastAsia="Times New Roman" w:hAnsi="Times New Roman" w:cs="Times New Roman"/>
                <w:sz w:val="24"/>
                <w:szCs w:val="24"/>
              </w:rPr>
            </w:rPrChange>
          </w:rPr>
          <w:t>likely</w:t>
        </w:r>
      </w:ins>
      <w:ins w:id="1236" w:author="Diaz,Renata M" w:date="2020-04-13T14:31:00Z">
        <w:r w:rsidR="00343D1D" w:rsidRPr="00C97458">
          <w:rPr>
            <w:rFonts w:asciiTheme="majorHAnsi" w:eastAsia="Times New Roman" w:hAnsiTheme="majorHAnsi" w:cstheme="majorHAnsi"/>
            <w:rPrChange w:id="1237" w:author="Diaz,Renata M" w:date="2020-06-11T15:21:00Z">
              <w:rPr>
                <w:rFonts w:ascii="Times New Roman" w:eastAsia="Times New Roman" w:hAnsi="Times New Roman" w:cs="Times New Roman"/>
                <w:sz w:val="24"/>
                <w:szCs w:val="24"/>
              </w:rPr>
            </w:rPrChange>
          </w:rPr>
          <w:t xml:space="preserve"> outcome </w:t>
        </w:r>
      </w:ins>
      <w:ins w:id="1238" w:author="skmorgane" w:date="2020-06-23T11:03:00Z">
        <w:r w:rsidR="007A430F">
          <w:rPr>
            <w:rFonts w:asciiTheme="majorHAnsi" w:eastAsia="Times New Roman" w:hAnsiTheme="majorHAnsi" w:cstheme="majorHAnsi"/>
          </w:rPr>
          <w:t xml:space="preserve">will </w:t>
        </w:r>
      </w:ins>
      <w:ins w:id="1239" w:author="Diaz,Renata M" w:date="2020-04-20T16:11:00Z">
        <w:del w:id="1240" w:author="skmorgane" w:date="2020-06-23T11:03:00Z">
          <w:r w:rsidR="00FE0325" w:rsidRPr="00C97458" w:rsidDel="007A430F">
            <w:rPr>
              <w:rFonts w:asciiTheme="majorHAnsi" w:eastAsia="Times New Roman" w:hAnsiTheme="majorHAnsi" w:cstheme="majorHAnsi"/>
              <w:rPrChange w:id="1241" w:author="Diaz,Renata M" w:date="2020-06-11T15:21:00Z">
                <w:rPr>
                  <w:rFonts w:ascii="Times New Roman" w:eastAsia="Times New Roman" w:hAnsi="Times New Roman" w:cs="Times New Roman"/>
                  <w:sz w:val="24"/>
                  <w:szCs w:val="24"/>
                </w:rPr>
              </w:rPrChange>
            </w:rPr>
            <w:delText>are</w:delText>
          </w:r>
        </w:del>
      </w:ins>
      <w:ins w:id="1242" w:author="Diaz,Renata M" w:date="2020-04-13T14:31:00Z">
        <w:del w:id="1243" w:author="skmorgane" w:date="2020-06-23T11:03:00Z">
          <w:r w:rsidR="00343D1D" w:rsidRPr="00C97458" w:rsidDel="007A430F">
            <w:rPr>
              <w:rFonts w:asciiTheme="majorHAnsi" w:eastAsia="Times New Roman" w:hAnsiTheme="majorHAnsi" w:cstheme="majorHAnsi"/>
              <w:rPrChange w:id="1244" w:author="Diaz,Renata M" w:date="2020-06-11T15:21:00Z">
                <w:rPr>
                  <w:rFonts w:ascii="Times New Roman" w:eastAsia="Times New Roman" w:hAnsi="Times New Roman" w:cs="Times New Roman"/>
                  <w:sz w:val="24"/>
                  <w:szCs w:val="24"/>
                </w:rPr>
              </w:rPrChange>
            </w:rPr>
            <w:delText xml:space="preserve"> </w:delText>
          </w:r>
        </w:del>
      </w:ins>
      <w:ins w:id="1245" w:author="Diaz,Renata M" w:date="2020-04-20T13:47:00Z">
        <w:r w:rsidR="00050494" w:rsidRPr="00C97458">
          <w:rPr>
            <w:rFonts w:asciiTheme="majorHAnsi" w:eastAsia="Times New Roman" w:hAnsiTheme="majorHAnsi" w:cstheme="majorHAnsi"/>
            <w:rPrChange w:id="1246" w:author="Diaz,Renata M" w:date="2020-06-11T15:21:00Z">
              <w:rPr>
                <w:rFonts w:ascii="Times New Roman" w:eastAsia="Times New Roman" w:hAnsi="Times New Roman" w:cs="Times New Roman"/>
                <w:sz w:val="24"/>
                <w:szCs w:val="24"/>
              </w:rPr>
            </w:rPrChange>
          </w:rPr>
          <w:t xml:space="preserve">not </w:t>
        </w:r>
      </w:ins>
      <w:ins w:id="1247" w:author="Diaz,Renata M" w:date="2020-04-20T16:11:00Z">
        <w:r w:rsidR="00FE0325" w:rsidRPr="00C97458">
          <w:rPr>
            <w:rFonts w:asciiTheme="majorHAnsi" w:eastAsia="Times New Roman" w:hAnsiTheme="majorHAnsi" w:cstheme="majorHAnsi"/>
            <w:rPrChange w:id="1248" w:author="Diaz,Renata M" w:date="2020-06-11T15:21:00Z">
              <w:rPr>
                <w:rFonts w:ascii="Times New Roman" w:eastAsia="Times New Roman" w:hAnsi="Times New Roman" w:cs="Times New Roman"/>
                <w:sz w:val="24"/>
                <w:szCs w:val="24"/>
              </w:rPr>
            </w:rPrChange>
          </w:rPr>
          <w:t>necessarily</w:t>
        </w:r>
      </w:ins>
      <w:ins w:id="1249" w:author="skmorgane" w:date="2020-06-23T11:03:00Z">
        <w:r w:rsidR="007A430F">
          <w:rPr>
            <w:rFonts w:asciiTheme="majorHAnsi" w:eastAsia="Times New Roman" w:hAnsiTheme="majorHAnsi" w:cstheme="majorHAnsi"/>
          </w:rPr>
          <w:t xml:space="preserve"> appear</w:t>
        </w:r>
      </w:ins>
      <w:ins w:id="1250" w:author="Diaz,Renata M" w:date="2020-04-20T14:22:00Z">
        <w:r w:rsidR="001A6CC4" w:rsidRPr="00C97458">
          <w:rPr>
            <w:rFonts w:asciiTheme="majorHAnsi" w:eastAsia="Times New Roman" w:hAnsiTheme="majorHAnsi" w:cstheme="majorHAnsi"/>
            <w:rPrChange w:id="1251" w:author="Diaz,Renata M" w:date="2020-06-11T15:21:00Z">
              <w:rPr>
                <w:rFonts w:ascii="Times New Roman" w:eastAsia="Times New Roman" w:hAnsi="Times New Roman" w:cs="Times New Roman"/>
                <w:sz w:val="24"/>
                <w:szCs w:val="24"/>
              </w:rPr>
            </w:rPrChange>
          </w:rPr>
          <w:t xml:space="preserve"> highly</w:t>
        </w:r>
      </w:ins>
      <w:ins w:id="1252" w:author="Diaz,Renata M" w:date="2020-04-20T13:47:00Z">
        <w:r w:rsidR="00050494" w:rsidRPr="00C97458">
          <w:rPr>
            <w:rFonts w:asciiTheme="majorHAnsi" w:eastAsia="Times New Roman" w:hAnsiTheme="majorHAnsi" w:cstheme="majorHAnsi"/>
            <w:rPrChange w:id="1253" w:author="Diaz,Renata M" w:date="2020-06-11T15:21:00Z">
              <w:rPr>
                <w:rFonts w:ascii="Times New Roman" w:eastAsia="Times New Roman" w:hAnsi="Times New Roman" w:cs="Times New Roman"/>
                <w:sz w:val="24"/>
                <w:szCs w:val="24"/>
              </w:rPr>
            </w:rPrChange>
          </w:rPr>
          <w:t xml:space="preserve"> unlikely.</w:t>
        </w:r>
      </w:ins>
      <w:ins w:id="1254" w:author="Diaz,Renata M" w:date="2020-04-20T14:22:00Z">
        <w:r w:rsidR="00D9394A" w:rsidRPr="00C97458">
          <w:rPr>
            <w:rFonts w:asciiTheme="majorHAnsi" w:eastAsia="Times New Roman" w:hAnsiTheme="majorHAnsi" w:cstheme="majorHAnsi"/>
            <w:rPrChange w:id="1255" w:author="Diaz,Renata M" w:date="2020-06-11T15:21:00Z">
              <w:rPr>
                <w:rFonts w:ascii="Times New Roman" w:eastAsia="Times New Roman" w:hAnsi="Times New Roman" w:cs="Times New Roman"/>
                <w:sz w:val="24"/>
                <w:szCs w:val="24"/>
              </w:rPr>
            </w:rPrChange>
          </w:rPr>
          <w:t xml:space="preserve"> When this occurs, w</w:t>
        </w:r>
      </w:ins>
      <w:ins w:id="1256" w:author="Diaz,Renata M" w:date="2020-04-20T14:23:00Z">
        <w:r w:rsidR="00D9394A" w:rsidRPr="00C97458">
          <w:rPr>
            <w:rFonts w:asciiTheme="majorHAnsi" w:eastAsia="Times New Roman" w:hAnsiTheme="majorHAnsi" w:cstheme="majorHAnsi"/>
            <w:rPrChange w:id="1257" w:author="Diaz,Renata M" w:date="2020-06-11T15:21:00Z">
              <w:rPr>
                <w:rFonts w:ascii="Times New Roman" w:eastAsia="Times New Roman" w:hAnsi="Times New Roman" w:cs="Times New Roman"/>
                <w:sz w:val="24"/>
                <w:szCs w:val="24"/>
              </w:rPr>
            </w:rPrChange>
          </w:rPr>
          <w:t xml:space="preserve">e cannot be sure </w:t>
        </w:r>
      </w:ins>
      <w:ins w:id="1258" w:author="Diaz,Renata M" w:date="2020-04-20T14:25:00Z">
        <w:r w:rsidR="00D9394A" w:rsidRPr="00C97458">
          <w:rPr>
            <w:rFonts w:asciiTheme="majorHAnsi" w:eastAsia="Times New Roman" w:hAnsiTheme="majorHAnsi" w:cstheme="majorHAnsi"/>
            <w:rPrChange w:id="1259" w:author="Diaz,Renata M" w:date="2020-06-11T15:21:00Z">
              <w:rPr>
                <w:rFonts w:ascii="Times New Roman" w:eastAsia="Times New Roman" w:hAnsi="Times New Roman" w:cs="Times New Roman"/>
                <w:sz w:val="24"/>
                <w:szCs w:val="24"/>
              </w:rPr>
            </w:rPrChange>
          </w:rPr>
          <w:t>if</w:t>
        </w:r>
      </w:ins>
      <w:ins w:id="1260" w:author="Diaz,Renata M" w:date="2020-04-20T14:23:00Z">
        <w:r w:rsidR="00D9394A" w:rsidRPr="00C97458">
          <w:rPr>
            <w:rFonts w:asciiTheme="majorHAnsi" w:eastAsia="Times New Roman" w:hAnsiTheme="majorHAnsi" w:cstheme="majorHAnsi"/>
            <w:rPrChange w:id="1261" w:author="Diaz,Renata M" w:date="2020-06-11T15:21:00Z">
              <w:rPr>
                <w:rFonts w:ascii="Times New Roman" w:eastAsia="Times New Roman" w:hAnsi="Times New Roman" w:cs="Times New Roman"/>
                <w:sz w:val="24"/>
                <w:szCs w:val="24"/>
              </w:rPr>
            </w:rPrChange>
          </w:rPr>
          <w:t xml:space="preserve"> an observation that </w:t>
        </w:r>
      </w:ins>
      <w:ins w:id="1262" w:author="Diaz,Renata M" w:date="2020-04-20T14:24:00Z">
        <w:r w:rsidR="00D9394A" w:rsidRPr="00C97458">
          <w:rPr>
            <w:rFonts w:asciiTheme="majorHAnsi" w:eastAsia="Times New Roman" w:hAnsiTheme="majorHAnsi" w:cstheme="majorHAnsi"/>
            <w:rPrChange w:id="1263" w:author="Diaz,Renata M" w:date="2020-06-11T15:21:00Z">
              <w:rPr>
                <w:rFonts w:ascii="Times New Roman" w:eastAsia="Times New Roman" w:hAnsi="Times New Roman" w:cs="Times New Roman"/>
                <w:sz w:val="24"/>
                <w:szCs w:val="24"/>
              </w:rPr>
            </w:rPrChange>
          </w:rPr>
          <w:t>d</w:t>
        </w:r>
      </w:ins>
      <w:ins w:id="1264" w:author="Diaz,Renata M" w:date="2020-04-21T11:17:00Z">
        <w:r w:rsidR="003C4C20" w:rsidRPr="00C97458">
          <w:rPr>
            <w:rFonts w:asciiTheme="majorHAnsi" w:eastAsia="Times New Roman" w:hAnsiTheme="majorHAnsi" w:cstheme="majorHAnsi"/>
            <w:rPrChange w:id="1265" w:author="Diaz,Renata M" w:date="2020-06-11T15:21:00Z">
              <w:rPr>
                <w:rFonts w:ascii="Times New Roman" w:eastAsia="Times New Roman" w:hAnsi="Times New Roman" w:cs="Times New Roman"/>
                <w:sz w:val="24"/>
                <w:szCs w:val="24"/>
              </w:rPr>
            </w:rPrChange>
          </w:rPr>
          <w:t xml:space="preserve">iffers from </w:t>
        </w:r>
      </w:ins>
      <w:ins w:id="1266" w:author="Diaz,Renata M" w:date="2020-04-20T14:24:00Z">
        <w:r w:rsidR="00D9394A" w:rsidRPr="00C97458">
          <w:rPr>
            <w:rFonts w:asciiTheme="majorHAnsi" w:eastAsia="Times New Roman" w:hAnsiTheme="majorHAnsi" w:cstheme="majorHAnsi"/>
            <w:rPrChange w:id="1267" w:author="Diaz,Renata M" w:date="2020-06-11T15:21:00Z">
              <w:rPr>
                <w:rFonts w:ascii="Times New Roman" w:eastAsia="Times New Roman" w:hAnsi="Times New Roman" w:cs="Times New Roman"/>
                <w:sz w:val="24"/>
                <w:szCs w:val="24"/>
              </w:rPr>
            </w:rPrChange>
          </w:rPr>
          <w:t xml:space="preserve">the most-likely outcome, but falls within the realm of statistical possibility, </w:t>
        </w:r>
      </w:ins>
      <w:ins w:id="1268" w:author="Diaz,Renata M" w:date="2020-04-20T14:25:00Z">
        <w:r w:rsidR="00D9394A" w:rsidRPr="00C97458">
          <w:rPr>
            <w:rFonts w:asciiTheme="majorHAnsi" w:eastAsia="Times New Roman" w:hAnsiTheme="majorHAnsi" w:cstheme="majorHAnsi"/>
            <w:rPrChange w:id="1269" w:author="Diaz,Renata M" w:date="2020-06-11T15:21:00Z">
              <w:rPr>
                <w:rFonts w:ascii="Times New Roman" w:eastAsia="Times New Roman" w:hAnsi="Times New Roman" w:cs="Times New Roman"/>
                <w:sz w:val="24"/>
                <w:szCs w:val="24"/>
              </w:rPr>
            </w:rPrChange>
          </w:rPr>
          <w:t xml:space="preserve">is a result of random sampling or a reflection of nonrandom process. </w:t>
        </w:r>
      </w:ins>
      <w:ins w:id="1270" w:author="Diaz,Renata M" w:date="2020-06-09T13:52:00Z">
        <w:del w:id="1271" w:author="skmorgane" w:date="2020-06-23T11:04:00Z">
          <w:r w:rsidR="00EA07F5" w:rsidRPr="00C97458" w:rsidDel="007A430F">
            <w:rPr>
              <w:rFonts w:asciiTheme="majorHAnsi" w:eastAsia="Times New Roman" w:hAnsiTheme="majorHAnsi" w:cstheme="majorHAnsi"/>
              <w:rPrChange w:id="1272" w:author="Diaz,Renata M" w:date="2020-06-11T15:21:00Z">
                <w:rPr>
                  <w:rFonts w:asciiTheme="majorHAnsi" w:eastAsia="Times New Roman" w:hAnsiTheme="majorHAnsi" w:cstheme="majorHAnsi"/>
                  <w:sz w:val="24"/>
                  <w:szCs w:val="24"/>
                </w:rPr>
              </w:rPrChange>
            </w:rPr>
            <w:delText>Although we expect this phenomenon to be most relevant to small systems</w:delText>
          </w:r>
        </w:del>
      </w:ins>
      <w:ins w:id="1273" w:author="Diaz,Renata M" w:date="2020-04-13T13:57:00Z">
        <w:del w:id="1274" w:author="skmorgane" w:date="2020-06-23T11:04:00Z">
          <w:r w:rsidR="00391544" w:rsidRPr="00C97458" w:rsidDel="007A430F">
            <w:rPr>
              <w:rFonts w:asciiTheme="majorHAnsi" w:eastAsia="Times New Roman" w:hAnsiTheme="majorHAnsi" w:cstheme="majorHAnsi"/>
              <w:rPrChange w:id="1275" w:author="Diaz,Renata M" w:date="2020-06-11T15:21:00Z">
                <w:rPr>
                  <w:rFonts w:ascii="Times New Roman" w:eastAsia="Times New Roman" w:hAnsi="Times New Roman" w:cs="Times New Roman"/>
                  <w:sz w:val="24"/>
                  <w:szCs w:val="24"/>
                </w:rPr>
              </w:rPrChange>
            </w:rPr>
            <w:delText xml:space="preserve">, </w:delText>
          </w:r>
        </w:del>
      </w:ins>
      <w:ins w:id="1276" w:author="Diaz,Renata M" w:date="2020-06-09T13:52:00Z">
        <w:del w:id="1277" w:author="skmorgane" w:date="2020-06-23T11:04:00Z">
          <w:r w:rsidR="00EA07F5" w:rsidRPr="00C97458" w:rsidDel="007A430F">
            <w:rPr>
              <w:rFonts w:asciiTheme="majorHAnsi" w:eastAsia="Times New Roman" w:hAnsiTheme="majorHAnsi" w:cstheme="majorHAnsi"/>
              <w:i/>
              <w:iCs/>
              <w:rPrChange w:id="1278" w:author="Diaz,Renata M" w:date="2020-06-11T15:21:00Z">
                <w:rPr>
                  <w:rFonts w:asciiTheme="majorHAnsi" w:eastAsia="Times New Roman" w:hAnsiTheme="majorHAnsi" w:cstheme="majorHAnsi"/>
                  <w:i/>
                  <w:iCs/>
                  <w:sz w:val="24"/>
                  <w:szCs w:val="24"/>
                </w:rPr>
              </w:rPrChange>
            </w:rPr>
            <w:delText>a priori</w:delText>
          </w:r>
        </w:del>
      </w:ins>
      <w:r w:rsidR="003D193F">
        <w:rPr>
          <w:rFonts w:asciiTheme="majorHAnsi" w:eastAsia="Times New Roman" w:hAnsiTheme="majorHAnsi" w:cstheme="majorHAnsi"/>
        </w:rPr>
        <w:t>The questions of w</w:t>
      </w:r>
      <w:ins w:id="1279" w:author="skmorgane" w:date="2020-06-23T11:05:00Z">
        <w:r w:rsidR="007A430F">
          <w:rPr>
            <w:rFonts w:asciiTheme="majorHAnsi" w:eastAsia="Times New Roman" w:hAnsiTheme="majorHAnsi" w:cstheme="majorHAnsi"/>
          </w:rPr>
          <w:t>hether</w:t>
        </w:r>
      </w:ins>
      <w:ins w:id="1280" w:author="Diaz,Renata M" w:date="2020-06-09T13:52:00Z">
        <w:del w:id="1281" w:author="skmorgane" w:date="2020-06-23T11:05:00Z">
          <w:r w:rsidR="00EA07F5" w:rsidRPr="00C97458" w:rsidDel="007A430F">
            <w:rPr>
              <w:rFonts w:asciiTheme="majorHAnsi" w:eastAsia="Times New Roman" w:hAnsiTheme="majorHAnsi" w:cstheme="majorHAnsi"/>
              <w:i/>
              <w:iCs/>
              <w:rPrChange w:id="1282" w:author="Diaz,Renata M" w:date="2020-06-11T15:21:00Z">
                <w:rPr>
                  <w:rFonts w:asciiTheme="majorHAnsi" w:eastAsia="Times New Roman" w:hAnsiTheme="majorHAnsi" w:cstheme="majorHAnsi"/>
                  <w:i/>
                  <w:iCs/>
                  <w:sz w:val="24"/>
                  <w:szCs w:val="24"/>
                </w:rPr>
              </w:rPrChange>
            </w:rPr>
            <w:delText xml:space="preserve"> </w:delText>
          </w:r>
          <w:r w:rsidR="00EA07F5" w:rsidRPr="00C97458" w:rsidDel="007A430F">
            <w:rPr>
              <w:rFonts w:asciiTheme="majorHAnsi" w:eastAsia="Times New Roman" w:hAnsiTheme="majorHAnsi" w:cstheme="majorHAnsi"/>
              <w:rPrChange w:id="1283" w:author="Diaz,Renata M" w:date="2020-06-11T15:21:00Z">
                <w:rPr>
                  <w:rFonts w:asciiTheme="majorHAnsi" w:eastAsia="Times New Roman" w:hAnsiTheme="majorHAnsi" w:cstheme="majorHAnsi"/>
                  <w:sz w:val="24"/>
                  <w:szCs w:val="24"/>
                </w:rPr>
              </w:rPrChange>
            </w:rPr>
            <w:delText>we do not know</w:delText>
          </w:r>
        </w:del>
      </w:ins>
      <w:ins w:id="1284" w:author="Diaz,Renata M" w:date="2020-04-13T13:57:00Z">
        <w:del w:id="1285" w:author="skmorgane" w:date="2020-06-23T11:05:00Z">
          <w:r w:rsidR="00391544" w:rsidRPr="00C97458" w:rsidDel="007A430F">
            <w:rPr>
              <w:rFonts w:asciiTheme="majorHAnsi" w:eastAsia="Times New Roman" w:hAnsiTheme="majorHAnsi" w:cstheme="majorHAnsi"/>
              <w:rPrChange w:id="1286" w:author="Diaz,Renata M" w:date="2020-06-11T15:21:00Z">
                <w:rPr>
                  <w:rFonts w:ascii="Times New Roman" w:eastAsia="Times New Roman" w:hAnsi="Times New Roman" w:cs="Times New Roman"/>
                  <w:sz w:val="24"/>
                  <w:szCs w:val="24"/>
                </w:rPr>
              </w:rPrChange>
            </w:rPr>
            <w:delText xml:space="preserve"> </w:delText>
          </w:r>
        </w:del>
      </w:ins>
      <w:ins w:id="1287" w:author="skmorgane" w:date="2020-05-26T10:56:00Z">
        <w:r w:rsidR="00056C4C" w:rsidRPr="00C97458">
          <w:rPr>
            <w:rFonts w:asciiTheme="majorHAnsi" w:eastAsia="Times New Roman" w:hAnsiTheme="majorHAnsi" w:cstheme="majorHAnsi"/>
            <w:rPrChange w:id="1288" w:author="Diaz,Renata M" w:date="2020-06-11T15:21:00Z">
              <w:rPr>
                <w:rFonts w:ascii="Times New Roman" w:eastAsia="Times New Roman" w:hAnsi="Times New Roman" w:cs="Times New Roman"/>
                <w:sz w:val="24"/>
                <w:szCs w:val="24"/>
              </w:rPr>
            </w:rPrChange>
          </w:rPr>
          <w:t xml:space="preserve"> </w:t>
        </w:r>
      </w:ins>
      <w:r w:rsidR="00977F70">
        <w:rPr>
          <w:rFonts w:asciiTheme="majorHAnsi" w:eastAsia="Times New Roman" w:hAnsiTheme="majorHAnsi" w:cstheme="majorHAnsi"/>
        </w:rPr>
        <w:t xml:space="preserve">SADs for </w:t>
      </w:r>
      <w:ins w:id="1289" w:author="skmorgane" w:date="2020-05-26T10:57:00Z">
        <w:r w:rsidR="00056C4C" w:rsidRPr="00C97458">
          <w:rPr>
            <w:rFonts w:asciiTheme="majorHAnsi" w:eastAsia="Times New Roman" w:hAnsiTheme="majorHAnsi" w:cstheme="majorHAnsi"/>
            <w:rPrChange w:id="1290" w:author="Diaz,Renata M" w:date="2020-06-11T15:21:00Z">
              <w:rPr>
                <w:rFonts w:ascii="Times New Roman" w:eastAsia="Times New Roman" w:hAnsi="Times New Roman" w:cs="Times New Roman"/>
                <w:sz w:val="24"/>
                <w:szCs w:val="24"/>
              </w:rPr>
            </w:rPrChange>
          </w:rPr>
          <w:t>ecological</w:t>
        </w:r>
      </w:ins>
      <w:ins w:id="1291" w:author="skmorgane" w:date="2020-05-26T10:56:00Z">
        <w:r w:rsidR="00056C4C" w:rsidRPr="00C97458">
          <w:rPr>
            <w:rFonts w:asciiTheme="majorHAnsi" w:eastAsia="Times New Roman" w:hAnsiTheme="majorHAnsi" w:cstheme="majorHAnsi"/>
            <w:rPrChange w:id="1292" w:author="Diaz,Renata M" w:date="2020-06-11T15:21:00Z">
              <w:rPr>
                <w:rFonts w:ascii="Times New Roman" w:eastAsia="Times New Roman" w:hAnsi="Times New Roman" w:cs="Times New Roman"/>
                <w:sz w:val="24"/>
                <w:szCs w:val="24"/>
              </w:rPr>
            </w:rPrChange>
          </w:rPr>
          <w:t xml:space="preserve"> </w:t>
        </w:r>
      </w:ins>
      <w:ins w:id="1293" w:author="skmorgane" w:date="2020-05-26T10:57:00Z">
        <w:r w:rsidR="007A430F">
          <w:rPr>
            <w:rFonts w:asciiTheme="majorHAnsi" w:eastAsia="Times New Roman" w:hAnsiTheme="majorHAnsi" w:cstheme="majorHAnsi"/>
          </w:rPr>
          <w:t xml:space="preserve">communities </w:t>
        </w:r>
      </w:ins>
      <w:r w:rsidR="003267BC">
        <w:rPr>
          <w:rFonts w:asciiTheme="majorHAnsi" w:eastAsia="Times New Roman" w:hAnsiTheme="majorHAnsi" w:cstheme="majorHAnsi"/>
        </w:rPr>
        <w:t>are susceptible to these small-size effects</w:t>
      </w:r>
      <w:ins w:id="1294" w:author="skmorgane" w:date="2020-05-26T10:57:00Z">
        <w:r w:rsidR="00056C4C" w:rsidRPr="00C97458">
          <w:rPr>
            <w:rFonts w:asciiTheme="majorHAnsi" w:eastAsia="Times New Roman" w:hAnsiTheme="majorHAnsi" w:cstheme="majorHAnsi"/>
            <w:rPrChange w:id="1295" w:author="Diaz,Renata M" w:date="2020-06-11T15:21:00Z">
              <w:rPr>
                <w:rFonts w:ascii="Times New Roman" w:eastAsia="Times New Roman" w:hAnsi="Times New Roman" w:cs="Times New Roman"/>
                <w:sz w:val="24"/>
                <w:szCs w:val="24"/>
              </w:rPr>
            </w:rPrChange>
          </w:rPr>
          <w:t xml:space="preserve">, </w:t>
        </w:r>
      </w:ins>
      <w:r w:rsidR="003D193F">
        <w:rPr>
          <w:rFonts w:asciiTheme="majorHAnsi" w:eastAsia="Times New Roman" w:hAnsiTheme="majorHAnsi" w:cstheme="majorHAnsi"/>
        </w:rPr>
        <w:t>and what community sizes (i.e., values of S and N) are most affected</w:t>
      </w:r>
      <w:ins w:id="1296" w:author="skmorgane" w:date="2020-06-23T11:06:00Z">
        <w:r w:rsidR="007A430F">
          <w:rPr>
            <w:rFonts w:asciiTheme="majorHAnsi" w:eastAsia="Times New Roman" w:hAnsiTheme="majorHAnsi" w:cstheme="majorHAnsi"/>
          </w:rPr>
          <w:t>,</w:t>
        </w:r>
      </w:ins>
      <w:ins w:id="1297" w:author="skmorgane" w:date="2020-06-23T11:05:00Z">
        <w:r w:rsidR="007A430F">
          <w:rPr>
            <w:rFonts w:asciiTheme="majorHAnsi" w:eastAsia="Times New Roman" w:hAnsiTheme="majorHAnsi" w:cstheme="majorHAnsi"/>
          </w:rPr>
          <w:t xml:space="preserve"> </w:t>
        </w:r>
      </w:ins>
      <w:r w:rsidR="00F800BA">
        <w:rPr>
          <w:rFonts w:asciiTheme="majorHAnsi" w:eastAsia="Times New Roman" w:hAnsiTheme="majorHAnsi" w:cstheme="majorHAnsi"/>
        </w:rPr>
        <w:t>remain open</w:t>
      </w:r>
      <w:ins w:id="1298" w:author="skmorgane" w:date="2020-05-26T10:57:00Z">
        <w:del w:id="1299" w:author="Diaz,Renata M" w:date="2020-06-11T09:14:00Z">
          <w:r w:rsidR="00056C4C" w:rsidRPr="00C97458" w:rsidDel="00633CB5">
            <w:rPr>
              <w:rFonts w:asciiTheme="majorHAnsi" w:eastAsia="Times New Roman" w:hAnsiTheme="majorHAnsi" w:cstheme="majorHAnsi"/>
              <w:rPrChange w:id="1300" w:author="Diaz,Renata M" w:date="2020-06-11T15:21:00Z">
                <w:rPr>
                  <w:rFonts w:ascii="Times New Roman" w:eastAsia="Times New Roman" w:hAnsi="Times New Roman" w:cs="Times New Roman"/>
                  <w:sz w:val="24"/>
                  <w:szCs w:val="24"/>
                </w:rPr>
              </w:rPrChange>
            </w:rPr>
            <w:delText xml:space="preserve">be that create </w:delText>
          </w:r>
        </w:del>
      </w:ins>
      <w:ins w:id="1301" w:author="skmorgane" w:date="2020-05-26T10:58:00Z">
        <w:del w:id="1302" w:author="Diaz,Renata M" w:date="2020-06-11T09:14:00Z">
          <w:r w:rsidR="00056C4C" w:rsidRPr="00C97458" w:rsidDel="00633CB5">
            <w:rPr>
              <w:rFonts w:asciiTheme="majorHAnsi" w:eastAsia="Times New Roman" w:hAnsiTheme="majorHAnsi" w:cstheme="majorHAnsi"/>
              <w:rPrChange w:id="1303" w:author="Diaz,Renata M" w:date="2020-06-11T15:21:00Z">
                <w:rPr>
                  <w:rFonts w:ascii="Times New Roman" w:eastAsia="Times New Roman" w:hAnsi="Times New Roman" w:cs="Times New Roman"/>
                  <w:sz w:val="24"/>
                  <w:szCs w:val="24"/>
                </w:rPr>
              </w:rPrChange>
            </w:rPr>
            <w:delText>this issue</w:delText>
          </w:r>
        </w:del>
        <w:r w:rsidR="00056C4C" w:rsidRPr="00C97458">
          <w:rPr>
            <w:rFonts w:asciiTheme="majorHAnsi" w:eastAsia="Times New Roman" w:hAnsiTheme="majorHAnsi" w:cstheme="majorHAnsi"/>
            <w:rPrChange w:id="1304" w:author="Diaz,Renata M" w:date="2020-06-11T15:21:00Z">
              <w:rPr>
                <w:rFonts w:ascii="Times New Roman" w:eastAsia="Times New Roman" w:hAnsi="Times New Roman" w:cs="Times New Roman"/>
                <w:sz w:val="24"/>
                <w:szCs w:val="24"/>
              </w:rPr>
            </w:rPrChange>
          </w:rPr>
          <w:t xml:space="preserve">. </w:t>
        </w:r>
        <w:commentRangeEnd w:id="577"/>
        <w:r w:rsidR="00245A3D" w:rsidRPr="00C97458">
          <w:rPr>
            <w:rStyle w:val="CommentReference"/>
            <w:rFonts w:asciiTheme="majorHAnsi" w:hAnsiTheme="majorHAnsi" w:cstheme="majorHAnsi"/>
            <w:sz w:val="22"/>
            <w:szCs w:val="22"/>
            <w:rPrChange w:id="1305" w:author="Diaz,Renata M" w:date="2020-06-11T15:21:00Z">
              <w:rPr>
                <w:rStyle w:val="CommentReference"/>
              </w:rPr>
            </w:rPrChange>
          </w:rPr>
          <w:commentReference w:id="577"/>
        </w:r>
      </w:ins>
      <w:commentRangeEnd w:id="578"/>
      <w:ins w:id="1306" w:author="skmorgane" w:date="2020-06-24T09:15:00Z">
        <w:r w:rsidR="0054318A">
          <w:rPr>
            <w:rStyle w:val="CommentReference"/>
          </w:rPr>
          <w:commentReference w:id="578"/>
        </w:r>
      </w:ins>
      <w:ins w:id="1307" w:author="skmorgane" w:date="2020-06-23T11:13:00Z">
        <w:r w:rsidR="003D0E38">
          <w:rPr>
            <w:rFonts w:asciiTheme="majorHAnsi" w:eastAsia="Times New Roman" w:hAnsiTheme="majorHAnsi" w:cstheme="majorHAnsi"/>
          </w:rPr>
          <w:t xml:space="preserve"> </w:t>
        </w:r>
      </w:ins>
      <w:ins w:id="1308" w:author="skmorgane" w:date="2020-06-23T11:11:00Z">
        <w:r w:rsidR="003D0E38" w:rsidRPr="00C97458" w:rsidDel="00056C4C">
          <w:rPr>
            <w:rFonts w:asciiTheme="majorHAnsi" w:eastAsia="Times New Roman" w:hAnsiTheme="majorHAnsi" w:cstheme="majorHAnsi"/>
          </w:rPr>
          <w:t xml:space="preserve"> </w:t>
        </w:r>
      </w:ins>
      <w:ins w:id="1309" w:author="Diaz,Renata M" w:date="2020-04-13T14:35:00Z">
        <w:del w:id="1310" w:author="skmorgane" w:date="2020-05-26T10:58:00Z">
          <w:r w:rsidR="00A52A86" w:rsidRPr="00C97458" w:rsidDel="00056C4C">
            <w:rPr>
              <w:rFonts w:asciiTheme="majorHAnsi" w:eastAsia="Times New Roman" w:hAnsiTheme="majorHAnsi" w:cstheme="majorHAnsi"/>
              <w:rPrChange w:id="1311" w:author="Diaz,Renata M" w:date="2020-06-11T15:21:00Z">
                <w:rPr>
                  <w:rFonts w:ascii="Times New Roman" w:eastAsia="Times New Roman" w:hAnsi="Times New Roman" w:cs="Times New Roman"/>
                  <w:sz w:val="24"/>
                  <w:szCs w:val="24"/>
                </w:rPr>
              </w:rPrChange>
            </w:rPr>
            <w:delText xml:space="preserve">for </w:delText>
          </w:r>
        </w:del>
        <w:del w:id="1312" w:author="skmorgane" w:date="2020-05-26T10:56:00Z">
          <w:r w:rsidR="00A52A86" w:rsidRPr="00C97458" w:rsidDel="00056C4C">
            <w:rPr>
              <w:rFonts w:asciiTheme="majorHAnsi" w:eastAsia="Times New Roman" w:hAnsiTheme="majorHAnsi" w:cstheme="majorHAnsi"/>
              <w:rPrChange w:id="1313" w:author="Diaz,Renata M" w:date="2020-06-11T15:21:00Z">
                <w:rPr>
                  <w:rFonts w:ascii="Times New Roman" w:eastAsia="Times New Roman" w:hAnsi="Times New Roman" w:cs="Times New Roman"/>
                  <w:sz w:val="24"/>
                  <w:szCs w:val="24"/>
                </w:rPr>
              </w:rPrChange>
            </w:rPr>
            <w:delText>which it will be relevant</w:delText>
          </w:r>
        </w:del>
      </w:ins>
      <w:ins w:id="1314" w:author="Diaz,Renata M" w:date="2020-04-13T13:58:00Z">
        <w:del w:id="1315" w:author="skmorgane" w:date="2020-05-26T10:56:00Z">
          <w:r w:rsidR="00391544" w:rsidRPr="00C97458" w:rsidDel="00056C4C">
            <w:rPr>
              <w:rFonts w:asciiTheme="majorHAnsi" w:eastAsia="Times New Roman" w:hAnsiTheme="majorHAnsi" w:cstheme="majorHAnsi"/>
              <w:rPrChange w:id="1316" w:author="Diaz,Renata M" w:date="2020-06-11T15:21:00Z">
                <w:rPr>
                  <w:rFonts w:ascii="Times New Roman" w:eastAsia="Times New Roman" w:hAnsi="Times New Roman" w:cs="Times New Roman"/>
                  <w:sz w:val="24"/>
                  <w:szCs w:val="24"/>
                </w:rPr>
              </w:rPrChange>
            </w:rPr>
            <w:delText>.</w:delText>
          </w:r>
        </w:del>
      </w:ins>
    </w:p>
    <w:p w14:paraId="61E2C815" w14:textId="771BF696" w:rsidR="00D03647" w:rsidRPr="00C97458" w:rsidRDefault="00D03647">
      <w:pPr>
        <w:rPr>
          <w:ins w:id="1317" w:author="Diaz,Renata M" w:date="2020-04-13T14:41:00Z"/>
          <w:rFonts w:asciiTheme="majorHAnsi" w:eastAsia="Times New Roman" w:hAnsiTheme="majorHAnsi" w:cstheme="majorHAnsi"/>
          <w:rPrChange w:id="1318" w:author="Diaz,Renata M" w:date="2020-06-11T15:21:00Z">
            <w:rPr>
              <w:ins w:id="1319" w:author="Diaz,Renata M" w:date="2020-04-13T14:41:00Z"/>
              <w:rFonts w:ascii="Times New Roman" w:eastAsia="Times New Roman" w:hAnsi="Times New Roman" w:cs="Times New Roman"/>
              <w:sz w:val="24"/>
              <w:szCs w:val="24"/>
            </w:rPr>
          </w:rPrChange>
        </w:rPr>
      </w:pPr>
    </w:p>
    <w:p w14:paraId="53A48721" w14:textId="063AD386" w:rsidR="00D03647" w:rsidRPr="00C97458" w:rsidDel="00245A3D" w:rsidRDefault="00245A3D" w:rsidP="0074444D">
      <w:pPr>
        <w:rPr>
          <w:ins w:id="1320" w:author="Diaz,Renata M" w:date="2020-04-13T15:02:00Z"/>
          <w:del w:id="1321" w:author="skmorgane" w:date="2020-05-26T11:05:00Z"/>
          <w:rFonts w:asciiTheme="majorHAnsi" w:eastAsia="Times New Roman" w:hAnsiTheme="majorHAnsi" w:cstheme="majorHAnsi"/>
          <w:rPrChange w:id="1322" w:author="Diaz,Renata M" w:date="2020-06-11T15:21:00Z">
            <w:rPr>
              <w:ins w:id="1323" w:author="Diaz,Renata M" w:date="2020-04-13T15:02:00Z"/>
              <w:del w:id="1324" w:author="skmorgane" w:date="2020-05-26T11:05:00Z"/>
              <w:rFonts w:ascii="Times New Roman" w:eastAsia="Times New Roman" w:hAnsi="Times New Roman" w:cs="Times New Roman"/>
              <w:sz w:val="24"/>
              <w:szCs w:val="24"/>
            </w:rPr>
          </w:rPrChange>
        </w:rPr>
      </w:pPr>
      <w:ins w:id="1325" w:author="skmorgane" w:date="2020-05-26T11:03:00Z">
        <w:r w:rsidRPr="00C97458">
          <w:rPr>
            <w:rFonts w:asciiTheme="majorHAnsi" w:eastAsia="Times New Roman" w:hAnsiTheme="majorHAnsi" w:cstheme="majorHAnsi"/>
            <w:rPrChange w:id="1326" w:author="Diaz,Renata M" w:date="2020-06-11T15:21:00Z">
              <w:rPr>
                <w:rFonts w:ascii="Times New Roman" w:eastAsia="Times New Roman" w:hAnsi="Times New Roman" w:cs="Times New Roman"/>
                <w:sz w:val="24"/>
                <w:szCs w:val="24"/>
              </w:rPr>
            </w:rPrChange>
          </w:rPr>
          <w:t>Here w</w:t>
        </w:r>
      </w:ins>
      <w:ins w:id="1327" w:author="Diaz,Renata M" w:date="2020-04-13T15:37:00Z">
        <w:del w:id="1328" w:author="skmorgane" w:date="2020-05-26T11:03:00Z">
          <w:r w:rsidR="00E804A7" w:rsidRPr="00C97458" w:rsidDel="00245A3D">
            <w:rPr>
              <w:rFonts w:asciiTheme="majorHAnsi" w:eastAsia="Times New Roman" w:hAnsiTheme="majorHAnsi" w:cstheme="majorHAnsi"/>
              <w:rPrChange w:id="1329" w:author="Diaz,Renata M" w:date="2020-06-11T15:21:00Z">
                <w:rPr>
                  <w:rFonts w:ascii="Times New Roman" w:eastAsia="Times New Roman" w:hAnsi="Times New Roman" w:cs="Times New Roman"/>
                  <w:sz w:val="24"/>
                  <w:szCs w:val="24"/>
                </w:rPr>
              </w:rPrChange>
            </w:rPr>
            <w:delText>W</w:delText>
          </w:r>
        </w:del>
      </w:ins>
      <w:ins w:id="1330" w:author="Diaz,Renata M" w:date="2020-04-13T14:45:00Z">
        <w:r w:rsidR="00D03647" w:rsidRPr="00C97458">
          <w:rPr>
            <w:rFonts w:asciiTheme="majorHAnsi" w:eastAsia="Times New Roman" w:hAnsiTheme="majorHAnsi" w:cstheme="majorHAnsi"/>
            <w:rPrChange w:id="1331" w:author="Diaz,Renata M" w:date="2020-06-11T15:21:00Z">
              <w:rPr>
                <w:rFonts w:ascii="Times New Roman" w:eastAsia="Times New Roman" w:hAnsi="Times New Roman" w:cs="Times New Roman"/>
                <w:sz w:val="24"/>
                <w:szCs w:val="24"/>
              </w:rPr>
            </w:rPrChange>
          </w:rPr>
          <w:t xml:space="preserve">e set out to establish </w:t>
        </w:r>
      </w:ins>
      <w:ins w:id="1332" w:author="Diaz,Renata M" w:date="2020-04-13T14:41:00Z">
        <w:r w:rsidR="00D03647" w:rsidRPr="00C97458">
          <w:rPr>
            <w:rFonts w:asciiTheme="majorHAnsi" w:eastAsia="Times New Roman" w:hAnsiTheme="majorHAnsi" w:cstheme="majorHAnsi"/>
            <w:rPrChange w:id="1333" w:author="Diaz,Renata M" w:date="2020-06-11T15:21:00Z">
              <w:rPr>
                <w:rFonts w:ascii="Times New Roman" w:eastAsia="Times New Roman" w:hAnsi="Times New Roman" w:cs="Times New Roman"/>
                <w:sz w:val="24"/>
                <w:szCs w:val="24"/>
              </w:rPr>
            </w:rPrChange>
          </w:rPr>
          <w:t>if</w:t>
        </w:r>
      </w:ins>
      <w:ins w:id="1334" w:author="Diaz,Renata M" w:date="2020-06-11T09:16:00Z">
        <w:r w:rsidR="00B21009" w:rsidRPr="00C97458">
          <w:rPr>
            <w:rFonts w:asciiTheme="majorHAnsi" w:eastAsia="Times New Roman" w:hAnsiTheme="majorHAnsi" w:cstheme="majorHAnsi"/>
            <w:rPrChange w:id="1335" w:author="Diaz,Renata M" w:date="2020-06-11T15:21:00Z">
              <w:rPr>
                <w:rFonts w:asciiTheme="majorHAnsi" w:eastAsia="Times New Roman" w:hAnsiTheme="majorHAnsi" w:cstheme="majorHAnsi"/>
                <w:sz w:val="24"/>
                <w:szCs w:val="24"/>
              </w:rPr>
            </w:rPrChange>
          </w:rPr>
          <w:t xml:space="preserve">, and in what </w:t>
        </w:r>
        <w:del w:id="1336" w:author="skmorgane" w:date="2020-06-24T08:57:00Z">
          <w:r w:rsidR="00B21009" w:rsidRPr="00C97458" w:rsidDel="00D860DE">
            <w:rPr>
              <w:rFonts w:asciiTheme="majorHAnsi" w:eastAsia="Times New Roman" w:hAnsiTheme="majorHAnsi" w:cstheme="majorHAnsi"/>
              <w:rPrChange w:id="1337" w:author="Diaz,Renata M" w:date="2020-06-11T15:21:00Z">
                <w:rPr>
                  <w:rFonts w:asciiTheme="majorHAnsi" w:eastAsia="Times New Roman" w:hAnsiTheme="majorHAnsi" w:cstheme="majorHAnsi"/>
                  <w:sz w:val="24"/>
                  <w:szCs w:val="24"/>
                </w:rPr>
              </w:rPrChange>
            </w:rPr>
            <w:delText>directions</w:delText>
          </w:r>
        </w:del>
      </w:ins>
      <w:ins w:id="1338" w:author="skmorgane" w:date="2020-06-24T08:57:00Z">
        <w:r w:rsidR="00D860DE">
          <w:rPr>
            <w:rFonts w:asciiTheme="majorHAnsi" w:eastAsia="Times New Roman" w:hAnsiTheme="majorHAnsi" w:cstheme="majorHAnsi"/>
          </w:rPr>
          <w:t>ways</w:t>
        </w:r>
      </w:ins>
      <w:ins w:id="1339" w:author="Diaz,Renata M" w:date="2020-06-11T09:16:00Z">
        <w:r w:rsidR="00B21009" w:rsidRPr="00C97458">
          <w:rPr>
            <w:rFonts w:asciiTheme="majorHAnsi" w:eastAsia="Times New Roman" w:hAnsiTheme="majorHAnsi" w:cstheme="majorHAnsi"/>
            <w:rPrChange w:id="1340" w:author="Diaz,Renata M" w:date="2020-06-11T15:21:00Z">
              <w:rPr>
                <w:rFonts w:asciiTheme="majorHAnsi" w:eastAsia="Times New Roman" w:hAnsiTheme="majorHAnsi" w:cstheme="majorHAnsi"/>
                <w:sz w:val="24"/>
                <w:szCs w:val="24"/>
              </w:rPr>
            </w:rPrChange>
          </w:rPr>
          <w:t>,</w:t>
        </w:r>
      </w:ins>
      <w:ins w:id="1341" w:author="Diaz,Renata M" w:date="2020-04-13T14:41:00Z">
        <w:r w:rsidR="00D03647" w:rsidRPr="00C97458">
          <w:rPr>
            <w:rFonts w:asciiTheme="majorHAnsi" w:eastAsia="Times New Roman" w:hAnsiTheme="majorHAnsi" w:cstheme="majorHAnsi"/>
            <w:rPrChange w:id="1342" w:author="Diaz,Renata M" w:date="2020-06-11T15:21:00Z">
              <w:rPr>
                <w:rFonts w:ascii="Times New Roman" w:eastAsia="Times New Roman" w:hAnsi="Times New Roman" w:cs="Times New Roman"/>
                <w:sz w:val="24"/>
                <w:szCs w:val="24"/>
              </w:rPr>
            </w:rPrChange>
          </w:rPr>
          <w:t xml:space="preserve"> </w:t>
        </w:r>
      </w:ins>
      <w:ins w:id="1343" w:author="skmorgane" w:date="2020-06-23T11:15:00Z">
        <w:r w:rsidR="003D0E38">
          <w:rPr>
            <w:rFonts w:asciiTheme="majorHAnsi" w:eastAsia="Times New Roman" w:hAnsiTheme="majorHAnsi" w:cstheme="majorHAnsi"/>
          </w:rPr>
          <w:t>empirical SADs deviate from</w:t>
        </w:r>
      </w:ins>
      <w:ins w:id="1344" w:author="skmorgane" w:date="2020-06-24T08:58:00Z">
        <w:r w:rsidR="00D860DE">
          <w:rPr>
            <w:rFonts w:asciiTheme="majorHAnsi" w:eastAsia="Times New Roman" w:hAnsiTheme="majorHAnsi" w:cstheme="majorHAnsi"/>
          </w:rPr>
          <w:t xml:space="preserve"> </w:t>
        </w:r>
      </w:ins>
      <w:r w:rsidR="00C9775D">
        <w:rPr>
          <w:rFonts w:asciiTheme="majorHAnsi" w:eastAsia="Times New Roman" w:hAnsiTheme="majorHAnsi" w:cstheme="majorHAnsi"/>
        </w:rPr>
        <w:t>statistical baselines derived from random partitions of individuals among species</w:t>
      </w:r>
      <w:ins w:id="1345" w:author="Diaz,Renata M" w:date="2020-04-13T14:49:00Z">
        <w:del w:id="1346" w:author="skmorgane" w:date="2020-06-23T11:15:00Z">
          <w:r w:rsidR="00541B9F" w:rsidRPr="00C97458" w:rsidDel="003D0E38">
            <w:rPr>
              <w:rFonts w:asciiTheme="majorHAnsi" w:eastAsia="Times New Roman" w:hAnsiTheme="majorHAnsi" w:cstheme="majorHAnsi"/>
              <w:rPrChange w:id="1347" w:author="Diaz,Renata M" w:date="2020-06-11T15:21:00Z">
                <w:rPr>
                  <w:rFonts w:ascii="Times New Roman" w:eastAsia="Times New Roman" w:hAnsi="Times New Roman" w:cs="Times New Roman"/>
                  <w:sz w:val="24"/>
                  <w:szCs w:val="24"/>
                </w:rPr>
              </w:rPrChange>
            </w:rPr>
            <w:delText>we can detect</w:delText>
          </w:r>
        </w:del>
      </w:ins>
      <w:ins w:id="1348" w:author="Diaz,Renata M" w:date="2020-04-13T15:03:00Z">
        <w:del w:id="1349" w:author="skmorgane" w:date="2020-06-23T11:15:00Z">
          <w:r w:rsidR="008D0389" w:rsidRPr="00C97458" w:rsidDel="003D0E38">
            <w:rPr>
              <w:rFonts w:asciiTheme="majorHAnsi" w:eastAsia="Times New Roman" w:hAnsiTheme="majorHAnsi" w:cstheme="majorHAnsi"/>
              <w:rPrChange w:id="1350" w:author="Diaz,Renata M" w:date="2020-06-11T15:21:00Z">
                <w:rPr>
                  <w:rFonts w:ascii="Times New Roman" w:eastAsia="Times New Roman" w:hAnsi="Times New Roman" w:cs="Times New Roman"/>
                  <w:sz w:val="24"/>
                  <w:szCs w:val="24"/>
                </w:rPr>
              </w:rPrChange>
            </w:rPr>
            <w:delText xml:space="preserve"> consistent</w:delText>
          </w:r>
        </w:del>
      </w:ins>
      <w:ins w:id="1351" w:author="Diaz,Renata M" w:date="2020-04-13T14:49:00Z">
        <w:del w:id="1352" w:author="skmorgane" w:date="2020-06-23T11:15:00Z">
          <w:r w:rsidR="00541B9F" w:rsidRPr="00C97458" w:rsidDel="003D0E38">
            <w:rPr>
              <w:rFonts w:asciiTheme="majorHAnsi" w:eastAsia="Times New Roman" w:hAnsiTheme="majorHAnsi" w:cstheme="majorHAnsi"/>
              <w:rPrChange w:id="1353" w:author="Diaz,Renata M" w:date="2020-06-11T15:21:00Z">
                <w:rPr>
                  <w:rFonts w:ascii="Times New Roman" w:eastAsia="Times New Roman" w:hAnsi="Times New Roman" w:cs="Times New Roman"/>
                  <w:sz w:val="24"/>
                  <w:szCs w:val="24"/>
                </w:rPr>
              </w:rPrChange>
            </w:rPr>
            <w:delText xml:space="preserve"> deviations between empirical SADs and their </w:delText>
          </w:r>
        </w:del>
        <w:del w:id="1354" w:author="skmorgane" w:date="2020-06-23T11:14:00Z">
          <w:r w:rsidR="00541B9F" w:rsidRPr="00C97458" w:rsidDel="003D0E38">
            <w:rPr>
              <w:rFonts w:asciiTheme="majorHAnsi" w:eastAsia="Times New Roman" w:hAnsiTheme="majorHAnsi" w:cstheme="majorHAnsi"/>
              <w:rPrChange w:id="1355" w:author="Diaz,Renata M" w:date="2020-06-11T15:21:00Z">
                <w:rPr>
                  <w:rFonts w:ascii="Times New Roman" w:eastAsia="Times New Roman" w:hAnsi="Times New Roman" w:cs="Times New Roman"/>
                  <w:sz w:val="24"/>
                  <w:szCs w:val="24"/>
                </w:rPr>
              </w:rPrChange>
            </w:rPr>
            <w:delText>statistical</w:delText>
          </w:r>
        </w:del>
        <w:del w:id="1356" w:author="skmorgane" w:date="2020-06-24T08:57:00Z">
          <w:r w:rsidR="00541B9F" w:rsidRPr="00C97458" w:rsidDel="00D860DE">
            <w:rPr>
              <w:rFonts w:asciiTheme="majorHAnsi" w:eastAsia="Times New Roman" w:hAnsiTheme="majorHAnsi" w:cstheme="majorHAnsi"/>
              <w:rPrChange w:id="1357" w:author="Diaz,Renata M" w:date="2020-06-11T15:21:00Z">
                <w:rPr>
                  <w:rFonts w:ascii="Times New Roman" w:eastAsia="Times New Roman" w:hAnsi="Times New Roman" w:cs="Times New Roman"/>
                  <w:sz w:val="24"/>
                  <w:szCs w:val="24"/>
                </w:rPr>
              </w:rPrChange>
            </w:rPr>
            <w:delText xml:space="preserve"> constraints</w:delText>
          </w:r>
        </w:del>
      </w:ins>
      <w:ins w:id="1358" w:author="skmorgane" w:date="2020-06-23T11:18:00Z">
        <w:r w:rsidR="00BC4394">
          <w:rPr>
            <w:rFonts w:asciiTheme="majorHAnsi" w:eastAsia="Times New Roman" w:hAnsiTheme="majorHAnsi" w:cstheme="majorHAnsi"/>
          </w:rPr>
          <w:t>.</w:t>
        </w:r>
      </w:ins>
      <w:r w:rsidR="00F55770">
        <w:rPr>
          <w:rFonts w:asciiTheme="majorHAnsi" w:eastAsia="Times New Roman" w:hAnsiTheme="majorHAnsi" w:cstheme="majorHAnsi"/>
        </w:rPr>
        <w:t xml:space="preserve"> Additionally, we explore how community size affects the breadth or narrowness of the distribution of randomly-generated outcomes, and whether this appears to modulate our ability to detect deviations between empirical observations and randomness.</w:t>
      </w:r>
      <w:ins w:id="1359" w:author="Diaz,Renata M" w:date="2020-04-13T14:42:00Z">
        <w:del w:id="1360" w:author="skmorgane" w:date="2020-06-23T11:18:00Z">
          <w:r w:rsidR="00D03647" w:rsidRPr="00C97458" w:rsidDel="00BC4394">
            <w:rPr>
              <w:rFonts w:asciiTheme="majorHAnsi" w:eastAsia="Times New Roman" w:hAnsiTheme="majorHAnsi" w:cstheme="majorHAnsi"/>
              <w:rPrChange w:id="1361" w:author="Diaz,Renata M" w:date="2020-06-11T15:21:00Z">
                <w:rPr>
                  <w:rFonts w:ascii="Times New Roman" w:eastAsia="Times New Roman" w:hAnsi="Times New Roman" w:cs="Times New Roman"/>
                  <w:sz w:val="24"/>
                  <w:szCs w:val="24"/>
                </w:rPr>
              </w:rPrChange>
            </w:rPr>
            <w:delText>.</w:delText>
          </w:r>
        </w:del>
      </w:ins>
      <w:ins w:id="1362" w:author="Diaz,Renata M" w:date="2020-04-13T14:43:00Z">
        <w:r w:rsidR="00D03647" w:rsidRPr="00C97458">
          <w:rPr>
            <w:rFonts w:asciiTheme="majorHAnsi" w:eastAsia="Times New Roman" w:hAnsiTheme="majorHAnsi" w:cstheme="majorHAnsi"/>
            <w:rPrChange w:id="1363" w:author="Diaz,Renata M" w:date="2020-06-11T15:21:00Z">
              <w:rPr>
                <w:rFonts w:ascii="Times New Roman" w:eastAsia="Times New Roman" w:hAnsi="Times New Roman" w:cs="Times New Roman"/>
                <w:sz w:val="24"/>
                <w:szCs w:val="24"/>
              </w:rPr>
            </w:rPrChange>
          </w:rPr>
          <w:t xml:space="preserve"> </w:t>
        </w:r>
      </w:ins>
      <w:ins w:id="1364" w:author="Diaz,Renata M" w:date="2020-04-13T14:49:00Z">
        <w:del w:id="1365" w:author="skmorgane" w:date="2020-05-26T11:02:00Z">
          <w:r w:rsidR="00CC6AB1" w:rsidRPr="00C97458" w:rsidDel="00245A3D">
            <w:rPr>
              <w:rFonts w:asciiTheme="majorHAnsi" w:eastAsia="Times New Roman" w:hAnsiTheme="majorHAnsi" w:cstheme="majorHAnsi"/>
              <w:rPrChange w:id="1366" w:author="Diaz,Renata M" w:date="2020-06-11T15:21:00Z">
                <w:rPr>
                  <w:rFonts w:ascii="Times New Roman" w:eastAsia="Times New Roman" w:hAnsi="Times New Roman" w:cs="Times New Roman"/>
                  <w:sz w:val="24"/>
                  <w:szCs w:val="24"/>
                </w:rPr>
              </w:rPrChange>
            </w:rPr>
            <w:delText xml:space="preserve">If present, consistently </w:delText>
          </w:r>
          <w:r w:rsidR="00CC6AB1" w:rsidRPr="00C97458" w:rsidDel="00245A3D">
            <w:rPr>
              <w:rFonts w:asciiTheme="majorHAnsi" w:eastAsia="Times New Roman" w:hAnsiTheme="majorHAnsi" w:cstheme="majorHAnsi"/>
              <w:rPrChange w:id="1367" w:author="Diaz,Renata M" w:date="2020-06-11T15:21:00Z">
                <w:rPr>
                  <w:rFonts w:ascii="Times New Roman" w:eastAsia="Times New Roman" w:hAnsi="Times New Roman" w:cs="Times New Roman"/>
                  <w:i/>
                  <w:iCs/>
                  <w:sz w:val="24"/>
                  <w:szCs w:val="24"/>
                </w:rPr>
              </w:rPrChange>
            </w:rPr>
            <w:delText>detectable</w:delText>
          </w:r>
          <w:r w:rsidR="00CC6AB1" w:rsidRPr="00C97458" w:rsidDel="00245A3D">
            <w:rPr>
              <w:rFonts w:asciiTheme="majorHAnsi" w:eastAsia="Times New Roman" w:hAnsiTheme="majorHAnsi" w:cstheme="majorHAnsi"/>
              <w:rPrChange w:id="1368" w:author="Diaz,Renata M" w:date="2020-06-11T15:21: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369" w:author="Diaz,Renata M" w:date="2020-06-11T09:17:00Z">
        <w:del w:id="1370" w:author="skmorgane" w:date="2020-06-23T11:24:00Z">
          <w:r w:rsidR="00D52A85" w:rsidRPr="00C97458" w:rsidDel="00BC4394">
            <w:rPr>
              <w:rFonts w:asciiTheme="majorHAnsi" w:eastAsia="Times New Roman" w:hAnsiTheme="majorHAnsi" w:cstheme="majorHAnsi"/>
              <w:rPrChange w:id="1371" w:author="Diaz,Renata M" w:date="2020-06-11T15:21:00Z">
                <w:rPr>
                  <w:rFonts w:asciiTheme="majorHAnsi" w:eastAsia="Times New Roman" w:hAnsiTheme="majorHAnsi" w:cstheme="majorHAnsi"/>
                  <w:sz w:val="24"/>
                  <w:szCs w:val="24"/>
                </w:rPr>
              </w:rPrChange>
            </w:rPr>
            <w:delText xml:space="preserve">smaller communities </w:delText>
          </w:r>
        </w:del>
        <w:del w:id="1372" w:author="skmorgane" w:date="2020-06-23T11:18:00Z">
          <w:r w:rsidR="00D52A85" w:rsidRPr="00C97458" w:rsidDel="00BC4394">
            <w:rPr>
              <w:rFonts w:asciiTheme="majorHAnsi" w:eastAsia="Times New Roman" w:hAnsiTheme="majorHAnsi" w:cstheme="majorHAnsi"/>
              <w:rPrChange w:id="1373" w:author="Diaz,Renata M" w:date="2020-06-11T15:21:00Z">
                <w:rPr>
                  <w:rFonts w:asciiTheme="majorHAnsi" w:eastAsia="Times New Roman" w:hAnsiTheme="majorHAnsi" w:cstheme="majorHAnsi"/>
                  <w:sz w:val="24"/>
                  <w:szCs w:val="24"/>
                </w:rPr>
              </w:rPrChange>
            </w:rPr>
            <w:delText xml:space="preserve">indeed </w:delText>
          </w:r>
        </w:del>
        <w:del w:id="1374" w:author="skmorgane" w:date="2020-06-23T11:24:00Z">
          <w:r w:rsidR="00D52A85" w:rsidRPr="00C97458" w:rsidDel="00BC4394">
            <w:rPr>
              <w:rFonts w:asciiTheme="majorHAnsi" w:eastAsia="Times New Roman" w:hAnsiTheme="majorHAnsi" w:cstheme="majorHAnsi"/>
              <w:rPrChange w:id="1375" w:author="Diaz,Renata M" w:date="2020-06-11T15:21:00Z">
                <w:rPr>
                  <w:rFonts w:asciiTheme="majorHAnsi" w:eastAsia="Times New Roman" w:hAnsiTheme="majorHAnsi" w:cstheme="majorHAnsi"/>
                  <w:sz w:val="24"/>
                  <w:szCs w:val="24"/>
                </w:rPr>
              </w:rPrChange>
            </w:rPr>
            <w:delText>have less narrowly-defined statistical baselines</w:delText>
          </w:r>
        </w:del>
      </w:ins>
      <w:ins w:id="1376" w:author="Diaz,Renata M" w:date="2020-06-11T09:18:00Z">
        <w:del w:id="1377" w:author="skmorgane" w:date="2020-06-23T11:24:00Z">
          <w:r w:rsidR="00D52A85" w:rsidRPr="00C97458" w:rsidDel="00BC4394">
            <w:rPr>
              <w:rFonts w:asciiTheme="majorHAnsi" w:eastAsia="Times New Roman" w:hAnsiTheme="majorHAnsi" w:cstheme="majorHAnsi"/>
              <w:rPrChange w:id="1378" w:author="Diaz,Renata M" w:date="2020-06-11T15:21:00Z">
                <w:rPr>
                  <w:rFonts w:asciiTheme="majorHAnsi" w:eastAsia="Times New Roman" w:hAnsiTheme="majorHAnsi" w:cstheme="majorHAnsi"/>
                  <w:sz w:val="24"/>
                  <w:szCs w:val="24"/>
                </w:rPr>
              </w:rPrChange>
            </w:rPr>
            <w:delText xml:space="preserve"> than large ones</w:delText>
          </w:r>
        </w:del>
      </w:ins>
      <w:ins w:id="1379" w:author="Diaz,Renata M" w:date="2020-06-11T09:17:00Z">
        <w:del w:id="1380" w:author="skmorgane" w:date="2020-06-23T11:24:00Z">
          <w:r w:rsidR="00D52A85" w:rsidRPr="00C97458" w:rsidDel="00BC4394">
            <w:rPr>
              <w:rFonts w:asciiTheme="majorHAnsi" w:eastAsia="Times New Roman" w:hAnsiTheme="majorHAnsi" w:cstheme="majorHAnsi"/>
              <w:rPrChange w:id="1381" w:author="Diaz,Renata M" w:date="2020-06-11T15:21:00Z">
                <w:rPr>
                  <w:rFonts w:asciiTheme="majorHAnsi" w:eastAsia="Times New Roman" w:hAnsiTheme="majorHAnsi" w:cstheme="majorHAnsi"/>
                  <w:sz w:val="24"/>
                  <w:szCs w:val="24"/>
                </w:rPr>
              </w:rPrChange>
            </w:rPr>
            <w:delText xml:space="preserve">, and </w:delText>
          </w:r>
        </w:del>
        <w:del w:id="1382" w:author="skmorgane" w:date="2020-06-23T11:18:00Z">
          <w:r w:rsidR="00D52A85" w:rsidRPr="00C97458" w:rsidDel="00BC4394">
            <w:rPr>
              <w:rFonts w:asciiTheme="majorHAnsi" w:eastAsia="Times New Roman" w:hAnsiTheme="majorHAnsi" w:cstheme="majorHAnsi"/>
              <w:rPrChange w:id="1383" w:author="Diaz,Renata M" w:date="2020-06-11T15:21:00Z">
                <w:rPr>
                  <w:rFonts w:asciiTheme="majorHAnsi" w:eastAsia="Times New Roman" w:hAnsiTheme="majorHAnsi" w:cstheme="majorHAnsi"/>
                  <w:sz w:val="24"/>
                  <w:szCs w:val="24"/>
                </w:rPr>
              </w:rPrChange>
            </w:rPr>
            <w:delText xml:space="preserve">whether </w:delText>
          </w:r>
        </w:del>
      </w:ins>
      <w:ins w:id="1384" w:author="Diaz,Renata M" w:date="2020-06-11T09:18:00Z">
        <w:del w:id="1385" w:author="skmorgane" w:date="2020-06-23T11:18:00Z">
          <w:r w:rsidR="00D52A85" w:rsidRPr="00C97458" w:rsidDel="00BC4394">
            <w:rPr>
              <w:rFonts w:asciiTheme="majorHAnsi" w:eastAsia="Times New Roman" w:hAnsiTheme="majorHAnsi" w:cstheme="majorHAnsi"/>
              <w:rPrChange w:id="1386" w:author="Diaz,Renata M" w:date="2020-06-11T15:21:00Z">
                <w:rPr>
                  <w:rFonts w:asciiTheme="majorHAnsi" w:eastAsia="Times New Roman" w:hAnsiTheme="majorHAnsi" w:cstheme="majorHAnsi"/>
                  <w:sz w:val="24"/>
                  <w:szCs w:val="24"/>
                </w:rPr>
              </w:rPrChange>
            </w:rPr>
            <w:delText>this appears to</w:delText>
          </w:r>
        </w:del>
        <w:del w:id="1387" w:author="skmorgane" w:date="2020-06-23T11:24:00Z">
          <w:r w:rsidR="00D52A85" w:rsidRPr="00C97458" w:rsidDel="00BC4394">
            <w:rPr>
              <w:rFonts w:asciiTheme="majorHAnsi" w:eastAsia="Times New Roman" w:hAnsiTheme="majorHAnsi" w:cstheme="majorHAnsi"/>
              <w:rPrChange w:id="1388" w:author="Diaz,Renata M" w:date="2020-06-11T15:21:00Z">
                <w:rPr>
                  <w:rFonts w:asciiTheme="majorHAnsi" w:eastAsia="Times New Roman" w:hAnsiTheme="majorHAnsi" w:cstheme="majorHAnsi"/>
                  <w:sz w:val="24"/>
                  <w:szCs w:val="24"/>
                </w:rPr>
              </w:rPrChange>
            </w:rPr>
            <w:delText xml:space="preserve"> </w:delText>
          </w:r>
        </w:del>
        <w:del w:id="1389" w:author="skmorgane" w:date="2020-06-23T11:19:00Z">
          <w:r w:rsidR="00D52A85" w:rsidRPr="00C97458" w:rsidDel="00BC4394">
            <w:rPr>
              <w:rFonts w:asciiTheme="majorHAnsi" w:eastAsia="Times New Roman" w:hAnsiTheme="majorHAnsi" w:cstheme="majorHAnsi"/>
              <w:rPrChange w:id="1390" w:author="Diaz,Renata M" w:date="2020-06-11T15:21:00Z">
                <w:rPr>
                  <w:rFonts w:asciiTheme="majorHAnsi" w:eastAsia="Times New Roman" w:hAnsiTheme="majorHAnsi" w:cstheme="majorHAnsi"/>
                  <w:sz w:val="24"/>
                  <w:szCs w:val="24"/>
                </w:rPr>
              </w:rPrChange>
            </w:rPr>
            <w:delText>affect</w:delText>
          </w:r>
        </w:del>
        <w:del w:id="1391" w:author="skmorgane" w:date="2020-06-23T11:24:00Z">
          <w:r w:rsidR="00D52A85" w:rsidRPr="00C97458" w:rsidDel="00BC4394">
            <w:rPr>
              <w:rFonts w:asciiTheme="majorHAnsi" w:eastAsia="Times New Roman" w:hAnsiTheme="majorHAnsi" w:cstheme="majorHAnsi"/>
              <w:rPrChange w:id="1392" w:author="Diaz,Renata M" w:date="2020-06-11T15:21:00Z">
                <w:rPr>
                  <w:rFonts w:asciiTheme="majorHAnsi" w:eastAsia="Times New Roman" w:hAnsiTheme="majorHAnsi" w:cstheme="majorHAnsi"/>
                  <w:sz w:val="24"/>
                  <w:szCs w:val="24"/>
                </w:rPr>
              </w:rPrChange>
            </w:rPr>
            <w:delText xml:space="preserve"> our capacity to identify deviations</w:delText>
          </w:r>
        </w:del>
      </w:ins>
      <w:ins w:id="1393" w:author="Diaz,Renata M" w:date="2020-04-13T14:59:00Z">
        <w:del w:id="1394" w:author="skmorgane" w:date="2020-06-23T11:24:00Z">
          <w:r w:rsidR="007E6AF5" w:rsidRPr="00C97458" w:rsidDel="00BC4394">
            <w:rPr>
              <w:rFonts w:asciiTheme="majorHAnsi" w:eastAsia="Times New Roman" w:hAnsiTheme="majorHAnsi" w:cstheme="majorHAnsi"/>
              <w:rPrChange w:id="1395" w:author="Diaz,Renata M" w:date="2020-06-11T15:21:00Z">
                <w:rPr>
                  <w:rFonts w:ascii="Times New Roman" w:eastAsia="Times New Roman" w:hAnsi="Times New Roman" w:cs="Times New Roman"/>
                  <w:sz w:val="24"/>
                  <w:szCs w:val="24"/>
                </w:rPr>
              </w:rPrChange>
            </w:rPr>
            <w:delText>.</w:delText>
          </w:r>
        </w:del>
      </w:ins>
      <w:ins w:id="1396" w:author="Diaz,Renata M" w:date="2020-04-13T15:01:00Z">
        <w:del w:id="1397" w:author="skmorgane" w:date="2020-06-23T11:24:00Z">
          <w:r w:rsidR="008D0389" w:rsidRPr="00C97458" w:rsidDel="00BC4394">
            <w:rPr>
              <w:rFonts w:asciiTheme="majorHAnsi" w:eastAsia="Times New Roman" w:hAnsiTheme="majorHAnsi" w:cstheme="majorHAnsi"/>
              <w:rPrChange w:id="1398" w:author="Diaz,Renata M" w:date="2020-06-11T15:21:00Z">
                <w:rPr>
                  <w:rFonts w:ascii="Times New Roman" w:eastAsia="Times New Roman" w:hAnsi="Times New Roman" w:cs="Times New Roman"/>
                  <w:sz w:val="24"/>
                  <w:szCs w:val="24"/>
                </w:rPr>
              </w:rPrChange>
            </w:rPr>
            <w:delText xml:space="preserve"> </w:delText>
          </w:r>
        </w:del>
      </w:ins>
      <w:ins w:id="1399" w:author="skmorgane" w:date="2020-06-23T11:19:00Z">
        <w:r w:rsidR="00BC4394">
          <w:rPr>
            <w:rFonts w:asciiTheme="majorHAnsi" w:eastAsia="Times New Roman" w:hAnsiTheme="majorHAnsi" w:cstheme="majorHAnsi"/>
          </w:rPr>
          <w:t xml:space="preserve">We build upon the combinatorics approach developed by Locey and White (2013) to </w:t>
        </w:r>
      </w:ins>
    </w:p>
    <w:p w14:paraId="30415019" w14:textId="54506A87" w:rsidR="008D0389" w:rsidRPr="00C97458" w:rsidRDefault="00227C28">
      <w:pPr>
        <w:rPr>
          <w:ins w:id="1400" w:author="Diaz,Renata M" w:date="2020-04-13T14:41:00Z"/>
          <w:rFonts w:asciiTheme="majorHAnsi" w:eastAsia="Times New Roman" w:hAnsiTheme="majorHAnsi" w:cstheme="majorHAnsi"/>
          <w:rPrChange w:id="1401" w:author="Diaz,Renata M" w:date="2020-06-11T15:21:00Z">
            <w:rPr>
              <w:ins w:id="1402" w:author="Diaz,Renata M" w:date="2020-04-13T14:41:00Z"/>
              <w:rFonts w:ascii="Times New Roman" w:eastAsia="Times New Roman" w:hAnsi="Times New Roman" w:cs="Times New Roman"/>
              <w:sz w:val="24"/>
              <w:szCs w:val="24"/>
            </w:rPr>
          </w:rPrChange>
        </w:rPr>
      </w:pPr>
      <w:ins w:id="1403" w:author="Diaz,Renata M" w:date="2020-04-13T15:14:00Z">
        <w:del w:id="1404" w:author="skmorgane" w:date="2020-06-23T11:20:00Z">
          <w:r w:rsidRPr="00C97458" w:rsidDel="00BC4394">
            <w:rPr>
              <w:rFonts w:asciiTheme="majorHAnsi" w:eastAsia="Times New Roman" w:hAnsiTheme="majorHAnsi" w:cstheme="majorHAnsi"/>
              <w:rPrChange w:id="1405" w:author="Diaz,Renata M" w:date="2020-06-11T15:21:00Z">
                <w:rPr>
                  <w:rFonts w:ascii="Times New Roman" w:eastAsia="Times New Roman" w:hAnsi="Times New Roman" w:cs="Times New Roman"/>
                  <w:sz w:val="24"/>
                  <w:szCs w:val="24"/>
                </w:rPr>
              </w:rPrChange>
            </w:rPr>
            <w:delText>For</w:delText>
          </w:r>
        </w:del>
      </w:ins>
      <w:ins w:id="1406" w:author="Diaz,Renata M" w:date="2020-04-13T15:18:00Z">
        <w:del w:id="1407" w:author="skmorgane" w:date="2020-06-23T11:20:00Z">
          <w:r w:rsidR="00D43669" w:rsidRPr="00C97458" w:rsidDel="00BC4394">
            <w:rPr>
              <w:rFonts w:asciiTheme="majorHAnsi" w:eastAsia="Times New Roman" w:hAnsiTheme="majorHAnsi" w:cstheme="majorHAnsi"/>
              <w:rPrChange w:id="1408" w:author="Diaz,Renata M" w:date="2020-06-11T15:21:00Z">
                <w:rPr>
                  <w:rFonts w:ascii="Times New Roman" w:eastAsia="Times New Roman" w:hAnsi="Times New Roman" w:cs="Times New Roman"/>
                  <w:sz w:val="24"/>
                  <w:szCs w:val="24"/>
                </w:rPr>
              </w:rPrChange>
            </w:rPr>
            <w:delText xml:space="preserve"> </w:delText>
          </w:r>
        </w:del>
      </w:ins>
      <w:ins w:id="1409" w:author="Diaz,Renata M" w:date="2020-04-20T16:13:00Z">
        <w:del w:id="1410" w:author="skmorgane" w:date="2020-06-23T11:20:00Z">
          <w:r w:rsidR="00AD10E7" w:rsidRPr="00C97458" w:rsidDel="00BC4394">
            <w:rPr>
              <w:rFonts w:asciiTheme="majorHAnsi" w:eastAsia="Times New Roman" w:hAnsiTheme="majorHAnsi" w:cstheme="majorHAnsi"/>
              <w:rPrChange w:id="1411" w:author="Diaz,Renata M" w:date="2020-06-11T15:21:00Z">
                <w:rPr>
                  <w:rFonts w:ascii="Times New Roman" w:eastAsia="Times New Roman" w:hAnsi="Times New Roman" w:cs="Times New Roman"/>
                  <w:sz w:val="24"/>
                  <w:szCs w:val="24"/>
                </w:rPr>
              </w:rPrChange>
            </w:rPr>
            <w:delText>[</w:delText>
          </w:r>
          <w:r w:rsidR="00154C8D" w:rsidRPr="00C97458" w:rsidDel="00BC4394">
            <w:rPr>
              <w:rFonts w:asciiTheme="majorHAnsi" w:eastAsia="Times New Roman" w:hAnsiTheme="majorHAnsi" w:cstheme="majorHAnsi"/>
              <w:rPrChange w:id="1412" w:author="Diaz,Renata M" w:date="2020-06-11T15:21:00Z">
                <w:rPr>
                  <w:rFonts w:ascii="Times New Roman" w:eastAsia="Times New Roman" w:hAnsi="Times New Roman" w:cs="Times New Roman"/>
                  <w:sz w:val="24"/>
                  <w:szCs w:val="24"/>
                </w:rPr>
              </w:rPrChange>
            </w:rPr>
            <w:delText># communities</w:delText>
          </w:r>
          <w:r w:rsidR="00AD10E7" w:rsidRPr="00C97458" w:rsidDel="00BC4394">
            <w:rPr>
              <w:rFonts w:asciiTheme="majorHAnsi" w:eastAsia="Times New Roman" w:hAnsiTheme="majorHAnsi" w:cstheme="majorHAnsi"/>
              <w:rPrChange w:id="1413" w:author="Diaz,Renata M" w:date="2020-06-11T15:21:00Z">
                <w:rPr>
                  <w:rFonts w:ascii="Times New Roman" w:eastAsia="Times New Roman" w:hAnsi="Times New Roman" w:cs="Times New Roman"/>
                  <w:sz w:val="24"/>
                  <w:szCs w:val="24"/>
                </w:rPr>
              </w:rPrChange>
            </w:rPr>
            <w:delText>]</w:delText>
          </w:r>
        </w:del>
      </w:ins>
      <w:ins w:id="1414" w:author="Diaz,Renata M" w:date="2020-04-13T15:14:00Z">
        <w:del w:id="1415" w:author="skmorgane" w:date="2020-06-23T11:20:00Z">
          <w:r w:rsidRPr="00C97458" w:rsidDel="00BC4394">
            <w:rPr>
              <w:rFonts w:asciiTheme="majorHAnsi" w:eastAsia="Times New Roman" w:hAnsiTheme="majorHAnsi" w:cstheme="majorHAnsi"/>
              <w:rPrChange w:id="1416" w:author="Diaz,Renata M" w:date="2020-06-11T15:21:00Z">
                <w:rPr>
                  <w:rFonts w:ascii="Times New Roman" w:eastAsia="Times New Roman" w:hAnsi="Times New Roman" w:cs="Times New Roman"/>
                  <w:sz w:val="24"/>
                  <w:szCs w:val="24"/>
                </w:rPr>
              </w:rPrChange>
            </w:rPr>
            <w:delText xml:space="preserve"> communities spanning X Y and Z taxa, </w:delText>
          </w:r>
        </w:del>
      </w:ins>
      <w:ins w:id="1417" w:author="Diaz,Renata M" w:date="2020-04-13T15:18:00Z">
        <w:del w:id="1418" w:author="skmorgane" w:date="2020-06-23T11:20:00Z">
          <w:r w:rsidR="00D43669" w:rsidRPr="00C97458" w:rsidDel="00BC4394">
            <w:rPr>
              <w:rFonts w:asciiTheme="majorHAnsi" w:eastAsia="Times New Roman" w:hAnsiTheme="majorHAnsi" w:cstheme="majorHAnsi"/>
              <w:rPrChange w:id="1419" w:author="Diaz,Renata M" w:date="2020-06-11T15:21:00Z">
                <w:rPr>
                  <w:rFonts w:ascii="Times New Roman" w:eastAsia="Times New Roman" w:hAnsi="Times New Roman" w:cs="Times New Roman"/>
                  <w:sz w:val="24"/>
                  <w:szCs w:val="24"/>
                </w:rPr>
              </w:rPrChange>
            </w:rPr>
            <w:delText>we</w:delText>
          </w:r>
        </w:del>
      </w:ins>
      <w:ins w:id="1420" w:author="Diaz,Renata M" w:date="2020-06-11T09:19:00Z">
        <w:del w:id="1421" w:author="skmorgane" w:date="2020-06-23T11:20:00Z">
          <w:r w:rsidR="00407D5A" w:rsidRPr="00C97458" w:rsidDel="00BC4394">
            <w:rPr>
              <w:rFonts w:asciiTheme="majorHAnsi" w:eastAsia="Times New Roman" w:hAnsiTheme="majorHAnsi" w:cstheme="majorHAnsi"/>
              <w:rPrChange w:id="1422" w:author="Diaz,Renata M" w:date="2020-06-11T15:21:00Z">
                <w:rPr>
                  <w:rFonts w:asciiTheme="majorHAnsi" w:eastAsia="Times New Roman" w:hAnsiTheme="majorHAnsi" w:cstheme="majorHAnsi"/>
                  <w:sz w:val="24"/>
                  <w:szCs w:val="24"/>
                </w:rPr>
              </w:rPrChange>
            </w:rPr>
            <w:delText xml:space="preserve"> use combinatorics to</w:delText>
          </w:r>
        </w:del>
      </w:ins>
      <w:ins w:id="1423" w:author="Diaz,Renata M" w:date="2020-04-13T15:18:00Z">
        <w:del w:id="1424" w:author="skmorgane" w:date="2020-06-23T11:20:00Z">
          <w:r w:rsidR="00D43669" w:rsidRPr="00C97458" w:rsidDel="00BC4394">
            <w:rPr>
              <w:rFonts w:asciiTheme="majorHAnsi" w:eastAsia="Times New Roman" w:hAnsiTheme="majorHAnsi" w:cstheme="majorHAnsi"/>
              <w:rPrChange w:id="1425" w:author="Diaz,Renata M" w:date="2020-06-11T15:21:00Z">
                <w:rPr>
                  <w:rFonts w:ascii="Times New Roman" w:eastAsia="Times New Roman" w:hAnsi="Times New Roman" w:cs="Times New Roman"/>
                  <w:sz w:val="24"/>
                  <w:szCs w:val="24"/>
                </w:rPr>
              </w:rPrChange>
            </w:rPr>
            <w:delText xml:space="preserve"> </w:delText>
          </w:r>
        </w:del>
      </w:ins>
      <w:r w:rsidR="00F55770">
        <w:rPr>
          <w:rFonts w:asciiTheme="majorHAnsi" w:eastAsia="Times New Roman" w:hAnsiTheme="majorHAnsi" w:cstheme="majorHAnsi"/>
        </w:rPr>
        <w:t xml:space="preserve">obtain the randomly-expected distributions of </w:t>
      </w:r>
      <w:r w:rsidR="007B7848">
        <w:rPr>
          <w:rFonts w:asciiTheme="majorHAnsi" w:eastAsia="Times New Roman" w:hAnsiTheme="majorHAnsi" w:cstheme="majorHAnsi"/>
        </w:rPr>
        <w:t xml:space="preserve">outcomes </w:t>
      </w:r>
      <w:r w:rsidR="00F55770">
        <w:rPr>
          <w:rFonts w:asciiTheme="majorHAnsi" w:eastAsia="Times New Roman" w:hAnsiTheme="majorHAnsi" w:cstheme="majorHAnsi"/>
        </w:rPr>
        <w:t xml:space="preserve">for </w:t>
      </w:r>
      <w:ins w:id="1426" w:author="Diaz,Renata M" w:date="2020-04-13T15:19:00Z">
        <w:r w:rsidR="00D43669" w:rsidRPr="00C97458">
          <w:rPr>
            <w:rFonts w:asciiTheme="majorHAnsi" w:eastAsia="Times New Roman" w:hAnsiTheme="majorHAnsi" w:cstheme="majorHAnsi"/>
            <w:rPrChange w:id="1427" w:author="Diaz,Renata M" w:date="2020-06-11T15:21:00Z">
              <w:rPr>
                <w:rFonts w:ascii="Times New Roman" w:eastAsia="Times New Roman" w:hAnsi="Times New Roman" w:cs="Times New Roman"/>
                <w:sz w:val="24"/>
                <w:szCs w:val="24"/>
              </w:rPr>
            </w:rPrChange>
          </w:rPr>
          <w:t>the SAD based on the number of species and number of individuals</w:t>
        </w:r>
      </w:ins>
      <w:ins w:id="1428" w:author="skmorgane" w:date="2020-06-23T11:20:00Z">
        <w:r w:rsidR="00BC4394">
          <w:rPr>
            <w:rFonts w:asciiTheme="majorHAnsi" w:eastAsia="Times New Roman" w:hAnsiTheme="majorHAnsi" w:cstheme="majorHAnsi"/>
          </w:rPr>
          <w:t xml:space="preserve">. </w:t>
        </w:r>
      </w:ins>
      <w:r w:rsidR="00F413B7">
        <w:rPr>
          <w:rFonts w:asciiTheme="majorHAnsi" w:eastAsia="Times New Roman" w:hAnsiTheme="majorHAnsi" w:cstheme="majorHAnsi"/>
        </w:rPr>
        <w:t>Because e</w:t>
      </w:r>
      <w:r w:rsidR="00C331DC">
        <w:rPr>
          <w:rFonts w:asciiTheme="majorHAnsi" w:eastAsia="Times New Roman" w:hAnsiTheme="majorHAnsi" w:cstheme="majorHAnsi"/>
        </w:rPr>
        <w:t xml:space="preserve">xhaustively </w:t>
      </w:r>
      <w:r w:rsidR="00F55770">
        <w:rPr>
          <w:rFonts w:asciiTheme="majorHAnsi" w:eastAsia="Times New Roman" w:hAnsiTheme="majorHAnsi" w:cstheme="majorHAnsi"/>
        </w:rPr>
        <w:t xml:space="preserve">exploring the </w:t>
      </w:r>
      <w:r w:rsidR="00567313">
        <w:rPr>
          <w:rFonts w:asciiTheme="majorHAnsi" w:eastAsia="Times New Roman" w:hAnsiTheme="majorHAnsi" w:cstheme="majorHAnsi"/>
        </w:rPr>
        <w:t>range</w:t>
      </w:r>
      <w:r w:rsidR="00F55770">
        <w:rPr>
          <w:rFonts w:asciiTheme="majorHAnsi" w:eastAsia="Times New Roman" w:hAnsiTheme="majorHAnsi" w:cstheme="majorHAnsi"/>
        </w:rPr>
        <w:t xml:space="preserve"> of possible outcomes for </w:t>
      </w:r>
      <w:r w:rsidR="00C1509D">
        <w:rPr>
          <w:rFonts w:asciiTheme="majorHAnsi" w:eastAsia="Times New Roman" w:hAnsiTheme="majorHAnsi" w:cstheme="majorHAnsi"/>
        </w:rPr>
        <w:t>realistic</w:t>
      </w:r>
      <w:r w:rsidR="00F55770">
        <w:rPr>
          <w:rFonts w:asciiTheme="majorHAnsi" w:eastAsia="Times New Roman" w:hAnsiTheme="majorHAnsi" w:cstheme="majorHAnsi"/>
        </w:rPr>
        <w:t xml:space="preserve"> values of S and N </w:t>
      </w:r>
      <w:r w:rsidR="00C1509D">
        <w:rPr>
          <w:rFonts w:asciiTheme="majorHAnsi" w:eastAsia="Times New Roman" w:hAnsiTheme="majorHAnsi" w:cstheme="majorHAnsi"/>
        </w:rPr>
        <w:t>is</w:t>
      </w:r>
      <w:r w:rsidR="00F55770">
        <w:rPr>
          <w:rFonts w:asciiTheme="majorHAnsi" w:eastAsia="Times New Roman" w:hAnsiTheme="majorHAnsi" w:cstheme="majorHAnsi"/>
        </w:rPr>
        <w:t xml:space="preserve"> computationally</w:t>
      </w:r>
      <w:r w:rsidR="00C331DC">
        <w:rPr>
          <w:rFonts w:asciiTheme="majorHAnsi" w:eastAsia="Times New Roman" w:hAnsiTheme="majorHAnsi" w:cstheme="majorHAnsi"/>
        </w:rPr>
        <w:t xml:space="preserve"> prohibitive</w:t>
      </w:r>
      <w:r w:rsidR="00F413B7">
        <w:rPr>
          <w:rFonts w:asciiTheme="majorHAnsi" w:eastAsia="Times New Roman" w:hAnsiTheme="majorHAnsi" w:cstheme="majorHAnsi"/>
        </w:rPr>
        <w:t>, w</w:t>
      </w:r>
      <w:ins w:id="1429" w:author="skmorgane" w:date="2020-06-23T11:22:00Z">
        <w:r w:rsidR="00BC4394">
          <w:rPr>
            <w:rFonts w:asciiTheme="majorHAnsi" w:eastAsia="Times New Roman" w:hAnsiTheme="majorHAnsi" w:cstheme="majorHAnsi"/>
          </w:rPr>
          <w:t xml:space="preserve">e developed </w:t>
        </w:r>
      </w:ins>
      <w:ins w:id="1430" w:author="skmorgane" w:date="2020-06-23T11:20:00Z">
        <w:r w:rsidR="00BC4394">
          <w:rPr>
            <w:rFonts w:asciiTheme="majorHAnsi" w:eastAsia="Times New Roman" w:hAnsiTheme="majorHAnsi" w:cstheme="majorHAnsi"/>
          </w:rPr>
          <w:t>a new a</w:t>
        </w:r>
      </w:ins>
      <w:r w:rsidR="007B7848">
        <w:rPr>
          <w:rFonts w:asciiTheme="majorHAnsi" w:eastAsia="Times New Roman" w:hAnsiTheme="majorHAnsi" w:cstheme="majorHAnsi"/>
        </w:rPr>
        <w:t>lgorithm to draw samples at uniform from this outcome space</w:t>
      </w:r>
      <w:r w:rsidR="00F413B7">
        <w:rPr>
          <w:rFonts w:asciiTheme="majorHAnsi" w:eastAsia="Times New Roman" w:hAnsiTheme="majorHAnsi" w:cstheme="majorHAnsi"/>
        </w:rPr>
        <w:t xml:space="preserve"> and characterize distributions of randomly expected outcomes across broad ranges of S and N. </w:t>
      </w:r>
      <w:ins w:id="1431" w:author="skmorgane" w:date="2020-06-23T11:20:00Z">
        <w:r w:rsidR="00BC4394" w:rsidRPr="001D0744">
          <w:rPr>
            <w:rFonts w:asciiTheme="majorHAnsi" w:eastAsia="Times New Roman" w:hAnsiTheme="majorHAnsi" w:cstheme="majorHAnsi"/>
          </w:rPr>
          <w:t xml:space="preserve">For [# communities] communities spanning X Y and Z taxa, </w:t>
        </w:r>
        <w:r w:rsidR="00BC4394">
          <w:rPr>
            <w:rFonts w:asciiTheme="majorHAnsi" w:eastAsia="Times New Roman" w:hAnsiTheme="majorHAnsi" w:cstheme="majorHAnsi"/>
          </w:rPr>
          <w:t>we</w:t>
        </w:r>
      </w:ins>
      <w:ins w:id="1432" w:author="Diaz,Renata M" w:date="2020-04-13T15:20:00Z">
        <w:del w:id="1433" w:author="skmorgane" w:date="2020-06-23T11:20:00Z">
          <w:r w:rsidR="00D43669" w:rsidRPr="00C97458" w:rsidDel="00BC4394">
            <w:rPr>
              <w:rFonts w:asciiTheme="majorHAnsi" w:eastAsia="Times New Roman" w:hAnsiTheme="majorHAnsi" w:cstheme="majorHAnsi"/>
              <w:rPrChange w:id="1434" w:author="Diaz,Renata M" w:date="2020-06-11T15:21:00Z">
                <w:rPr>
                  <w:rFonts w:ascii="Times New Roman" w:eastAsia="Times New Roman" w:hAnsi="Times New Roman" w:cs="Times New Roman"/>
                  <w:sz w:val="24"/>
                  <w:szCs w:val="24"/>
                </w:rPr>
              </w:rPrChange>
            </w:rPr>
            <w:delText>We then</w:delText>
          </w:r>
        </w:del>
        <w:r w:rsidR="00D43669" w:rsidRPr="00C97458">
          <w:rPr>
            <w:rFonts w:asciiTheme="majorHAnsi" w:eastAsia="Times New Roman" w:hAnsiTheme="majorHAnsi" w:cstheme="majorHAnsi"/>
            <w:rPrChange w:id="1435" w:author="Diaz,Renata M" w:date="2020-06-11T15:21:00Z">
              <w:rPr>
                <w:rFonts w:ascii="Times New Roman" w:eastAsia="Times New Roman" w:hAnsi="Times New Roman" w:cs="Times New Roman"/>
                <w:sz w:val="24"/>
                <w:szCs w:val="24"/>
              </w:rPr>
            </w:rPrChange>
          </w:rPr>
          <w:t xml:space="preserve"> compare </w:t>
        </w:r>
        <w:r w:rsidR="00D43669" w:rsidRPr="00C97458">
          <w:rPr>
            <w:rFonts w:asciiTheme="majorHAnsi" w:eastAsia="Times New Roman" w:hAnsiTheme="majorHAnsi" w:cstheme="majorHAnsi"/>
            <w:i/>
            <w:iCs/>
            <w:rPrChange w:id="1436" w:author="Diaz,Renata M" w:date="2020-06-11T15:21:00Z">
              <w:rPr>
                <w:rFonts w:ascii="Times New Roman" w:eastAsia="Times New Roman" w:hAnsi="Times New Roman" w:cs="Times New Roman"/>
                <w:i/>
                <w:iCs/>
                <w:sz w:val="24"/>
                <w:szCs w:val="24"/>
              </w:rPr>
            </w:rPrChange>
          </w:rPr>
          <w:t xml:space="preserve">observed </w:t>
        </w:r>
        <w:r w:rsidR="00D43669" w:rsidRPr="00C97458">
          <w:rPr>
            <w:rFonts w:asciiTheme="majorHAnsi" w:eastAsia="Times New Roman" w:hAnsiTheme="majorHAnsi" w:cstheme="majorHAnsi"/>
            <w:rPrChange w:id="1437" w:author="Diaz,Renata M" w:date="2020-06-11T15:21:00Z">
              <w:rPr>
                <w:rFonts w:ascii="Times New Roman" w:eastAsia="Times New Roman" w:hAnsi="Times New Roman" w:cs="Times New Roman"/>
                <w:sz w:val="24"/>
                <w:szCs w:val="24"/>
              </w:rPr>
            </w:rPrChange>
          </w:rPr>
          <w:t xml:space="preserve">SADs to </w:t>
        </w:r>
      </w:ins>
      <w:r w:rsidR="003517FF">
        <w:rPr>
          <w:rFonts w:asciiTheme="majorHAnsi" w:eastAsia="Times New Roman" w:hAnsiTheme="majorHAnsi" w:cstheme="majorHAnsi"/>
        </w:rPr>
        <w:t xml:space="preserve">their corresponding random expectations </w:t>
      </w:r>
      <w:ins w:id="1438" w:author="Diaz,Renata M" w:date="2020-04-13T15:23:00Z">
        <w:r w:rsidR="00D43669" w:rsidRPr="00C97458">
          <w:rPr>
            <w:rFonts w:asciiTheme="majorHAnsi" w:eastAsia="Times New Roman" w:hAnsiTheme="majorHAnsi" w:cstheme="majorHAnsi"/>
            <w:rPrChange w:id="1439" w:author="Diaz,Renata M" w:date="2020-06-11T15:21:00Z">
              <w:rPr>
                <w:rFonts w:ascii="Times New Roman" w:eastAsia="Times New Roman" w:hAnsi="Times New Roman" w:cs="Times New Roman"/>
                <w:sz w:val="24"/>
                <w:szCs w:val="24"/>
              </w:rPr>
            </w:rPrChange>
          </w:rPr>
          <w:t xml:space="preserve">and </w:t>
        </w:r>
      </w:ins>
      <w:ins w:id="1440" w:author="Diaz,Renata M" w:date="2020-05-17T11:05:00Z">
        <w:r w:rsidR="00967152" w:rsidRPr="00C97458">
          <w:rPr>
            <w:rFonts w:asciiTheme="majorHAnsi" w:eastAsia="Times New Roman" w:hAnsiTheme="majorHAnsi" w:cstheme="majorHAnsi"/>
            <w:rPrChange w:id="1441" w:author="Diaz,Renata M" w:date="2020-06-11T15:21:00Z">
              <w:rPr>
                <w:rFonts w:ascii="Times New Roman" w:eastAsia="Times New Roman" w:hAnsi="Times New Roman" w:cs="Times New Roman"/>
                <w:sz w:val="24"/>
                <w:szCs w:val="24"/>
              </w:rPr>
            </w:rPrChange>
          </w:rPr>
          <w:t>evaluate</w:t>
        </w:r>
      </w:ins>
      <w:ins w:id="1442" w:author="Diaz,Renata M" w:date="2020-04-13T15:23:00Z">
        <w:r w:rsidR="00D43669" w:rsidRPr="00C97458">
          <w:rPr>
            <w:rFonts w:asciiTheme="majorHAnsi" w:eastAsia="Times New Roman" w:hAnsiTheme="majorHAnsi" w:cstheme="majorHAnsi"/>
            <w:rPrChange w:id="1443" w:author="Diaz,Renata M" w:date="2020-06-11T15:21:00Z">
              <w:rPr>
                <w:rFonts w:ascii="Times New Roman" w:eastAsia="Times New Roman" w:hAnsi="Times New Roman" w:cs="Times New Roman"/>
                <w:sz w:val="24"/>
                <w:szCs w:val="24"/>
              </w:rPr>
            </w:rPrChange>
          </w:rPr>
          <w:t xml:space="preserve"> </w:t>
        </w:r>
      </w:ins>
      <w:ins w:id="1444" w:author="Diaz,Renata M" w:date="2020-04-13T15:24:00Z">
        <w:r w:rsidR="00F374AC" w:rsidRPr="00C97458">
          <w:rPr>
            <w:rFonts w:asciiTheme="majorHAnsi" w:eastAsia="Times New Roman" w:hAnsiTheme="majorHAnsi" w:cstheme="majorHAnsi"/>
            <w:rPrChange w:id="1445" w:author="Diaz,Renata M" w:date="2020-06-11T15:21:00Z">
              <w:rPr>
                <w:rFonts w:ascii="Times New Roman" w:eastAsia="Times New Roman" w:hAnsi="Times New Roman" w:cs="Times New Roman"/>
                <w:sz w:val="24"/>
                <w:szCs w:val="24"/>
              </w:rPr>
            </w:rPrChange>
          </w:rPr>
          <w:t xml:space="preserve">1) </w:t>
        </w:r>
      </w:ins>
      <w:ins w:id="1446" w:author="Diaz,Renata M" w:date="2020-06-11T09:20:00Z">
        <w:r w:rsidR="00BD164E" w:rsidRPr="00C97458">
          <w:rPr>
            <w:rFonts w:asciiTheme="majorHAnsi" w:eastAsia="Times New Roman" w:hAnsiTheme="majorHAnsi" w:cstheme="majorHAnsi"/>
            <w:rPrChange w:id="1447" w:author="Diaz,Renata M" w:date="2020-06-11T15:21:00Z">
              <w:rPr>
                <w:rFonts w:asciiTheme="majorHAnsi" w:eastAsia="Times New Roman" w:hAnsiTheme="majorHAnsi" w:cstheme="majorHAnsi"/>
                <w:sz w:val="24"/>
                <w:szCs w:val="24"/>
              </w:rPr>
            </w:rPrChange>
          </w:rPr>
          <w:t>if</w:t>
        </w:r>
      </w:ins>
      <w:ins w:id="1448" w:author="Diaz,Renata M" w:date="2020-06-11T09:19:00Z">
        <w:r w:rsidR="000C686D" w:rsidRPr="00C97458">
          <w:rPr>
            <w:rFonts w:asciiTheme="majorHAnsi" w:eastAsia="Times New Roman" w:hAnsiTheme="majorHAnsi" w:cstheme="majorHAnsi"/>
            <w:rPrChange w:id="1449" w:author="Diaz,Renata M" w:date="2020-06-11T15:21:00Z">
              <w:rPr>
                <w:rFonts w:asciiTheme="majorHAnsi" w:eastAsia="Times New Roman" w:hAnsiTheme="majorHAnsi" w:cstheme="majorHAnsi"/>
                <w:sz w:val="24"/>
                <w:szCs w:val="24"/>
              </w:rPr>
            </w:rPrChange>
          </w:rPr>
          <w:t xml:space="preserve"> the shapes of</w:t>
        </w:r>
      </w:ins>
      <w:ins w:id="1450" w:author="Diaz,Renata M" w:date="2020-04-13T15:23:00Z">
        <w:r w:rsidR="00D43669" w:rsidRPr="00C97458">
          <w:rPr>
            <w:rFonts w:asciiTheme="majorHAnsi" w:eastAsia="Times New Roman" w:hAnsiTheme="majorHAnsi" w:cstheme="majorHAnsi"/>
            <w:rPrChange w:id="1451" w:author="Diaz,Renata M" w:date="2020-06-11T15:21:00Z">
              <w:rPr>
                <w:rFonts w:ascii="Times New Roman" w:eastAsia="Times New Roman" w:hAnsi="Times New Roman" w:cs="Times New Roman"/>
                <w:sz w:val="24"/>
                <w:szCs w:val="24"/>
              </w:rPr>
            </w:rPrChange>
          </w:rPr>
          <w:t xml:space="preserve"> </w:t>
        </w:r>
        <w:r w:rsidR="00F374AC" w:rsidRPr="00C97458">
          <w:rPr>
            <w:rFonts w:asciiTheme="majorHAnsi" w:eastAsia="Times New Roman" w:hAnsiTheme="majorHAnsi" w:cstheme="majorHAnsi"/>
            <w:rPrChange w:id="1452" w:author="Diaz,Renata M" w:date="2020-06-11T15:21:00Z">
              <w:rPr>
                <w:rFonts w:ascii="Times New Roman" w:eastAsia="Times New Roman" w:hAnsi="Times New Roman" w:cs="Times New Roman"/>
                <w:sz w:val="24"/>
                <w:szCs w:val="24"/>
              </w:rPr>
            </w:rPrChange>
          </w:rPr>
          <w:t>observed SADs are consistently unusual</w:t>
        </w:r>
      </w:ins>
      <w:r w:rsidR="00CF7F9F">
        <w:rPr>
          <w:rFonts w:asciiTheme="majorHAnsi" w:eastAsia="Times New Roman" w:hAnsiTheme="majorHAnsi" w:cstheme="majorHAnsi"/>
        </w:rPr>
        <w:t xml:space="preserve"> relative to these random outcomes</w:t>
      </w:r>
      <w:ins w:id="1453" w:author="Diaz,Renata M" w:date="2020-06-09T13:56:00Z">
        <w:r w:rsidR="0026730B" w:rsidRPr="00C97458">
          <w:rPr>
            <w:rFonts w:asciiTheme="majorHAnsi" w:eastAsia="Times New Roman" w:hAnsiTheme="majorHAnsi" w:cstheme="majorHAnsi"/>
            <w:rPrChange w:id="1454" w:author="Diaz,Renata M" w:date="2020-06-11T15:21:00Z">
              <w:rPr>
                <w:rFonts w:asciiTheme="majorHAnsi" w:eastAsia="Times New Roman" w:hAnsiTheme="majorHAnsi" w:cstheme="majorHAnsi"/>
                <w:sz w:val="24"/>
                <w:szCs w:val="24"/>
              </w:rPr>
            </w:rPrChange>
          </w:rPr>
          <w:t xml:space="preserve">, </w:t>
        </w:r>
      </w:ins>
      <w:ins w:id="1455" w:author="Diaz,Renata M" w:date="2020-04-13T15:33:00Z">
        <w:r w:rsidR="006748D4" w:rsidRPr="00C97458">
          <w:rPr>
            <w:rFonts w:asciiTheme="majorHAnsi" w:eastAsia="Times New Roman" w:hAnsiTheme="majorHAnsi" w:cstheme="majorHAnsi"/>
            <w:rPrChange w:id="1456" w:author="Diaz,Renata M" w:date="2020-06-11T15:21:00Z">
              <w:rPr>
                <w:rFonts w:ascii="Times New Roman" w:eastAsia="Times New Roman" w:hAnsi="Times New Roman" w:cs="Times New Roman"/>
                <w:sz w:val="24"/>
                <w:szCs w:val="24"/>
              </w:rPr>
            </w:rPrChange>
          </w:rPr>
          <w:t xml:space="preserve">2) </w:t>
        </w:r>
      </w:ins>
      <w:ins w:id="1457" w:author="Diaz,Renata M" w:date="2020-06-09T13:56:00Z">
        <w:r w:rsidR="0026730B" w:rsidRPr="00C97458">
          <w:rPr>
            <w:rFonts w:asciiTheme="majorHAnsi" w:eastAsia="Times New Roman" w:hAnsiTheme="majorHAnsi" w:cstheme="majorHAnsi"/>
            <w:rPrChange w:id="1458" w:author="Diaz,Renata M" w:date="2020-06-11T15:21:00Z">
              <w:rPr>
                <w:rFonts w:asciiTheme="majorHAnsi" w:eastAsia="Times New Roman" w:hAnsiTheme="majorHAnsi" w:cstheme="majorHAnsi"/>
                <w:sz w:val="24"/>
                <w:szCs w:val="24"/>
              </w:rPr>
            </w:rPrChange>
          </w:rPr>
          <w:t>how the narrowness</w:t>
        </w:r>
      </w:ins>
      <w:r w:rsidR="005A7E89">
        <w:rPr>
          <w:rFonts w:asciiTheme="majorHAnsi" w:eastAsia="Times New Roman" w:hAnsiTheme="majorHAnsi" w:cstheme="majorHAnsi"/>
        </w:rPr>
        <w:t xml:space="preserve"> of the distribution of random outcomes varies over gradients in</w:t>
      </w:r>
      <w:ins w:id="1459" w:author="Diaz,Renata M" w:date="2020-06-09T13:56:00Z">
        <w:r w:rsidR="0026730B" w:rsidRPr="00C97458">
          <w:rPr>
            <w:rFonts w:asciiTheme="majorHAnsi" w:eastAsia="Times New Roman" w:hAnsiTheme="majorHAnsi" w:cstheme="majorHAnsi"/>
            <w:rPrChange w:id="1460" w:author="Diaz,Renata M" w:date="2020-06-11T15:21:00Z">
              <w:rPr>
                <w:rFonts w:asciiTheme="majorHAnsi" w:eastAsia="Times New Roman" w:hAnsiTheme="majorHAnsi" w:cstheme="majorHAnsi"/>
                <w:sz w:val="24"/>
                <w:szCs w:val="24"/>
              </w:rPr>
            </w:rPrChange>
          </w:rPr>
          <w:t xml:space="preserve"> </w:t>
        </w:r>
        <w:r w:rsidR="0026730B" w:rsidRPr="00C97458">
          <w:rPr>
            <w:rFonts w:asciiTheme="majorHAnsi" w:eastAsia="Times New Roman" w:hAnsiTheme="majorHAnsi" w:cstheme="majorHAnsi"/>
            <w:i/>
            <w:iCs/>
            <w:rPrChange w:id="1461" w:author="Diaz,Renata M" w:date="2020-06-11T15:21:00Z">
              <w:rPr>
                <w:rFonts w:asciiTheme="majorHAnsi" w:eastAsia="Times New Roman" w:hAnsiTheme="majorHAnsi" w:cstheme="majorHAnsi"/>
                <w:i/>
                <w:iCs/>
                <w:sz w:val="24"/>
                <w:szCs w:val="24"/>
              </w:rPr>
            </w:rPrChange>
          </w:rPr>
          <w:t xml:space="preserve">S </w:t>
        </w:r>
        <w:r w:rsidR="0026730B" w:rsidRPr="00C97458">
          <w:rPr>
            <w:rFonts w:asciiTheme="majorHAnsi" w:eastAsia="Times New Roman" w:hAnsiTheme="majorHAnsi" w:cstheme="majorHAnsi"/>
            <w:rPrChange w:id="1462" w:author="Diaz,Renata M" w:date="2020-06-11T15:21:00Z">
              <w:rPr>
                <w:rFonts w:asciiTheme="majorHAnsi" w:eastAsia="Times New Roman" w:hAnsiTheme="majorHAnsi" w:cstheme="majorHAnsi"/>
                <w:sz w:val="24"/>
                <w:szCs w:val="24"/>
              </w:rPr>
            </w:rPrChange>
          </w:rPr>
          <w:t xml:space="preserve">and </w:t>
        </w:r>
        <w:r w:rsidR="0026730B" w:rsidRPr="00C97458">
          <w:rPr>
            <w:rFonts w:asciiTheme="majorHAnsi" w:eastAsia="Times New Roman" w:hAnsiTheme="majorHAnsi" w:cstheme="majorHAnsi"/>
            <w:i/>
            <w:iCs/>
            <w:rPrChange w:id="1463" w:author="Diaz,Renata M" w:date="2020-06-11T15:21:00Z">
              <w:rPr>
                <w:rFonts w:asciiTheme="majorHAnsi" w:eastAsia="Times New Roman" w:hAnsiTheme="majorHAnsi" w:cstheme="majorHAnsi"/>
                <w:i/>
                <w:iCs/>
                <w:sz w:val="24"/>
                <w:szCs w:val="24"/>
              </w:rPr>
            </w:rPrChange>
          </w:rPr>
          <w:t>N</w:t>
        </w:r>
        <w:r w:rsidR="0026730B" w:rsidRPr="00C97458">
          <w:rPr>
            <w:rFonts w:asciiTheme="majorHAnsi" w:eastAsia="Times New Roman" w:hAnsiTheme="majorHAnsi" w:cstheme="majorHAnsi"/>
            <w:rPrChange w:id="1464" w:author="Diaz,Renata M" w:date="2020-06-11T15:21:00Z">
              <w:rPr>
                <w:rFonts w:asciiTheme="majorHAnsi" w:eastAsia="Times New Roman" w:hAnsiTheme="majorHAnsi" w:cstheme="majorHAnsi"/>
                <w:sz w:val="24"/>
                <w:szCs w:val="24"/>
              </w:rPr>
            </w:rPrChange>
          </w:rPr>
          <w:t xml:space="preserve">, and 3) whether </w:t>
        </w:r>
      </w:ins>
      <w:r w:rsidR="002E53D8">
        <w:rPr>
          <w:rFonts w:asciiTheme="majorHAnsi" w:eastAsia="Times New Roman" w:hAnsiTheme="majorHAnsi" w:cstheme="majorHAnsi"/>
        </w:rPr>
        <w:t xml:space="preserve">variation in the narrowness of this distribution </w:t>
      </w:r>
      <w:ins w:id="1465" w:author="skmorgane" w:date="2020-06-24T09:11:00Z">
        <w:r w:rsidR="0054318A">
          <w:rPr>
            <w:rFonts w:asciiTheme="majorHAnsi" w:eastAsia="Times New Roman" w:hAnsiTheme="majorHAnsi" w:cstheme="majorHAnsi"/>
          </w:rPr>
          <w:t>is</w:t>
        </w:r>
      </w:ins>
      <w:r w:rsidR="002E53D8">
        <w:rPr>
          <w:rFonts w:asciiTheme="majorHAnsi" w:eastAsia="Times New Roman" w:hAnsiTheme="majorHAnsi" w:cstheme="majorHAnsi"/>
        </w:rPr>
        <w:t xml:space="preserve"> associated with the apparent deviation, or lack thereof, between observation and randomness</w:t>
      </w:r>
      <w:ins w:id="1466" w:author="skmorgane" w:date="2020-06-24T09:11:00Z">
        <w:r w:rsidR="0054318A">
          <w:rPr>
            <w:rFonts w:asciiTheme="majorHAnsi" w:eastAsia="Times New Roman" w:hAnsiTheme="majorHAnsi" w:cstheme="majorHAnsi"/>
          </w:rPr>
          <w:t xml:space="preserve">. </w:t>
        </w:r>
      </w:ins>
      <w:ins w:id="1467" w:author="Diaz,Renata M" w:date="2020-06-09T13:57:00Z">
        <w:del w:id="1468" w:author="skmorgane" w:date="2020-06-24T09:11:00Z">
          <w:r w:rsidR="0026730B" w:rsidRPr="00C97458" w:rsidDel="0054318A">
            <w:rPr>
              <w:rFonts w:asciiTheme="majorHAnsi" w:eastAsia="Times New Roman" w:hAnsiTheme="majorHAnsi" w:cstheme="majorHAnsi"/>
              <w:rPrChange w:id="1469" w:author="Diaz,Renata M" w:date="2020-06-11T15:21:00Z">
                <w:rPr>
                  <w:rFonts w:asciiTheme="majorHAnsi" w:eastAsia="Times New Roman" w:hAnsiTheme="majorHAnsi" w:cstheme="majorHAnsi"/>
                  <w:sz w:val="24"/>
                  <w:szCs w:val="24"/>
                </w:rPr>
              </w:rPrChange>
            </w:rPr>
            <w:delText xml:space="preserve">seems to impact whether we detect </w:delText>
          </w:r>
          <w:commentRangeStart w:id="1470"/>
          <w:r w:rsidR="0026730B" w:rsidRPr="00C97458" w:rsidDel="0054318A">
            <w:rPr>
              <w:rFonts w:asciiTheme="majorHAnsi" w:eastAsia="Times New Roman" w:hAnsiTheme="majorHAnsi" w:cstheme="majorHAnsi"/>
              <w:rPrChange w:id="1471" w:author="Diaz,Renata M" w:date="2020-06-11T15:21:00Z">
                <w:rPr>
                  <w:rFonts w:asciiTheme="majorHAnsi" w:eastAsia="Times New Roman" w:hAnsiTheme="majorHAnsi" w:cstheme="majorHAnsi"/>
                  <w:sz w:val="24"/>
                  <w:szCs w:val="24"/>
                </w:rPr>
              </w:rPrChange>
            </w:rPr>
            <w:delText>deviations</w:delText>
          </w:r>
        </w:del>
      </w:ins>
      <w:commentRangeEnd w:id="1470"/>
      <w:ins w:id="1472" w:author="Diaz,Renata M" w:date="2020-06-11T09:21:00Z">
        <w:del w:id="1473" w:author="skmorgane" w:date="2020-06-24T09:11:00Z">
          <w:r w:rsidR="00A678DD" w:rsidRPr="00C97458" w:rsidDel="0054318A">
            <w:rPr>
              <w:rStyle w:val="CommentReference"/>
              <w:rFonts w:asciiTheme="majorHAnsi" w:hAnsiTheme="majorHAnsi" w:cstheme="majorHAnsi"/>
              <w:sz w:val="22"/>
              <w:szCs w:val="22"/>
              <w:rPrChange w:id="1474" w:author="Diaz,Renata M" w:date="2020-06-11T15:21:00Z">
                <w:rPr>
                  <w:rStyle w:val="CommentReference"/>
                </w:rPr>
              </w:rPrChange>
            </w:rPr>
            <w:commentReference w:id="1470"/>
          </w:r>
        </w:del>
      </w:ins>
      <w:ins w:id="1475" w:author="Diaz,Renata M" w:date="2020-06-09T13:57:00Z">
        <w:del w:id="1476" w:author="skmorgane" w:date="2020-06-24T09:11:00Z">
          <w:r w:rsidR="0026730B" w:rsidRPr="00C97458" w:rsidDel="0054318A">
            <w:rPr>
              <w:rFonts w:asciiTheme="majorHAnsi" w:eastAsia="Times New Roman" w:hAnsiTheme="majorHAnsi" w:cstheme="majorHAnsi"/>
              <w:rPrChange w:id="1477" w:author="Diaz,Renata M" w:date="2020-06-11T15:21:00Z">
                <w:rPr>
                  <w:rFonts w:asciiTheme="majorHAnsi" w:eastAsia="Times New Roman" w:hAnsiTheme="majorHAnsi" w:cstheme="majorHAnsi"/>
                  <w:sz w:val="24"/>
                  <w:szCs w:val="24"/>
                </w:rPr>
              </w:rPrChange>
            </w:rPr>
            <w:delText>.</w:delText>
          </w:r>
        </w:del>
      </w:ins>
      <w:ins w:id="1478" w:author="Diaz,Renata M" w:date="2020-04-13T15:34:00Z">
        <w:del w:id="1479" w:author="skmorgane" w:date="2020-06-24T09:11:00Z">
          <w:r w:rsidR="00AD67E1" w:rsidRPr="00C97458" w:rsidDel="0054318A">
            <w:rPr>
              <w:rFonts w:asciiTheme="majorHAnsi" w:eastAsia="Times New Roman" w:hAnsiTheme="majorHAnsi" w:cstheme="majorHAnsi"/>
              <w:rPrChange w:id="1480" w:author="Diaz,Renata M" w:date="2020-06-11T15:21:00Z">
                <w:rPr>
                  <w:rFonts w:ascii="Times New Roman" w:eastAsia="Times New Roman" w:hAnsi="Times New Roman" w:cs="Times New Roman"/>
                  <w:sz w:val="24"/>
                  <w:szCs w:val="24"/>
                </w:rPr>
              </w:rPrChange>
            </w:rPr>
            <w:delText xml:space="preserve"> </w:delText>
          </w:r>
        </w:del>
      </w:ins>
    </w:p>
    <w:p w14:paraId="6327DFB6" w14:textId="31D33980" w:rsidR="0074444D" w:rsidRPr="00C97458" w:rsidDel="003D4B3C" w:rsidRDefault="00CB58E3" w:rsidP="0074444D">
      <w:pPr>
        <w:rPr>
          <w:del w:id="1481" w:author="Diaz,Renata M" w:date="2020-04-13T11:01:00Z"/>
          <w:rFonts w:asciiTheme="majorHAnsi" w:eastAsia="Times New Roman" w:hAnsiTheme="majorHAnsi" w:cstheme="majorHAnsi"/>
          <w:i/>
          <w:iCs/>
          <w:rPrChange w:id="1482" w:author="Diaz,Renata M" w:date="2020-06-11T15:21:00Z">
            <w:rPr>
              <w:del w:id="1483" w:author="Diaz,Renata M" w:date="2020-04-13T11:01:00Z"/>
              <w:rFonts w:ascii="Times New Roman" w:eastAsia="Times New Roman" w:hAnsi="Times New Roman" w:cs="Times New Roman"/>
              <w:sz w:val="24"/>
              <w:szCs w:val="24"/>
            </w:rPr>
          </w:rPrChange>
        </w:rPr>
      </w:pPr>
      <w:ins w:id="1484" w:author="skmorgane" w:date="2020-03-31T09:46:00Z">
        <w:del w:id="1485" w:author="Diaz,Renata M" w:date="2020-04-13T11:01:00Z">
          <w:r w:rsidRPr="00C97458" w:rsidDel="003D4B3C">
            <w:rPr>
              <w:rFonts w:asciiTheme="majorHAnsi" w:eastAsia="Times New Roman" w:hAnsiTheme="majorHAnsi" w:cstheme="majorHAnsi"/>
              <w:i/>
              <w:iCs/>
              <w:rPrChange w:id="1486" w:author="Diaz,Renata M" w:date="2020-06-11T15:21:00Z">
                <w:rPr>
                  <w:rFonts w:ascii="Times New Roman" w:eastAsia="Times New Roman" w:hAnsi="Times New Roman" w:cs="Times New Roman"/>
                  <w:sz w:val="24"/>
                  <w:szCs w:val="24"/>
                </w:rPr>
              </w:rPrChange>
            </w:rPr>
            <w:delText xml:space="preserve">Whether or not observed species abundance distributions </w:delText>
          </w:r>
        </w:del>
      </w:ins>
      <w:ins w:id="1487" w:author="skmorgane" w:date="2020-03-31T09:47:00Z">
        <w:del w:id="1488" w:author="Diaz,Renata M" w:date="2020-04-13T11:01:00Z">
          <w:r w:rsidRPr="00C97458" w:rsidDel="003D4B3C">
            <w:rPr>
              <w:rFonts w:asciiTheme="majorHAnsi" w:eastAsia="Times New Roman" w:hAnsiTheme="majorHAnsi" w:cstheme="majorHAnsi"/>
              <w:i/>
              <w:iCs/>
              <w:rPrChange w:id="1489" w:author="Diaz,Renata M" w:date="2020-06-11T15:21:00Z">
                <w:rPr>
                  <w:rFonts w:ascii="Times New Roman" w:eastAsia="Times New Roman" w:hAnsi="Times New Roman" w:cs="Times New Roman"/>
                  <w:sz w:val="24"/>
                  <w:szCs w:val="24"/>
                </w:rPr>
              </w:rPrChange>
            </w:rPr>
            <w:delText xml:space="preserve">differ from their </w:delText>
          </w:r>
        </w:del>
      </w:ins>
      <w:ins w:id="1490" w:author="skmorgane" w:date="2020-03-31T09:48:00Z">
        <w:del w:id="1491" w:author="Diaz,Renata M" w:date="2020-04-13T11:01:00Z">
          <w:r w:rsidRPr="00C97458" w:rsidDel="003D4B3C">
            <w:rPr>
              <w:rFonts w:asciiTheme="majorHAnsi" w:eastAsia="Times New Roman" w:hAnsiTheme="majorHAnsi" w:cstheme="majorHAnsi"/>
              <w:i/>
              <w:iCs/>
              <w:rPrChange w:id="1492" w:author="Diaz,Renata M" w:date="2020-06-11T15:21: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493" w:author="skmorgane" w:date="2020-03-31T09:52:00Z">
        <w:del w:id="1494" w:author="Diaz,Renata M" w:date="2020-04-13T11:01:00Z">
          <w:r w:rsidRPr="00C97458" w:rsidDel="003D4B3C">
            <w:rPr>
              <w:rFonts w:asciiTheme="majorHAnsi" w:eastAsia="Times New Roman" w:hAnsiTheme="majorHAnsi" w:cstheme="majorHAnsi"/>
              <w:i/>
              <w:iCs/>
              <w:rPrChange w:id="1495" w:author="Diaz,Renata M" w:date="2020-06-11T15:21:00Z">
                <w:rPr>
                  <w:rFonts w:ascii="Times New Roman" w:eastAsia="Times New Roman" w:hAnsi="Times New Roman" w:cs="Times New Roman"/>
                  <w:sz w:val="24"/>
                  <w:szCs w:val="24"/>
                </w:rPr>
              </w:rPrChange>
            </w:rPr>
            <w:delText xml:space="preserve"> By </w:delText>
          </w:r>
        </w:del>
      </w:ins>
      <w:del w:id="1496" w:author="Diaz,Renata M" w:date="2020-04-13T11:01:00Z">
        <w:r w:rsidR="00E72AA7" w:rsidRPr="00C97458" w:rsidDel="003D4B3C">
          <w:rPr>
            <w:rFonts w:asciiTheme="majorHAnsi" w:eastAsia="Times New Roman" w:hAnsiTheme="majorHAnsi" w:cstheme="majorHAnsi"/>
            <w:i/>
            <w:iCs/>
            <w:rPrChange w:id="1497" w:author="Diaz,Renata M" w:date="2020-06-11T15:21:00Z">
              <w:rPr>
                <w:rFonts w:ascii="Times New Roman" w:eastAsia="Times New Roman" w:hAnsi="Times New Roman" w:cs="Times New Roman"/>
                <w:sz w:val="24"/>
                <w:szCs w:val="24"/>
              </w:rPr>
            </w:rPrChange>
          </w:rPr>
          <w:delText>–</w:delText>
        </w:r>
        <w:r w:rsidR="00E51E72" w:rsidRPr="00C97458" w:rsidDel="003D4B3C">
          <w:rPr>
            <w:rFonts w:asciiTheme="majorHAnsi" w:eastAsia="Times New Roman" w:hAnsiTheme="majorHAnsi" w:cstheme="majorHAnsi"/>
            <w:i/>
            <w:iCs/>
            <w:rPrChange w:id="1498" w:author="Diaz,Renata M" w:date="2020-06-11T15:21:00Z">
              <w:rPr>
                <w:rFonts w:ascii="Times New Roman" w:eastAsia="Times New Roman" w:hAnsi="Times New Roman" w:cs="Times New Roman"/>
                <w:sz w:val="24"/>
                <w:szCs w:val="24"/>
              </w:rPr>
            </w:rPrChange>
          </w:rPr>
          <w:delText xml:space="preserve"> </w:delText>
        </w:r>
        <w:r w:rsidR="00E72AA7" w:rsidRPr="00C97458" w:rsidDel="003D4B3C">
          <w:rPr>
            <w:rFonts w:asciiTheme="majorHAnsi" w:eastAsia="Times New Roman" w:hAnsiTheme="majorHAnsi" w:cstheme="majorHAnsi"/>
            <w:i/>
            <w:iCs/>
            <w:rPrChange w:id="1499" w:author="Diaz,Renata M" w:date="2020-06-11T15:21: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C97458" w:rsidDel="003D4B3C">
          <w:rPr>
            <w:rFonts w:asciiTheme="majorHAnsi" w:eastAsia="Times New Roman" w:hAnsiTheme="majorHAnsi" w:cstheme="majorHAnsi"/>
            <w:i/>
            <w:iCs/>
            <w:rPrChange w:id="1500" w:author="Diaz,Renata M" w:date="2020-06-11T15:21:00Z">
              <w:rPr>
                <w:rFonts w:ascii="Times New Roman" w:eastAsia="Times New Roman" w:hAnsi="Times New Roman" w:cs="Times New Roman"/>
                <w:sz w:val="24"/>
                <w:szCs w:val="24"/>
              </w:rPr>
            </w:rPrChange>
          </w:rPr>
          <w:delText>net outcome is</w:delText>
        </w:r>
        <w:r w:rsidR="00E51E72" w:rsidRPr="00C97458" w:rsidDel="003D4B3C">
          <w:rPr>
            <w:rFonts w:asciiTheme="majorHAnsi" w:eastAsia="Times New Roman" w:hAnsiTheme="majorHAnsi" w:cstheme="majorHAnsi"/>
            <w:i/>
            <w:iCs/>
            <w:rPrChange w:id="1501" w:author="Diaz,Renata M" w:date="2020-06-11T15:21: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C97458" w:rsidDel="003D4B3C">
          <w:rPr>
            <w:rFonts w:asciiTheme="majorHAnsi" w:eastAsia="Times New Roman" w:hAnsiTheme="majorHAnsi" w:cstheme="majorHAnsi"/>
            <w:i/>
            <w:iCs/>
            <w:rPrChange w:id="1502" w:author="Diaz,Renata M" w:date="2020-06-11T15:21:00Z">
              <w:rPr>
                <w:rFonts w:ascii="Times New Roman" w:eastAsia="Times New Roman" w:hAnsi="Times New Roman" w:cs="Times New Roman"/>
                <w:sz w:val="24"/>
                <w:szCs w:val="24"/>
              </w:rPr>
            </w:rPrChange>
          </w:rPr>
          <w:delText>is</w:delText>
        </w:r>
        <w:r w:rsidR="00E51E72" w:rsidRPr="00C97458" w:rsidDel="003D4B3C">
          <w:rPr>
            <w:rFonts w:asciiTheme="majorHAnsi" w:eastAsia="Times New Roman" w:hAnsiTheme="majorHAnsi" w:cstheme="majorHAnsi"/>
            <w:i/>
            <w:iCs/>
            <w:rPrChange w:id="1503" w:author="Diaz,Renata M" w:date="2020-06-11T15:21:00Z">
              <w:rPr>
                <w:rFonts w:ascii="Times New Roman" w:eastAsia="Times New Roman" w:hAnsi="Times New Roman" w:cs="Times New Roman"/>
                <w:sz w:val="24"/>
                <w:szCs w:val="24"/>
              </w:rPr>
            </w:rPrChange>
          </w:rPr>
          <w:delText>e</w:delText>
        </w:r>
        <w:r w:rsidR="00E72AA7" w:rsidRPr="00C97458" w:rsidDel="003D4B3C">
          <w:rPr>
            <w:rFonts w:asciiTheme="majorHAnsi" w:eastAsia="Times New Roman" w:hAnsiTheme="majorHAnsi" w:cstheme="majorHAnsi"/>
            <w:i/>
            <w:iCs/>
            <w:rPrChange w:id="1504" w:author="Diaz,Renata M" w:date="2020-06-11T15:21:00Z">
              <w:rPr>
                <w:rFonts w:ascii="Times New Roman" w:eastAsia="Times New Roman" w:hAnsi="Times New Roman" w:cs="Times New Roman"/>
                <w:sz w:val="24"/>
                <w:szCs w:val="24"/>
              </w:rPr>
            </w:rPrChange>
          </w:rPr>
          <w:delText xml:space="preserve"> ().</w:delText>
        </w:r>
      </w:del>
    </w:p>
    <w:p w14:paraId="5A8E439C" w14:textId="4AC9E31A" w:rsidR="001827AA" w:rsidRPr="00C97458" w:rsidDel="00D03647" w:rsidRDefault="6BFBB66E" w:rsidP="0074444D">
      <w:pPr>
        <w:rPr>
          <w:del w:id="1505" w:author="Diaz,Renata M" w:date="2020-04-13T14:40:00Z"/>
          <w:rFonts w:asciiTheme="majorHAnsi" w:eastAsia="Times New Roman" w:hAnsiTheme="majorHAnsi" w:cstheme="majorHAnsi"/>
          <w:rPrChange w:id="1506" w:author="Diaz,Renata M" w:date="2020-06-11T15:21:00Z">
            <w:rPr>
              <w:del w:id="1507" w:author="Diaz,Renata M" w:date="2020-04-13T14:40:00Z"/>
              <w:rFonts w:ascii="Times New Roman" w:eastAsia="Times New Roman" w:hAnsi="Times New Roman" w:cs="Times New Roman"/>
              <w:sz w:val="24"/>
              <w:szCs w:val="24"/>
            </w:rPr>
          </w:rPrChange>
        </w:rPr>
      </w:pPr>
      <w:del w:id="1508" w:author="Diaz,Renata M" w:date="2020-04-13T14:40:00Z">
        <w:r w:rsidRPr="00C97458" w:rsidDel="00D03647">
          <w:rPr>
            <w:rFonts w:asciiTheme="majorHAnsi" w:eastAsia="Times New Roman" w:hAnsiTheme="majorHAnsi" w:cstheme="majorHAnsi"/>
            <w:i/>
            <w:iCs/>
            <w:rPrChange w:id="1509" w:author="Diaz,Renata M" w:date="2020-06-11T15:21:00Z">
              <w:rPr>
                <w:rFonts w:ascii="Times New Roman" w:eastAsia="Times New Roman" w:hAnsi="Times New Roman" w:cs="Times New Roman"/>
                <w:sz w:val="24"/>
                <w:szCs w:val="24"/>
              </w:rPr>
            </w:rPrChange>
          </w:rPr>
          <w:delText>Locey</w:delText>
        </w:r>
        <w:r w:rsidRPr="00C97458" w:rsidDel="00D03647">
          <w:rPr>
            <w:rFonts w:asciiTheme="majorHAnsi" w:eastAsia="Times New Roman" w:hAnsiTheme="majorHAnsi" w:cstheme="majorHAnsi"/>
            <w:rPrChange w:id="1510" w:author="Diaz,Renata M" w:date="2020-06-11T15:21:00Z">
              <w:rPr>
                <w:rFonts w:ascii="Times New Roman" w:eastAsia="Times New Roman" w:hAnsi="Times New Roman" w:cs="Times New Roman"/>
                <w:sz w:val="24"/>
                <w:szCs w:val="24"/>
              </w:rPr>
            </w:rPrChange>
          </w:rPr>
          <w:delText xml:space="preserve"> and White ()</w:delText>
        </w:r>
        <w:r w:rsidR="00325EF2" w:rsidRPr="00C97458" w:rsidDel="00D03647">
          <w:rPr>
            <w:rFonts w:asciiTheme="majorHAnsi" w:eastAsia="Times New Roman" w:hAnsiTheme="majorHAnsi" w:cstheme="majorHAnsi"/>
            <w:rPrChange w:id="1511"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512" w:author="Diaz,Renata M" w:date="2020-06-11T15:21:00Z">
              <w:rPr>
                <w:rFonts w:ascii="Times New Roman" w:eastAsia="Times New Roman" w:hAnsi="Times New Roman" w:cs="Times New Roman"/>
                <w:sz w:val="24"/>
                <w:szCs w:val="24"/>
              </w:rPr>
            </w:rPrChange>
          </w:rPr>
          <w:delText>laid</w:delText>
        </w:r>
        <w:r w:rsidR="00325EF2" w:rsidRPr="00C97458" w:rsidDel="00D03647">
          <w:rPr>
            <w:rFonts w:asciiTheme="majorHAnsi" w:eastAsia="Times New Roman" w:hAnsiTheme="majorHAnsi" w:cstheme="majorHAnsi"/>
            <w:rPrChange w:id="1513" w:author="Diaz,Renata M" w:date="2020-06-11T15:21: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C97458" w:rsidDel="00D03647">
          <w:rPr>
            <w:rFonts w:asciiTheme="majorHAnsi" w:eastAsia="Times New Roman" w:hAnsiTheme="majorHAnsi" w:cstheme="majorHAnsi"/>
            <w:rPrChange w:id="1514" w:author="Diaz,Renata M" w:date="2020-06-11T15:21:00Z">
              <w:rPr>
                <w:rFonts w:ascii="Times New Roman" w:eastAsia="Times New Roman" w:hAnsi="Times New Roman" w:cs="Times New Roman"/>
                <w:sz w:val="24"/>
                <w:szCs w:val="24"/>
              </w:rPr>
            </w:rPrChange>
          </w:rPr>
          <w:delText>They drew samples</w:delText>
        </w:r>
        <w:r w:rsidR="00370177" w:rsidRPr="00C97458" w:rsidDel="00D03647">
          <w:rPr>
            <w:rFonts w:asciiTheme="majorHAnsi" w:eastAsia="Times New Roman" w:hAnsiTheme="majorHAnsi" w:cstheme="majorHAnsi"/>
            <w:rPrChange w:id="1515" w:author="Diaz,Renata M" w:date="2020-06-11T15:21:00Z">
              <w:rPr>
                <w:rFonts w:ascii="Times New Roman" w:eastAsia="Times New Roman" w:hAnsi="Times New Roman" w:cs="Times New Roman"/>
                <w:sz w:val="24"/>
                <w:szCs w:val="24"/>
              </w:rPr>
            </w:rPrChange>
          </w:rPr>
          <w:delText xml:space="preserve"> from</w:delText>
        </w:r>
        <w:r w:rsidR="005B5CCC" w:rsidRPr="00C97458" w:rsidDel="00D03647">
          <w:rPr>
            <w:rFonts w:asciiTheme="majorHAnsi" w:eastAsia="Times New Roman" w:hAnsiTheme="majorHAnsi" w:cstheme="majorHAnsi"/>
            <w:rPrChange w:id="1516" w:author="Diaz,Renata M" w:date="2020-06-11T15:21:00Z">
              <w:rPr>
                <w:rFonts w:ascii="Times New Roman" w:eastAsia="Times New Roman" w:hAnsi="Times New Roman" w:cs="Times New Roman"/>
                <w:sz w:val="24"/>
                <w:szCs w:val="24"/>
              </w:rPr>
            </w:rPrChange>
          </w:rPr>
          <w:delText xml:space="preserve"> the </w:delText>
        </w:r>
        <w:r w:rsidR="005B5CCC" w:rsidRPr="00C97458" w:rsidDel="00D03647">
          <w:rPr>
            <w:rFonts w:asciiTheme="majorHAnsi" w:eastAsia="Times New Roman" w:hAnsiTheme="majorHAnsi" w:cstheme="majorHAnsi"/>
            <w:i/>
            <w:iCs/>
            <w:rPrChange w:id="1517" w:author="Diaz,Renata M" w:date="2020-06-11T15:21:00Z">
              <w:rPr>
                <w:rFonts w:ascii="Times New Roman" w:eastAsia="Times New Roman" w:hAnsi="Times New Roman" w:cs="Times New Roman"/>
                <w:i/>
                <w:iCs/>
                <w:sz w:val="24"/>
                <w:szCs w:val="24"/>
              </w:rPr>
            </w:rPrChange>
          </w:rPr>
          <w:delText>feasible set</w:delText>
        </w:r>
        <w:r w:rsidR="005B5CCC" w:rsidRPr="00C97458" w:rsidDel="00D03647">
          <w:rPr>
            <w:rFonts w:asciiTheme="majorHAnsi" w:eastAsia="Times New Roman" w:hAnsiTheme="majorHAnsi" w:cstheme="majorHAnsi"/>
            <w:rPrChange w:id="1518"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519" w:author="Diaz,Renata M" w:date="2020-06-11T15:21:00Z">
              <w:rPr>
                <w:rFonts w:ascii="Times New Roman" w:eastAsia="Times New Roman" w:hAnsi="Times New Roman" w:cs="Times New Roman"/>
                <w:sz w:val="24"/>
                <w:szCs w:val="24"/>
              </w:rPr>
            </w:rPrChange>
          </w:rPr>
          <w:delText xml:space="preserve">– the set of </w:delText>
        </w:r>
        <w:r w:rsidR="00133697" w:rsidRPr="00C97458" w:rsidDel="00D03647">
          <w:rPr>
            <w:rFonts w:asciiTheme="majorHAnsi" w:eastAsia="Times New Roman" w:hAnsiTheme="majorHAnsi" w:cstheme="majorHAnsi"/>
            <w:i/>
            <w:iCs/>
            <w:rPrChange w:id="1520" w:author="Diaz,Renata M" w:date="2020-06-11T15:21:00Z">
              <w:rPr>
                <w:rFonts w:ascii="Times New Roman" w:eastAsia="Times New Roman" w:hAnsi="Times New Roman" w:cs="Times New Roman"/>
                <w:i/>
                <w:iCs/>
                <w:sz w:val="24"/>
                <w:szCs w:val="24"/>
              </w:rPr>
            </w:rPrChange>
          </w:rPr>
          <w:delText xml:space="preserve">possible </w:delText>
        </w:r>
        <w:r w:rsidR="00133697" w:rsidRPr="00C97458" w:rsidDel="00D03647">
          <w:rPr>
            <w:rFonts w:asciiTheme="majorHAnsi" w:eastAsia="Times New Roman" w:hAnsiTheme="majorHAnsi" w:cstheme="majorHAnsi"/>
            <w:rPrChange w:id="1521" w:author="Diaz,Renata M" w:date="2020-06-11T15:21:00Z">
              <w:rPr>
                <w:rFonts w:ascii="Times New Roman" w:eastAsia="Times New Roman" w:hAnsi="Times New Roman" w:cs="Times New Roman"/>
                <w:sz w:val="24"/>
                <w:szCs w:val="24"/>
              </w:rPr>
            </w:rPrChange>
          </w:rPr>
          <w:delText xml:space="preserve">divisions of N individuals into S species – </w:delText>
        </w:r>
        <w:r w:rsidR="005B5CCC" w:rsidRPr="00C97458" w:rsidDel="00D03647">
          <w:rPr>
            <w:rFonts w:asciiTheme="majorHAnsi" w:eastAsia="Times New Roman" w:hAnsiTheme="majorHAnsi" w:cstheme="majorHAnsi"/>
            <w:rPrChange w:id="1522" w:author="Diaz,Renata M" w:date="2020-06-11T15:21: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C97458" w:rsidDel="00D03647">
          <w:rPr>
            <w:rFonts w:asciiTheme="majorHAnsi" w:eastAsia="Times New Roman" w:hAnsiTheme="majorHAnsi" w:cstheme="majorHAnsi"/>
            <w:rPrChange w:id="1523" w:author="Diaz,Renata M" w:date="2020-06-11T15:21:00Z">
              <w:rPr>
                <w:rFonts w:ascii="Times New Roman" w:eastAsia="Times New Roman" w:hAnsi="Times New Roman" w:cs="Times New Roman"/>
                <w:sz w:val="24"/>
                <w:szCs w:val="24"/>
              </w:rPr>
            </w:rPrChange>
          </w:rPr>
          <w:delText>Locey and White’s initial efforts showed that</w:delText>
        </w:r>
        <w:r w:rsidR="00133697" w:rsidRPr="00C97458" w:rsidDel="00D03647">
          <w:rPr>
            <w:rFonts w:asciiTheme="majorHAnsi" w:eastAsia="Times New Roman" w:hAnsiTheme="majorHAnsi" w:cstheme="majorHAnsi"/>
            <w:rPrChange w:id="1524" w:author="Diaz,Renata M" w:date="2020-06-11T15:21:00Z">
              <w:rPr>
                <w:rFonts w:ascii="Times New Roman" w:eastAsia="Times New Roman" w:hAnsi="Times New Roman" w:cs="Times New Roman"/>
                <w:sz w:val="24"/>
                <w:szCs w:val="24"/>
              </w:rPr>
            </w:rPrChange>
          </w:rPr>
          <w:delText xml:space="preserve"> feasible sets often have strong central tendencies, and that</w:delText>
        </w:r>
        <w:r w:rsidR="001827AA" w:rsidRPr="00C97458" w:rsidDel="00D03647">
          <w:rPr>
            <w:rFonts w:asciiTheme="majorHAnsi" w:eastAsia="Times New Roman" w:hAnsiTheme="majorHAnsi" w:cstheme="majorHAnsi"/>
            <w:rPrChange w:id="1525" w:author="Diaz,Renata M" w:date="2020-06-11T15:21: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C97458" w:rsidDel="00D03647" w:rsidRDefault="005B5CCC" w:rsidP="0074444D">
      <w:pPr>
        <w:rPr>
          <w:del w:id="1526" w:author="Diaz,Renata M" w:date="2020-04-13T14:40:00Z"/>
          <w:rFonts w:asciiTheme="majorHAnsi" w:eastAsia="Times New Roman" w:hAnsiTheme="majorHAnsi" w:cstheme="majorHAnsi"/>
          <w:rPrChange w:id="1527" w:author="Diaz,Renata M" w:date="2020-06-11T15:21:00Z">
            <w:rPr>
              <w:del w:id="1528" w:author="Diaz,Renata M" w:date="2020-04-13T14:40:00Z"/>
              <w:rFonts w:ascii="Times New Roman" w:eastAsia="Times New Roman" w:hAnsi="Times New Roman" w:cs="Times New Roman"/>
              <w:sz w:val="24"/>
              <w:szCs w:val="24"/>
            </w:rPr>
          </w:rPrChange>
        </w:rPr>
      </w:pPr>
      <w:del w:id="1529" w:author="Diaz,Renata M" w:date="2020-04-13T14:40:00Z">
        <w:r w:rsidRPr="00C97458" w:rsidDel="00D03647">
          <w:rPr>
            <w:rFonts w:asciiTheme="majorHAnsi" w:eastAsia="Times New Roman" w:hAnsiTheme="majorHAnsi" w:cstheme="majorHAnsi"/>
            <w:rPrChange w:id="1530" w:author="Diaz,Renata M" w:date="2020-06-11T15:21:00Z">
              <w:rPr>
                <w:rFonts w:ascii="Times New Roman" w:eastAsia="Times New Roman" w:hAnsi="Times New Roman" w:cs="Times New Roman"/>
                <w:sz w:val="24"/>
                <w:szCs w:val="24"/>
              </w:rPr>
            </w:rPrChange>
          </w:rPr>
          <w:delText xml:space="preserve">This is an especially appealing approach because the feasible </w:delText>
        </w:r>
        <w:r w:rsidR="00133697" w:rsidRPr="00C97458" w:rsidDel="00D03647">
          <w:rPr>
            <w:rFonts w:asciiTheme="majorHAnsi" w:eastAsia="Times New Roman" w:hAnsiTheme="majorHAnsi" w:cstheme="majorHAnsi"/>
            <w:rPrChange w:id="1531" w:author="Diaz,Renata M" w:date="2020-06-11T15:21:00Z">
              <w:rPr>
                <w:rFonts w:ascii="Times New Roman" w:eastAsia="Times New Roman" w:hAnsi="Times New Roman" w:cs="Times New Roman"/>
                <w:sz w:val="24"/>
                <w:szCs w:val="24"/>
              </w:rPr>
            </w:rPrChange>
          </w:rPr>
          <w:delText>set follows</w:delText>
        </w:r>
        <w:r w:rsidRPr="00C97458" w:rsidDel="00D03647">
          <w:rPr>
            <w:rFonts w:asciiTheme="majorHAnsi" w:eastAsia="Times New Roman" w:hAnsiTheme="majorHAnsi" w:cstheme="majorHAnsi"/>
            <w:rPrChange w:id="1532"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533" w:author="Diaz,Renata M" w:date="2020-06-11T15:21:00Z">
              <w:rPr>
                <w:rFonts w:ascii="Times New Roman" w:eastAsia="Times New Roman" w:hAnsi="Times New Roman" w:cs="Times New Roman"/>
                <w:sz w:val="24"/>
                <w:szCs w:val="24"/>
              </w:rPr>
            </w:rPrChange>
          </w:rPr>
          <w:delText>directly from</w:delText>
        </w:r>
        <w:r w:rsidRPr="00C97458" w:rsidDel="00D03647">
          <w:rPr>
            <w:rFonts w:asciiTheme="majorHAnsi" w:eastAsia="Times New Roman" w:hAnsiTheme="majorHAnsi" w:cstheme="majorHAnsi"/>
            <w:rPrChange w:id="1534" w:author="Diaz,Renata M" w:date="2020-06-11T15:21: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C97458" w:rsidDel="00D03647">
          <w:rPr>
            <w:rFonts w:asciiTheme="majorHAnsi" w:eastAsia="Times New Roman" w:hAnsiTheme="majorHAnsi" w:cstheme="majorHAnsi"/>
            <w:rPrChange w:id="1535" w:author="Diaz,Renata M" w:date="2020-06-11T15:21:00Z">
              <w:rPr>
                <w:rFonts w:ascii="Times New Roman" w:eastAsia="Times New Roman" w:hAnsi="Times New Roman" w:cs="Times New Roman"/>
                <w:sz w:val="24"/>
                <w:szCs w:val="24"/>
              </w:rPr>
            </w:rPrChange>
          </w:rPr>
          <w:delText>statistical attributes</w:delText>
        </w:r>
        <w:r w:rsidRPr="00C97458" w:rsidDel="00D03647">
          <w:rPr>
            <w:rFonts w:asciiTheme="majorHAnsi" w:eastAsia="Times New Roman" w:hAnsiTheme="majorHAnsi" w:cstheme="majorHAnsi"/>
            <w:rPrChange w:id="1536" w:author="Diaz,Renata M" w:date="2020-06-11T15:21:00Z">
              <w:rPr>
                <w:rFonts w:ascii="Times New Roman" w:eastAsia="Times New Roman" w:hAnsi="Times New Roman" w:cs="Times New Roman"/>
                <w:sz w:val="24"/>
                <w:szCs w:val="24"/>
              </w:rPr>
            </w:rPrChange>
          </w:rPr>
          <w:delText xml:space="preserve">, such as evenness or skewness, </w:delText>
        </w:r>
        <w:r w:rsidR="00133697" w:rsidRPr="00C97458" w:rsidDel="00D03647">
          <w:rPr>
            <w:rFonts w:asciiTheme="majorHAnsi" w:eastAsia="Times New Roman" w:hAnsiTheme="majorHAnsi" w:cstheme="majorHAnsi"/>
            <w:rPrChange w:id="1537" w:author="Diaz,Renata M" w:date="2020-06-11T15:21:00Z">
              <w:rPr>
                <w:rFonts w:ascii="Times New Roman" w:eastAsia="Times New Roman" w:hAnsi="Times New Roman" w:cs="Times New Roman"/>
                <w:sz w:val="24"/>
                <w:szCs w:val="24"/>
              </w:rPr>
            </w:rPrChange>
          </w:rPr>
          <w:delText xml:space="preserve">vary over biologically </w:delText>
        </w:r>
        <w:r w:rsidR="003D1508" w:rsidRPr="00C97458" w:rsidDel="00D03647">
          <w:rPr>
            <w:rFonts w:asciiTheme="majorHAnsi" w:eastAsia="Times New Roman" w:hAnsiTheme="majorHAnsi" w:cstheme="majorHAnsi"/>
            <w:rPrChange w:id="1538" w:author="Diaz,Renata M" w:date="2020-06-11T15:21:00Z">
              <w:rPr>
                <w:rFonts w:ascii="Times New Roman" w:eastAsia="Times New Roman" w:hAnsi="Times New Roman" w:cs="Times New Roman"/>
                <w:sz w:val="24"/>
                <w:szCs w:val="24"/>
              </w:rPr>
            </w:rPrChange>
          </w:rPr>
          <w:delText>realistic</w:delText>
        </w:r>
        <w:r w:rsidR="00133697" w:rsidRPr="00C97458" w:rsidDel="00D03647">
          <w:rPr>
            <w:rFonts w:asciiTheme="majorHAnsi" w:eastAsia="Times New Roman" w:hAnsiTheme="majorHAnsi" w:cstheme="majorHAnsi"/>
            <w:rPrChange w:id="1539" w:author="Diaz,Renata M" w:date="2020-06-11T15:21:00Z">
              <w:rPr>
                <w:rFonts w:ascii="Times New Roman" w:eastAsia="Times New Roman" w:hAnsi="Times New Roman" w:cs="Times New Roman"/>
                <w:sz w:val="24"/>
                <w:szCs w:val="24"/>
              </w:rPr>
            </w:rPrChange>
          </w:rPr>
          <w:delText xml:space="preserve"> ranges of</w:delText>
        </w:r>
        <w:r w:rsidRPr="00C97458" w:rsidDel="00D03647">
          <w:rPr>
            <w:rFonts w:asciiTheme="majorHAnsi" w:eastAsia="Times New Roman" w:hAnsiTheme="majorHAnsi" w:cstheme="majorHAnsi"/>
            <w:rPrChange w:id="1540" w:author="Diaz,Renata M" w:date="2020-06-11T15:21:00Z">
              <w:rPr>
                <w:rFonts w:ascii="Times New Roman" w:eastAsia="Times New Roman" w:hAnsi="Times New Roman" w:cs="Times New Roman"/>
                <w:sz w:val="24"/>
                <w:szCs w:val="24"/>
              </w:rPr>
            </w:rPrChange>
          </w:rPr>
          <w:delText xml:space="preserve"> S and N. </w:delText>
        </w:r>
        <w:r w:rsidRPr="00C97458" w:rsidDel="00D03647">
          <w:rPr>
            <w:rFonts w:asciiTheme="majorHAnsi" w:eastAsia="Times New Roman" w:hAnsiTheme="majorHAnsi" w:cstheme="majorHAnsi"/>
            <w:iCs/>
            <w:rPrChange w:id="1541" w:author="Diaz,Renata M" w:date="2020-06-11T15:21:00Z">
              <w:rPr>
                <w:rFonts w:ascii="Times New Roman" w:eastAsia="Times New Roman" w:hAnsi="Times New Roman" w:cs="Times New Roman"/>
                <w:iCs/>
                <w:sz w:val="24"/>
                <w:szCs w:val="24"/>
              </w:rPr>
            </w:rPrChange>
          </w:rPr>
          <w:delText>In general</w:delText>
        </w:r>
        <w:r w:rsidRPr="00C97458" w:rsidDel="00D03647">
          <w:rPr>
            <w:rFonts w:asciiTheme="majorHAnsi" w:eastAsia="Times New Roman" w:hAnsiTheme="majorHAnsi" w:cstheme="majorHAnsi"/>
            <w:rPrChange w:id="1542" w:author="Diaz,Renata M" w:date="2020-06-11T15:21:00Z">
              <w:rPr>
                <w:rFonts w:ascii="Times New Roman" w:eastAsia="Times New Roman" w:hAnsi="Times New Roman" w:cs="Times New Roman"/>
                <w:sz w:val="24"/>
                <w:szCs w:val="24"/>
              </w:rPr>
            </w:rPrChange>
          </w:rPr>
          <w:delText xml:space="preserve">, and especially for </w:delText>
        </w:r>
        <w:r w:rsidR="001827AA" w:rsidRPr="00C97458" w:rsidDel="00D03647">
          <w:rPr>
            <w:rFonts w:asciiTheme="majorHAnsi" w:eastAsia="Times New Roman" w:hAnsiTheme="majorHAnsi" w:cstheme="majorHAnsi"/>
            <w:rPrChange w:id="1543" w:author="Diaz,Renata M" w:date="2020-06-11T15:21:00Z">
              <w:rPr>
                <w:rFonts w:ascii="Times New Roman" w:eastAsia="Times New Roman" w:hAnsi="Times New Roman" w:cs="Times New Roman"/>
                <w:sz w:val="24"/>
                <w:szCs w:val="24"/>
              </w:rPr>
            </w:rPrChange>
          </w:rPr>
          <w:delText xml:space="preserve">communities with high </w:delText>
        </w:r>
        <w:r w:rsidRPr="00C97458" w:rsidDel="00D03647">
          <w:rPr>
            <w:rFonts w:asciiTheme="majorHAnsi" w:eastAsia="Times New Roman" w:hAnsiTheme="majorHAnsi" w:cstheme="majorHAnsi"/>
            <w:rPrChange w:id="1544" w:author="Diaz,Renata M" w:date="2020-06-11T15:21:00Z">
              <w:rPr>
                <w:rFonts w:ascii="Times New Roman" w:eastAsia="Times New Roman" w:hAnsi="Times New Roman" w:cs="Times New Roman"/>
                <w:sz w:val="24"/>
                <w:szCs w:val="24"/>
              </w:rPr>
            </w:rPrChange>
          </w:rPr>
          <w:delText xml:space="preserve">S, N, </w:delText>
        </w:r>
        <w:r w:rsidR="001827AA" w:rsidRPr="00C97458" w:rsidDel="00D03647">
          <w:rPr>
            <w:rFonts w:asciiTheme="majorHAnsi" w:eastAsia="Times New Roman" w:hAnsiTheme="majorHAnsi" w:cstheme="majorHAnsi"/>
            <w:rPrChange w:id="1545" w:author="Diaz,Renata M" w:date="2020-06-11T15:21:00Z">
              <w:rPr>
                <w:rFonts w:ascii="Times New Roman" w:eastAsia="Times New Roman" w:hAnsi="Times New Roman" w:cs="Times New Roman"/>
                <w:sz w:val="24"/>
                <w:szCs w:val="24"/>
              </w:rPr>
            </w:rPrChange>
          </w:rPr>
          <w:delText>or</w:delText>
        </w:r>
        <w:r w:rsidRPr="00C97458" w:rsidDel="00D03647">
          <w:rPr>
            <w:rFonts w:asciiTheme="majorHAnsi" w:eastAsia="Times New Roman" w:hAnsiTheme="majorHAnsi" w:cstheme="majorHAnsi"/>
            <w:rPrChange w:id="1546" w:author="Diaz,Renata M" w:date="2020-06-11T15:21:00Z">
              <w:rPr>
                <w:rFonts w:ascii="Times New Roman" w:eastAsia="Times New Roman" w:hAnsi="Times New Roman" w:cs="Times New Roman"/>
                <w:sz w:val="24"/>
                <w:szCs w:val="24"/>
              </w:rPr>
            </w:rPrChange>
          </w:rPr>
          <w:delText xml:space="preserve"> average abundance</w:delText>
        </w:r>
        <w:r w:rsidR="00133697" w:rsidRPr="00C97458" w:rsidDel="00D03647">
          <w:rPr>
            <w:rFonts w:asciiTheme="majorHAnsi" w:eastAsia="Times New Roman" w:hAnsiTheme="majorHAnsi" w:cstheme="majorHAnsi"/>
            <w:rPrChange w:id="1547" w:author="Diaz,Renata M" w:date="2020-06-11T15:21:00Z">
              <w:rPr>
                <w:rFonts w:ascii="Times New Roman" w:eastAsia="Times New Roman" w:hAnsi="Times New Roman" w:cs="Times New Roman"/>
                <w:sz w:val="24"/>
                <w:szCs w:val="24"/>
              </w:rPr>
            </w:rPrChange>
          </w:rPr>
          <w:delText xml:space="preserve"> N/S</w:delText>
        </w:r>
        <w:r w:rsidRPr="00C97458" w:rsidDel="00D03647">
          <w:rPr>
            <w:rFonts w:asciiTheme="majorHAnsi" w:eastAsia="Times New Roman" w:hAnsiTheme="majorHAnsi" w:cstheme="majorHAnsi"/>
            <w:rPrChange w:id="1548" w:author="Diaz,Renata M" w:date="2020-06-11T15:21: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C97458" w:rsidDel="00D03647">
          <w:rPr>
            <w:rFonts w:asciiTheme="majorHAnsi" w:eastAsia="Times New Roman" w:hAnsiTheme="majorHAnsi" w:cstheme="majorHAnsi"/>
            <w:rPrChange w:id="1549" w:author="Diaz,Renata M" w:date="2020-06-11T15:21:00Z">
              <w:rPr>
                <w:rFonts w:ascii="Times New Roman" w:eastAsia="Times New Roman" w:hAnsi="Times New Roman" w:cs="Times New Roman"/>
                <w:sz w:val="24"/>
                <w:szCs w:val="24"/>
              </w:rPr>
            </w:rPrChange>
          </w:rPr>
          <w:delText>vague</w:delText>
        </w:r>
        <w:r w:rsidRPr="00C97458" w:rsidDel="00D03647">
          <w:rPr>
            <w:rFonts w:asciiTheme="majorHAnsi" w:eastAsia="Times New Roman" w:hAnsiTheme="majorHAnsi" w:cstheme="majorHAnsi"/>
            <w:rPrChange w:id="1550" w:author="Diaz,Renata M" w:date="2020-06-11T15:21:00Z">
              <w:rPr>
                <w:rFonts w:ascii="Times New Roman" w:eastAsia="Times New Roman" w:hAnsi="Times New Roman" w:cs="Times New Roman"/>
                <w:sz w:val="24"/>
                <w:szCs w:val="24"/>
              </w:rPr>
            </w:rPrChange>
          </w:rPr>
          <w:delText xml:space="preserve"> central tendency. If the </w:delText>
        </w:r>
        <w:r w:rsidR="00133697" w:rsidRPr="00C97458" w:rsidDel="00D03647">
          <w:rPr>
            <w:rFonts w:asciiTheme="majorHAnsi" w:eastAsia="Times New Roman" w:hAnsiTheme="majorHAnsi" w:cstheme="majorHAnsi"/>
            <w:rPrChange w:id="1551" w:author="Diaz,Renata M" w:date="2020-06-11T15:21:00Z">
              <w:rPr>
                <w:rFonts w:ascii="Times New Roman" w:eastAsia="Times New Roman" w:hAnsi="Times New Roman" w:cs="Times New Roman"/>
                <w:sz w:val="24"/>
                <w:szCs w:val="24"/>
              </w:rPr>
            </w:rPrChange>
          </w:rPr>
          <w:delText>probability distribution of</w:delText>
        </w:r>
        <w:r w:rsidRPr="00C97458" w:rsidDel="00D03647">
          <w:rPr>
            <w:rFonts w:asciiTheme="majorHAnsi" w:eastAsia="Times New Roman" w:hAnsiTheme="majorHAnsi" w:cstheme="majorHAnsi"/>
            <w:rPrChange w:id="1552" w:author="Diaz,Renata M" w:date="2020-06-11T15:21: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C97458" w:rsidDel="00D03647">
          <w:rPr>
            <w:rFonts w:asciiTheme="majorHAnsi" w:eastAsia="Times New Roman" w:hAnsiTheme="majorHAnsi" w:cstheme="majorHAnsi"/>
            <w:rPrChange w:id="1553" w:author="Diaz,Renata M" w:date="2020-06-11T15:21:00Z">
              <w:rPr>
                <w:rFonts w:ascii="Times New Roman" w:eastAsia="Times New Roman" w:hAnsi="Times New Roman" w:cs="Times New Roman"/>
                <w:sz w:val="24"/>
                <w:szCs w:val="24"/>
              </w:rPr>
            </w:rPrChange>
          </w:rPr>
          <w:delText>it may not be possible to detect meaningful deviations</w:delText>
        </w:r>
        <w:r w:rsidR="0066716C" w:rsidRPr="00C97458" w:rsidDel="00D03647">
          <w:rPr>
            <w:rFonts w:asciiTheme="majorHAnsi" w:eastAsia="Times New Roman" w:hAnsiTheme="majorHAnsi" w:cstheme="majorHAnsi"/>
            <w:rPrChange w:id="1554" w:author="Diaz,Renata M" w:date="2020-06-11T15:21: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C97458" w:rsidDel="00D03647">
          <w:rPr>
            <w:rFonts w:asciiTheme="majorHAnsi" w:eastAsia="Times New Roman" w:hAnsiTheme="majorHAnsi" w:cstheme="majorHAnsi"/>
            <w:i/>
            <w:iCs/>
            <w:rPrChange w:id="1555" w:author="Diaz,Renata M" w:date="2020-06-11T15:21:00Z">
              <w:rPr>
                <w:rFonts w:ascii="Times New Roman" w:eastAsia="Times New Roman" w:hAnsi="Times New Roman" w:cs="Times New Roman"/>
                <w:i/>
                <w:iCs/>
                <w:sz w:val="24"/>
                <w:szCs w:val="24"/>
              </w:rPr>
            </w:rPrChange>
          </w:rPr>
          <w:delText xml:space="preserve">theoretical </w:delText>
        </w:r>
        <w:r w:rsidR="0066716C" w:rsidRPr="00C97458" w:rsidDel="00D03647">
          <w:rPr>
            <w:rFonts w:asciiTheme="majorHAnsi" w:eastAsia="Times New Roman" w:hAnsiTheme="majorHAnsi" w:cstheme="majorHAnsi"/>
            <w:rPrChange w:id="1556" w:author="Diaz,Renata M" w:date="2020-06-11T15:21: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C97458" w:rsidDel="00D03647">
          <w:rPr>
            <w:rFonts w:asciiTheme="majorHAnsi" w:eastAsia="Times New Roman" w:hAnsiTheme="majorHAnsi" w:cstheme="majorHAnsi"/>
            <w:rPrChange w:id="1557" w:author="Diaz,Renata M" w:date="2020-06-11T15:21:00Z">
              <w:rPr>
                <w:rFonts w:ascii="Times New Roman" w:eastAsia="Times New Roman" w:hAnsi="Times New Roman" w:cs="Times New Roman"/>
                <w:sz w:val="24"/>
                <w:szCs w:val="24"/>
              </w:rPr>
            </w:rPrChange>
          </w:rPr>
          <w:delText>relative to what</w:delText>
        </w:r>
        <w:r w:rsidR="0066716C" w:rsidRPr="00C97458" w:rsidDel="00D03647">
          <w:rPr>
            <w:rFonts w:asciiTheme="majorHAnsi" w:eastAsia="Times New Roman" w:hAnsiTheme="majorHAnsi" w:cstheme="majorHAnsi"/>
            <w:rPrChange w:id="1558" w:author="Diaz,Renata M" w:date="2020-06-11T15:21:00Z">
              <w:rPr>
                <w:rFonts w:ascii="Times New Roman" w:eastAsia="Times New Roman" w:hAnsi="Times New Roman" w:cs="Times New Roman"/>
                <w:sz w:val="24"/>
                <w:szCs w:val="24"/>
              </w:rPr>
            </w:rPrChange>
          </w:rPr>
          <w:delText xml:space="preserve"> is forced by S and N</w:delText>
        </w:r>
        <w:r w:rsidR="007F0139" w:rsidRPr="00C97458" w:rsidDel="00D03647">
          <w:rPr>
            <w:rFonts w:asciiTheme="majorHAnsi" w:eastAsia="Times New Roman" w:hAnsiTheme="majorHAnsi" w:cstheme="majorHAnsi"/>
            <w:rPrChange w:id="1559" w:author="Diaz,Renata M" w:date="2020-06-11T15:21:00Z">
              <w:rPr>
                <w:rFonts w:ascii="Times New Roman" w:eastAsia="Times New Roman" w:hAnsi="Times New Roman" w:cs="Times New Roman"/>
                <w:sz w:val="24"/>
                <w:szCs w:val="24"/>
              </w:rPr>
            </w:rPrChange>
          </w:rPr>
          <w:delText xml:space="preserve">. </w:delText>
        </w:r>
        <w:r w:rsidR="005729FE" w:rsidRPr="00C97458" w:rsidDel="00D03647">
          <w:rPr>
            <w:rFonts w:asciiTheme="majorHAnsi" w:eastAsia="Times New Roman" w:hAnsiTheme="majorHAnsi" w:cstheme="majorHAnsi"/>
            <w:rPrChange w:id="1560" w:author="Diaz,Renata M" w:date="2020-06-11T15:21:00Z">
              <w:rPr>
                <w:rFonts w:ascii="Times New Roman" w:eastAsia="Times New Roman" w:hAnsi="Times New Roman" w:cs="Times New Roman"/>
                <w:sz w:val="24"/>
                <w:szCs w:val="24"/>
              </w:rPr>
            </w:rPrChange>
          </w:rPr>
          <w:delText xml:space="preserve">We can confidently assume that </w:delText>
        </w:r>
        <w:r w:rsidR="005729FE" w:rsidRPr="00C97458" w:rsidDel="00D03647">
          <w:rPr>
            <w:rFonts w:asciiTheme="majorHAnsi" w:eastAsia="Times New Roman" w:hAnsiTheme="majorHAnsi" w:cstheme="majorHAnsi"/>
            <w:i/>
            <w:iCs/>
            <w:rPrChange w:id="1561" w:author="Diaz,Renata M" w:date="2020-06-11T15:21:00Z">
              <w:rPr>
                <w:rFonts w:ascii="Times New Roman" w:eastAsia="Times New Roman" w:hAnsi="Times New Roman" w:cs="Times New Roman"/>
                <w:i/>
                <w:iCs/>
                <w:sz w:val="24"/>
                <w:szCs w:val="24"/>
              </w:rPr>
            </w:rPrChange>
          </w:rPr>
          <w:delText xml:space="preserve">some </w:delText>
        </w:r>
        <w:r w:rsidR="005729FE" w:rsidRPr="00C97458" w:rsidDel="00D03647">
          <w:rPr>
            <w:rFonts w:asciiTheme="majorHAnsi" w:eastAsia="Times New Roman" w:hAnsiTheme="majorHAnsi" w:cstheme="majorHAnsi"/>
            <w:rPrChange w:id="1562" w:author="Diaz,Renata M" w:date="2020-06-11T15:21: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563"/>
        <w:r w:rsidR="005729FE" w:rsidRPr="00C97458" w:rsidDel="00D03647">
          <w:rPr>
            <w:rFonts w:asciiTheme="majorHAnsi" w:eastAsia="Times New Roman" w:hAnsiTheme="majorHAnsi" w:cstheme="majorHAnsi"/>
            <w:rPrChange w:id="1564" w:author="Diaz,Renata M" w:date="2020-06-11T15:21:00Z">
              <w:rPr>
                <w:rFonts w:ascii="Times New Roman" w:eastAsia="Times New Roman" w:hAnsi="Times New Roman" w:cs="Times New Roman"/>
                <w:sz w:val="24"/>
                <w:szCs w:val="24"/>
              </w:rPr>
            </w:rPrChange>
          </w:rPr>
          <w:delText>species</w:delText>
        </w:r>
        <w:commentRangeEnd w:id="1563"/>
        <w:r w:rsidR="005729FE" w:rsidRPr="00C97458" w:rsidDel="00D03647">
          <w:rPr>
            <w:rStyle w:val="CommentReference"/>
            <w:rFonts w:asciiTheme="majorHAnsi" w:hAnsiTheme="majorHAnsi" w:cstheme="majorHAnsi"/>
            <w:sz w:val="22"/>
            <w:szCs w:val="22"/>
            <w:rPrChange w:id="1565" w:author="Diaz,Renata M" w:date="2020-06-11T15:21:00Z">
              <w:rPr>
                <w:rStyle w:val="CommentReference"/>
                <w:rFonts w:ascii="Times New Roman" w:hAnsi="Times New Roman" w:cs="Times New Roman"/>
              </w:rPr>
            </w:rPrChange>
          </w:rPr>
          <w:commentReference w:id="1563"/>
        </w:r>
        <w:r w:rsidR="005729FE" w:rsidRPr="00C97458" w:rsidDel="00D03647">
          <w:rPr>
            <w:rFonts w:asciiTheme="majorHAnsi" w:eastAsia="Times New Roman" w:hAnsiTheme="majorHAnsi" w:cstheme="majorHAnsi"/>
            <w:rPrChange w:id="1566" w:author="Diaz,Renata M" w:date="2020-06-11T15:21: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C97458" w:rsidDel="00D03647" w:rsidRDefault="5775CED7" w:rsidP="0074444D">
      <w:pPr>
        <w:rPr>
          <w:del w:id="1567" w:author="Diaz,Renata M" w:date="2020-04-13T14:40:00Z"/>
          <w:rFonts w:asciiTheme="majorHAnsi" w:eastAsia="Times New Roman" w:hAnsiTheme="majorHAnsi" w:cstheme="majorHAnsi"/>
          <w:rPrChange w:id="1568" w:author="Diaz,Renata M" w:date="2020-06-11T15:21:00Z">
            <w:rPr>
              <w:del w:id="1569" w:author="Diaz,Renata M" w:date="2020-04-13T14:40:00Z"/>
              <w:rFonts w:ascii="Times New Roman" w:eastAsia="Times New Roman" w:hAnsi="Times New Roman" w:cs="Times New Roman"/>
              <w:sz w:val="24"/>
              <w:szCs w:val="24"/>
            </w:rPr>
          </w:rPrChange>
        </w:rPr>
      </w:pPr>
      <w:del w:id="1570" w:author="Diaz,Renata M" w:date="2020-04-13T14:40:00Z">
        <w:r w:rsidRPr="00C97458" w:rsidDel="00D03647">
          <w:rPr>
            <w:rFonts w:asciiTheme="majorHAnsi" w:eastAsia="Times New Roman" w:hAnsiTheme="majorHAnsi" w:cstheme="majorHAnsi"/>
            <w:rPrChange w:id="1571" w:author="Diaz,Renata M" w:date="2020-06-11T15:21:00Z">
              <w:rPr>
                <w:rFonts w:ascii="Times New Roman" w:eastAsia="Times New Roman" w:hAnsi="Times New Roman" w:cs="Times New Roman"/>
                <w:sz w:val="24"/>
                <w:szCs w:val="24"/>
              </w:rPr>
            </w:rPrChange>
          </w:rPr>
          <w:delText>Here, we</w:delText>
        </w:r>
        <w:r w:rsidR="0074444D" w:rsidRPr="00C97458" w:rsidDel="00D03647">
          <w:rPr>
            <w:rFonts w:asciiTheme="majorHAnsi" w:eastAsia="Times New Roman" w:hAnsiTheme="majorHAnsi" w:cstheme="majorHAnsi"/>
            <w:rPrChange w:id="1572" w:author="Diaz,Renata M" w:date="2020-06-11T15:21:00Z">
              <w:rPr>
                <w:rFonts w:ascii="Times New Roman" w:eastAsia="Times New Roman" w:hAnsi="Times New Roman" w:cs="Times New Roman"/>
                <w:sz w:val="24"/>
                <w:szCs w:val="24"/>
              </w:rPr>
            </w:rPrChange>
          </w:rPr>
          <w:delText xml:space="preserve"> extend </w:delText>
        </w:r>
        <w:r w:rsidR="007F0139" w:rsidRPr="00C97458" w:rsidDel="00D03647">
          <w:rPr>
            <w:rFonts w:asciiTheme="majorHAnsi" w:eastAsia="Times New Roman" w:hAnsiTheme="majorHAnsi" w:cstheme="majorHAnsi"/>
            <w:rPrChange w:id="1573" w:author="Diaz,Renata M" w:date="2020-06-11T15:21:00Z">
              <w:rPr>
                <w:rFonts w:ascii="Times New Roman" w:eastAsia="Times New Roman" w:hAnsi="Times New Roman" w:cs="Times New Roman"/>
                <w:sz w:val="24"/>
                <w:szCs w:val="24"/>
              </w:rPr>
            </w:rPrChange>
          </w:rPr>
          <w:delText>Locey and White’s</w:delText>
        </w:r>
        <w:r w:rsidR="0074444D" w:rsidRPr="00C97458" w:rsidDel="00D03647">
          <w:rPr>
            <w:rFonts w:asciiTheme="majorHAnsi" w:eastAsia="Times New Roman" w:hAnsiTheme="majorHAnsi" w:cstheme="majorHAnsi"/>
            <w:rPrChange w:id="1574" w:author="Diaz,Renata M" w:date="2020-06-11T15:21:00Z">
              <w:rPr>
                <w:rFonts w:ascii="Times New Roman" w:eastAsia="Times New Roman" w:hAnsi="Times New Roman" w:cs="Times New Roman"/>
                <w:sz w:val="24"/>
                <w:szCs w:val="24"/>
              </w:rPr>
            </w:rPrChange>
          </w:rPr>
          <w:delText xml:space="preserve"> approach to</w:delText>
        </w:r>
        <w:r w:rsidRPr="00C97458" w:rsidDel="00D03647">
          <w:rPr>
            <w:rFonts w:asciiTheme="majorHAnsi" w:eastAsia="Times New Roman" w:hAnsiTheme="majorHAnsi" w:cstheme="majorHAnsi"/>
            <w:rPrChange w:id="1575" w:author="Diaz,Renata M" w:date="2020-06-11T15:21:00Z">
              <w:rPr>
                <w:rFonts w:ascii="Times New Roman" w:eastAsia="Times New Roman" w:hAnsi="Times New Roman" w:cs="Times New Roman"/>
                <w:sz w:val="24"/>
                <w:szCs w:val="24"/>
              </w:rPr>
            </w:rPrChange>
          </w:rPr>
          <w:delText xml:space="preserve"> </w:delText>
        </w:r>
        <w:r w:rsidR="007A67A2" w:rsidRPr="00C97458" w:rsidDel="00D03647">
          <w:rPr>
            <w:rFonts w:asciiTheme="majorHAnsi" w:eastAsia="Times New Roman" w:hAnsiTheme="majorHAnsi" w:cstheme="majorHAnsi"/>
            <w:rPrChange w:id="1576" w:author="Diaz,Renata M" w:date="2020-06-11T15:21:00Z">
              <w:rPr>
                <w:rFonts w:ascii="Times New Roman" w:eastAsia="Times New Roman" w:hAnsi="Times New Roman" w:cs="Times New Roman"/>
                <w:sz w:val="24"/>
                <w:szCs w:val="24"/>
              </w:rPr>
            </w:rPrChange>
          </w:rPr>
          <w:delText xml:space="preserve">1) </w:delText>
        </w:r>
        <w:r w:rsidRPr="00C97458" w:rsidDel="00D03647">
          <w:rPr>
            <w:rFonts w:asciiTheme="majorHAnsi" w:eastAsia="Times New Roman" w:hAnsiTheme="majorHAnsi" w:cstheme="majorHAnsi"/>
            <w:rPrChange w:id="1577" w:author="Diaz,Renata M" w:date="2020-06-11T15:21:00Z">
              <w:rPr>
                <w:rFonts w:ascii="Times New Roman" w:eastAsia="Times New Roman" w:hAnsi="Times New Roman" w:cs="Times New Roman"/>
                <w:sz w:val="24"/>
                <w:szCs w:val="24"/>
              </w:rPr>
            </w:rPrChange>
          </w:rPr>
          <w:delText xml:space="preserve">more specifically </w:delText>
        </w:r>
        <w:r w:rsidR="00E72AA7" w:rsidRPr="00C97458" w:rsidDel="00D03647">
          <w:rPr>
            <w:rFonts w:asciiTheme="majorHAnsi" w:eastAsia="Times New Roman" w:hAnsiTheme="majorHAnsi" w:cstheme="majorHAnsi"/>
            <w:rPrChange w:id="1578" w:author="Diaz,Renata M" w:date="2020-06-11T15:21:00Z">
              <w:rPr>
                <w:rFonts w:ascii="Times New Roman" w:eastAsia="Times New Roman" w:hAnsi="Times New Roman" w:cs="Times New Roman"/>
                <w:sz w:val="24"/>
                <w:szCs w:val="24"/>
              </w:rPr>
            </w:rPrChange>
          </w:rPr>
          <w:delText xml:space="preserve">establish </w:delText>
        </w:r>
        <w:r w:rsidR="007A67A2" w:rsidRPr="00C97458" w:rsidDel="00D03647">
          <w:rPr>
            <w:rFonts w:asciiTheme="majorHAnsi" w:eastAsia="Times New Roman" w:hAnsiTheme="majorHAnsi" w:cstheme="majorHAnsi"/>
            <w:rPrChange w:id="1579" w:author="Diaz,Renata M" w:date="2020-06-11T15:21: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C97458" w:rsidDel="00D03647">
          <w:rPr>
            <w:rFonts w:asciiTheme="majorHAnsi" w:eastAsia="Times New Roman" w:hAnsiTheme="majorHAnsi" w:cstheme="majorHAnsi"/>
            <w:rPrChange w:id="1580" w:author="Diaz,Renata M" w:date="2020-06-11T15:21:00Z">
              <w:rPr>
                <w:rFonts w:ascii="Times New Roman" w:eastAsia="Times New Roman" w:hAnsi="Times New Roman" w:cs="Times New Roman"/>
                <w:sz w:val="24"/>
                <w:szCs w:val="24"/>
              </w:rPr>
            </w:rPrChange>
          </w:rPr>
          <w:delText xml:space="preserve">strong </w:delText>
        </w:r>
        <w:r w:rsidR="007A67A2" w:rsidRPr="00C97458" w:rsidDel="00D03647">
          <w:rPr>
            <w:rFonts w:asciiTheme="majorHAnsi" w:eastAsia="Times New Roman" w:hAnsiTheme="majorHAnsi" w:cstheme="majorHAnsi"/>
            <w:rPrChange w:id="1581" w:author="Diaz,Renata M" w:date="2020-06-11T15:21:00Z">
              <w:rPr>
                <w:rFonts w:ascii="Times New Roman" w:eastAsia="Times New Roman" w:hAnsi="Times New Roman" w:cs="Times New Roman"/>
                <w:sz w:val="24"/>
                <w:szCs w:val="24"/>
              </w:rPr>
            </w:rPrChange>
          </w:rPr>
          <w:delText xml:space="preserve">central tendency and 2) </w:delText>
        </w:r>
        <w:r w:rsidRPr="00C97458" w:rsidDel="00D03647">
          <w:rPr>
            <w:rFonts w:asciiTheme="majorHAnsi" w:eastAsia="Times New Roman" w:hAnsiTheme="majorHAnsi" w:cstheme="majorHAnsi"/>
            <w:rPrChange w:id="1582" w:author="Diaz,Renata M" w:date="2020-06-11T15:21:00Z">
              <w:rPr>
                <w:rFonts w:ascii="Times New Roman" w:eastAsia="Times New Roman" w:hAnsi="Times New Roman" w:cs="Times New Roman"/>
                <w:sz w:val="24"/>
                <w:szCs w:val="24"/>
              </w:rPr>
            </w:rPrChange>
          </w:rPr>
          <w:delText xml:space="preserve">quantify </w:delText>
        </w:r>
        <w:r w:rsidR="6EBA9B6B" w:rsidRPr="00C97458" w:rsidDel="00D03647">
          <w:rPr>
            <w:rFonts w:asciiTheme="majorHAnsi" w:eastAsia="Times New Roman" w:hAnsiTheme="majorHAnsi" w:cstheme="majorHAnsi"/>
            <w:rPrChange w:id="1583" w:author="Diaz,Renata M" w:date="2020-06-11T15:21:00Z">
              <w:rPr>
                <w:rFonts w:ascii="Times New Roman" w:eastAsia="Times New Roman" w:hAnsi="Times New Roman" w:cs="Times New Roman"/>
                <w:sz w:val="24"/>
                <w:szCs w:val="24"/>
              </w:rPr>
            </w:rPrChange>
          </w:rPr>
          <w:delText xml:space="preserve">the </w:delText>
        </w:r>
        <w:r w:rsidR="009828E4" w:rsidRPr="00C97458" w:rsidDel="00D03647">
          <w:rPr>
            <w:rFonts w:asciiTheme="majorHAnsi" w:eastAsia="Times New Roman" w:hAnsiTheme="majorHAnsi" w:cstheme="majorHAnsi"/>
            <w:rPrChange w:id="1584" w:author="Diaz,Renata M" w:date="2020-06-11T15:21:00Z">
              <w:rPr>
                <w:rFonts w:ascii="Times New Roman" w:eastAsia="Times New Roman" w:hAnsi="Times New Roman" w:cs="Times New Roman"/>
                <w:sz w:val="24"/>
                <w:szCs w:val="24"/>
              </w:rPr>
            </w:rPrChange>
          </w:rPr>
          <w:delText>frequency and extent to</w:delText>
        </w:r>
        <w:r w:rsidR="00985396" w:rsidRPr="00C97458" w:rsidDel="00D03647">
          <w:rPr>
            <w:rFonts w:asciiTheme="majorHAnsi" w:eastAsia="Times New Roman" w:hAnsiTheme="majorHAnsi" w:cstheme="majorHAnsi"/>
            <w:rPrChange w:id="1585" w:author="Diaz,Renata M" w:date="2020-06-11T15:21:00Z">
              <w:rPr>
                <w:rFonts w:ascii="Times New Roman" w:eastAsia="Times New Roman" w:hAnsi="Times New Roman" w:cs="Times New Roman"/>
                <w:sz w:val="24"/>
                <w:szCs w:val="24"/>
              </w:rPr>
            </w:rPrChange>
          </w:rPr>
          <w:delText xml:space="preserve"> which</w:delText>
        </w:r>
        <w:r w:rsidR="6EBA9B6B" w:rsidRPr="00C97458" w:rsidDel="00D03647">
          <w:rPr>
            <w:rFonts w:asciiTheme="majorHAnsi" w:eastAsia="Times New Roman" w:hAnsiTheme="majorHAnsi" w:cstheme="majorHAnsi"/>
            <w:rPrChange w:id="1586" w:author="Diaz,Renata M" w:date="2020-06-11T15:21:00Z">
              <w:rPr>
                <w:rFonts w:ascii="Times New Roman" w:eastAsia="Times New Roman" w:hAnsi="Times New Roman" w:cs="Times New Roman"/>
                <w:sz w:val="24"/>
                <w:szCs w:val="24"/>
              </w:rPr>
            </w:rPrChange>
          </w:rPr>
          <w:delText xml:space="preserve"> empirical SADs deviate </w:delText>
        </w:r>
        <w:r w:rsidR="00E72AA7" w:rsidRPr="00C97458" w:rsidDel="00D03647">
          <w:rPr>
            <w:rFonts w:asciiTheme="majorHAnsi" w:eastAsia="Times New Roman" w:hAnsiTheme="majorHAnsi" w:cstheme="majorHAnsi"/>
            <w:rPrChange w:id="1587" w:author="Diaz,Renata M" w:date="2020-06-11T15:21:00Z">
              <w:rPr>
                <w:rFonts w:ascii="Times New Roman" w:eastAsia="Times New Roman" w:hAnsi="Times New Roman" w:cs="Times New Roman"/>
                <w:sz w:val="24"/>
                <w:szCs w:val="24"/>
              </w:rPr>
            </w:rPrChange>
          </w:rPr>
          <w:delText>from their</w:delText>
        </w:r>
        <w:r w:rsidR="6EBA9B6B" w:rsidRPr="00C97458" w:rsidDel="00D03647">
          <w:rPr>
            <w:rFonts w:asciiTheme="majorHAnsi" w:eastAsia="Times New Roman" w:hAnsiTheme="majorHAnsi" w:cstheme="majorHAnsi"/>
            <w:rPrChange w:id="1588" w:author="Diaz,Renata M" w:date="2020-06-11T15:21:00Z">
              <w:rPr>
                <w:rFonts w:ascii="Times New Roman" w:eastAsia="Times New Roman" w:hAnsi="Times New Roman" w:cs="Times New Roman"/>
                <w:sz w:val="24"/>
                <w:szCs w:val="24"/>
              </w:rPr>
            </w:rPrChange>
          </w:rPr>
          <w:delText xml:space="preserve"> feasible</w:delText>
        </w:r>
        <w:r w:rsidR="007A67A2" w:rsidRPr="00C97458" w:rsidDel="00D03647">
          <w:rPr>
            <w:rFonts w:asciiTheme="majorHAnsi" w:eastAsia="Times New Roman" w:hAnsiTheme="majorHAnsi" w:cstheme="majorHAnsi"/>
            <w:rPrChange w:id="1589" w:author="Diaz,Renata M" w:date="2020-06-11T15:21:00Z">
              <w:rPr>
                <w:rFonts w:ascii="Times New Roman" w:eastAsia="Times New Roman" w:hAnsi="Times New Roman" w:cs="Times New Roman"/>
                <w:sz w:val="24"/>
                <w:szCs w:val="24"/>
              </w:rPr>
            </w:rPrChange>
          </w:rPr>
          <w:delText xml:space="preserve"> sets</w:delText>
        </w:r>
        <w:r w:rsidR="6503AE31" w:rsidRPr="00C97458" w:rsidDel="00D03647">
          <w:rPr>
            <w:rFonts w:asciiTheme="majorHAnsi" w:eastAsia="Times New Roman" w:hAnsiTheme="majorHAnsi" w:cstheme="majorHAnsi"/>
            <w:rPrChange w:id="1590" w:author="Diaz,Renata M" w:date="2020-06-11T15:21:00Z">
              <w:rPr>
                <w:rFonts w:ascii="Times New Roman" w:eastAsia="Times New Roman" w:hAnsi="Times New Roman" w:cs="Times New Roman"/>
                <w:sz w:val="24"/>
                <w:szCs w:val="24"/>
              </w:rPr>
            </w:rPrChange>
          </w:rPr>
          <w:delText xml:space="preserve">. </w:delText>
        </w:r>
      </w:del>
    </w:p>
    <w:p w14:paraId="68B46276" w14:textId="2F4D19F9" w:rsidR="003B1C17" w:rsidRPr="00C97458" w:rsidRDefault="003738F0" w:rsidP="0264BE4F">
      <w:pPr>
        <w:rPr>
          <w:rFonts w:asciiTheme="majorHAnsi" w:eastAsia="Times New Roman" w:hAnsiTheme="majorHAnsi" w:cstheme="majorHAnsi"/>
          <w:rPrChange w:id="1591"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b/>
          <w:bCs/>
          <w:rPrChange w:id="1592" w:author="Diaz,Renata M" w:date="2020-06-11T15:21:00Z">
            <w:rPr>
              <w:rFonts w:ascii="Times New Roman" w:eastAsia="Times New Roman" w:hAnsi="Times New Roman" w:cs="Times New Roman"/>
              <w:b/>
              <w:bCs/>
              <w:sz w:val="24"/>
              <w:szCs w:val="24"/>
            </w:rPr>
          </w:rPrChange>
        </w:rPr>
        <w:t xml:space="preserve">Methods </w:t>
      </w:r>
    </w:p>
    <w:p w14:paraId="3BEA21C6" w14:textId="720FA979" w:rsidR="003738F0" w:rsidRPr="00C97458" w:rsidRDefault="003738F0" w:rsidP="0264BE4F">
      <w:pPr>
        <w:rPr>
          <w:rFonts w:asciiTheme="majorHAnsi" w:eastAsia="Times New Roman" w:hAnsiTheme="majorHAnsi" w:cstheme="majorHAnsi"/>
          <w:rPrChange w:id="1593"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i/>
          <w:iCs/>
          <w:rPrChange w:id="1594" w:author="Diaz,Renata M" w:date="2020-06-11T15:21:00Z">
            <w:rPr>
              <w:rFonts w:ascii="Times New Roman" w:eastAsia="Times New Roman" w:hAnsi="Times New Roman" w:cs="Times New Roman"/>
              <w:i/>
              <w:iCs/>
              <w:sz w:val="24"/>
              <w:szCs w:val="24"/>
            </w:rPr>
          </w:rPrChange>
        </w:rPr>
        <w:t>Datasets</w:t>
      </w:r>
    </w:p>
    <w:p w14:paraId="4B7B9343" w14:textId="795B070C" w:rsidR="0054318A" w:rsidRPr="00E322A4" w:rsidRDefault="003738F0" w:rsidP="0054318A">
      <w:pPr>
        <w:rPr>
          <w:moveTo w:id="1595" w:author="skmorgane" w:date="2020-06-24T09:07:00Z"/>
          <w:rFonts w:asciiTheme="majorHAnsi" w:eastAsia="Times New Roman" w:hAnsiTheme="majorHAnsi" w:cstheme="majorHAnsi"/>
        </w:rPr>
      </w:pPr>
      <w:r w:rsidRPr="00C97458">
        <w:rPr>
          <w:rFonts w:asciiTheme="majorHAnsi" w:eastAsia="Times New Roman" w:hAnsiTheme="majorHAnsi" w:cstheme="majorHAnsi"/>
          <w:rPrChange w:id="1596" w:author="Diaz,Renata M" w:date="2020-06-11T15:21:00Z">
            <w:rPr>
              <w:rFonts w:ascii="Times New Roman" w:eastAsia="Times New Roman" w:hAnsi="Times New Roman" w:cs="Times New Roman"/>
              <w:sz w:val="24"/>
              <w:szCs w:val="24"/>
            </w:rPr>
          </w:rPrChange>
        </w:rPr>
        <w:t xml:space="preserve">We use a compilation of </w:t>
      </w:r>
      <w:del w:id="1597" w:author="Diaz,Renata M" w:date="2020-05-17T11:05:00Z">
        <w:r w:rsidRPr="00C97458" w:rsidDel="00FA2269">
          <w:rPr>
            <w:rFonts w:asciiTheme="majorHAnsi" w:eastAsia="Times New Roman" w:hAnsiTheme="majorHAnsi" w:cstheme="majorHAnsi"/>
            <w:rPrChange w:id="1598" w:author="Diaz,Renata M" w:date="2020-06-11T15:21:00Z">
              <w:rPr>
                <w:rFonts w:ascii="Times New Roman" w:eastAsia="Times New Roman" w:hAnsi="Times New Roman" w:cs="Times New Roman"/>
                <w:sz w:val="24"/>
                <w:szCs w:val="24"/>
              </w:rPr>
            </w:rPrChange>
          </w:rPr>
          <w:delText>datasets of community abundances</w:delText>
        </w:r>
      </w:del>
      <w:ins w:id="1599" w:author="Diaz,Renata M" w:date="2020-05-17T11:05:00Z">
        <w:r w:rsidR="00FA2269" w:rsidRPr="00C97458">
          <w:rPr>
            <w:rFonts w:asciiTheme="majorHAnsi" w:eastAsia="Times New Roman" w:hAnsiTheme="majorHAnsi" w:cstheme="majorHAnsi"/>
            <w:rPrChange w:id="1600" w:author="Diaz,Renata M" w:date="2020-06-11T15:21:00Z">
              <w:rPr>
                <w:rFonts w:ascii="Times New Roman" w:eastAsia="Times New Roman" w:hAnsi="Times New Roman" w:cs="Times New Roman"/>
                <w:sz w:val="24"/>
                <w:szCs w:val="24"/>
              </w:rPr>
            </w:rPrChange>
          </w:rPr>
          <w:t>community abundance data</w:t>
        </w:r>
      </w:ins>
      <w:r w:rsidRPr="00C97458">
        <w:rPr>
          <w:rFonts w:asciiTheme="majorHAnsi" w:eastAsia="Times New Roman" w:hAnsiTheme="majorHAnsi" w:cstheme="majorHAnsi"/>
          <w:rPrChange w:id="1601" w:author="Diaz,Renata M" w:date="2020-06-11T15:21: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602" w:author="skmorgane" w:date="2020-05-26T11:06:00Z">
        <w:r w:rsidR="00245A3D" w:rsidRPr="00C97458">
          <w:rPr>
            <w:rFonts w:asciiTheme="majorHAnsi" w:eastAsia="Times New Roman" w:hAnsiTheme="majorHAnsi" w:cstheme="majorHAnsi"/>
            <w:rPrChange w:id="1603" w:author="Diaz,Renata M" w:date="2020-06-11T15:21:00Z">
              <w:rPr>
                <w:rFonts w:ascii="Times New Roman" w:eastAsia="Times New Roman" w:hAnsi="Times New Roman" w:cs="Times New Roman"/>
                <w:sz w:val="24"/>
                <w:szCs w:val="24"/>
              </w:rPr>
            </w:rPrChange>
          </w:rPr>
          <w:t xml:space="preserve">SAD </w:t>
        </w:r>
        <w:del w:id="1604" w:author="Diaz,Renata M" w:date="2020-06-11T09:38:00Z">
          <w:r w:rsidR="00245A3D" w:rsidRPr="00C97458" w:rsidDel="000C7FE7">
            <w:rPr>
              <w:rFonts w:asciiTheme="majorHAnsi" w:eastAsia="Times New Roman" w:hAnsiTheme="majorHAnsi" w:cstheme="majorHAnsi"/>
              <w:rPrChange w:id="1605" w:author="Diaz,Renata M" w:date="2020-06-11T15:21:00Z">
                <w:rPr>
                  <w:rFonts w:ascii="Times New Roman" w:eastAsia="Times New Roman" w:hAnsi="Times New Roman" w:cs="Times New Roman"/>
                  <w:sz w:val="24"/>
                  <w:szCs w:val="24"/>
                </w:rPr>
              </w:rPrChange>
            </w:rPr>
            <w:delText xml:space="preserve">using the </w:delText>
          </w:r>
        </w:del>
      </w:ins>
      <w:del w:id="1606" w:author="Diaz,Renata M" w:date="2020-06-11T09:38:00Z">
        <w:r w:rsidRPr="00C97458" w:rsidDel="000C7FE7">
          <w:rPr>
            <w:rFonts w:asciiTheme="majorHAnsi" w:eastAsia="Times New Roman" w:hAnsiTheme="majorHAnsi" w:cstheme="majorHAnsi"/>
            <w:rPrChange w:id="1607" w:author="Diaz,Renata M" w:date="2020-06-11T15:21:00Z">
              <w:rPr>
                <w:rFonts w:ascii="Times New Roman" w:eastAsia="Times New Roman" w:hAnsi="Times New Roman" w:cs="Times New Roman"/>
                <w:sz w:val="24"/>
                <w:szCs w:val="24"/>
              </w:rPr>
            </w:rPrChange>
          </w:rPr>
          <w:delText xml:space="preserve">feasible set </w:delText>
        </w:r>
      </w:del>
      <w:ins w:id="1608" w:author="skmorgane" w:date="2020-05-26T11:06:00Z">
        <w:del w:id="1609" w:author="Diaz,Renata M" w:date="2020-06-11T09:38:00Z">
          <w:r w:rsidR="00245A3D" w:rsidRPr="00C97458" w:rsidDel="000C7FE7">
            <w:rPr>
              <w:rFonts w:asciiTheme="majorHAnsi" w:eastAsia="Times New Roman" w:hAnsiTheme="majorHAnsi" w:cstheme="majorHAnsi"/>
              <w:rPrChange w:id="1610" w:author="Diaz,Renata M" w:date="2020-06-11T15:21:00Z">
                <w:rPr>
                  <w:rFonts w:ascii="Times New Roman" w:eastAsia="Times New Roman" w:hAnsi="Times New Roman" w:cs="Times New Roman"/>
                  <w:sz w:val="24"/>
                  <w:szCs w:val="24"/>
                </w:rPr>
              </w:rPrChange>
            </w:rPr>
            <w:delText xml:space="preserve">approach </w:delText>
          </w:r>
        </w:del>
      </w:ins>
      <w:r w:rsidRPr="00C97458">
        <w:rPr>
          <w:rFonts w:asciiTheme="majorHAnsi" w:eastAsia="Times New Roman" w:hAnsiTheme="majorHAnsi" w:cstheme="majorHAnsi"/>
          <w:rPrChange w:id="1611" w:author="Diaz,Renata M" w:date="2020-06-11T15:21:00Z">
            <w:rPr>
              <w:rFonts w:ascii="Times New Roman" w:eastAsia="Times New Roman" w:hAnsi="Times New Roman" w:cs="Times New Roman"/>
              <w:sz w:val="24"/>
              <w:szCs w:val="24"/>
            </w:rPr>
          </w:rPrChange>
        </w:rPr>
        <w:t>(</w:t>
      </w:r>
      <w:r w:rsidR="009D24B9" w:rsidRPr="00C97458">
        <w:rPr>
          <w:rFonts w:asciiTheme="majorHAnsi" w:eastAsia="Times New Roman" w:hAnsiTheme="majorHAnsi" w:cstheme="majorHAnsi"/>
          <w:rPrChange w:id="1612" w:author="Diaz,Renata M" w:date="2020-06-11T15:21:00Z">
            <w:rPr>
              <w:rFonts w:ascii="Times New Roman" w:eastAsia="Times New Roman" w:hAnsi="Times New Roman" w:cs="Times New Roman"/>
              <w:sz w:val="24"/>
              <w:szCs w:val="24"/>
            </w:rPr>
          </w:rPrChange>
        </w:rPr>
        <w:t>White et al 2012, Baldridge et al 2014).</w:t>
      </w:r>
      <w:ins w:id="1613" w:author="skmorgane" w:date="2020-06-24T08:59:00Z">
        <w:r w:rsidR="00D860DE">
          <w:rPr>
            <w:rFonts w:asciiTheme="majorHAnsi" w:eastAsia="Times New Roman" w:hAnsiTheme="majorHAnsi" w:cstheme="majorHAnsi"/>
          </w:rPr>
          <w:t xml:space="preserve"> </w:t>
        </w:r>
      </w:ins>
      <w:del w:id="1614" w:author="skmorgane" w:date="2020-06-24T08:59:00Z">
        <w:r w:rsidR="009D24B9" w:rsidRPr="00C97458" w:rsidDel="00D860DE">
          <w:rPr>
            <w:rFonts w:asciiTheme="majorHAnsi" w:eastAsia="Times New Roman" w:hAnsiTheme="majorHAnsi" w:cstheme="majorHAnsi"/>
            <w:rPrChange w:id="1615" w:author="Diaz,Renata M" w:date="2020-06-11T15:21:00Z">
              <w:rPr>
                <w:rFonts w:ascii="Times New Roman" w:eastAsia="Times New Roman" w:hAnsi="Times New Roman" w:cs="Times New Roman"/>
                <w:sz w:val="24"/>
                <w:szCs w:val="24"/>
              </w:rPr>
            </w:rPrChange>
          </w:rPr>
          <w:delText xml:space="preserve"> It </w:delText>
        </w:r>
      </w:del>
      <w:del w:id="1616" w:author="skmorgane" w:date="2020-06-24T09:00:00Z">
        <w:r w:rsidR="009D24B9" w:rsidRPr="00C97458" w:rsidDel="00D860DE">
          <w:rPr>
            <w:rFonts w:asciiTheme="majorHAnsi" w:eastAsia="Times New Roman" w:hAnsiTheme="majorHAnsi" w:cstheme="majorHAnsi"/>
            <w:rPrChange w:id="1617" w:author="Diaz,Renata M" w:date="2020-06-11T15:21:00Z">
              <w:rPr>
                <w:rFonts w:ascii="Times New Roman" w:eastAsia="Times New Roman" w:hAnsi="Times New Roman" w:cs="Times New Roman"/>
                <w:sz w:val="24"/>
                <w:szCs w:val="24"/>
              </w:rPr>
            </w:rPrChange>
          </w:rPr>
          <w:delText>includes d</w:delText>
        </w:r>
      </w:del>
      <w:ins w:id="1618" w:author="skmorgane" w:date="2020-06-24T09:00:00Z">
        <w:r w:rsidR="00D860DE">
          <w:rPr>
            <w:rFonts w:asciiTheme="majorHAnsi" w:eastAsia="Times New Roman" w:hAnsiTheme="majorHAnsi" w:cstheme="majorHAnsi"/>
          </w:rPr>
          <w:t xml:space="preserve">This compilation consists </w:t>
        </w:r>
      </w:ins>
      <w:ins w:id="1619" w:author="skmorgane" w:date="2020-06-24T09:03:00Z">
        <w:r w:rsidR="00D860DE">
          <w:rPr>
            <w:rFonts w:asciiTheme="majorHAnsi" w:eastAsia="Times New Roman" w:hAnsiTheme="majorHAnsi" w:cstheme="majorHAnsi"/>
          </w:rPr>
          <w:t xml:space="preserve">of </w:t>
        </w:r>
      </w:ins>
      <w:ins w:id="1620" w:author="skmorgane" w:date="2020-06-24T09:02:00Z">
        <w:r w:rsidR="00D860DE">
          <w:rPr>
            <w:rFonts w:asciiTheme="majorHAnsi" w:eastAsia="Times New Roman" w:hAnsiTheme="majorHAnsi" w:cstheme="majorHAnsi"/>
          </w:rPr>
          <w:t xml:space="preserve">cleaned and summarized </w:t>
        </w:r>
      </w:ins>
      <w:ins w:id="1621" w:author="skmorgane" w:date="2020-06-24T09:04:00Z">
        <w:r w:rsidR="00D860DE">
          <w:rPr>
            <w:rFonts w:asciiTheme="majorHAnsi" w:eastAsia="Times New Roman" w:hAnsiTheme="majorHAnsi" w:cstheme="majorHAnsi"/>
          </w:rPr>
          <w:t xml:space="preserve">community abundance </w:t>
        </w:r>
      </w:ins>
      <w:ins w:id="1622" w:author="skmorgane" w:date="2020-06-24T09:02:00Z">
        <w:r w:rsidR="00D860DE">
          <w:rPr>
            <w:rFonts w:asciiTheme="majorHAnsi" w:eastAsia="Times New Roman" w:hAnsiTheme="majorHAnsi" w:cstheme="majorHAnsi"/>
          </w:rPr>
          <w:t xml:space="preserve">data on trees </w:t>
        </w:r>
      </w:ins>
      <w:del w:id="1623" w:author="skmorgane" w:date="2020-06-24T09:00:00Z">
        <w:r w:rsidR="009D24B9" w:rsidRPr="00C97458" w:rsidDel="00D860DE">
          <w:rPr>
            <w:rFonts w:asciiTheme="majorHAnsi" w:eastAsia="Times New Roman" w:hAnsiTheme="majorHAnsi" w:cstheme="majorHAnsi"/>
            <w:rPrChange w:id="1624" w:author="Diaz,Renata M" w:date="2020-06-11T15:21:00Z">
              <w:rPr>
                <w:rFonts w:ascii="Times New Roman" w:eastAsia="Times New Roman" w:hAnsi="Times New Roman" w:cs="Times New Roman"/>
                <w:sz w:val="24"/>
                <w:szCs w:val="24"/>
              </w:rPr>
            </w:rPrChange>
          </w:rPr>
          <w:delText xml:space="preserve">ata </w:delText>
        </w:r>
      </w:del>
      <w:ins w:id="1625" w:author="skmorgane" w:date="2020-06-24T09:00:00Z">
        <w:r w:rsidR="00D860DE">
          <w:rPr>
            <w:rFonts w:asciiTheme="majorHAnsi" w:eastAsia="Times New Roman" w:hAnsiTheme="majorHAnsi" w:cstheme="majorHAnsi"/>
          </w:rPr>
          <w:t xml:space="preserve">obtained </w:t>
        </w:r>
      </w:ins>
      <w:r w:rsidR="009D24B9" w:rsidRPr="00C97458">
        <w:rPr>
          <w:rFonts w:asciiTheme="majorHAnsi" w:eastAsia="Times New Roman" w:hAnsiTheme="majorHAnsi" w:cstheme="majorHAnsi"/>
          <w:rPrChange w:id="1626" w:author="Diaz,Renata M" w:date="2020-06-11T15:21:00Z">
            <w:rPr>
              <w:rFonts w:ascii="Times New Roman" w:eastAsia="Times New Roman" w:hAnsi="Times New Roman" w:cs="Times New Roman"/>
              <w:sz w:val="24"/>
              <w:szCs w:val="24"/>
            </w:rPr>
          </w:rPrChange>
        </w:rPr>
        <w:t xml:space="preserve">from </w:t>
      </w:r>
      <w:del w:id="1627" w:author="skmorgane" w:date="2020-06-24T09:00:00Z">
        <w:r w:rsidR="009D24B9" w:rsidRPr="00C97458" w:rsidDel="00D860DE">
          <w:rPr>
            <w:rFonts w:asciiTheme="majorHAnsi" w:eastAsia="Times New Roman" w:hAnsiTheme="majorHAnsi" w:cstheme="majorHAnsi"/>
            <w:rPrChange w:id="1628" w:author="Diaz,Renata M" w:date="2020-06-11T15:21:00Z">
              <w:rPr>
                <w:rFonts w:ascii="Times New Roman" w:eastAsia="Times New Roman" w:hAnsi="Times New Roman" w:cs="Times New Roman"/>
                <w:sz w:val="24"/>
                <w:szCs w:val="24"/>
              </w:rPr>
            </w:rPrChange>
          </w:rPr>
          <w:delText xml:space="preserve">trees in </w:delText>
        </w:r>
      </w:del>
      <w:r w:rsidR="009D24B9" w:rsidRPr="00C97458">
        <w:rPr>
          <w:rFonts w:asciiTheme="majorHAnsi" w:eastAsia="Times New Roman" w:hAnsiTheme="majorHAnsi" w:cstheme="majorHAnsi"/>
          <w:rPrChange w:id="1629" w:author="Diaz,Renata M" w:date="2020-06-11T15:21:00Z">
            <w:rPr>
              <w:rFonts w:ascii="Times New Roman" w:eastAsia="Times New Roman" w:hAnsi="Times New Roman" w:cs="Times New Roman"/>
              <w:sz w:val="24"/>
              <w:szCs w:val="24"/>
            </w:rPr>
          </w:rPrChange>
        </w:rPr>
        <w:t>the Forest Inventory and Analysis</w:t>
      </w:r>
      <w:ins w:id="1630" w:author="skmorgane" w:date="2020-06-24T09:00:00Z">
        <w:r w:rsidR="00D860DE">
          <w:rPr>
            <w:rFonts w:asciiTheme="majorHAnsi" w:eastAsia="Times New Roman" w:hAnsiTheme="majorHAnsi" w:cstheme="majorHAnsi"/>
          </w:rPr>
          <w:t xml:space="preserve"> (ref)</w:t>
        </w:r>
      </w:ins>
      <w:r w:rsidR="009D24B9" w:rsidRPr="00C97458">
        <w:rPr>
          <w:rFonts w:asciiTheme="majorHAnsi" w:eastAsia="Times New Roman" w:hAnsiTheme="majorHAnsi" w:cstheme="majorHAnsi"/>
          <w:rPrChange w:id="1631" w:author="Diaz,Renata M" w:date="2020-06-11T15:21:00Z">
            <w:rPr>
              <w:rFonts w:ascii="Times New Roman" w:eastAsia="Times New Roman" w:hAnsi="Times New Roman" w:cs="Times New Roman"/>
              <w:sz w:val="24"/>
              <w:szCs w:val="24"/>
            </w:rPr>
          </w:rPrChange>
        </w:rPr>
        <w:t xml:space="preserve"> and Gentry plots</w:t>
      </w:r>
      <w:ins w:id="1632" w:author="skmorgane" w:date="2020-06-24T09:01:00Z">
        <w:r w:rsidR="00D860DE">
          <w:rPr>
            <w:rFonts w:asciiTheme="majorHAnsi" w:eastAsia="Times New Roman" w:hAnsiTheme="majorHAnsi" w:cstheme="majorHAnsi"/>
          </w:rPr>
          <w:t xml:space="preserve"> (ref)</w:t>
        </w:r>
      </w:ins>
      <w:r w:rsidR="009D24B9" w:rsidRPr="00C97458">
        <w:rPr>
          <w:rFonts w:asciiTheme="majorHAnsi" w:eastAsia="Times New Roman" w:hAnsiTheme="majorHAnsi" w:cstheme="majorHAnsi"/>
          <w:rPrChange w:id="1633" w:author="Diaz,Renata M" w:date="2020-06-11T15:21:00Z">
            <w:rPr>
              <w:rFonts w:ascii="Times New Roman" w:eastAsia="Times New Roman" w:hAnsi="Times New Roman" w:cs="Times New Roman"/>
              <w:sz w:val="24"/>
              <w:szCs w:val="24"/>
            </w:rPr>
          </w:rPrChange>
        </w:rPr>
        <w:t xml:space="preserve">, </w:t>
      </w:r>
      <w:ins w:id="1634" w:author="skmorgane" w:date="2020-06-24T09:01:00Z">
        <w:r w:rsidR="00D860DE">
          <w:rPr>
            <w:rFonts w:asciiTheme="majorHAnsi" w:eastAsia="Times New Roman" w:hAnsiTheme="majorHAnsi" w:cstheme="majorHAnsi"/>
          </w:rPr>
          <w:t>bird</w:t>
        </w:r>
      </w:ins>
      <w:ins w:id="1635" w:author="skmorgane" w:date="2020-06-24T09:03:00Z">
        <w:r w:rsidR="00D860DE">
          <w:rPr>
            <w:rFonts w:asciiTheme="majorHAnsi" w:eastAsia="Times New Roman" w:hAnsiTheme="majorHAnsi" w:cstheme="majorHAnsi"/>
          </w:rPr>
          <w:t>s</w:t>
        </w:r>
      </w:ins>
      <w:ins w:id="1636" w:author="skmorgane" w:date="2020-06-24T09:01:00Z">
        <w:r w:rsidR="00D860DE">
          <w:rPr>
            <w:rFonts w:asciiTheme="majorHAnsi" w:eastAsia="Times New Roman" w:hAnsiTheme="majorHAnsi" w:cstheme="majorHAnsi"/>
          </w:rPr>
          <w:t xml:space="preserve"> from </w:t>
        </w:r>
      </w:ins>
      <w:del w:id="1637" w:author="Diaz,Renata M" w:date="2020-05-17T11:05:00Z">
        <w:r w:rsidR="009D24B9" w:rsidRPr="00C97458" w:rsidDel="0043570E">
          <w:rPr>
            <w:rFonts w:asciiTheme="majorHAnsi" w:eastAsia="Times New Roman" w:hAnsiTheme="majorHAnsi" w:cstheme="majorHAnsi"/>
            <w:rPrChange w:id="1638" w:author="Diaz,Renata M" w:date="2020-06-11T15:21:00Z">
              <w:rPr>
                <w:rFonts w:ascii="Times New Roman" w:eastAsia="Times New Roman" w:hAnsi="Times New Roman" w:cs="Times New Roman"/>
                <w:sz w:val="24"/>
                <w:szCs w:val="24"/>
              </w:rPr>
            </w:rPrChange>
          </w:rPr>
          <w:delText xml:space="preserve">birds in </w:delText>
        </w:r>
      </w:del>
      <w:r w:rsidR="009D24B9" w:rsidRPr="00C97458">
        <w:rPr>
          <w:rFonts w:asciiTheme="majorHAnsi" w:eastAsia="Times New Roman" w:hAnsiTheme="majorHAnsi" w:cstheme="majorHAnsi"/>
          <w:rPrChange w:id="1639" w:author="Diaz,Renata M" w:date="2020-06-11T15:21:00Z">
            <w:rPr>
              <w:rFonts w:ascii="Times New Roman" w:eastAsia="Times New Roman" w:hAnsi="Times New Roman" w:cs="Times New Roman"/>
              <w:sz w:val="24"/>
              <w:szCs w:val="24"/>
            </w:rPr>
          </w:rPrChange>
        </w:rPr>
        <w:t>the North American Breeding Bird Survey</w:t>
      </w:r>
      <w:ins w:id="1640" w:author="skmorgane" w:date="2020-06-24T09:01:00Z">
        <w:r w:rsidR="00D860DE">
          <w:rPr>
            <w:rFonts w:asciiTheme="majorHAnsi" w:eastAsia="Times New Roman" w:hAnsiTheme="majorHAnsi" w:cstheme="majorHAnsi"/>
          </w:rPr>
          <w:t xml:space="preserve"> (ref)</w:t>
        </w:r>
      </w:ins>
      <w:r w:rsidR="009D24B9" w:rsidRPr="00C97458">
        <w:rPr>
          <w:rFonts w:asciiTheme="majorHAnsi" w:eastAsia="Times New Roman" w:hAnsiTheme="majorHAnsi" w:cstheme="majorHAnsi"/>
          <w:rPrChange w:id="1641" w:author="Diaz,Renata M" w:date="2020-06-11T15:21:00Z">
            <w:rPr>
              <w:rFonts w:ascii="Times New Roman" w:eastAsia="Times New Roman" w:hAnsi="Times New Roman" w:cs="Times New Roman"/>
              <w:sz w:val="24"/>
              <w:szCs w:val="24"/>
            </w:rPr>
          </w:rPrChange>
        </w:rPr>
        <w:t xml:space="preserve">, </w:t>
      </w:r>
      <w:ins w:id="1642" w:author="skmorgane" w:date="2020-06-24T09:01:00Z">
        <w:r w:rsidR="00D860DE">
          <w:rPr>
            <w:rFonts w:asciiTheme="majorHAnsi" w:eastAsia="Times New Roman" w:hAnsiTheme="majorHAnsi" w:cstheme="majorHAnsi"/>
          </w:rPr>
          <w:t>mammals</w:t>
        </w:r>
      </w:ins>
      <w:ins w:id="1643" w:author="skmorgane" w:date="2020-06-24T09:03:00Z">
        <w:r w:rsidR="00D860DE">
          <w:rPr>
            <w:rFonts w:asciiTheme="majorHAnsi" w:eastAsia="Times New Roman" w:hAnsiTheme="majorHAnsi" w:cstheme="majorHAnsi"/>
          </w:rPr>
          <w:t xml:space="preserve"> </w:t>
        </w:r>
      </w:ins>
      <w:ins w:id="1644" w:author="skmorgane" w:date="2020-06-24T09:01:00Z">
        <w:r w:rsidR="00D860DE">
          <w:rPr>
            <w:rFonts w:asciiTheme="majorHAnsi" w:eastAsia="Times New Roman" w:hAnsiTheme="majorHAnsi" w:cstheme="majorHAnsi"/>
          </w:rPr>
          <w:t xml:space="preserve">from </w:t>
        </w:r>
      </w:ins>
      <w:r w:rsidR="009D24B9" w:rsidRPr="00C97458">
        <w:rPr>
          <w:rFonts w:asciiTheme="majorHAnsi" w:eastAsia="Times New Roman" w:hAnsiTheme="majorHAnsi" w:cstheme="majorHAnsi"/>
          <w:rPrChange w:id="1645" w:author="Diaz,Renata M" w:date="2020-06-11T15:21:00Z">
            <w:rPr>
              <w:rFonts w:ascii="Times New Roman" w:eastAsia="Times New Roman" w:hAnsi="Times New Roman" w:cs="Times New Roman"/>
              <w:sz w:val="24"/>
              <w:szCs w:val="24"/>
            </w:rPr>
          </w:rPrChange>
        </w:rPr>
        <w:t>the Mammal Community Abundance Database</w:t>
      </w:r>
      <w:ins w:id="1646" w:author="skmorgane" w:date="2020-06-24T09:01:00Z">
        <w:r w:rsidR="00D860DE">
          <w:rPr>
            <w:rFonts w:asciiTheme="majorHAnsi" w:eastAsia="Times New Roman" w:hAnsiTheme="majorHAnsi" w:cstheme="majorHAnsi"/>
          </w:rPr>
          <w:t xml:space="preserve"> (ref)</w:t>
        </w:r>
      </w:ins>
      <w:r w:rsidR="009D24B9" w:rsidRPr="00C97458">
        <w:rPr>
          <w:rFonts w:asciiTheme="majorHAnsi" w:eastAsia="Times New Roman" w:hAnsiTheme="majorHAnsi" w:cstheme="majorHAnsi"/>
          <w:rPrChange w:id="1647" w:author="Diaz,Renata M" w:date="2020-06-11T15:21:00Z">
            <w:rPr>
              <w:rFonts w:ascii="Times New Roman" w:eastAsia="Times New Roman" w:hAnsi="Times New Roman" w:cs="Times New Roman"/>
              <w:sz w:val="24"/>
              <w:szCs w:val="24"/>
            </w:rPr>
          </w:rPrChange>
        </w:rPr>
        <w:t xml:space="preserve">, and </w:t>
      </w:r>
      <w:r w:rsidR="00EB5497" w:rsidRPr="00C97458">
        <w:rPr>
          <w:rFonts w:asciiTheme="majorHAnsi" w:eastAsia="Times New Roman" w:hAnsiTheme="majorHAnsi" w:cstheme="majorHAnsi"/>
          <w:rPrChange w:id="1648" w:author="Diaz,Renata M" w:date="2020-06-11T15:21:00Z">
            <w:rPr>
              <w:rFonts w:ascii="Times New Roman" w:eastAsia="Times New Roman" w:hAnsi="Times New Roman" w:cs="Times New Roman"/>
              <w:sz w:val="24"/>
              <w:szCs w:val="24"/>
            </w:rPr>
          </w:rPrChange>
        </w:rPr>
        <w:t>a variety of</w:t>
      </w:r>
      <w:r w:rsidR="009D24B9" w:rsidRPr="00C97458">
        <w:rPr>
          <w:rFonts w:asciiTheme="majorHAnsi" w:eastAsia="Times New Roman" w:hAnsiTheme="majorHAnsi" w:cstheme="majorHAnsi"/>
          <w:rPrChange w:id="1649" w:author="Diaz,Renata M" w:date="2020-06-11T15:21:00Z">
            <w:rPr>
              <w:rFonts w:ascii="Times New Roman" w:eastAsia="Times New Roman" w:hAnsi="Times New Roman" w:cs="Times New Roman"/>
              <w:sz w:val="24"/>
              <w:szCs w:val="24"/>
            </w:rPr>
          </w:rPrChange>
        </w:rPr>
        <w:t xml:space="preserve"> less commonly sampled taxa </w:t>
      </w:r>
      <w:ins w:id="1650" w:author="skmorgane" w:date="2020-06-24T09:01:00Z">
        <w:r w:rsidR="00D860DE">
          <w:rPr>
            <w:rFonts w:asciiTheme="majorHAnsi" w:eastAsia="Times New Roman" w:hAnsiTheme="majorHAnsi" w:cstheme="majorHAnsi"/>
          </w:rPr>
          <w:t xml:space="preserve">from </w:t>
        </w:r>
      </w:ins>
      <w:del w:id="1651" w:author="skmorgane" w:date="2020-06-24T09:01:00Z">
        <w:r w:rsidR="009D24B9" w:rsidRPr="00C97458" w:rsidDel="00D860DE">
          <w:rPr>
            <w:rFonts w:asciiTheme="majorHAnsi" w:eastAsia="Times New Roman" w:hAnsiTheme="majorHAnsi" w:cstheme="majorHAnsi"/>
            <w:rPrChange w:id="1652" w:author="Diaz,Renata M" w:date="2020-06-11T15:21:00Z">
              <w:rPr>
                <w:rFonts w:ascii="Times New Roman" w:eastAsia="Times New Roman" w:hAnsi="Times New Roman" w:cs="Times New Roman"/>
                <w:sz w:val="24"/>
                <w:szCs w:val="24"/>
              </w:rPr>
            </w:rPrChange>
          </w:rPr>
          <w:delText xml:space="preserve">in </w:delText>
        </w:r>
      </w:del>
      <w:r w:rsidR="009D24B9" w:rsidRPr="00C97458">
        <w:rPr>
          <w:rFonts w:asciiTheme="majorHAnsi" w:eastAsia="Times New Roman" w:hAnsiTheme="majorHAnsi" w:cstheme="majorHAnsi"/>
          <w:rPrChange w:id="1653" w:author="Diaz,Renata M" w:date="2020-06-11T15:21:00Z">
            <w:rPr>
              <w:rFonts w:ascii="Times New Roman" w:eastAsia="Times New Roman" w:hAnsi="Times New Roman" w:cs="Times New Roman"/>
              <w:sz w:val="24"/>
              <w:szCs w:val="24"/>
            </w:rPr>
          </w:rPrChange>
        </w:rPr>
        <w:t>the Miscellaneous Abundance Database</w:t>
      </w:r>
      <w:ins w:id="1654" w:author="skmorgane" w:date="2020-06-24T09:01:00Z">
        <w:r w:rsidR="00D860DE">
          <w:rPr>
            <w:rFonts w:asciiTheme="majorHAnsi" w:eastAsia="Times New Roman" w:hAnsiTheme="majorHAnsi" w:cstheme="majorHAnsi"/>
          </w:rPr>
          <w:t xml:space="preserve"> (ref)</w:t>
        </w:r>
      </w:ins>
      <w:r w:rsidR="009D24B9" w:rsidRPr="00C97458">
        <w:rPr>
          <w:rFonts w:asciiTheme="majorHAnsi" w:eastAsia="Times New Roman" w:hAnsiTheme="majorHAnsi" w:cstheme="majorHAnsi"/>
          <w:rPrChange w:id="1655" w:author="Diaz,Renata M" w:date="2020-06-11T15:21:00Z">
            <w:rPr>
              <w:rFonts w:ascii="Times New Roman" w:eastAsia="Times New Roman" w:hAnsi="Times New Roman" w:cs="Times New Roman"/>
              <w:sz w:val="24"/>
              <w:szCs w:val="24"/>
            </w:rPr>
          </w:rPrChange>
        </w:rPr>
        <w:t xml:space="preserve">. </w:t>
      </w:r>
      <w:ins w:id="1656" w:author="skmorgane" w:date="2020-06-24T09:05:00Z">
        <w:r w:rsidR="00D860DE">
          <w:rPr>
            <w:rFonts w:asciiTheme="majorHAnsi" w:eastAsia="Times New Roman" w:hAnsiTheme="majorHAnsi" w:cstheme="majorHAnsi"/>
          </w:rPr>
          <w:t>We further filtered these data to remove exceptionally large or trivially small communities</w:t>
        </w:r>
      </w:ins>
      <w:ins w:id="1657" w:author="skmorgane" w:date="2020-06-24T09:06:00Z">
        <w:r w:rsidR="0054318A">
          <w:rPr>
            <w:rFonts w:asciiTheme="majorHAnsi" w:eastAsia="Times New Roman" w:hAnsiTheme="majorHAnsi" w:cstheme="majorHAnsi"/>
          </w:rPr>
          <w:t xml:space="preserve"> because</w:t>
        </w:r>
      </w:ins>
      <w:ins w:id="1658" w:author="skmorgane" w:date="2020-06-24T09:05:00Z">
        <w:r w:rsidR="00D860DE">
          <w:rPr>
            <w:rFonts w:asciiTheme="majorHAnsi" w:eastAsia="Times New Roman" w:hAnsiTheme="majorHAnsi" w:cstheme="majorHAnsi"/>
          </w:rPr>
          <w:t xml:space="preserve"> </w:t>
        </w:r>
      </w:ins>
      <w:ins w:id="1659" w:author="skmorgane" w:date="2020-06-24T09:06:00Z">
        <w:r w:rsidR="0054318A">
          <w:rPr>
            <w:rFonts w:asciiTheme="majorHAnsi" w:eastAsia="Times New Roman" w:hAnsiTheme="majorHAnsi" w:cstheme="majorHAnsi"/>
          </w:rPr>
          <w:t>c</w:t>
        </w:r>
      </w:ins>
      <w:ins w:id="1660" w:author="skmorgane" w:date="2020-06-24T09:05:00Z">
        <w:r w:rsidR="0054318A" w:rsidRPr="00E322A4">
          <w:rPr>
            <w:rFonts w:asciiTheme="majorHAnsi" w:eastAsia="Times New Roman" w:hAnsiTheme="majorHAnsi" w:cstheme="majorHAnsi"/>
          </w:rPr>
          <w:t xml:space="preserve">haracterizing the statistical constraint on the SAD </w:t>
        </w:r>
      </w:ins>
      <w:r w:rsidR="00C1509D">
        <w:rPr>
          <w:rFonts w:asciiTheme="majorHAnsi" w:eastAsia="Times New Roman" w:hAnsiTheme="majorHAnsi" w:cstheme="majorHAnsi"/>
        </w:rPr>
        <w:t>is</w:t>
      </w:r>
      <w:ins w:id="1661" w:author="skmorgane" w:date="2020-06-24T09:05:00Z">
        <w:r w:rsidR="0054318A" w:rsidRPr="00E322A4">
          <w:rPr>
            <w:rFonts w:asciiTheme="majorHAnsi" w:eastAsia="Times New Roman" w:hAnsiTheme="majorHAnsi" w:cstheme="majorHAnsi"/>
          </w:rPr>
          <w:t xml:space="preserve"> computationally intractable for the very largest communities, and </w:t>
        </w:r>
      </w:ins>
      <w:r w:rsidR="00C1509D">
        <w:rPr>
          <w:rFonts w:asciiTheme="majorHAnsi" w:eastAsia="Times New Roman" w:hAnsiTheme="majorHAnsi" w:cstheme="majorHAnsi"/>
        </w:rPr>
        <w:t>is</w:t>
      </w:r>
      <w:ins w:id="1662" w:author="skmorgane" w:date="2020-06-24T09:05:00Z">
        <w:r w:rsidR="0054318A" w:rsidRPr="00E322A4">
          <w:rPr>
            <w:rFonts w:asciiTheme="majorHAnsi" w:eastAsia="Times New Roman" w:hAnsiTheme="majorHAnsi" w:cstheme="majorHAnsi"/>
          </w:rPr>
          <w:t xml:space="preserve"> trivially uninformative for the very smallest </w:t>
        </w:r>
      </w:ins>
      <w:ins w:id="1663" w:author="skmorgane" w:date="2020-06-24T09:06:00Z">
        <w:r w:rsidR="0054318A">
          <w:rPr>
            <w:rFonts w:asciiTheme="majorHAnsi" w:eastAsia="Times New Roman" w:hAnsiTheme="majorHAnsi" w:cstheme="majorHAnsi"/>
          </w:rPr>
          <w:t>ones</w:t>
        </w:r>
      </w:ins>
      <w:ins w:id="1664" w:author="skmorgane" w:date="2020-06-24T09:05:00Z">
        <w:r w:rsidR="0054318A" w:rsidRPr="00E322A4">
          <w:rPr>
            <w:rFonts w:asciiTheme="majorHAnsi" w:eastAsia="Times New Roman" w:hAnsiTheme="majorHAnsi" w:cstheme="majorHAnsi"/>
          </w:rPr>
          <w:t>.</w:t>
        </w:r>
      </w:ins>
      <w:ins w:id="1665" w:author="skmorgane" w:date="2020-06-24T09:06:00Z">
        <w:r w:rsidR="0054318A">
          <w:rPr>
            <w:rFonts w:asciiTheme="majorHAnsi" w:eastAsia="Times New Roman" w:hAnsiTheme="majorHAnsi" w:cstheme="majorHAnsi"/>
          </w:rPr>
          <w:t xml:space="preserve"> </w:t>
        </w:r>
        <w:r w:rsidR="0054318A" w:rsidRPr="00E322A4">
          <w:rPr>
            <w:rFonts w:asciiTheme="majorHAnsi" w:eastAsia="Times New Roman" w:hAnsiTheme="majorHAnsi" w:cstheme="majorHAnsi"/>
          </w:rPr>
          <w:t xml:space="preserve">We </w:t>
        </w:r>
      </w:ins>
      <w:r w:rsidR="00C1509D">
        <w:rPr>
          <w:rFonts w:asciiTheme="majorHAnsi" w:eastAsia="Times New Roman" w:hAnsiTheme="majorHAnsi" w:cstheme="majorHAnsi"/>
        </w:rPr>
        <w:t>removed</w:t>
      </w:r>
      <w:ins w:id="1666" w:author="skmorgane" w:date="2020-06-24T09:06:00Z">
        <w:r w:rsidR="0054318A" w:rsidRPr="00E322A4">
          <w:rPr>
            <w:rFonts w:asciiTheme="majorHAnsi" w:eastAsia="Times New Roman" w:hAnsiTheme="majorHAnsi" w:cstheme="majorHAnsi"/>
          </w:rPr>
          <w:t xml:space="preserve"> communities with more than X species or X individuals, or fewer than 2 species or X individuals. We also removed communities for which N = S, because these communities have only one possible SAD</w:t>
        </w:r>
        <w:r w:rsidR="0054318A">
          <w:rPr>
            <w:rFonts w:asciiTheme="majorHAnsi" w:eastAsia="Times New Roman" w:hAnsiTheme="majorHAnsi" w:cstheme="majorHAnsi"/>
          </w:rPr>
          <w:t>.</w:t>
        </w:r>
      </w:ins>
      <w:ins w:id="1667" w:author="skmorgane" w:date="2020-06-24T09:07:00Z">
        <w:r w:rsidR="0054318A">
          <w:rPr>
            <w:rFonts w:asciiTheme="majorHAnsi" w:eastAsia="Times New Roman" w:hAnsiTheme="majorHAnsi" w:cstheme="majorHAnsi"/>
          </w:rPr>
          <w:t xml:space="preserve"> We further filtered </w:t>
        </w:r>
      </w:ins>
      <w:moveToRangeStart w:id="1668" w:author="skmorgane" w:date="2020-06-24T09:07:00Z" w:name="move43882063"/>
      <w:moveTo w:id="1669" w:author="skmorgane" w:date="2020-06-24T09:07:00Z">
        <w:del w:id="1670" w:author="skmorgane" w:date="2020-06-24T09:07:00Z">
          <w:r w:rsidR="0054318A" w:rsidRPr="00E322A4" w:rsidDel="0054318A">
            <w:rPr>
              <w:rFonts w:asciiTheme="majorHAnsi" w:eastAsia="Times New Roman" w:hAnsiTheme="majorHAnsi" w:cstheme="majorHAnsi"/>
            </w:rPr>
            <w:delText>T</w:delText>
          </w:r>
        </w:del>
      </w:moveTo>
      <w:ins w:id="1671" w:author="skmorgane" w:date="2020-06-24T09:07:00Z">
        <w:r w:rsidR="0054318A">
          <w:rPr>
            <w:rFonts w:asciiTheme="majorHAnsi" w:eastAsia="Times New Roman" w:hAnsiTheme="majorHAnsi" w:cstheme="majorHAnsi"/>
          </w:rPr>
          <w:t>t</w:t>
        </w:r>
      </w:ins>
      <w:moveTo w:id="1672" w:author="skmorgane" w:date="2020-06-24T09:07:00Z">
        <w:r w:rsidR="0054318A" w:rsidRPr="00E322A4">
          <w:rPr>
            <w:rFonts w:asciiTheme="majorHAnsi" w:eastAsia="Times New Roman" w:hAnsiTheme="majorHAnsi" w:cstheme="majorHAnsi"/>
          </w:rPr>
          <w:t>he FIA database</w:t>
        </w:r>
      </w:moveTo>
      <w:ins w:id="1673" w:author="skmorgane" w:date="2020-06-24T09:07:00Z">
        <w:r w:rsidR="0054318A">
          <w:rPr>
            <w:rFonts w:asciiTheme="majorHAnsi" w:eastAsia="Times New Roman" w:hAnsiTheme="majorHAnsi" w:cstheme="majorHAnsi"/>
          </w:rPr>
          <w:t>, which</w:t>
        </w:r>
      </w:ins>
      <w:moveTo w:id="1674" w:author="skmorgane" w:date="2020-06-24T09:07:00Z">
        <w:r w:rsidR="0054318A" w:rsidRPr="00E322A4">
          <w:rPr>
            <w:rFonts w:asciiTheme="majorHAnsi" w:eastAsia="Times New Roman" w:hAnsiTheme="majorHAnsi" w:cstheme="majorHAnsi"/>
          </w:rPr>
          <w:t xml:space="preserve"> </w:t>
        </w:r>
      </w:moveTo>
      <w:r w:rsidR="0022024A">
        <w:rPr>
          <w:rFonts w:asciiTheme="majorHAnsi" w:eastAsia="Times New Roman" w:hAnsiTheme="majorHAnsi" w:cstheme="majorHAnsi"/>
        </w:rPr>
        <w:t>comprises roughly 100,000 communities</w:t>
      </w:r>
      <w:r w:rsidR="00F0481C">
        <w:rPr>
          <w:rFonts w:asciiTheme="majorHAnsi" w:eastAsia="Times New Roman" w:hAnsiTheme="majorHAnsi" w:cstheme="majorHAnsi"/>
        </w:rPr>
        <w:t xml:space="preserve">, 90,000 of which </w:t>
      </w:r>
      <w:moveTo w:id="1675" w:author="skmorgane" w:date="2020-06-24T09:07:00Z">
        <w:r w:rsidR="0054318A" w:rsidRPr="00E322A4">
          <w:rPr>
            <w:rFonts w:asciiTheme="majorHAnsi" w:eastAsia="Times New Roman" w:hAnsiTheme="majorHAnsi" w:cstheme="majorHAnsi"/>
          </w:rPr>
          <w:t>have fewer than 10</w:t>
        </w:r>
      </w:moveTo>
      <w:r w:rsidR="00C1509D">
        <w:rPr>
          <w:rFonts w:asciiTheme="majorHAnsi" w:eastAsia="Times New Roman" w:hAnsiTheme="majorHAnsi" w:cstheme="majorHAnsi"/>
        </w:rPr>
        <w:t xml:space="preserve"> </w:t>
      </w:r>
      <w:r w:rsidR="00C1509D">
        <w:rPr>
          <w:rFonts w:asciiTheme="majorHAnsi" w:eastAsia="Times New Roman" w:hAnsiTheme="majorHAnsi" w:cstheme="majorHAnsi"/>
        </w:rPr>
        <w:lastRenderedPageBreak/>
        <w:t>species</w:t>
      </w:r>
      <w:moveTo w:id="1676" w:author="skmorgane" w:date="2020-06-24T09:07:00Z">
        <w:r w:rsidR="0054318A" w:rsidRPr="00E322A4">
          <w:rPr>
            <w:rFonts w:asciiTheme="majorHAnsi" w:eastAsia="Times New Roman" w:hAnsiTheme="majorHAnsi" w:cstheme="majorHAnsi"/>
          </w:rPr>
          <w:t xml:space="preserve">. Rather than analyze all of these small communities, we randomly selected 10,000 small communities to include in the analysis. </w:t>
        </w:r>
        <w:del w:id="1677" w:author="skmorgane" w:date="2020-06-24T09:08:00Z">
          <w:r w:rsidR="0054318A" w:rsidRPr="00E322A4" w:rsidDel="0054318A">
            <w:rPr>
              <w:rFonts w:asciiTheme="majorHAnsi" w:eastAsia="Times New Roman" w:hAnsiTheme="majorHAnsi" w:cstheme="majorHAnsi"/>
            </w:rPr>
            <w:delText>We analyzed a</w:delText>
          </w:r>
        </w:del>
      </w:moveTo>
      <w:ins w:id="1678" w:author="skmorgane" w:date="2020-06-24T09:08:00Z">
        <w:r w:rsidR="0054318A">
          <w:rPr>
            <w:rFonts w:asciiTheme="majorHAnsi" w:eastAsia="Times New Roman" w:hAnsiTheme="majorHAnsi" w:cstheme="majorHAnsi"/>
          </w:rPr>
          <w:t>A</w:t>
        </w:r>
      </w:ins>
      <w:moveTo w:id="1679" w:author="skmorgane" w:date="2020-06-24T09:07:00Z">
        <w:r w:rsidR="0054318A" w:rsidRPr="00E322A4">
          <w:rPr>
            <w:rFonts w:asciiTheme="majorHAnsi" w:eastAsia="Times New Roman" w:hAnsiTheme="majorHAnsi" w:cstheme="majorHAnsi"/>
          </w:rPr>
          <w:t xml:space="preserve">ll </w:t>
        </w:r>
      </w:moveTo>
      <w:ins w:id="1680" w:author="skmorgane" w:date="2020-06-24T09:08:00Z">
        <w:r w:rsidR="0054318A">
          <w:rPr>
            <w:rFonts w:asciiTheme="majorHAnsi" w:eastAsia="Times New Roman" w:hAnsiTheme="majorHAnsi" w:cstheme="majorHAnsi"/>
          </w:rPr>
          <w:t xml:space="preserve">FIA </w:t>
        </w:r>
      </w:ins>
      <w:moveTo w:id="1681" w:author="skmorgane" w:date="2020-06-24T09:07:00Z">
        <w:r w:rsidR="0054318A" w:rsidRPr="00E322A4">
          <w:rPr>
            <w:rFonts w:asciiTheme="majorHAnsi" w:eastAsia="Times New Roman" w:hAnsiTheme="majorHAnsi" w:cstheme="majorHAnsi"/>
          </w:rPr>
          <w:t xml:space="preserve">communities </w:t>
        </w:r>
        <w:del w:id="1682" w:author="skmorgane" w:date="2020-06-24T09:08:00Z">
          <w:r w:rsidR="0054318A" w:rsidRPr="00E322A4" w:rsidDel="0054318A">
            <w:rPr>
              <w:rFonts w:asciiTheme="majorHAnsi" w:eastAsia="Times New Roman" w:hAnsiTheme="majorHAnsi" w:cstheme="majorHAnsi"/>
            </w:rPr>
            <w:delText xml:space="preserve">in FIA </w:delText>
          </w:r>
        </w:del>
        <w:r w:rsidR="0054318A" w:rsidRPr="00E322A4">
          <w:rPr>
            <w:rFonts w:asciiTheme="majorHAnsi" w:eastAsia="Times New Roman" w:hAnsiTheme="majorHAnsi" w:cstheme="majorHAnsi"/>
          </w:rPr>
          <w:t>with more than 10 species</w:t>
        </w:r>
      </w:moveTo>
      <w:ins w:id="1683" w:author="skmorgane" w:date="2020-06-24T09:08:00Z">
        <w:r w:rsidR="0054318A">
          <w:rPr>
            <w:rFonts w:asciiTheme="majorHAnsi" w:eastAsia="Times New Roman" w:hAnsiTheme="majorHAnsi" w:cstheme="majorHAnsi"/>
          </w:rPr>
          <w:t xml:space="preserve"> were included in the analysis</w:t>
        </w:r>
      </w:ins>
      <w:moveTo w:id="1684" w:author="skmorgane" w:date="2020-06-24T09:07:00Z">
        <w:r w:rsidR="0054318A" w:rsidRPr="00E322A4">
          <w:rPr>
            <w:rFonts w:asciiTheme="majorHAnsi" w:eastAsia="Times New Roman" w:hAnsiTheme="majorHAnsi" w:cstheme="majorHAnsi"/>
          </w:rPr>
          <w:t xml:space="preserve">. </w:t>
        </w:r>
      </w:moveTo>
      <w:ins w:id="1685" w:author="skmorgane" w:date="2020-06-24T09:08:00Z">
        <w:r w:rsidR="0054318A">
          <w:rPr>
            <w:rFonts w:asciiTheme="majorHAnsi" w:eastAsia="Times New Roman" w:hAnsiTheme="majorHAnsi" w:cstheme="majorHAnsi"/>
          </w:rPr>
          <w:t xml:space="preserve">Finally, for any site that had repeated sampling over time, </w:t>
        </w:r>
      </w:ins>
      <w:ins w:id="1686" w:author="skmorgane" w:date="2020-06-24T09:09:00Z">
        <w:r w:rsidR="0054318A" w:rsidRPr="00E322A4">
          <w:rPr>
            <w:rFonts w:asciiTheme="majorHAnsi" w:eastAsia="Times New Roman" w:hAnsiTheme="majorHAnsi" w:cstheme="majorHAnsi"/>
          </w:rPr>
          <w:t>we follow</w:t>
        </w:r>
        <w:r w:rsidR="0054318A">
          <w:rPr>
            <w:rFonts w:asciiTheme="majorHAnsi" w:eastAsia="Times New Roman" w:hAnsiTheme="majorHAnsi" w:cstheme="majorHAnsi"/>
          </w:rPr>
          <w:t>ed</w:t>
        </w:r>
        <w:r w:rsidR="0054318A" w:rsidRPr="00E322A4">
          <w:rPr>
            <w:rFonts w:asciiTheme="majorHAnsi" w:eastAsia="Times New Roman" w:hAnsiTheme="majorHAnsi" w:cstheme="majorHAnsi"/>
          </w:rPr>
          <w:t xml:space="preserve"> White et al (2012) and Baldridge et al (2014) and analyze</w:t>
        </w:r>
        <w:r w:rsidR="0054318A">
          <w:rPr>
            <w:rFonts w:asciiTheme="majorHAnsi" w:eastAsia="Times New Roman" w:hAnsiTheme="majorHAnsi" w:cstheme="majorHAnsi"/>
          </w:rPr>
          <w:t xml:space="preserve">d only a single, </w:t>
        </w:r>
        <w:commentRangeStart w:id="1687"/>
        <w:r w:rsidR="0054318A">
          <w:rPr>
            <w:rFonts w:asciiTheme="majorHAnsi" w:eastAsia="Times New Roman" w:hAnsiTheme="majorHAnsi" w:cstheme="majorHAnsi"/>
          </w:rPr>
          <w:t>randomly selected</w:t>
        </w:r>
      </w:ins>
      <w:commentRangeEnd w:id="1687"/>
      <w:ins w:id="1688" w:author="skmorgane" w:date="2020-06-24T09:10:00Z">
        <w:r w:rsidR="0054318A">
          <w:rPr>
            <w:rStyle w:val="CommentReference"/>
          </w:rPr>
          <w:commentReference w:id="1687"/>
        </w:r>
        <w:r w:rsidR="0054318A">
          <w:rPr>
            <w:rFonts w:asciiTheme="majorHAnsi" w:eastAsia="Times New Roman" w:hAnsiTheme="majorHAnsi" w:cstheme="majorHAnsi"/>
          </w:rPr>
          <w:t xml:space="preserve">, </w:t>
        </w:r>
      </w:ins>
      <w:ins w:id="1689" w:author="skmorgane" w:date="2020-06-24T09:09:00Z">
        <w:r w:rsidR="0054318A" w:rsidRPr="00E322A4">
          <w:rPr>
            <w:rFonts w:asciiTheme="majorHAnsi" w:eastAsia="Times New Roman" w:hAnsiTheme="majorHAnsi" w:cstheme="majorHAnsi"/>
          </w:rPr>
          <w:t xml:space="preserve">year of data. </w:t>
        </w:r>
      </w:ins>
      <w:ins w:id="1690" w:author="skmorgane" w:date="2020-06-24T09:16:00Z">
        <w:r w:rsidR="0096783C">
          <w:rPr>
            <w:rFonts w:asciiTheme="majorHAnsi" w:eastAsia="Times New Roman" w:hAnsiTheme="majorHAnsi" w:cstheme="majorHAnsi"/>
          </w:rPr>
          <w:t xml:space="preserve">It should be noted that </w:t>
        </w:r>
      </w:ins>
      <w:ins w:id="1691" w:author="skmorgane" w:date="2020-06-24T09:17:00Z">
        <w:r w:rsidR="0096783C">
          <w:rPr>
            <w:rFonts w:asciiTheme="majorHAnsi" w:eastAsia="Times New Roman" w:hAnsiTheme="majorHAnsi" w:cstheme="majorHAnsi"/>
          </w:rPr>
          <w:t>our analyses include data from t</w:t>
        </w:r>
        <w:r w:rsidR="0096783C" w:rsidRPr="00E322A4">
          <w:rPr>
            <w:rFonts w:asciiTheme="majorHAnsi" w:eastAsia="Times New Roman" w:hAnsiTheme="majorHAnsi" w:cstheme="majorHAnsi"/>
          </w:rPr>
          <w:t xml:space="preserve">he Mammal Community Abundance Database and Miscellaneous Abundance Database collected over longer timescales that cannot be disaggregated, </w:t>
        </w:r>
      </w:ins>
      <w:ins w:id="1692" w:author="skmorgane" w:date="2020-06-24T09:16:00Z">
        <w:r w:rsidR="0096783C" w:rsidRPr="00E322A4">
          <w:rPr>
            <w:rFonts w:asciiTheme="majorHAnsi" w:eastAsia="Times New Roman" w:hAnsiTheme="majorHAnsi" w:cstheme="majorHAnsi"/>
          </w:rPr>
          <w:t xml:space="preserve">with an average temporal scale of X. </w:t>
        </w:r>
      </w:ins>
      <w:ins w:id="1693" w:author="skmorgane" w:date="2020-06-24T09:14:00Z">
        <w:r w:rsidR="0054318A">
          <w:rPr>
            <w:rFonts w:asciiTheme="majorHAnsi" w:eastAsia="Times New Roman" w:hAnsiTheme="majorHAnsi" w:cstheme="majorHAnsi"/>
          </w:rPr>
          <w:t>After</w:t>
        </w:r>
      </w:ins>
      <w:ins w:id="1694" w:author="skmorgane" w:date="2020-06-24T09:18:00Z">
        <w:r w:rsidR="0096783C">
          <w:rPr>
            <w:rFonts w:asciiTheme="majorHAnsi" w:eastAsia="Times New Roman" w:hAnsiTheme="majorHAnsi" w:cstheme="majorHAnsi"/>
          </w:rPr>
          <w:t xml:space="preserve"> filtering multiple years of data</w:t>
        </w:r>
      </w:ins>
      <w:ins w:id="1695" w:author="skmorgane" w:date="2020-06-24T09:19:00Z">
        <w:r w:rsidR="0096783C">
          <w:rPr>
            <w:rFonts w:asciiTheme="majorHAnsi" w:eastAsia="Times New Roman" w:hAnsiTheme="majorHAnsi" w:cstheme="majorHAnsi"/>
          </w:rPr>
          <w:t xml:space="preserve"> and exceptionally large or small communities, </w:t>
        </w:r>
      </w:ins>
      <w:moveTo w:id="1696" w:author="skmorgane" w:date="2020-06-24T09:07:00Z">
        <w:del w:id="1697" w:author="skmorgane" w:date="2020-06-24T09:14:00Z">
          <w:r w:rsidR="0054318A" w:rsidRPr="00E322A4" w:rsidDel="0054318A">
            <w:rPr>
              <w:rFonts w:asciiTheme="majorHAnsi" w:eastAsia="Times New Roman" w:hAnsiTheme="majorHAnsi" w:cstheme="majorHAnsi"/>
            </w:rPr>
            <w:delText xml:space="preserve">In all, </w:delText>
          </w:r>
        </w:del>
        <w:del w:id="1698" w:author="skmorgane" w:date="2020-06-24T09:19:00Z">
          <w:r w:rsidR="0054318A" w:rsidRPr="00E322A4" w:rsidDel="0096783C">
            <w:rPr>
              <w:rFonts w:asciiTheme="majorHAnsi" w:eastAsia="Times New Roman" w:hAnsiTheme="majorHAnsi" w:cstheme="majorHAnsi"/>
            </w:rPr>
            <w:delText>we</w:delText>
          </w:r>
        </w:del>
      </w:moveTo>
      <w:ins w:id="1699" w:author="skmorgane" w:date="2020-06-24T09:19:00Z">
        <w:r w:rsidR="0096783C">
          <w:rPr>
            <w:rFonts w:asciiTheme="majorHAnsi" w:eastAsia="Times New Roman" w:hAnsiTheme="majorHAnsi" w:cstheme="majorHAnsi"/>
          </w:rPr>
          <w:t xml:space="preserve">our final dataset consisted of </w:t>
        </w:r>
      </w:ins>
      <w:moveTo w:id="1700" w:author="skmorgane" w:date="2020-06-24T09:07:00Z">
        <w:del w:id="1701" w:author="skmorgane" w:date="2020-06-24T09:19:00Z">
          <w:r w:rsidR="0054318A" w:rsidRPr="00E322A4" w:rsidDel="0096783C">
            <w:rPr>
              <w:rFonts w:asciiTheme="majorHAnsi" w:eastAsia="Times New Roman" w:hAnsiTheme="majorHAnsi" w:cstheme="majorHAnsi"/>
            </w:rPr>
            <w:delText xml:space="preserve"> analyzed </w:delText>
          </w:r>
        </w:del>
        <w:r w:rsidR="0054318A" w:rsidRPr="00E322A4">
          <w:rPr>
            <w:rFonts w:asciiTheme="majorHAnsi" w:eastAsia="Times New Roman" w:hAnsiTheme="majorHAnsi" w:cstheme="majorHAnsi"/>
          </w:rPr>
          <w:t>X communities encompassing X taxa, with S and N ranging from 2 to X and X to X, respectively (</w:t>
        </w:r>
        <w:r w:rsidR="0054318A" w:rsidRPr="00E322A4">
          <w:rPr>
            <w:rFonts w:asciiTheme="majorHAnsi" w:eastAsia="Times New Roman" w:hAnsiTheme="majorHAnsi" w:cstheme="majorHAnsi"/>
          </w:rPr>
          <w:fldChar w:fldCharType="begin"/>
        </w:r>
        <w:r w:rsidR="0054318A" w:rsidRPr="00E322A4">
          <w:rPr>
            <w:rFonts w:asciiTheme="majorHAnsi" w:eastAsia="Times New Roman" w:hAnsiTheme="majorHAnsi" w:cstheme="majorHAnsi"/>
          </w:rPr>
          <w:instrText xml:space="preserve"> HYPERLINK  \l "_Figure_1:_Communities" </w:instrText>
        </w:r>
        <w:r w:rsidR="0054318A" w:rsidRPr="00E322A4">
          <w:rPr>
            <w:rFonts w:asciiTheme="majorHAnsi" w:eastAsia="Times New Roman" w:hAnsiTheme="majorHAnsi" w:cstheme="majorHAnsi"/>
          </w:rPr>
          <w:fldChar w:fldCharType="separate"/>
        </w:r>
        <w:r w:rsidR="0054318A" w:rsidRPr="00E322A4">
          <w:rPr>
            <w:rStyle w:val="Hyperlink"/>
            <w:rFonts w:asciiTheme="majorHAnsi" w:eastAsia="Times New Roman" w:hAnsiTheme="majorHAnsi" w:cstheme="majorHAnsi"/>
          </w:rPr>
          <w:t>Figure</w:t>
        </w:r>
        <w:r w:rsidR="0054318A" w:rsidRPr="00E322A4">
          <w:rPr>
            <w:rFonts w:asciiTheme="majorHAnsi" w:eastAsia="Times New Roman" w:hAnsiTheme="majorHAnsi" w:cstheme="majorHAnsi"/>
          </w:rPr>
          <w:fldChar w:fldCharType="end"/>
        </w:r>
        <w:r w:rsidR="0054318A" w:rsidRPr="00E322A4">
          <w:rPr>
            <w:rFonts w:asciiTheme="majorHAnsi" w:eastAsia="Times New Roman" w:hAnsiTheme="majorHAnsi" w:cstheme="majorHAnsi"/>
          </w:rPr>
          <w:t xml:space="preserve">) . </w:t>
        </w:r>
      </w:moveTo>
    </w:p>
    <w:moveToRangeEnd w:id="1668"/>
    <w:p w14:paraId="299D0109" w14:textId="2BAEA664" w:rsidR="00304905" w:rsidRPr="00C97458" w:rsidDel="0096783C" w:rsidRDefault="00304905" w:rsidP="0264BE4F">
      <w:pPr>
        <w:rPr>
          <w:del w:id="1702" w:author="skmorgane" w:date="2020-06-24T09:19:00Z"/>
          <w:rFonts w:asciiTheme="majorHAnsi" w:eastAsia="Times New Roman" w:hAnsiTheme="majorHAnsi" w:cstheme="majorHAnsi"/>
          <w:rPrChange w:id="1703" w:author="Diaz,Renata M" w:date="2020-06-11T15:21:00Z">
            <w:rPr>
              <w:del w:id="1704" w:author="skmorgane" w:date="2020-06-24T09:19:00Z"/>
              <w:rFonts w:ascii="Times New Roman" w:eastAsia="Times New Roman" w:hAnsi="Times New Roman" w:cs="Times New Roman"/>
              <w:sz w:val="24"/>
              <w:szCs w:val="24"/>
            </w:rPr>
          </w:rPrChange>
        </w:rPr>
      </w:pPr>
    </w:p>
    <w:p w14:paraId="7490E374" w14:textId="74472532" w:rsidR="00304905" w:rsidRPr="00C97458" w:rsidDel="0096783C" w:rsidRDefault="00304905" w:rsidP="0264BE4F">
      <w:pPr>
        <w:rPr>
          <w:ins w:id="1705" w:author="Diaz,Renata M" w:date="2020-04-23T11:19:00Z"/>
          <w:del w:id="1706" w:author="skmorgane" w:date="2020-06-24T09:16:00Z"/>
          <w:rFonts w:asciiTheme="majorHAnsi" w:eastAsia="Times New Roman" w:hAnsiTheme="majorHAnsi" w:cstheme="majorHAnsi"/>
          <w:rPrChange w:id="1707" w:author="Diaz,Renata M" w:date="2020-06-11T15:21:00Z">
            <w:rPr>
              <w:ins w:id="1708" w:author="Diaz,Renata M" w:date="2020-04-23T11:19:00Z"/>
              <w:del w:id="1709" w:author="skmorgane" w:date="2020-06-24T09:16:00Z"/>
              <w:rFonts w:ascii="Times New Roman" w:eastAsia="Times New Roman" w:hAnsi="Times New Roman" w:cs="Times New Roman"/>
              <w:sz w:val="24"/>
              <w:szCs w:val="24"/>
            </w:rPr>
          </w:rPrChange>
        </w:rPr>
      </w:pPr>
      <w:del w:id="1710" w:author="skmorgane" w:date="2020-06-24T09:16:00Z">
        <w:r w:rsidRPr="00C97458" w:rsidDel="0096783C">
          <w:rPr>
            <w:rFonts w:asciiTheme="majorHAnsi" w:eastAsia="Times New Roman" w:hAnsiTheme="majorHAnsi" w:cstheme="majorHAnsi"/>
            <w:rPrChange w:id="1711" w:author="Diaz,Renata M" w:date="2020-06-11T15:21:00Z">
              <w:rPr>
                <w:rFonts w:ascii="Times New Roman" w:eastAsia="Times New Roman" w:hAnsi="Times New Roman" w:cs="Times New Roman"/>
                <w:sz w:val="24"/>
                <w:szCs w:val="24"/>
              </w:rPr>
            </w:rPrChange>
          </w:rPr>
          <w:delText xml:space="preserve">For datasets with observations from multiple years, </w:delText>
        </w:r>
      </w:del>
      <w:del w:id="1712" w:author="skmorgane" w:date="2020-06-24T09:09:00Z">
        <w:r w:rsidRPr="00C97458" w:rsidDel="0054318A">
          <w:rPr>
            <w:rFonts w:asciiTheme="majorHAnsi" w:eastAsia="Times New Roman" w:hAnsiTheme="majorHAnsi" w:cstheme="majorHAnsi"/>
            <w:rPrChange w:id="1713" w:author="Diaz,Renata M" w:date="2020-06-11T15:21:00Z">
              <w:rPr>
                <w:rFonts w:ascii="Times New Roman" w:eastAsia="Times New Roman" w:hAnsi="Times New Roman" w:cs="Times New Roman"/>
                <w:sz w:val="24"/>
                <w:szCs w:val="24"/>
              </w:rPr>
            </w:rPrChange>
          </w:rPr>
          <w:delText xml:space="preserve">we followed White et al (2012) and Baldridge et al (2014) and analyze only a single year of data. </w:delText>
        </w:r>
      </w:del>
      <w:del w:id="1714" w:author="skmorgane" w:date="2020-06-24T09:16:00Z">
        <w:r w:rsidRPr="00C97458" w:rsidDel="0096783C">
          <w:rPr>
            <w:rFonts w:asciiTheme="majorHAnsi" w:eastAsia="Times New Roman" w:hAnsiTheme="majorHAnsi" w:cstheme="majorHAnsi"/>
            <w:rPrChange w:id="1715" w:author="Diaz,Renata M" w:date="2020-06-11T15:21:00Z">
              <w:rPr>
                <w:rFonts w:ascii="Times New Roman" w:eastAsia="Times New Roman" w:hAnsi="Times New Roman" w:cs="Times New Roman"/>
                <w:sz w:val="24"/>
                <w:szCs w:val="24"/>
              </w:rPr>
            </w:rPrChange>
          </w:rPr>
          <w:delText xml:space="preserve">The Mammal Community Abundance Database and Miscellaneous Abundance Database include data collected over longer timescales that cannot be disaggregated, with an average temporal scale of X. </w:delText>
        </w:r>
      </w:del>
    </w:p>
    <w:p w14:paraId="40841D61" w14:textId="70D9A2D5" w:rsidR="007A70CE" w:rsidRPr="00C97458" w:rsidDel="0054318A" w:rsidRDefault="009F45DD" w:rsidP="007A70CE">
      <w:pPr>
        <w:rPr>
          <w:ins w:id="1716" w:author="Diaz,Renata M" w:date="2020-04-23T11:19:00Z"/>
          <w:del w:id="1717" w:author="skmorgane" w:date="2020-06-24T09:06:00Z"/>
          <w:rFonts w:asciiTheme="majorHAnsi" w:eastAsia="Times New Roman" w:hAnsiTheme="majorHAnsi" w:cstheme="majorHAnsi"/>
          <w:rPrChange w:id="1718" w:author="Diaz,Renata M" w:date="2020-06-11T15:21:00Z">
            <w:rPr>
              <w:ins w:id="1719" w:author="Diaz,Renata M" w:date="2020-04-23T11:19:00Z"/>
              <w:del w:id="1720" w:author="skmorgane" w:date="2020-06-24T09:06:00Z"/>
              <w:rFonts w:ascii="Times New Roman" w:eastAsia="Times New Roman" w:hAnsi="Times New Roman" w:cs="Times New Roman"/>
              <w:sz w:val="24"/>
              <w:szCs w:val="24"/>
            </w:rPr>
          </w:rPrChange>
        </w:rPr>
      </w:pPr>
      <w:ins w:id="1721" w:author="Diaz,Renata M" w:date="2020-04-23T11:19:00Z">
        <w:del w:id="1722" w:author="skmorgane" w:date="2020-06-24T09:06:00Z">
          <w:r w:rsidRPr="00C97458" w:rsidDel="0054318A">
            <w:rPr>
              <w:rFonts w:asciiTheme="majorHAnsi" w:eastAsia="Times New Roman" w:hAnsiTheme="majorHAnsi" w:cstheme="majorHAnsi"/>
              <w:rPrChange w:id="1723" w:author="Diaz,Renata M" w:date="2020-06-11T15:21:00Z">
                <w:rPr>
                  <w:rFonts w:ascii="Times New Roman" w:eastAsia="Times New Roman" w:hAnsi="Times New Roman" w:cs="Times New Roman"/>
                  <w:sz w:val="24"/>
                  <w:szCs w:val="24"/>
                </w:rPr>
              </w:rPrChange>
            </w:rPr>
            <w:delText xml:space="preserve">Our approach </w:delText>
          </w:r>
        </w:del>
        <w:del w:id="1724" w:author="skmorgane" w:date="2020-06-24T09:05:00Z">
          <w:r w:rsidRPr="00C97458" w:rsidDel="0054318A">
            <w:rPr>
              <w:rFonts w:asciiTheme="majorHAnsi" w:eastAsia="Times New Roman" w:hAnsiTheme="majorHAnsi" w:cstheme="majorHAnsi"/>
              <w:rPrChange w:id="1725" w:author="Diaz,Renata M" w:date="2020-06-11T15:21:00Z">
                <w:rPr>
                  <w:rFonts w:ascii="Times New Roman" w:eastAsia="Times New Roman" w:hAnsi="Times New Roman" w:cs="Times New Roman"/>
                  <w:sz w:val="24"/>
                  <w:szCs w:val="24"/>
                </w:rPr>
              </w:rPrChange>
            </w:rPr>
            <w:delText xml:space="preserve">to characterizing the statistical constraint on the </w:delText>
          </w:r>
        </w:del>
      </w:ins>
      <w:ins w:id="1726" w:author="Diaz,Renata M" w:date="2020-04-23T11:20:00Z">
        <w:del w:id="1727" w:author="skmorgane" w:date="2020-06-24T09:05:00Z">
          <w:r w:rsidR="00D95FB6" w:rsidRPr="00C97458" w:rsidDel="0054318A">
            <w:rPr>
              <w:rFonts w:asciiTheme="majorHAnsi" w:eastAsia="Times New Roman" w:hAnsiTheme="majorHAnsi" w:cstheme="majorHAnsi"/>
              <w:rPrChange w:id="1728" w:author="Diaz,Renata M" w:date="2020-06-11T15:21:00Z">
                <w:rPr>
                  <w:rFonts w:ascii="Times New Roman" w:eastAsia="Times New Roman" w:hAnsi="Times New Roman" w:cs="Times New Roman"/>
                  <w:sz w:val="24"/>
                  <w:szCs w:val="24"/>
                </w:rPr>
              </w:rPrChange>
            </w:rPr>
            <w:delText>SAD</w:delText>
          </w:r>
        </w:del>
      </w:ins>
      <w:ins w:id="1729" w:author="Diaz,Renata M" w:date="2020-04-23T11:19:00Z">
        <w:del w:id="1730" w:author="skmorgane" w:date="2020-06-24T09:05:00Z">
          <w:r w:rsidRPr="00C97458" w:rsidDel="0054318A">
            <w:rPr>
              <w:rFonts w:asciiTheme="majorHAnsi" w:eastAsia="Times New Roman" w:hAnsiTheme="majorHAnsi" w:cstheme="majorHAnsi"/>
              <w:rPrChange w:id="1731" w:author="Diaz,Renata M" w:date="2020-06-11T15:21:00Z">
                <w:rPr>
                  <w:rFonts w:ascii="Times New Roman" w:eastAsia="Times New Roman" w:hAnsi="Times New Roman" w:cs="Times New Roman"/>
                  <w:sz w:val="24"/>
                  <w:szCs w:val="24"/>
                </w:rPr>
              </w:rPrChange>
            </w:rPr>
            <w:delText xml:space="preserve"> becomes compu</w:delText>
          </w:r>
        </w:del>
      </w:ins>
      <w:ins w:id="1732" w:author="Diaz,Renata M" w:date="2020-04-23T11:20:00Z">
        <w:del w:id="1733" w:author="skmorgane" w:date="2020-06-24T09:05:00Z">
          <w:r w:rsidRPr="00C97458" w:rsidDel="0054318A">
            <w:rPr>
              <w:rFonts w:asciiTheme="majorHAnsi" w:eastAsia="Times New Roman" w:hAnsiTheme="majorHAnsi" w:cstheme="majorHAnsi"/>
              <w:rPrChange w:id="1734" w:author="Diaz,Renata M" w:date="2020-06-11T15:21:00Z">
                <w:rPr>
                  <w:rFonts w:ascii="Times New Roman" w:eastAsia="Times New Roman" w:hAnsi="Times New Roman" w:cs="Times New Roman"/>
                  <w:sz w:val="24"/>
                  <w:szCs w:val="24"/>
                </w:rPr>
              </w:rPrChange>
            </w:rPr>
            <w:delText xml:space="preserve">tationally intractable </w:delText>
          </w:r>
        </w:del>
      </w:ins>
      <w:ins w:id="1735" w:author="Diaz,Renata M" w:date="2020-04-23T11:19:00Z">
        <w:del w:id="1736" w:author="skmorgane" w:date="2020-06-24T09:05:00Z">
          <w:r w:rsidR="007A70CE" w:rsidRPr="00C97458" w:rsidDel="0054318A">
            <w:rPr>
              <w:rFonts w:asciiTheme="majorHAnsi" w:eastAsia="Times New Roman" w:hAnsiTheme="majorHAnsi" w:cstheme="majorHAnsi"/>
              <w:rPrChange w:id="1737" w:author="Diaz,Renata M" w:date="2020-06-11T15:21:00Z">
                <w:rPr>
                  <w:rFonts w:ascii="Times New Roman" w:eastAsia="Times New Roman" w:hAnsi="Times New Roman" w:cs="Times New Roman"/>
                  <w:sz w:val="24"/>
                  <w:szCs w:val="24"/>
                </w:rPr>
              </w:rPrChange>
            </w:rPr>
            <w:delText xml:space="preserve">for </w:delText>
          </w:r>
        </w:del>
      </w:ins>
      <w:ins w:id="1738" w:author="Diaz,Renata M" w:date="2020-04-23T11:20:00Z">
        <w:del w:id="1739" w:author="skmorgane" w:date="2020-06-24T09:05:00Z">
          <w:r w:rsidR="002259D5" w:rsidRPr="00C97458" w:rsidDel="0054318A">
            <w:rPr>
              <w:rFonts w:asciiTheme="majorHAnsi" w:eastAsia="Times New Roman" w:hAnsiTheme="majorHAnsi" w:cstheme="majorHAnsi"/>
              <w:rPrChange w:id="1740" w:author="Diaz,Renata M" w:date="2020-06-11T15:21:00Z">
                <w:rPr>
                  <w:rFonts w:ascii="Times New Roman" w:eastAsia="Times New Roman" w:hAnsi="Times New Roman" w:cs="Times New Roman"/>
                  <w:sz w:val="24"/>
                  <w:szCs w:val="24"/>
                </w:rPr>
              </w:rPrChange>
            </w:rPr>
            <w:delText xml:space="preserve">the </w:delText>
          </w:r>
        </w:del>
      </w:ins>
      <w:ins w:id="1741" w:author="Diaz,Renata M" w:date="2020-04-23T11:19:00Z">
        <w:del w:id="1742" w:author="skmorgane" w:date="2020-06-24T09:05:00Z">
          <w:r w:rsidR="007A70CE" w:rsidRPr="00C97458" w:rsidDel="0054318A">
            <w:rPr>
              <w:rFonts w:asciiTheme="majorHAnsi" w:eastAsia="Times New Roman" w:hAnsiTheme="majorHAnsi" w:cstheme="majorHAnsi"/>
              <w:rPrChange w:id="1743" w:author="Diaz,Renata M" w:date="2020-06-11T15:21:00Z">
                <w:rPr>
                  <w:rFonts w:ascii="Times New Roman" w:eastAsia="Times New Roman" w:hAnsi="Times New Roman" w:cs="Times New Roman"/>
                  <w:sz w:val="24"/>
                  <w:szCs w:val="24"/>
                </w:rPr>
              </w:rPrChange>
            </w:rPr>
            <w:delText>very large</w:delText>
          </w:r>
        </w:del>
      </w:ins>
      <w:ins w:id="1744" w:author="Diaz,Renata M" w:date="2020-04-23T11:20:00Z">
        <w:del w:id="1745" w:author="skmorgane" w:date="2020-06-24T09:05:00Z">
          <w:r w:rsidR="002259D5" w:rsidRPr="00C97458" w:rsidDel="0054318A">
            <w:rPr>
              <w:rFonts w:asciiTheme="majorHAnsi" w:eastAsia="Times New Roman" w:hAnsiTheme="majorHAnsi" w:cstheme="majorHAnsi"/>
              <w:rPrChange w:id="1746" w:author="Diaz,Renata M" w:date="2020-06-11T15:21:00Z">
                <w:rPr>
                  <w:rFonts w:ascii="Times New Roman" w:eastAsia="Times New Roman" w:hAnsi="Times New Roman" w:cs="Times New Roman"/>
                  <w:sz w:val="24"/>
                  <w:szCs w:val="24"/>
                </w:rPr>
              </w:rPrChange>
            </w:rPr>
            <w:delText>st</w:delText>
          </w:r>
        </w:del>
      </w:ins>
      <w:ins w:id="1747" w:author="Diaz,Renata M" w:date="2020-04-23T11:19:00Z">
        <w:del w:id="1748" w:author="skmorgane" w:date="2020-06-24T09:05:00Z">
          <w:r w:rsidR="007A70CE" w:rsidRPr="00C97458" w:rsidDel="0054318A">
            <w:rPr>
              <w:rFonts w:asciiTheme="majorHAnsi" w:eastAsia="Times New Roman" w:hAnsiTheme="majorHAnsi" w:cstheme="majorHAnsi"/>
              <w:rPrChange w:id="1749" w:author="Diaz,Renata M" w:date="2020-06-11T15:21:00Z">
                <w:rPr>
                  <w:rFonts w:ascii="Times New Roman" w:eastAsia="Times New Roman" w:hAnsi="Times New Roman" w:cs="Times New Roman"/>
                  <w:sz w:val="24"/>
                  <w:szCs w:val="24"/>
                </w:rPr>
              </w:rPrChange>
            </w:rPr>
            <w:delText xml:space="preserve"> communities</w:delText>
          </w:r>
        </w:del>
      </w:ins>
      <w:ins w:id="1750" w:author="Diaz,Renata M" w:date="2020-04-23T11:20:00Z">
        <w:del w:id="1751" w:author="skmorgane" w:date="2020-06-24T09:05:00Z">
          <w:r w:rsidR="008D3DBF" w:rsidRPr="00C97458" w:rsidDel="0054318A">
            <w:rPr>
              <w:rFonts w:asciiTheme="majorHAnsi" w:eastAsia="Times New Roman" w:hAnsiTheme="majorHAnsi" w:cstheme="majorHAnsi"/>
              <w:rPrChange w:id="1752" w:author="Diaz,Renata M" w:date="2020-06-11T15:21:00Z">
                <w:rPr>
                  <w:rFonts w:ascii="Times New Roman" w:eastAsia="Times New Roman" w:hAnsi="Times New Roman" w:cs="Times New Roman"/>
                  <w:sz w:val="24"/>
                  <w:szCs w:val="24"/>
                </w:rPr>
              </w:rPrChange>
            </w:rPr>
            <w:delText>, and becomes trivially uninformative for the very smallest communities</w:delText>
          </w:r>
        </w:del>
      </w:ins>
      <w:ins w:id="1753" w:author="Diaz,Renata M" w:date="2020-04-23T11:19:00Z">
        <w:del w:id="1754" w:author="skmorgane" w:date="2020-06-24T09:05:00Z">
          <w:r w:rsidR="007A70CE" w:rsidRPr="00C97458" w:rsidDel="0054318A">
            <w:rPr>
              <w:rFonts w:asciiTheme="majorHAnsi" w:eastAsia="Times New Roman" w:hAnsiTheme="majorHAnsi" w:cstheme="majorHAnsi"/>
              <w:rPrChange w:id="1755" w:author="Diaz,Renata M" w:date="2020-06-11T15:21:00Z">
                <w:rPr>
                  <w:rFonts w:ascii="Times New Roman" w:eastAsia="Times New Roman" w:hAnsi="Times New Roman" w:cs="Times New Roman"/>
                  <w:sz w:val="24"/>
                  <w:szCs w:val="24"/>
                </w:rPr>
              </w:rPrChange>
            </w:rPr>
            <w:delText xml:space="preserve">. </w:delText>
          </w:r>
        </w:del>
        <w:del w:id="1756" w:author="skmorgane" w:date="2020-06-24T09:06:00Z">
          <w:r w:rsidR="007A70CE" w:rsidRPr="00C97458" w:rsidDel="0054318A">
            <w:rPr>
              <w:rFonts w:asciiTheme="majorHAnsi" w:eastAsia="Times New Roman" w:hAnsiTheme="majorHAnsi" w:cstheme="majorHAnsi"/>
              <w:rPrChange w:id="1757" w:author="Diaz,Renata M" w:date="2020-06-11T15:21:00Z">
                <w:rPr>
                  <w:rFonts w:ascii="Times New Roman" w:eastAsia="Times New Roman" w:hAnsi="Times New Roman" w:cs="Times New Roman"/>
                  <w:sz w:val="24"/>
                  <w:szCs w:val="24"/>
                </w:rPr>
              </w:rPrChange>
            </w:rPr>
            <w:delText xml:space="preserve">We therefore filtered our datasets to remove communities with more than X species or X individuals, or fewer than 2 species or X individuals. </w:delText>
          </w:r>
        </w:del>
      </w:ins>
      <w:ins w:id="1758" w:author="Diaz,Renata M" w:date="2020-04-23T11:21:00Z">
        <w:del w:id="1759" w:author="skmorgane" w:date="2020-06-24T09:06:00Z">
          <w:r w:rsidR="00DB5D93" w:rsidRPr="00C97458" w:rsidDel="0054318A">
            <w:rPr>
              <w:rFonts w:asciiTheme="majorHAnsi" w:eastAsia="Times New Roman" w:hAnsiTheme="majorHAnsi" w:cstheme="majorHAnsi"/>
              <w:rPrChange w:id="1760" w:author="Diaz,Renata M" w:date="2020-06-11T15:21:00Z">
                <w:rPr>
                  <w:rFonts w:ascii="Times New Roman" w:eastAsia="Times New Roman" w:hAnsi="Times New Roman" w:cs="Times New Roman"/>
                  <w:sz w:val="24"/>
                  <w:szCs w:val="24"/>
                </w:rPr>
              </w:rPrChange>
            </w:rPr>
            <w:delText>W</w:delText>
          </w:r>
        </w:del>
      </w:ins>
      <w:ins w:id="1761" w:author="Diaz,Renata M" w:date="2020-04-23T11:19:00Z">
        <w:del w:id="1762" w:author="skmorgane" w:date="2020-06-24T09:06:00Z">
          <w:r w:rsidR="007A70CE" w:rsidRPr="00C97458" w:rsidDel="0054318A">
            <w:rPr>
              <w:rFonts w:asciiTheme="majorHAnsi" w:eastAsia="Times New Roman" w:hAnsiTheme="majorHAnsi" w:cstheme="majorHAnsi"/>
              <w:rPrChange w:id="1763" w:author="Diaz,Renata M" w:date="2020-06-11T15:21:00Z">
                <w:rPr>
                  <w:rFonts w:ascii="Times New Roman" w:eastAsia="Times New Roman" w:hAnsi="Times New Roman" w:cs="Times New Roman"/>
                  <w:sz w:val="24"/>
                  <w:szCs w:val="24"/>
                </w:rPr>
              </w:rPrChange>
            </w:rPr>
            <w:delText>e also removed communities for which N = S</w:delText>
          </w:r>
        </w:del>
      </w:ins>
      <w:ins w:id="1764" w:author="Diaz,Renata M" w:date="2020-04-23T11:21:00Z">
        <w:del w:id="1765" w:author="skmorgane" w:date="2020-06-24T09:06:00Z">
          <w:r w:rsidR="00DB5D93" w:rsidRPr="00C97458" w:rsidDel="0054318A">
            <w:rPr>
              <w:rFonts w:asciiTheme="majorHAnsi" w:eastAsia="Times New Roman" w:hAnsiTheme="majorHAnsi" w:cstheme="majorHAnsi"/>
              <w:rPrChange w:id="1766" w:author="Diaz,Renata M" w:date="2020-06-11T15:21:00Z">
                <w:rPr>
                  <w:rFonts w:ascii="Times New Roman" w:eastAsia="Times New Roman" w:hAnsi="Times New Roman" w:cs="Times New Roman"/>
                  <w:sz w:val="24"/>
                  <w:szCs w:val="24"/>
                </w:rPr>
              </w:rPrChange>
            </w:rPr>
            <w:delText>, because these communities have only one possible SAD</w:delText>
          </w:r>
        </w:del>
      </w:ins>
      <w:ins w:id="1767" w:author="Diaz,Renata M" w:date="2020-04-23T11:19:00Z">
        <w:del w:id="1768" w:author="skmorgane" w:date="2020-06-24T09:06:00Z">
          <w:r w:rsidR="007A70CE" w:rsidRPr="00C97458" w:rsidDel="0054318A">
            <w:rPr>
              <w:rFonts w:asciiTheme="majorHAnsi" w:eastAsia="Times New Roman" w:hAnsiTheme="majorHAnsi" w:cstheme="majorHAnsi"/>
              <w:rPrChange w:id="1769" w:author="Diaz,Renata M" w:date="2020-06-11T15:21:00Z">
                <w:rPr>
                  <w:rFonts w:ascii="Times New Roman" w:eastAsia="Times New Roman" w:hAnsi="Times New Roman" w:cs="Times New Roman"/>
                  <w:sz w:val="24"/>
                  <w:szCs w:val="24"/>
                </w:rPr>
              </w:rPrChange>
            </w:rPr>
            <w:delText xml:space="preserve">. </w:delText>
          </w:r>
        </w:del>
      </w:ins>
    </w:p>
    <w:p w14:paraId="50A50FBC" w14:textId="2FCDA70D" w:rsidR="007A70CE" w:rsidRPr="00C97458" w:rsidDel="0054318A" w:rsidRDefault="007A70CE" w:rsidP="0264BE4F">
      <w:pPr>
        <w:rPr>
          <w:ins w:id="1770" w:author="Diaz,Renata M" w:date="2020-04-13T15:38:00Z"/>
          <w:moveFrom w:id="1771" w:author="skmorgane" w:date="2020-06-24T09:07:00Z"/>
          <w:rFonts w:asciiTheme="majorHAnsi" w:eastAsia="Times New Roman" w:hAnsiTheme="majorHAnsi" w:cstheme="majorHAnsi"/>
          <w:rPrChange w:id="1772" w:author="Diaz,Renata M" w:date="2020-06-11T15:21:00Z">
            <w:rPr>
              <w:ins w:id="1773" w:author="Diaz,Renata M" w:date="2020-04-13T15:38:00Z"/>
              <w:moveFrom w:id="1774" w:author="skmorgane" w:date="2020-06-24T09:07:00Z"/>
              <w:rFonts w:ascii="Times New Roman" w:eastAsia="Times New Roman" w:hAnsi="Times New Roman" w:cs="Times New Roman"/>
              <w:sz w:val="24"/>
              <w:szCs w:val="24"/>
            </w:rPr>
          </w:rPrChange>
        </w:rPr>
      </w:pPr>
      <w:moveFromRangeStart w:id="1775" w:author="skmorgane" w:date="2020-06-24T09:07:00Z" w:name="move43882063"/>
      <w:moveFrom w:id="1776" w:author="skmorgane" w:date="2020-06-24T09:07:00Z">
        <w:ins w:id="1777" w:author="Diaz,Renata M" w:date="2020-04-23T11:19:00Z">
          <w:r w:rsidRPr="00C97458" w:rsidDel="0054318A">
            <w:rPr>
              <w:rFonts w:asciiTheme="majorHAnsi" w:eastAsia="Times New Roman" w:hAnsiTheme="majorHAnsi" w:cstheme="majorHAnsi"/>
              <w:rPrChange w:id="1778" w:author="Diaz,Renata M" w:date="2020-06-11T15:21:00Z">
                <w:rPr>
                  <w:rFonts w:ascii="Times New Roman" w:eastAsia="Times New Roman" w:hAnsi="Times New Roman" w:cs="Times New Roman"/>
                  <w:sz w:val="24"/>
                  <w:szCs w:val="24"/>
                </w:rPr>
              </w:rPrChange>
            </w:rPr>
            <w:t>The FIA database contains roughly 100,000 communities, of which 90,000 have fewer than 10 species and X individuals. Rather than analyze all of these small communities, we randomly selected 10,000 small communities to include in the analysis.</w:t>
          </w:r>
        </w:ins>
        <w:ins w:id="1779" w:author="Diaz,Renata M" w:date="2020-05-17T11:06:00Z">
          <w:r w:rsidR="0043570E" w:rsidRPr="00C97458" w:rsidDel="0054318A">
            <w:rPr>
              <w:rFonts w:asciiTheme="majorHAnsi" w:eastAsia="Times New Roman" w:hAnsiTheme="majorHAnsi" w:cstheme="majorHAnsi"/>
              <w:rPrChange w:id="1780" w:author="Diaz,Renata M" w:date="2020-06-11T15:21:00Z">
                <w:rPr>
                  <w:rFonts w:ascii="Times New Roman" w:eastAsia="Times New Roman" w:hAnsi="Times New Roman" w:cs="Times New Roman"/>
                  <w:sz w:val="24"/>
                  <w:szCs w:val="24"/>
                </w:rPr>
              </w:rPrChange>
            </w:rPr>
            <w:t xml:space="preserve"> We analyzed all communities in FIA with more than 10 species.</w:t>
          </w:r>
        </w:ins>
        <w:ins w:id="1781" w:author="Diaz,Renata M" w:date="2020-04-23T11:19:00Z">
          <w:r w:rsidRPr="00C97458" w:rsidDel="0054318A">
            <w:rPr>
              <w:rFonts w:asciiTheme="majorHAnsi" w:eastAsia="Times New Roman" w:hAnsiTheme="majorHAnsi" w:cstheme="majorHAnsi"/>
              <w:rPrChange w:id="1782" w:author="Diaz,Renata M" w:date="2020-06-11T15:21:00Z">
                <w:rPr>
                  <w:rFonts w:ascii="Times New Roman" w:eastAsia="Times New Roman" w:hAnsi="Times New Roman" w:cs="Times New Roman"/>
                  <w:sz w:val="24"/>
                  <w:szCs w:val="24"/>
                </w:rPr>
              </w:rPrChange>
            </w:rPr>
            <w:t xml:space="preserve"> In all, we analyzed X communities encompassing X taxa, with S and N ranging from 2 to X and X to X, respectively</w:t>
          </w:r>
        </w:ins>
        <w:ins w:id="1783" w:author="Diaz,Renata M" w:date="2020-06-11T09:43:00Z">
          <w:r w:rsidR="008638B6" w:rsidRPr="00C97458" w:rsidDel="0054318A">
            <w:rPr>
              <w:rFonts w:asciiTheme="majorHAnsi" w:eastAsia="Times New Roman" w:hAnsiTheme="majorHAnsi" w:cstheme="majorHAnsi"/>
              <w:rPrChange w:id="1784" w:author="Diaz,Renata M" w:date="2020-06-11T15:21:00Z">
                <w:rPr>
                  <w:rFonts w:asciiTheme="majorHAnsi" w:eastAsia="Times New Roman" w:hAnsiTheme="majorHAnsi" w:cstheme="majorHAnsi"/>
                  <w:sz w:val="24"/>
                  <w:szCs w:val="24"/>
                </w:rPr>
              </w:rPrChange>
            </w:rPr>
            <w:t xml:space="preserve"> (</w:t>
          </w:r>
          <w:r w:rsidR="008638B6" w:rsidRPr="00C97458" w:rsidDel="0054318A">
            <w:rPr>
              <w:rFonts w:asciiTheme="majorHAnsi" w:eastAsia="Times New Roman" w:hAnsiTheme="majorHAnsi" w:cstheme="majorHAnsi"/>
              <w:rPrChange w:id="1785" w:author="Diaz,Renata M" w:date="2020-06-11T15:21:00Z">
                <w:rPr>
                  <w:rFonts w:asciiTheme="majorHAnsi" w:eastAsia="Times New Roman" w:hAnsiTheme="majorHAnsi" w:cstheme="majorHAnsi"/>
                  <w:sz w:val="24"/>
                  <w:szCs w:val="24"/>
                </w:rPr>
              </w:rPrChange>
            </w:rPr>
            <w:fldChar w:fldCharType="begin"/>
          </w:r>
          <w:r w:rsidR="008638B6" w:rsidRPr="00C97458" w:rsidDel="0054318A">
            <w:rPr>
              <w:rFonts w:asciiTheme="majorHAnsi" w:eastAsia="Times New Roman" w:hAnsiTheme="majorHAnsi" w:cstheme="majorHAnsi"/>
              <w:rPrChange w:id="1786" w:author="Diaz,Renata M" w:date="2020-06-11T15:21:00Z">
                <w:rPr>
                  <w:rFonts w:asciiTheme="majorHAnsi" w:eastAsia="Times New Roman" w:hAnsiTheme="majorHAnsi" w:cstheme="majorHAnsi"/>
                  <w:sz w:val="24"/>
                  <w:szCs w:val="24"/>
                </w:rPr>
              </w:rPrChange>
            </w:rPr>
            <w:instrText xml:space="preserve"> HYPERLINK  \l "_Figure_1:_Communities" </w:instrText>
          </w:r>
          <w:r w:rsidR="008638B6" w:rsidRPr="00C97458" w:rsidDel="0054318A">
            <w:rPr>
              <w:rFonts w:asciiTheme="majorHAnsi" w:eastAsia="Times New Roman" w:hAnsiTheme="majorHAnsi" w:cstheme="majorHAnsi"/>
              <w:rPrChange w:id="1787" w:author="Diaz,Renata M" w:date="2020-06-11T15:21:00Z">
                <w:rPr>
                  <w:rFonts w:asciiTheme="majorHAnsi" w:eastAsia="Times New Roman" w:hAnsiTheme="majorHAnsi" w:cstheme="majorHAnsi"/>
                  <w:sz w:val="24"/>
                  <w:szCs w:val="24"/>
                </w:rPr>
              </w:rPrChange>
            </w:rPr>
            <w:fldChar w:fldCharType="separate"/>
          </w:r>
          <w:r w:rsidR="008638B6" w:rsidRPr="00C97458" w:rsidDel="0054318A">
            <w:rPr>
              <w:rStyle w:val="Hyperlink"/>
              <w:rFonts w:asciiTheme="majorHAnsi" w:eastAsia="Times New Roman" w:hAnsiTheme="majorHAnsi" w:cstheme="majorHAnsi"/>
              <w:rPrChange w:id="1788" w:author="Diaz,Renata M" w:date="2020-06-11T15:21:00Z">
                <w:rPr>
                  <w:rStyle w:val="Hyperlink"/>
                  <w:rFonts w:asciiTheme="majorHAnsi" w:eastAsia="Times New Roman" w:hAnsiTheme="majorHAnsi" w:cstheme="majorHAnsi"/>
                  <w:sz w:val="24"/>
                  <w:szCs w:val="24"/>
                </w:rPr>
              </w:rPrChange>
            </w:rPr>
            <w:t>Figure</w:t>
          </w:r>
          <w:r w:rsidR="008638B6" w:rsidRPr="00C97458" w:rsidDel="0054318A">
            <w:rPr>
              <w:rFonts w:asciiTheme="majorHAnsi" w:eastAsia="Times New Roman" w:hAnsiTheme="majorHAnsi" w:cstheme="majorHAnsi"/>
              <w:rPrChange w:id="1789" w:author="Diaz,Renata M" w:date="2020-06-11T15:21:00Z">
                <w:rPr>
                  <w:rFonts w:asciiTheme="majorHAnsi" w:eastAsia="Times New Roman" w:hAnsiTheme="majorHAnsi" w:cstheme="majorHAnsi"/>
                  <w:sz w:val="24"/>
                  <w:szCs w:val="24"/>
                </w:rPr>
              </w:rPrChange>
            </w:rPr>
            <w:fldChar w:fldCharType="end"/>
          </w:r>
          <w:r w:rsidR="008638B6" w:rsidRPr="00C97458" w:rsidDel="0054318A">
            <w:rPr>
              <w:rFonts w:asciiTheme="majorHAnsi" w:eastAsia="Times New Roman" w:hAnsiTheme="majorHAnsi" w:cstheme="majorHAnsi"/>
              <w:rPrChange w:id="1790" w:author="Diaz,Renata M" w:date="2020-06-11T15:21:00Z">
                <w:rPr>
                  <w:rFonts w:asciiTheme="majorHAnsi" w:eastAsia="Times New Roman" w:hAnsiTheme="majorHAnsi" w:cstheme="majorHAnsi"/>
                  <w:sz w:val="24"/>
                  <w:szCs w:val="24"/>
                </w:rPr>
              </w:rPrChange>
            </w:rPr>
            <w:t xml:space="preserve">) </w:t>
          </w:r>
        </w:ins>
        <w:ins w:id="1791" w:author="Diaz,Renata M" w:date="2020-04-23T11:19:00Z">
          <w:r w:rsidRPr="00C97458" w:rsidDel="0054318A">
            <w:rPr>
              <w:rFonts w:asciiTheme="majorHAnsi" w:eastAsia="Times New Roman" w:hAnsiTheme="majorHAnsi" w:cstheme="majorHAnsi"/>
              <w:rPrChange w:id="1792" w:author="Diaz,Renata M" w:date="2020-06-11T15:21:00Z">
                <w:rPr>
                  <w:rFonts w:ascii="Times New Roman" w:eastAsia="Times New Roman" w:hAnsi="Times New Roman" w:cs="Times New Roman"/>
                  <w:sz w:val="24"/>
                  <w:szCs w:val="24"/>
                </w:rPr>
              </w:rPrChange>
            </w:rPr>
            <w:t xml:space="preserve">. </w:t>
          </w:r>
        </w:ins>
      </w:moveFrom>
    </w:p>
    <w:moveFromRangeEnd w:id="1775"/>
    <w:p w14:paraId="1B9AD5B0" w14:textId="0BEB49CB" w:rsidR="007F16B9" w:rsidRPr="00C97458" w:rsidRDefault="007F16B9" w:rsidP="007F16B9">
      <w:pPr>
        <w:rPr>
          <w:moveTo w:id="1793" w:author="Diaz,Renata M" w:date="2020-04-13T15:38:00Z"/>
          <w:rFonts w:asciiTheme="majorHAnsi" w:eastAsia="Times New Roman" w:hAnsiTheme="majorHAnsi" w:cstheme="majorHAnsi"/>
          <w:rPrChange w:id="1794" w:author="Diaz,Renata M" w:date="2020-06-11T15:21:00Z">
            <w:rPr>
              <w:moveTo w:id="1795" w:author="Diaz,Renata M" w:date="2020-04-13T15:38:00Z"/>
              <w:rFonts w:ascii="Times New Roman" w:eastAsia="Times New Roman" w:hAnsi="Times New Roman" w:cs="Times New Roman"/>
              <w:sz w:val="24"/>
              <w:szCs w:val="24"/>
            </w:rPr>
          </w:rPrChange>
        </w:rPr>
      </w:pPr>
      <w:moveToRangeStart w:id="1796" w:author="Diaz,Renata M" w:date="2020-04-13T15:38:00Z" w:name="move37684726"/>
      <w:moveTo w:id="1797" w:author="Diaz,Renata M" w:date="2020-04-13T15:38:00Z">
        <w:r w:rsidRPr="00C97458">
          <w:rPr>
            <w:rFonts w:asciiTheme="majorHAnsi" w:eastAsia="Times New Roman" w:hAnsiTheme="majorHAnsi" w:cstheme="majorHAnsi"/>
            <w:i/>
            <w:iCs/>
            <w:rPrChange w:id="1798" w:author="Diaz,Renata M" w:date="2020-06-11T15:21:00Z">
              <w:rPr>
                <w:rFonts w:ascii="Times New Roman" w:eastAsia="Times New Roman" w:hAnsi="Times New Roman" w:cs="Times New Roman"/>
                <w:i/>
                <w:iCs/>
                <w:sz w:val="24"/>
                <w:szCs w:val="24"/>
              </w:rPr>
            </w:rPrChange>
          </w:rPr>
          <w:t xml:space="preserve">Characterizing </w:t>
        </w:r>
        <w:del w:id="1799" w:author="Diaz,Renata M" w:date="2020-04-13T15:39:00Z">
          <w:r w:rsidRPr="00C97458" w:rsidDel="007F16B9">
            <w:rPr>
              <w:rFonts w:asciiTheme="majorHAnsi" w:eastAsia="Times New Roman" w:hAnsiTheme="majorHAnsi" w:cstheme="majorHAnsi"/>
              <w:i/>
              <w:iCs/>
              <w:rPrChange w:id="1800" w:author="Diaz,Renata M" w:date="2020-06-11T15:21:00Z">
                <w:rPr>
                  <w:rFonts w:ascii="Times New Roman" w:eastAsia="Times New Roman" w:hAnsi="Times New Roman" w:cs="Times New Roman"/>
                  <w:i/>
                  <w:iCs/>
                  <w:sz w:val="24"/>
                  <w:szCs w:val="24"/>
                </w:rPr>
              </w:rPrChange>
            </w:rPr>
            <w:delText xml:space="preserve">the feasible set </w:delText>
          </w:r>
        </w:del>
      </w:moveTo>
      <w:ins w:id="1801" w:author="Diaz,Renata M" w:date="2020-04-13T15:39:00Z">
        <w:r w:rsidRPr="00C97458">
          <w:rPr>
            <w:rFonts w:asciiTheme="majorHAnsi" w:eastAsia="Times New Roman" w:hAnsiTheme="majorHAnsi" w:cstheme="majorHAnsi"/>
            <w:i/>
            <w:iCs/>
            <w:rPrChange w:id="1802" w:author="Diaz,Renata M" w:date="2020-06-11T15:21:00Z">
              <w:rPr>
                <w:rFonts w:ascii="Times New Roman" w:eastAsia="Times New Roman" w:hAnsi="Times New Roman" w:cs="Times New Roman"/>
                <w:i/>
                <w:iCs/>
                <w:sz w:val="24"/>
                <w:szCs w:val="24"/>
              </w:rPr>
            </w:rPrChange>
          </w:rPr>
          <w:t xml:space="preserve">the statistical </w:t>
        </w:r>
      </w:ins>
      <w:ins w:id="1803" w:author="Diaz,Renata M" w:date="2020-06-09T11:45:00Z">
        <w:r w:rsidR="00B323B4" w:rsidRPr="00C97458">
          <w:rPr>
            <w:rFonts w:asciiTheme="majorHAnsi" w:eastAsia="Times New Roman" w:hAnsiTheme="majorHAnsi" w:cstheme="majorHAnsi"/>
            <w:i/>
            <w:iCs/>
            <w:rPrChange w:id="1804" w:author="Diaz,Renata M" w:date="2020-06-11T15:21:00Z">
              <w:rPr>
                <w:rFonts w:asciiTheme="majorHAnsi" w:eastAsia="Times New Roman" w:hAnsiTheme="majorHAnsi" w:cstheme="majorHAnsi"/>
                <w:i/>
                <w:iCs/>
                <w:sz w:val="24"/>
                <w:szCs w:val="24"/>
              </w:rPr>
            </w:rPrChange>
          </w:rPr>
          <w:t>baseline</w:t>
        </w:r>
      </w:ins>
    </w:p>
    <w:p w14:paraId="1F17BC83" w14:textId="2C025433" w:rsidR="00357F96" w:rsidRPr="00E322A4" w:rsidRDefault="009307AB" w:rsidP="00357F96">
      <w:pPr>
        <w:rPr>
          <w:ins w:id="1805" w:author="skmorgane" w:date="2020-06-24T10:00:00Z"/>
          <w:rFonts w:asciiTheme="majorHAnsi" w:eastAsia="Times New Roman" w:hAnsiTheme="majorHAnsi" w:cstheme="majorHAnsi"/>
        </w:rPr>
      </w:pPr>
      <w:ins w:id="1806" w:author="Diaz,Renata M" w:date="2020-06-08T14:31:00Z">
        <w:r w:rsidRPr="00C97458">
          <w:rPr>
            <w:rFonts w:asciiTheme="majorHAnsi" w:eastAsia="Times New Roman" w:hAnsiTheme="majorHAnsi" w:cstheme="majorHAnsi"/>
            <w:rPrChange w:id="1807" w:author="Diaz,Renata M" w:date="2020-06-11T15:21:00Z">
              <w:rPr>
                <w:rFonts w:ascii="Times New Roman" w:eastAsia="Times New Roman" w:hAnsi="Times New Roman" w:cs="Times New Roman"/>
                <w:sz w:val="24"/>
                <w:szCs w:val="24"/>
              </w:rPr>
            </w:rPrChange>
          </w:rPr>
          <w:t>We</w:t>
        </w:r>
      </w:ins>
      <w:ins w:id="1808" w:author="Diaz,Renata M" w:date="2020-04-13T15:38:00Z">
        <w:r w:rsidR="007F16B9" w:rsidRPr="00C97458">
          <w:rPr>
            <w:rFonts w:asciiTheme="majorHAnsi" w:eastAsia="Times New Roman" w:hAnsiTheme="majorHAnsi" w:cstheme="majorHAnsi"/>
            <w:rPrChange w:id="1809" w:author="Diaz,Renata M" w:date="2020-06-11T15:21:00Z">
              <w:rPr>
                <w:rFonts w:ascii="Times New Roman" w:eastAsia="Times New Roman" w:hAnsi="Times New Roman" w:cs="Times New Roman"/>
                <w:sz w:val="24"/>
                <w:szCs w:val="24"/>
              </w:rPr>
            </w:rPrChange>
          </w:rPr>
          <w:t xml:space="preserve"> use </w:t>
        </w:r>
      </w:ins>
      <w:ins w:id="1810" w:author="Diaz,Renata M" w:date="2020-06-08T14:29:00Z">
        <w:r w:rsidR="00BC25AA" w:rsidRPr="00C97458">
          <w:rPr>
            <w:rFonts w:asciiTheme="majorHAnsi" w:eastAsia="Times New Roman" w:hAnsiTheme="majorHAnsi" w:cstheme="majorHAnsi"/>
            <w:rPrChange w:id="1811" w:author="Diaz,Renata M" w:date="2020-06-11T15:21:00Z">
              <w:rPr>
                <w:rFonts w:ascii="Times New Roman" w:eastAsia="Times New Roman" w:hAnsi="Times New Roman" w:cs="Times New Roman"/>
                <w:sz w:val="24"/>
                <w:szCs w:val="24"/>
              </w:rPr>
            </w:rPrChange>
          </w:rPr>
          <w:t xml:space="preserve">the concept of the </w:t>
        </w:r>
      </w:ins>
      <w:ins w:id="1812" w:author="Diaz,Renata M" w:date="2020-06-09T11:45:00Z">
        <w:r w:rsidR="00A24713" w:rsidRPr="00C97458">
          <w:rPr>
            <w:rFonts w:asciiTheme="majorHAnsi" w:eastAsia="Times New Roman" w:hAnsiTheme="majorHAnsi" w:cstheme="majorHAnsi"/>
            <w:i/>
            <w:iCs/>
            <w:rPrChange w:id="1813" w:author="Diaz,Renata M" w:date="2020-06-11T15:21:00Z">
              <w:rPr>
                <w:rFonts w:asciiTheme="majorHAnsi" w:eastAsia="Times New Roman" w:hAnsiTheme="majorHAnsi" w:cstheme="majorHAnsi"/>
                <w:i/>
                <w:iCs/>
                <w:sz w:val="24"/>
                <w:szCs w:val="24"/>
              </w:rPr>
            </w:rPrChange>
          </w:rPr>
          <w:t xml:space="preserve">feasible set </w:t>
        </w:r>
      </w:ins>
      <w:ins w:id="1814" w:author="Diaz,Renata M" w:date="2020-04-13T15:38:00Z">
        <w:r w:rsidR="007F16B9" w:rsidRPr="00C97458">
          <w:rPr>
            <w:rFonts w:asciiTheme="majorHAnsi" w:eastAsia="Times New Roman" w:hAnsiTheme="majorHAnsi" w:cstheme="majorHAnsi"/>
            <w:rPrChange w:id="1815" w:author="Diaz,Renata M" w:date="2020-06-11T15:21:00Z">
              <w:rPr>
                <w:rFonts w:ascii="Times New Roman" w:eastAsia="Times New Roman" w:hAnsi="Times New Roman" w:cs="Times New Roman"/>
                <w:sz w:val="24"/>
                <w:szCs w:val="24"/>
              </w:rPr>
            </w:rPrChange>
          </w:rPr>
          <w:t xml:space="preserve">to characterize the </w:t>
        </w:r>
      </w:ins>
      <w:ins w:id="1816" w:author="Diaz,Renata M" w:date="2020-04-13T15:39:00Z">
        <w:r w:rsidR="007F16B9" w:rsidRPr="00C97458">
          <w:rPr>
            <w:rFonts w:asciiTheme="majorHAnsi" w:eastAsia="Times New Roman" w:hAnsiTheme="majorHAnsi" w:cstheme="majorHAnsi"/>
            <w:rPrChange w:id="1817" w:author="Diaz,Renata M" w:date="2020-06-11T15:21:00Z">
              <w:rPr>
                <w:rFonts w:ascii="Times New Roman" w:eastAsia="Times New Roman" w:hAnsi="Times New Roman" w:cs="Times New Roman"/>
                <w:sz w:val="24"/>
                <w:szCs w:val="24"/>
              </w:rPr>
            </w:rPrChange>
          </w:rPr>
          <w:t xml:space="preserve">statistical </w:t>
        </w:r>
      </w:ins>
      <w:ins w:id="1818" w:author="Diaz,Renata M" w:date="2020-06-09T11:45:00Z">
        <w:r w:rsidR="00062F7A" w:rsidRPr="00C97458">
          <w:rPr>
            <w:rFonts w:asciiTheme="majorHAnsi" w:eastAsia="Times New Roman" w:hAnsiTheme="majorHAnsi" w:cstheme="majorHAnsi"/>
            <w:rPrChange w:id="1819" w:author="Diaz,Renata M" w:date="2020-06-11T15:21:00Z">
              <w:rPr>
                <w:rFonts w:asciiTheme="majorHAnsi" w:eastAsia="Times New Roman" w:hAnsiTheme="majorHAnsi" w:cstheme="majorHAnsi"/>
                <w:sz w:val="24"/>
                <w:szCs w:val="24"/>
              </w:rPr>
            </w:rPrChange>
          </w:rPr>
          <w:t>baseline</w:t>
        </w:r>
      </w:ins>
      <w:ins w:id="1820" w:author="Diaz,Renata M" w:date="2020-04-13T15:40:00Z">
        <w:r w:rsidR="00CC10A3" w:rsidRPr="00C97458">
          <w:rPr>
            <w:rFonts w:asciiTheme="majorHAnsi" w:eastAsia="Times New Roman" w:hAnsiTheme="majorHAnsi" w:cstheme="majorHAnsi"/>
            <w:rPrChange w:id="1821" w:author="Diaz,Renata M" w:date="2020-06-11T15:21:00Z">
              <w:rPr>
                <w:rFonts w:ascii="Times New Roman" w:eastAsia="Times New Roman" w:hAnsi="Times New Roman" w:cs="Times New Roman"/>
                <w:sz w:val="24"/>
                <w:szCs w:val="24"/>
              </w:rPr>
            </w:rPrChange>
          </w:rPr>
          <w:t xml:space="preserve"> </w:t>
        </w:r>
      </w:ins>
      <w:ins w:id="1822" w:author="Diaz,Renata M" w:date="2020-06-09T11:45:00Z">
        <w:r w:rsidR="00062F7A" w:rsidRPr="00C97458">
          <w:rPr>
            <w:rFonts w:asciiTheme="majorHAnsi" w:eastAsia="Times New Roman" w:hAnsiTheme="majorHAnsi" w:cstheme="majorHAnsi"/>
            <w:rPrChange w:id="1823" w:author="Diaz,Renata M" w:date="2020-06-11T15:21:00Z">
              <w:rPr>
                <w:rFonts w:asciiTheme="majorHAnsi" w:eastAsia="Times New Roman" w:hAnsiTheme="majorHAnsi" w:cstheme="majorHAnsi"/>
                <w:sz w:val="24"/>
                <w:szCs w:val="24"/>
              </w:rPr>
            </w:rPrChange>
          </w:rPr>
          <w:t>for</w:t>
        </w:r>
      </w:ins>
      <w:ins w:id="1824" w:author="Diaz,Renata M" w:date="2020-04-13T15:40:00Z">
        <w:r w:rsidR="00CC10A3" w:rsidRPr="00C97458">
          <w:rPr>
            <w:rFonts w:asciiTheme="majorHAnsi" w:eastAsia="Times New Roman" w:hAnsiTheme="majorHAnsi" w:cstheme="majorHAnsi"/>
            <w:rPrChange w:id="1825" w:author="Diaz,Renata M" w:date="2020-06-11T15:21:00Z">
              <w:rPr>
                <w:rFonts w:ascii="Times New Roman" w:eastAsia="Times New Roman" w:hAnsi="Times New Roman" w:cs="Times New Roman"/>
                <w:sz w:val="24"/>
                <w:szCs w:val="24"/>
              </w:rPr>
            </w:rPrChange>
          </w:rPr>
          <w:t xml:space="preserve"> the SAD</w:t>
        </w:r>
      </w:ins>
      <w:ins w:id="1826" w:author="Diaz,Renata M" w:date="2020-06-09T14:50:00Z">
        <w:r w:rsidR="00B00FC7" w:rsidRPr="00C97458">
          <w:rPr>
            <w:rFonts w:asciiTheme="majorHAnsi" w:eastAsia="Times New Roman" w:hAnsiTheme="majorHAnsi" w:cstheme="majorHAnsi"/>
            <w:rPrChange w:id="1827" w:author="Diaz,Renata M" w:date="2020-06-11T15:21:00Z">
              <w:rPr>
                <w:rFonts w:asciiTheme="majorHAnsi" w:eastAsia="Times New Roman" w:hAnsiTheme="majorHAnsi" w:cstheme="majorHAnsi"/>
                <w:sz w:val="24"/>
                <w:szCs w:val="24"/>
              </w:rPr>
            </w:rPrChange>
          </w:rPr>
          <w:t xml:space="preserve"> (Locey and White, 2013)</w:t>
        </w:r>
      </w:ins>
      <w:ins w:id="1828" w:author="Diaz,Renata M" w:date="2020-04-13T15:40:00Z">
        <w:r w:rsidR="00CC10A3" w:rsidRPr="00C97458">
          <w:rPr>
            <w:rFonts w:asciiTheme="majorHAnsi" w:eastAsia="Times New Roman" w:hAnsiTheme="majorHAnsi" w:cstheme="majorHAnsi"/>
            <w:rPrChange w:id="1829" w:author="Diaz,Renata M" w:date="2020-06-11T15:21:00Z">
              <w:rPr>
                <w:rFonts w:ascii="Times New Roman" w:eastAsia="Times New Roman" w:hAnsi="Times New Roman" w:cs="Times New Roman"/>
                <w:sz w:val="24"/>
                <w:szCs w:val="24"/>
              </w:rPr>
            </w:rPrChange>
          </w:rPr>
          <w:t xml:space="preserve">. For </w:t>
        </w:r>
      </w:ins>
      <w:ins w:id="1830" w:author="Diaz,Renata M" w:date="2020-06-09T11:45:00Z">
        <w:r w:rsidR="00AA25BC" w:rsidRPr="00C97458">
          <w:rPr>
            <w:rFonts w:asciiTheme="majorHAnsi" w:eastAsia="Times New Roman" w:hAnsiTheme="majorHAnsi" w:cstheme="majorHAnsi"/>
            <w:rPrChange w:id="1831" w:author="Diaz,Renata M" w:date="2020-06-11T15:21:00Z">
              <w:rPr>
                <w:rFonts w:asciiTheme="majorHAnsi" w:eastAsia="Times New Roman" w:hAnsiTheme="majorHAnsi" w:cstheme="majorHAnsi"/>
                <w:sz w:val="24"/>
                <w:szCs w:val="24"/>
              </w:rPr>
            </w:rPrChange>
          </w:rPr>
          <w:t>a</w:t>
        </w:r>
      </w:ins>
      <w:ins w:id="1832" w:author="Diaz,Renata M" w:date="2020-04-13T15:40:00Z">
        <w:r w:rsidR="00CC10A3" w:rsidRPr="00C97458">
          <w:rPr>
            <w:rFonts w:asciiTheme="majorHAnsi" w:eastAsia="Times New Roman" w:hAnsiTheme="majorHAnsi" w:cstheme="majorHAnsi"/>
            <w:rPrChange w:id="1833" w:author="Diaz,Renata M" w:date="2020-06-11T15:21:00Z">
              <w:rPr>
                <w:rFonts w:ascii="Times New Roman" w:eastAsia="Times New Roman" w:hAnsi="Times New Roman" w:cs="Times New Roman"/>
                <w:sz w:val="24"/>
                <w:szCs w:val="24"/>
              </w:rPr>
            </w:rPrChange>
          </w:rPr>
          <w:t xml:space="preserve"> given number of individuals </w:t>
        </w:r>
        <w:r w:rsidR="00CC10A3" w:rsidRPr="00C97458">
          <w:rPr>
            <w:rFonts w:asciiTheme="majorHAnsi" w:eastAsia="Times New Roman" w:hAnsiTheme="majorHAnsi" w:cstheme="majorHAnsi"/>
            <w:i/>
            <w:iCs/>
            <w:rPrChange w:id="1834" w:author="Diaz,Renata M" w:date="2020-06-11T15:21:00Z">
              <w:rPr>
                <w:rFonts w:ascii="Times New Roman" w:eastAsia="Times New Roman" w:hAnsi="Times New Roman" w:cs="Times New Roman"/>
                <w:i/>
                <w:iCs/>
                <w:sz w:val="24"/>
                <w:szCs w:val="24"/>
              </w:rPr>
            </w:rPrChange>
          </w:rPr>
          <w:t>N</w:t>
        </w:r>
      </w:ins>
      <w:ins w:id="1835" w:author="Diaz,Renata M" w:date="2020-04-13T15:41:00Z">
        <w:r w:rsidR="00CC10A3" w:rsidRPr="00C97458">
          <w:rPr>
            <w:rFonts w:asciiTheme="majorHAnsi" w:eastAsia="Times New Roman" w:hAnsiTheme="majorHAnsi" w:cstheme="majorHAnsi"/>
            <w:rPrChange w:id="1836" w:author="Diaz,Renata M" w:date="2020-06-11T15:21:00Z">
              <w:rPr>
                <w:rFonts w:ascii="Times New Roman" w:eastAsia="Times New Roman" w:hAnsi="Times New Roman" w:cs="Times New Roman"/>
                <w:sz w:val="24"/>
                <w:szCs w:val="24"/>
              </w:rPr>
            </w:rPrChange>
          </w:rPr>
          <w:t>,</w:t>
        </w:r>
      </w:ins>
      <w:ins w:id="1837" w:author="Diaz,Renata M" w:date="2020-04-13T15:40:00Z">
        <w:r w:rsidR="00CC10A3" w:rsidRPr="00C97458">
          <w:rPr>
            <w:rFonts w:asciiTheme="majorHAnsi" w:eastAsia="Times New Roman" w:hAnsiTheme="majorHAnsi" w:cstheme="majorHAnsi"/>
            <w:i/>
            <w:iCs/>
            <w:rPrChange w:id="1838" w:author="Diaz,Renata M" w:date="2020-06-11T15:21:00Z">
              <w:rPr>
                <w:rFonts w:ascii="Times New Roman" w:eastAsia="Times New Roman" w:hAnsi="Times New Roman" w:cs="Times New Roman"/>
                <w:i/>
                <w:iCs/>
                <w:sz w:val="24"/>
                <w:szCs w:val="24"/>
              </w:rPr>
            </w:rPrChange>
          </w:rPr>
          <w:t xml:space="preserve"> </w:t>
        </w:r>
        <w:r w:rsidR="00CC10A3" w:rsidRPr="00C97458">
          <w:rPr>
            <w:rFonts w:asciiTheme="majorHAnsi" w:eastAsia="Times New Roman" w:hAnsiTheme="majorHAnsi" w:cstheme="majorHAnsi"/>
            <w:rPrChange w:id="1839" w:author="Diaz,Renata M" w:date="2020-06-11T15:21:00Z">
              <w:rPr>
                <w:rFonts w:ascii="Times New Roman" w:eastAsia="Times New Roman" w:hAnsi="Times New Roman" w:cs="Times New Roman"/>
                <w:sz w:val="24"/>
                <w:szCs w:val="24"/>
              </w:rPr>
            </w:rPrChange>
          </w:rPr>
          <w:t xml:space="preserve">there is a finite </w:t>
        </w:r>
      </w:ins>
      <w:ins w:id="1840" w:author="Diaz,Renata M" w:date="2020-06-08T14:31:00Z">
        <w:r w:rsidR="00620415" w:rsidRPr="00C97458">
          <w:rPr>
            <w:rFonts w:asciiTheme="majorHAnsi" w:eastAsia="Times New Roman" w:hAnsiTheme="majorHAnsi" w:cstheme="majorHAnsi"/>
            <w:rPrChange w:id="1841" w:author="Diaz,Renata M" w:date="2020-06-11T15:21:00Z">
              <w:rPr>
                <w:rFonts w:ascii="Times New Roman" w:eastAsia="Times New Roman" w:hAnsi="Times New Roman" w:cs="Times New Roman"/>
                <w:sz w:val="24"/>
                <w:szCs w:val="24"/>
              </w:rPr>
            </w:rPrChange>
          </w:rPr>
          <w:t xml:space="preserve">possible </w:t>
        </w:r>
      </w:ins>
      <w:ins w:id="1842" w:author="Diaz,Renata M" w:date="2020-04-13T15:40:00Z">
        <w:r w:rsidR="00CC10A3" w:rsidRPr="00C97458">
          <w:rPr>
            <w:rFonts w:asciiTheme="majorHAnsi" w:eastAsia="Times New Roman" w:hAnsiTheme="majorHAnsi" w:cstheme="majorHAnsi"/>
            <w:rPrChange w:id="1843" w:author="Diaz,Renata M" w:date="2020-06-11T15:21:00Z">
              <w:rPr>
                <w:rFonts w:ascii="Times New Roman" w:eastAsia="Times New Roman" w:hAnsi="Times New Roman" w:cs="Times New Roman"/>
                <w:sz w:val="24"/>
                <w:szCs w:val="24"/>
              </w:rPr>
            </w:rPrChange>
          </w:rPr>
          <w:t>set of</w:t>
        </w:r>
      </w:ins>
      <w:ins w:id="1844" w:author="Diaz,Renata M" w:date="2020-06-08T14:31:00Z">
        <w:r w:rsidRPr="00C97458">
          <w:rPr>
            <w:rFonts w:asciiTheme="majorHAnsi" w:eastAsia="Times New Roman" w:hAnsiTheme="majorHAnsi" w:cstheme="majorHAnsi"/>
            <w:rPrChange w:id="1845" w:author="Diaz,Renata M" w:date="2020-06-11T15:21:00Z">
              <w:rPr>
                <w:rFonts w:ascii="Times New Roman" w:eastAsia="Times New Roman" w:hAnsi="Times New Roman" w:cs="Times New Roman"/>
                <w:sz w:val="24"/>
                <w:szCs w:val="24"/>
              </w:rPr>
            </w:rPrChange>
          </w:rPr>
          <w:t xml:space="preserve"> unique</w:t>
        </w:r>
      </w:ins>
      <w:ins w:id="1846" w:author="Diaz,Renata M" w:date="2020-04-13T15:40:00Z">
        <w:r w:rsidR="00CC10A3" w:rsidRPr="00C97458">
          <w:rPr>
            <w:rFonts w:asciiTheme="majorHAnsi" w:eastAsia="Times New Roman" w:hAnsiTheme="majorHAnsi" w:cstheme="majorHAnsi"/>
            <w:rPrChange w:id="1847" w:author="Diaz,Renata M" w:date="2020-06-11T15:21:00Z">
              <w:rPr>
                <w:rFonts w:ascii="Times New Roman" w:eastAsia="Times New Roman" w:hAnsi="Times New Roman" w:cs="Times New Roman"/>
                <w:sz w:val="24"/>
                <w:szCs w:val="24"/>
              </w:rPr>
            </w:rPrChange>
          </w:rPr>
          <w:t xml:space="preserve"> ways to </w:t>
        </w:r>
      </w:ins>
      <w:ins w:id="1848" w:author="Diaz,Renata M" w:date="2020-04-13T15:41:00Z">
        <w:r w:rsidR="00CC10A3" w:rsidRPr="00C97458">
          <w:rPr>
            <w:rFonts w:asciiTheme="majorHAnsi" w:eastAsia="Times New Roman" w:hAnsiTheme="majorHAnsi" w:cstheme="majorHAnsi"/>
            <w:rPrChange w:id="1849" w:author="Diaz,Renata M" w:date="2020-06-11T15:21:00Z">
              <w:rPr>
                <w:rFonts w:ascii="Times New Roman" w:eastAsia="Times New Roman" w:hAnsi="Times New Roman" w:cs="Times New Roman"/>
                <w:sz w:val="24"/>
                <w:szCs w:val="24"/>
              </w:rPr>
            </w:rPrChange>
          </w:rPr>
          <w:t xml:space="preserve">partition those individuals into </w:t>
        </w:r>
        <w:r w:rsidR="00CC10A3" w:rsidRPr="00C97458">
          <w:rPr>
            <w:rFonts w:asciiTheme="majorHAnsi" w:eastAsia="Times New Roman" w:hAnsiTheme="majorHAnsi" w:cstheme="majorHAnsi"/>
            <w:i/>
            <w:iCs/>
            <w:rPrChange w:id="1850" w:author="Diaz,Renata M" w:date="2020-06-11T15:21:00Z">
              <w:rPr>
                <w:rFonts w:ascii="Times New Roman" w:eastAsia="Times New Roman" w:hAnsi="Times New Roman" w:cs="Times New Roman"/>
                <w:sz w:val="24"/>
                <w:szCs w:val="24"/>
              </w:rPr>
            </w:rPrChange>
          </w:rPr>
          <w:t>S</w:t>
        </w:r>
        <w:r w:rsidR="00CC10A3" w:rsidRPr="00C97458">
          <w:rPr>
            <w:rFonts w:asciiTheme="majorHAnsi" w:eastAsia="Times New Roman" w:hAnsiTheme="majorHAnsi" w:cstheme="majorHAnsi"/>
            <w:rPrChange w:id="1851" w:author="Diaz,Renata M" w:date="2020-06-11T15:21:00Z">
              <w:rPr>
                <w:rFonts w:ascii="Times New Roman" w:eastAsia="Times New Roman" w:hAnsi="Times New Roman" w:cs="Times New Roman"/>
                <w:sz w:val="24"/>
                <w:szCs w:val="24"/>
              </w:rPr>
            </w:rPrChange>
          </w:rPr>
          <w:t xml:space="preserve"> species</w:t>
        </w:r>
      </w:ins>
      <w:ins w:id="1852" w:author="skmorgane" w:date="2020-05-26T11:12:00Z">
        <w:r w:rsidR="00646DA6" w:rsidRPr="00C97458">
          <w:rPr>
            <w:rFonts w:asciiTheme="majorHAnsi" w:eastAsia="Times New Roman" w:hAnsiTheme="majorHAnsi" w:cstheme="majorHAnsi"/>
            <w:rPrChange w:id="1853" w:author="Diaz,Renata M" w:date="2020-06-11T15:21:00Z">
              <w:rPr>
                <w:rFonts w:ascii="Times New Roman" w:eastAsia="Times New Roman" w:hAnsi="Times New Roman" w:cs="Times New Roman"/>
                <w:sz w:val="24"/>
                <w:szCs w:val="24"/>
              </w:rPr>
            </w:rPrChange>
          </w:rPr>
          <w:t xml:space="preserve">. </w:t>
        </w:r>
      </w:ins>
      <w:ins w:id="1854" w:author="Diaz,Renata M" w:date="2020-06-08T14:30:00Z">
        <w:r w:rsidRPr="00C97458">
          <w:rPr>
            <w:rFonts w:asciiTheme="majorHAnsi" w:eastAsia="Times New Roman" w:hAnsiTheme="majorHAnsi" w:cstheme="majorHAnsi"/>
            <w:rPrChange w:id="1855" w:author="Diaz,Renata M" w:date="2020-06-11T15:21:00Z">
              <w:rPr>
                <w:rFonts w:ascii="Times New Roman" w:eastAsia="Times New Roman" w:hAnsi="Times New Roman" w:cs="Times New Roman"/>
                <w:sz w:val="24"/>
                <w:szCs w:val="24"/>
              </w:rPr>
            </w:rPrChange>
          </w:rPr>
          <w:t>The feasible set is the complete set of these unique partitions</w:t>
        </w:r>
      </w:ins>
      <w:ins w:id="1856" w:author="skmorgane" w:date="2020-06-24T10:04:00Z">
        <w:r w:rsidR="00357F96">
          <w:rPr>
            <w:rFonts w:asciiTheme="majorHAnsi" w:eastAsia="Times New Roman" w:hAnsiTheme="majorHAnsi" w:cstheme="majorHAnsi"/>
          </w:rPr>
          <w:t xml:space="preserve"> (or elements)</w:t>
        </w:r>
      </w:ins>
      <w:r w:rsidR="00FD444D">
        <w:rPr>
          <w:rFonts w:asciiTheme="majorHAnsi" w:eastAsia="Times New Roman" w:hAnsiTheme="majorHAnsi" w:cstheme="majorHAnsi"/>
        </w:rPr>
        <w:t>,</w:t>
      </w:r>
      <w:ins w:id="1857" w:author="skmorgane" w:date="2020-06-24T10:04:00Z">
        <w:r w:rsidR="00357F96">
          <w:rPr>
            <w:rFonts w:asciiTheme="majorHAnsi" w:eastAsia="Times New Roman" w:hAnsiTheme="majorHAnsi" w:cstheme="majorHAnsi"/>
          </w:rPr>
          <w:t xml:space="preserve"> each of which </w:t>
        </w:r>
        <w:r w:rsidR="00357F96" w:rsidRPr="00E322A4">
          <w:rPr>
            <w:rFonts w:asciiTheme="majorHAnsi" w:eastAsia="Times New Roman" w:hAnsiTheme="majorHAnsi" w:cstheme="majorHAnsi"/>
          </w:rPr>
          <w:t>is considered</w:t>
        </w:r>
      </w:ins>
      <w:r w:rsidR="00FD444D">
        <w:rPr>
          <w:rFonts w:asciiTheme="majorHAnsi" w:eastAsia="Times New Roman" w:hAnsiTheme="majorHAnsi" w:cstheme="majorHAnsi"/>
        </w:rPr>
        <w:t xml:space="preserve"> an equally likely </w:t>
      </w:r>
      <w:r w:rsidR="00467F86">
        <w:rPr>
          <w:rFonts w:asciiTheme="majorHAnsi" w:eastAsia="Times New Roman" w:hAnsiTheme="majorHAnsi" w:cstheme="majorHAnsi"/>
        </w:rPr>
        <w:t>result</w:t>
      </w:r>
      <w:r w:rsidR="00FD444D">
        <w:rPr>
          <w:rFonts w:asciiTheme="majorHAnsi" w:eastAsia="Times New Roman" w:hAnsiTheme="majorHAnsi" w:cstheme="majorHAnsi"/>
        </w:rPr>
        <w:t xml:space="preserve"> of randomly dividing </w:t>
      </w:r>
      <w:r w:rsidR="00FD444D">
        <w:rPr>
          <w:rFonts w:asciiTheme="majorHAnsi" w:eastAsia="Times New Roman" w:hAnsiTheme="majorHAnsi" w:cstheme="majorHAnsi"/>
          <w:i/>
          <w:iCs/>
        </w:rPr>
        <w:t xml:space="preserve">N </w:t>
      </w:r>
      <w:r w:rsidR="00FD444D">
        <w:rPr>
          <w:rFonts w:asciiTheme="majorHAnsi" w:eastAsia="Times New Roman" w:hAnsiTheme="majorHAnsi" w:cstheme="majorHAnsi"/>
        </w:rPr>
        <w:t xml:space="preserve">individuals into </w:t>
      </w:r>
      <w:r w:rsidR="00FD444D">
        <w:rPr>
          <w:rFonts w:asciiTheme="majorHAnsi" w:eastAsia="Times New Roman" w:hAnsiTheme="majorHAnsi" w:cstheme="majorHAnsi"/>
          <w:i/>
          <w:iCs/>
        </w:rPr>
        <w:t xml:space="preserve">S </w:t>
      </w:r>
      <w:r w:rsidR="00FD444D">
        <w:rPr>
          <w:rFonts w:asciiTheme="majorHAnsi" w:eastAsia="Times New Roman" w:hAnsiTheme="majorHAnsi" w:cstheme="majorHAnsi"/>
        </w:rPr>
        <w:t>species</w:t>
      </w:r>
      <w:ins w:id="1858" w:author="skmorgane" w:date="2020-06-24T10:04:00Z">
        <w:r w:rsidR="00357F96">
          <w:rPr>
            <w:rFonts w:asciiTheme="majorHAnsi" w:eastAsia="Times New Roman" w:hAnsiTheme="majorHAnsi" w:cstheme="majorHAnsi"/>
          </w:rPr>
          <w:t>.</w:t>
        </w:r>
      </w:ins>
      <w:ins w:id="1859" w:author="Diaz,Renata M" w:date="2020-06-09T11:58:00Z">
        <w:r w:rsidR="00D87ED9" w:rsidRPr="00C97458">
          <w:rPr>
            <w:rFonts w:asciiTheme="majorHAnsi" w:eastAsia="Times New Roman" w:hAnsiTheme="majorHAnsi" w:cstheme="majorHAnsi"/>
            <w:rPrChange w:id="1860" w:author="Diaz,Renata M" w:date="2020-06-11T15:21:00Z">
              <w:rPr>
                <w:rFonts w:asciiTheme="majorHAnsi" w:eastAsia="Times New Roman" w:hAnsiTheme="majorHAnsi" w:cstheme="majorHAnsi"/>
                <w:sz w:val="24"/>
                <w:szCs w:val="24"/>
              </w:rPr>
            </w:rPrChange>
          </w:rPr>
          <w:t xml:space="preserve"> </w:t>
        </w:r>
      </w:ins>
      <w:ins w:id="1861" w:author="skmorgane" w:date="2020-06-24T10:01:00Z">
        <w:r w:rsidR="00357F96">
          <w:rPr>
            <w:rFonts w:asciiTheme="majorHAnsi" w:eastAsia="Times New Roman" w:hAnsiTheme="majorHAnsi" w:cstheme="majorHAnsi"/>
          </w:rPr>
          <w:t>In Locey and White (2013) p</w:t>
        </w:r>
      </w:ins>
      <w:ins w:id="1862" w:author="skmorgane" w:date="2020-06-24T10:00:00Z">
        <w:r w:rsidR="00357F96" w:rsidRPr="00E322A4">
          <w:rPr>
            <w:rFonts w:asciiTheme="majorHAnsi" w:eastAsia="Times New Roman" w:hAnsiTheme="majorHAnsi" w:cstheme="majorHAnsi"/>
          </w:rPr>
          <w:t>artitions are unique if and only if they differ in the number of species present with</w:t>
        </w:r>
        <w:r w:rsidR="00357F96">
          <w:rPr>
            <w:rFonts w:asciiTheme="majorHAnsi" w:eastAsia="Times New Roman" w:hAnsiTheme="majorHAnsi" w:cstheme="majorHAnsi"/>
          </w:rPr>
          <w:t xml:space="preserve"> each abundance;</w:t>
        </w:r>
        <w:r w:rsidR="00357F96" w:rsidRPr="00E322A4">
          <w:rPr>
            <w:rFonts w:asciiTheme="majorHAnsi" w:eastAsia="Times New Roman" w:hAnsiTheme="majorHAnsi" w:cstheme="majorHAnsi"/>
          </w:rPr>
          <w:t xml:space="preserve"> </w:t>
        </w:r>
      </w:ins>
      <w:ins w:id="1863" w:author="skmorgane" w:date="2020-06-24T10:02:00Z">
        <w:r w:rsidR="00357F96">
          <w:rPr>
            <w:rFonts w:asciiTheme="majorHAnsi" w:eastAsia="Times New Roman" w:hAnsiTheme="majorHAnsi" w:cstheme="majorHAnsi"/>
          </w:rPr>
          <w:t>n</w:t>
        </w:r>
        <w:r w:rsidR="00357F96" w:rsidRPr="00E322A4">
          <w:rPr>
            <w:rFonts w:asciiTheme="majorHAnsi" w:eastAsia="Times New Roman" w:hAnsiTheme="majorHAnsi" w:cstheme="majorHAnsi"/>
          </w:rPr>
          <w:t xml:space="preserve">either species nor individuals are considered distinguishable from each other (Locey and White, 2013).  </w:t>
        </w:r>
      </w:ins>
      <w:ins w:id="1864" w:author="skmorgane" w:date="2020-06-24T10:03:00Z">
        <w:r w:rsidR="00357F96">
          <w:rPr>
            <w:rFonts w:asciiTheme="majorHAnsi" w:eastAsia="Times New Roman" w:hAnsiTheme="majorHAnsi" w:cstheme="majorHAnsi"/>
          </w:rPr>
          <w:t xml:space="preserve">Operationally, this means that </w:t>
        </w:r>
      </w:ins>
      <w:ins w:id="1865" w:author="skmorgane" w:date="2020-06-24T10:00:00Z">
        <w:r w:rsidR="00357F96" w:rsidRPr="00E322A4">
          <w:rPr>
            <w:rFonts w:asciiTheme="majorHAnsi" w:eastAsia="Times New Roman" w:hAnsiTheme="majorHAnsi" w:cstheme="majorHAnsi"/>
          </w:rPr>
          <w:t xml:space="preserve">for </w:t>
        </w:r>
        <w:r w:rsidR="00357F96" w:rsidRPr="00E322A4">
          <w:rPr>
            <w:rFonts w:asciiTheme="majorHAnsi" w:eastAsia="Times New Roman" w:hAnsiTheme="majorHAnsi" w:cstheme="majorHAnsi"/>
            <w:i/>
            <w:iCs/>
          </w:rPr>
          <w:t xml:space="preserve">S = 3 </w:t>
        </w:r>
        <w:r w:rsidR="00357F96" w:rsidRPr="00E322A4">
          <w:rPr>
            <w:rFonts w:asciiTheme="majorHAnsi" w:eastAsia="Times New Roman" w:hAnsiTheme="majorHAnsi" w:cstheme="majorHAnsi"/>
          </w:rPr>
          <w:t xml:space="preserve">and </w:t>
        </w:r>
        <w:r w:rsidR="00357F96" w:rsidRPr="00E322A4">
          <w:rPr>
            <w:rFonts w:asciiTheme="majorHAnsi" w:eastAsia="Times New Roman" w:hAnsiTheme="majorHAnsi" w:cstheme="majorHAnsi"/>
            <w:i/>
            <w:iCs/>
          </w:rPr>
          <w:t>N = 9</w:t>
        </w:r>
        <w:r w:rsidR="00357F96" w:rsidRPr="00E322A4">
          <w:rPr>
            <w:rFonts w:asciiTheme="majorHAnsi" w:eastAsia="Times New Roman" w:hAnsiTheme="majorHAnsi" w:cstheme="majorHAnsi"/>
          </w:rPr>
          <w:t xml:space="preserve">, the vectors </w:t>
        </w:r>
        <w:r w:rsidR="00357F96" w:rsidRPr="00E322A4">
          <w:rPr>
            <w:rFonts w:asciiTheme="majorHAnsi" w:eastAsia="Times New Roman" w:hAnsiTheme="majorHAnsi" w:cstheme="majorHAnsi"/>
            <w:i/>
            <w:iCs/>
          </w:rPr>
          <w:t xml:space="preserve">(1, 3, 5) </w:t>
        </w:r>
        <w:r w:rsidR="00357F96" w:rsidRPr="00E322A4">
          <w:rPr>
            <w:rFonts w:asciiTheme="majorHAnsi" w:eastAsia="Times New Roman" w:hAnsiTheme="majorHAnsi" w:cstheme="majorHAnsi"/>
          </w:rPr>
          <w:t xml:space="preserve">and </w:t>
        </w:r>
        <w:r w:rsidR="00357F96" w:rsidRPr="00E322A4">
          <w:rPr>
            <w:rFonts w:asciiTheme="majorHAnsi" w:eastAsia="Times New Roman" w:hAnsiTheme="majorHAnsi" w:cstheme="majorHAnsi"/>
            <w:i/>
            <w:iCs/>
          </w:rPr>
          <w:t xml:space="preserve">(2, 2, 5) </w:t>
        </w:r>
        <w:r w:rsidR="00357F96" w:rsidRPr="00E322A4">
          <w:rPr>
            <w:rFonts w:asciiTheme="majorHAnsi" w:eastAsia="Times New Roman" w:hAnsiTheme="majorHAnsi" w:cstheme="majorHAnsi"/>
          </w:rPr>
          <w:t xml:space="preserve">count as distinct </w:t>
        </w:r>
      </w:ins>
      <w:r w:rsidR="006521A3">
        <w:rPr>
          <w:rFonts w:asciiTheme="majorHAnsi" w:eastAsia="Times New Roman" w:hAnsiTheme="majorHAnsi" w:cstheme="majorHAnsi"/>
        </w:rPr>
        <w:t>elements of the feasible</w:t>
      </w:r>
      <w:r w:rsidR="00ED0184">
        <w:rPr>
          <w:rFonts w:asciiTheme="majorHAnsi" w:eastAsia="Times New Roman" w:hAnsiTheme="majorHAnsi" w:cstheme="majorHAnsi"/>
        </w:rPr>
        <w:t xml:space="preserve"> set</w:t>
      </w:r>
      <w:ins w:id="1866" w:author="skmorgane" w:date="2020-06-24T10:00:00Z">
        <w:r w:rsidR="00357F96" w:rsidRPr="00E322A4">
          <w:rPr>
            <w:rFonts w:asciiTheme="majorHAnsi" w:eastAsia="Times New Roman" w:hAnsiTheme="majorHAnsi" w:cstheme="majorHAnsi"/>
          </w:rPr>
          <w:t xml:space="preserve">, but </w:t>
        </w:r>
        <w:r w:rsidR="00357F96" w:rsidRPr="00E322A4">
          <w:rPr>
            <w:rFonts w:asciiTheme="majorHAnsi" w:eastAsia="Times New Roman" w:hAnsiTheme="majorHAnsi" w:cstheme="majorHAnsi"/>
            <w:i/>
            <w:iCs/>
          </w:rPr>
          <w:t xml:space="preserve">(1, 3, 5) </w:t>
        </w:r>
        <w:r w:rsidR="00357F96" w:rsidRPr="00E322A4">
          <w:rPr>
            <w:rFonts w:asciiTheme="majorHAnsi" w:eastAsia="Times New Roman" w:hAnsiTheme="majorHAnsi" w:cstheme="majorHAnsi"/>
          </w:rPr>
          <w:t xml:space="preserve">and </w:t>
        </w:r>
        <w:r w:rsidR="00357F96" w:rsidRPr="00E322A4">
          <w:rPr>
            <w:rFonts w:asciiTheme="majorHAnsi" w:eastAsia="Times New Roman" w:hAnsiTheme="majorHAnsi" w:cstheme="majorHAnsi"/>
            <w:i/>
            <w:iCs/>
          </w:rPr>
          <w:t xml:space="preserve">(3, 1, 5) </w:t>
        </w:r>
        <w:r w:rsidR="00357F96" w:rsidRPr="00E322A4">
          <w:rPr>
            <w:rFonts w:asciiTheme="majorHAnsi" w:eastAsia="Times New Roman" w:hAnsiTheme="majorHAnsi" w:cstheme="majorHAnsi"/>
          </w:rPr>
          <w:t>count as only one element of the feasible set. Alternative assumptions regarding the distinguishability of species and/or individuals would effectively change the probabilities associated with various elements of the feasible set, because some partitions can be achieved via more permutations than others. However, in the absence of strong</w:t>
        </w:r>
        <w:r w:rsidR="00357F96" w:rsidRPr="00E322A4">
          <w:rPr>
            <w:rFonts w:asciiTheme="majorHAnsi" w:eastAsia="Times New Roman" w:hAnsiTheme="majorHAnsi" w:cstheme="majorHAnsi"/>
            <w:i/>
            <w:iCs/>
          </w:rPr>
          <w:t xml:space="preserve"> </w:t>
        </w:r>
        <w:r w:rsidR="00357F96" w:rsidRPr="00E322A4">
          <w:rPr>
            <w:rFonts w:asciiTheme="majorHAnsi" w:eastAsia="Times New Roman" w:hAnsiTheme="majorHAnsi" w:cstheme="majorHAnsi"/>
          </w:rPr>
          <w:t xml:space="preserve">justification for one set of assumptions over another, we adopted a simple set of assumptions that have previously been shown to approximate reality (Locey and White 2013).   </w:t>
        </w:r>
      </w:ins>
    </w:p>
    <w:p w14:paraId="1D068B39" w14:textId="0C9F95BB" w:rsidR="00357F96" w:rsidRPr="00C97458" w:rsidDel="00203B22" w:rsidRDefault="00601AF4" w:rsidP="0050741C">
      <w:pPr>
        <w:rPr>
          <w:ins w:id="1867" w:author="Diaz,Renata M" w:date="2020-06-09T12:07:00Z"/>
          <w:del w:id="1868" w:author="skmorgane" w:date="2020-06-24T10:13:00Z"/>
          <w:rFonts w:asciiTheme="majorHAnsi" w:eastAsia="Times New Roman" w:hAnsiTheme="majorHAnsi" w:cstheme="majorHAnsi"/>
          <w:rPrChange w:id="1869" w:author="Diaz,Renata M" w:date="2020-06-11T15:21:00Z">
            <w:rPr>
              <w:ins w:id="1870" w:author="Diaz,Renata M" w:date="2020-06-09T12:07:00Z"/>
              <w:del w:id="1871" w:author="skmorgane" w:date="2020-06-24T10:13:00Z"/>
              <w:rFonts w:asciiTheme="majorHAnsi" w:eastAsia="Times New Roman" w:hAnsiTheme="majorHAnsi" w:cstheme="majorHAnsi"/>
              <w:sz w:val="24"/>
              <w:szCs w:val="24"/>
            </w:rPr>
          </w:rPrChange>
        </w:rPr>
      </w:pPr>
      <w:ins w:id="1872" w:author="Diaz,Renata M" w:date="2020-06-08T15:04:00Z">
        <w:del w:id="1873" w:author="skmorgane" w:date="2020-06-24T10:08:00Z">
          <w:r w:rsidRPr="00C97458" w:rsidDel="00203B22">
            <w:rPr>
              <w:rFonts w:asciiTheme="majorHAnsi" w:eastAsia="Times New Roman" w:hAnsiTheme="majorHAnsi" w:cstheme="majorHAnsi"/>
              <w:rPrChange w:id="1874" w:author="Diaz,Renata M" w:date="2020-06-11T15:21:00Z">
                <w:rPr>
                  <w:rFonts w:ascii="Times New Roman" w:eastAsia="Times New Roman" w:hAnsi="Times New Roman" w:cs="Times New Roman"/>
                  <w:sz w:val="24"/>
                  <w:szCs w:val="24"/>
                </w:rPr>
              </w:rPrChange>
            </w:rPr>
            <w:delText>T</w:delText>
          </w:r>
        </w:del>
      </w:ins>
      <w:ins w:id="1875" w:author="Diaz,Renata M" w:date="2020-06-08T14:53:00Z">
        <w:del w:id="1876" w:author="skmorgane" w:date="2020-06-24T10:08:00Z">
          <w:r w:rsidR="00670188" w:rsidRPr="00C97458" w:rsidDel="00203B22">
            <w:rPr>
              <w:rFonts w:asciiTheme="majorHAnsi" w:eastAsia="Times New Roman" w:hAnsiTheme="majorHAnsi" w:cstheme="majorHAnsi"/>
              <w:rPrChange w:id="1877" w:author="Diaz,Renata M" w:date="2020-06-11T15:21:00Z">
                <w:rPr>
                  <w:rFonts w:ascii="Times New Roman" w:eastAsia="Times New Roman" w:hAnsi="Times New Roman" w:cs="Times New Roman"/>
                  <w:sz w:val="24"/>
                  <w:szCs w:val="24"/>
                </w:rPr>
              </w:rPrChange>
            </w:rPr>
            <w:delText>h</w:delText>
          </w:r>
        </w:del>
        <w:del w:id="1878" w:author="skmorgane" w:date="2020-06-24T10:06:00Z">
          <w:r w:rsidR="00670188" w:rsidRPr="00C97458" w:rsidDel="00203B22">
            <w:rPr>
              <w:rFonts w:asciiTheme="majorHAnsi" w:eastAsia="Times New Roman" w:hAnsiTheme="majorHAnsi" w:cstheme="majorHAnsi"/>
              <w:rPrChange w:id="1879" w:author="Diaz,Renata M" w:date="2020-06-11T15:21:00Z">
                <w:rPr>
                  <w:rFonts w:ascii="Times New Roman" w:eastAsia="Times New Roman" w:hAnsi="Times New Roman" w:cs="Times New Roman"/>
                  <w:sz w:val="24"/>
                  <w:szCs w:val="24"/>
                </w:rPr>
              </w:rPrChange>
            </w:rPr>
            <w:delText>e</w:delText>
          </w:r>
        </w:del>
        <w:del w:id="1880" w:author="skmorgane" w:date="2020-06-24T10:08:00Z">
          <w:r w:rsidR="00670188" w:rsidRPr="00C97458" w:rsidDel="00203B22">
            <w:rPr>
              <w:rFonts w:asciiTheme="majorHAnsi" w:eastAsia="Times New Roman" w:hAnsiTheme="majorHAnsi" w:cstheme="majorHAnsi"/>
              <w:rPrChange w:id="1881" w:author="Diaz,Renata M" w:date="2020-06-11T15:21:00Z">
                <w:rPr>
                  <w:rFonts w:ascii="Times New Roman" w:eastAsia="Times New Roman" w:hAnsi="Times New Roman" w:cs="Times New Roman"/>
                  <w:sz w:val="24"/>
                  <w:szCs w:val="24"/>
                </w:rPr>
              </w:rPrChange>
            </w:rPr>
            <w:delText xml:space="preserve"> </w:delText>
          </w:r>
        </w:del>
      </w:ins>
      <w:ins w:id="1882" w:author="Diaz,Renata M" w:date="2020-06-08T14:57:00Z">
        <w:del w:id="1883" w:author="skmorgane" w:date="2020-06-24T10:08:00Z">
          <w:r w:rsidR="00E07E34" w:rsidRPr="00C97458" w:rsidDel="00203B22">
            <w:rPr>
              <w:rFonts w:asciiTheme="majorHAnsi" w:eastAsia="Times New Roman" w:hAnsiTheme="majorHAnsi" w:cstheme="majorHAnsi"/>
              <w:rPrChange w:id="1884" w:author="Diaz,Renata M" w:date="2020-06-11T15:21:00Z">
                <w:rPr>
                  <w:rFonts w:ascii="Times New Roman" w:eastAsia="Times New Roman" w:hAnsi="Times New Roman" w:cs="Times New Roman"/>
                  <w:sz w:val="24"/>
                  <w:szCs w:val="24"/>
                </w:rPr>
              </w:rPrChange>
            </w:rPr>
            <w:delText>distribution of</w:delText>
          </w:r>
        </w:del>
      </w:ins>
      <w:ins w:id="1885" w:author="Diaz,Renata M" w:date="2020-06-08T14:53:00Z">
        <w:del w:id="1886" w:author="skmorgane" w:date="2020-06-24T10:08:00Z">
          <w:r w:rsidR="00670188" w:rsidRPr="00C97458" w:rsidDel="00203B22">
            <w:rPr>
              <w:rFonts w:asciiTheme="majorHAnsi" w:eastAsia="Times New Roman" w:hAnsiTheme="majorHAnsi" w:cstheme="majorHAnsi"/>
              <w:rPrChange w:id="1887" w:author="Diaz,Renata M" w:date="2020-06-11T15:21:00Z">
                <w:rPr>
                  <w:rFonts w:ascii="Times New Roman" w:eastAsia="Times New Roman" w:hAnsi="Times New Roman" w:cs="Times New Roman"/>
                  <w:sz w:val="24"/>
                  <w:szCs w:val="24"/>
                </w:rPr>
              </w:rPrChange>
            </w:rPr>
            <w:delText xml:space="preserve"> </w:delText>
          </w:r>
        </w:del>
      </w:ins>
      <w:ins w:id="1888" w:author="Diaz,Renata M" w:date="2020-06-08T15:11:00Z">
        <w:del w:id="1889" w:author="skmorgane" w:date="2020-06-24T10:08:00Z">
          <w:r w:rsidR="00CB5DB3" w:rsidRPr="00C97458" w:rsidDel="00203B22">
            <w:rPr>
              <w:rFonts w:asciiTheme="majorHAnsi" w:eastAsia="Times New Roman" w:hAnsiTheme="majorHAnsi" w:cstheme="majorHAnsi"/>
              <w:rPrChange w:id="1890" w:author="Diaz,Renata M" w:date="2020-06-11T15:21:00Z">
                <w:rPr>
                  <w:rFonts w:ascii="Times New Roman" w:eastAsia="Times New Roman" w:hAnsi="Times New Roman" w:cs="Times New Roman"/>
                  <w:sz w:val="24"/>
                  <w:szCs w:val="24"/>
                </w:rPr>
              </w:rPrChange>
            </w:rPr>
            <w:delText>shapes</w:delText>
          </w:r>
        </w:del>
      </w:ins>
      <w:ins w:id="1891" w:author="Diaz,Renata M" w:date="2020-06-08T14:53:00Z">
        <w:del w:id="1892" w:author="skmorgane" w:date="2020-06-24T10:08:00Z">
          <w:r w:rsidR="00670188" w:rsidRPr="00C97458" w:rsidDel="00203B22">
            <w:rPr>
              <w:rFonts w:asciiTheme="majorHAnsi" w:eastAsia="Times New Roman" w:hAnsiTheme="majorHAnsi" w:cstheme="majorHAnsi"/>
              <w:rPrChange w:id="1893" w:author="Diaz,Renata M" w:date="2020-06-11T15:21:00Z">
                <w:rPr>
                  <w:rFonts w:ascii="Times New Roman" w:eastAsia="Times New Roman" w:hAnsi="Times New Roman" w:cs="Times New Roman"/>
                  <w:sz w:val="24"/>
                  <w:szCs w:val="24"/>
                </w:rPr>
              </w:rPrChange>
            </w:rPr>
            <w:delText xml:space="preserve"> </w:delText>
          </w:r>
        </w:del>
      </w:ins>
      <w:ins w:id="1894" w:author="Diaz,Renata M" w:date="2020-06-09T11:59:00Z">
        <w:del w:id="1895" w:author="skmorgane" w:date="2020-06-24T09:55:00Z">
          <w:r w:rsidR="00BD2A97" w:rsidRPr="00C97458" w:rsidDel="00357F96">
            <w:rPr>
              <w:rFonts w:asciiTheme="majorHAnsi" w:eastAsia="Times New Roman" w:hAnsiTheme="majorHAnsi" w:cstheme="majorHAnsi"/>
              <w:rPrChange w:id="1896" w:author="Diaz,Renata M" w:date="2020-06-11T15:21:00Z">
                <w:rPr>
                  <w:rFonts w:asciiTheme="majorHAnsi" w:eastAsia="Times New Roman" w:hAnsiTheme="majorHAnsi" w:cstheme="majorHAnsi"/>
                  <w:sz w:val="24"/>
                  <w:szCs w:val="24"/>
                </w:rPr>
              </w:rPrChange>
            </w:rPr>
            <w:delText xml:space="preserve">of the elements of </w:delText>
          </w:r>
        </w:del>
      </w:ins>
      <w:ins w:id="1897" w:author="Diaz,Renata M" w:date="2020-06-08T14:53:00Z">
        <w:del w:id="1898" w:author="skmorgane" w:date="2020-06-24T09:55:00Z">
          <w:r w:rsidR="00670188" w:rsidRPr="00C97458" w:rsidDel="00357F96">
            <w:rPr>
              <w:rFonts w:asciiTheme="majorHAnsi" w:eastAsia="Times New Roman" w:hAnsiTheme="majorHAnsi" w:cstheme="majorHAnsi"/>
              <w:rPrChange w:id="1899" w:author="Diaz,Renata M" w:date="2020-06-11T15:21:00Z">
                <w:rPr>
                  <w:rFonts w:ascii="Times New Roman" w:eastAsia="Times New Roman" w:hAnsi="Times New Roman" w:cs="Times New Roman"/>
                  <w:sz w:val="24"/>
                  <w:szCs w:val="24"/>
                </w:rPr>
              </w:rPrChange>
            </w:rPr>
            <w:delText>the</w:delText>
          </w:r>
        </w:del>
        <w:del w:id="1900" w:author="skmorgane" w:date="2020-06-24T10:08:00Z">
          <w:r w:rsidR="00670188" w:rsidRPr="00C97458" w:rsidDel="00203B22">
            <w:rPr>
              <w:rFonts w:asciiTheme="majorHAnsi" w:eastAsia="Times New Roman" w:hAnsiTheme="majorHAnsi" w:cstheme="majorHAnsi"/>
              <w:rPrChange w:id="1901" w:author="Diaz,Renata M" w:date="2020-06-11T15:21:00Z">
                <w:rPr>
                  <w:rFonts w:ascii="Times New Roman" w:eastAsia="Times New Roman" w:hAnsi="Times New Roman" w:cs="Times New Roman"/>
                  <w:sz w:val="24"/>
                  <w:szCs w:val="24"/>
                </w:rPr>
              </w:rPrChange>
            </w:rPr>
            <w:delText xml:space="preserve"> feasible set constitutes a statistical baseline for the SAD</w:delText>
          </w:r>
        </w:del>
      </w:ins>
      <w:ins w:id="1902" w:author="Diaz,Renata M" w:date="2020-06-08T15:16:00Z">
        <w:del w:id="1903" w:author="skmorgane" w:date="2020-06-24T10:08:00Z">
          <w:r w:rsidR="000825C6" w:rsidRPr="00C97458" w:rsidDel="00203B22">
            <w:rPr>
              <w:rFonts w:asciiTheme="majorHAnsi" w:eastAsia="Times New Roman" w:hAnsiTheme="majorHAnsi" w:cstheme="majorHAnsi"/>
              <w:rPrChange w:id="1904" w:author="Diaz,Renata M" w:date="2020-06-11T15:21:00Z">
                <w:rPr>
                  <w:rFonts w:ascii="Times New Roman" w:eastAsia="Times New Roman" w:hAnsi="Times New Roman" w:cs="Times New Roman"/>
                  <w:sz w:val="24"/>
                  <w:szCs w:val="24"/>
                </w:rPr>
              </w:rPrChange>
            </w:rPr>
            <w:delText>.</w:delText>
          </w:r>
        </w:del>
      </w:ins>
      <w:ins w:id="1905" w:author="Diaz,Renata M" w:date="2020-06-09T11:48:00Z">
        <w:del w:id="1906" w:author="skmorgane" w:date="2020-06-24T10:08:00Z">
          <w:r w:rsidR="00F40376" w:rsidRPr="00C97458" w:rsidDel="00203B22">
            <w:rPr>
              <w:rFonts w:asciiTheme="majorHAnsi" w:eastAsia="Times New Roman" w:hAnsiTheme="majorHAnsi" w:cstheme="majorHAnsi"/>
              <w:rPrChange w:id="1907" w:author="Diaz,Renata M" w:date="2020-06-11T15:21:00Z">
                <w:rPr>
                  <w:rFonts w:asciiTheme="majorHAnsi" w:eastAsia="Times New Roman" w:hAnsiTheme="majorHAnsi" w:cstheme="majorHAnsi"/>
                  <w:sz w:val="24"/>
                  <w:szCs w:val="24"/>
                </w:rPr>
              </w:rPrChange>
            </w:rPr>
            <w:delText xml:space="preserve"> </w:delText>
          </w:r>
        </w:del>
      </w:ins>
      <w:ins w:id="1908" w:author="Diaz,Renata M" w:date="2020-06-09T12:02:00Z">
        <w:del w:id="1909" w:author="skmorgane" w:date="2020-06-24T10:12:00Z">
          <w:r w:rsidR="00DF4CAC" w:rsidRPr="00C97458" w:rsidDel="00203B22">
            <w:rPr>
              <w:rFonts w:asciiTheme="majorHAnsi" w:eastAsia="Times New Roman" w:hAnsiTheme="majorHAnsi" w:cstheme="majorHAnsi"/>
              <w:rPrChange w:id="1910" w:author="Diaz,Renata M" w:date="2020-06-11T15:21:00Z">
                <w:rPr>
                  <w:rFonts w:asciiTheme="majorHAnsi" w:eastAsia="Times New Roman" w:hAnsiTheme="majorHAnsi" w:cstheme="majorHAnsi"/>
                  <w:sz w:val="24"/>
                  <w:szCs w:val="24"/>
                </w:rPr>
              </w:rPrChange>
            </w:rPr>
            <w:delText xml:space="preserve">In the absence of any biological process, </w:delText>
          </w:r>
        </w:del>
      </w:ins>
      <w:ins w:id="1911" w:author="Diaz,Renata M" w:date="2020-06-09T12:03:00Z">
        <w:del w:id="1912" w:author="skmorgane" w:date="2020-06-24T10:12:00Z">
          <w:r w:rsidR="00DF4CAC" w:rsidRPr="00C97458" w:rsidDel="00203B22">
            <w:rPr>
              <w:rFonts w:asciiTheme="majorHAnsi" w:eastAsia="Times New Roman" w:hAnsiTheme="majorHAnsi" w:cstheme="majorHAnsi"/>
              <w:rPrChange w:id="1913" w:author="Diaz,Renata M" w:date="2020-06-11T15:21:00Z">
                <w:rPr>
                  <w:rFonts w:asciiTheme="majorHAnsi" w:eastAsia="Times New Roman" w:hAnsiTheme="majorHAnsi" w:cstheme="majorHAnsi"/>
                  <w:sz w:val="24"/>
                  <w:szCs w:val="24"/>
                </w:rPr>
              </w:rPrChange>
            </w:rPr>
            <w:delText xml:space="preserve">a randomly generated SAD is likely to reflect </w:delText>
          </w:r>
        </w:del>
      </w:ins>
      <w:ins w:id="1914" w:author="Diaz,Renata M" w:date="2020-06-09T12:04:00Z">
        <w:del w:id="1915" w:author="skmorgane" w:date="2020-06-24T10:12:00Z">
          <w:r w:rsidR="0050337B" w:rsidRPr="00C97458" w:rsidDel="00203B22">
            <w:rPr>
              <w:rFonts w:asciiTheme="majorHAnsi" w:eastAsia="Times New Roman" w:hAnsiTheme="majorHAnsi" w:cstheme="majorHAnsi"/>
              <w:rPrChange w:id="1916" w:author="Diaz,Renata M" w:date="2020-06-11T15:21:00Z">
                <w:rPr>
                  <w:rFonts w:asciiTheme="majorHAnsi" w:eastAsia="Times New Roman" w:hAnsiTheme="majorHAnsi" w:cstheme="majorHAnsi"/>
                  <w:sz w:val="24"/>
                  <w:szCs w:val="24"/>
                </w:rPr>
              </w:rPrChange>
            </w:rPr>
            <w:delText>the</w:delText>
          </w:r>
        </w:del>
      </w:ins>
      <w:ins w:id="1917" w:author="Diaz,Renata M" w:date="2020-06-09T12:03:00Z">
        <w:del w:id="1918" w:author="skmorgane" w:date="2020-06-24T10:12:00Z">
          <w:r w:rsidR="00DF4CAC" w:rsidRPr="00C97458" w:rsidDel="00203B22">
            <w:rPr>
              <w:rFonts w:asciiTheme="majorHAnsi" w:eastAsia="Times New Roman" w:hAnsiTheme="majorHAnsi" w:cstheme="majorHAnsi"/>
              <w:rPrChange w:id="1919" w:author="Diaz,Renata M" w:date="2020-06-11T15:21:00Z">
                <w:rPr>
                  <w:rFonts w:asciiTheme="majorHAnsi" w:eastAsia="Times New Roman" w:hAnsiTheme="majorHAnsi" w:cstheme="majorHAnsi"/>
                  <w:sz w:val="24"/>
                  <w:szCs w:val="24"/>
                </w:rPr>
              </w:rPrChange>
            </w:rPr>
            <w:delText xml:space="preserve"> statistical </w:delText>
          </w:r>
        </w:del>
      </w:ins>
      <w:ins w:id="1920" w:author="Diaz,Renata M" w:date="2020-06-09T12:15:00Z">
        <w:del w:id="1921" w:author="skmorgane" w:date="2020-06-24T10:12:00Z">
          <w:r w:rsidR="005F2F28" w:rsidRPr="00C97458" w:rsidDel="00203B22">
            <w:rPr>
              <w:rFonts w:asciiTheme="majorHAnsi" w:eastAsia="Times New Roman" w:hAnsiTheme="majorHAnsi" w:cstheme="majorHAnsi"/>
              <w:rPrChange w:id="1922" w:author="Diaz,Renata M" w:date="2020-06-11T15:21:00Z">
                <w:rPr>
                  <w:rFonts w:asciiTheme="majorHAnsi" w:eastAsia="Times New Roman" w:hAnsiTheme="majorHAnsi" w:cstheme="majorHAnsi"/>
                  <w:sz w:val="24"/>
                  <w:szCs w:val="24"/>
                </w:rPr>
              </w:rPrChange>
            </w:rPr>
            <w:delText>characteristic</w:delText>
          </w:r>
          <w:r w:rsidR="00890BE6" w:rsidRPr="00C97458" w:rsidDel="00203B22">
            <w:rPr>
              <w:rFonts w:asciiTheme="majorHAnsi" w:eastAsia="Times New Roman" w:hAnsiTheme="majorHAnsi" w:cstheme="majorHAnsi"/>
              <w:rPrChange w:id="1923" w:author="Diaz,Renata M" w:date="2020-06-11T15:21:00Z">
                <w:rPr>
                  <w:rFonts w:asciiTheme="majorHAnsi" w:eastAsia="Times New Roman" w:hAnsiTheme="majorHAnsi" w:cstheme="majorHAnsi"/>
                  <w:sz w:val="24"/>
                  <w:szCs w:val="24"/>
                </w:rPr>
              </w:rPrChange>
            </w:rPr>
            <w:delText>s</w:delText>
          </w:r>
        </w:del>
      </w:ins>
      <w:ins w:id="1924" w:author="Diaz,Renata M" w:date="2020-06-09T12:03:00Z">
        <w:del w:id="1925" w:author="skmorgane" w:date="2020-06-24T10:12:00Z">
          <w:r w:rsidR="00DF4CAC" w:rsidRPr="00C97458" w:rsidDel="00203B22">
            <w:rPr>
              <w:rFonts w:asciiTheme="majorHAnsi" w:eastAsia="Times New Roman" w:hAnsiTheme="majorHAnsi" w:cstheme="majorHAnsi"/>
              <w:rPrChange w:id="1926" w:author="Diaz,Renata M" w:date="2020-06-11T15:21:00Z">
                <w:rPr>
                  <w:rFonts w:asciiTheme="majorHAnsi" w:eastAsia="Times New Roman" w:hAnsiTheme="majorHAnsi" w:cstheme="majorHAnsi"/>
                  <w:sz w:val="24"/>
                  <w:szCs w:val="24"/>
                </w:rPr>
              </w:rPrChange>
            </w:rPr>
            <w:delText xml:space="preserve"> most common in the feas</w:delText>
          </w:r>
        </w:del>
      </w:ins>
      <w:ins w:id="1927" w:author="Diaz,Renata M" w:date="2020-06-09T12:04:00Z">
        <w:del w:id="1928" w:author="skmorgane" w:date="2020-06-24T10:12:00Z">
          <w:r w:rsidR="00DF4CAC" w:rsidRPr="00C97458" w:rsidDel="00203B22">
            <w:rPr>
              <w:rFonts w:asciiTheme="majorHAnsi" w:eastAsia="Times New Roman" w:hAnsiTheme="majorHAnsi" w:cstheme="majorHAnsi"/>
              <w:rPrChange w:id="1929" w:author="Diaz,Renata M" w:date="2020-06-11T15:21:00Z">
                <w:rPr>
                  <w:rFonts w:asciiTheme="majorHAnsi" w:eastAsia="Times New Roman" w:hAnsiTheme="majorHAnsi" w:cstheme="majorHAnsi"/>
                  <w:sz w:val="24"/>
                  <w:szCs w:val="24"/>
                </w:rPr>
              </w:rPrChange>
            </w:rPr>
            <w:delText>ible set.</w:delText>
          </w:r>
        </w:del>
      </w:ins>
      <w:ins w:id="1930" w:author="Diaz,Renata M" w:date="2020-06-09T12:02:00Z">
        <w:del w:id="1931" w:author="skmorgane" w:date="2020-06-24T10:12:00Z">
          <w:r w:rsidR="00DF4CAC" w:rsidRPr="00C97458" w:rsidDel="00203B22">
            <w:rPr>
              <w:rFonts w:asciiTheme="majorHAnsi" w:eastAsia="Times New Roman" w:hAnsiTheme="majorHAnsi" w:cstheme="majorHAnsi"/>
              <w:rPrChange w:id="1932" w:author="Diaz,Renata M" w:date="2020-06-11T15:21:00Z">
                <w:rPr>
                  <w:rFonts w:asciiTheme="majorHAnsi" w:eastAsia="Times New Roman" w:hAnsiTheme="majorHAnsi" w:cstheme="majorHAnsi"/>
                  <w:sz w:val="24"/>
                  <w:szCs w:val="24"/>
                </w:rPr>
              </w:rPrChange>
            </w:rPr>
            <w:delText xml:space="preserve"> </w:delText>
          </w:r>
        </w:del>
      </w:ins>
      <w:ins w:id="1933" w:author="Diaz,Renata M" w:date="2020-06-09T11:48:00Z">
        <w:del w:id="1934" w:author="skmorgane" w:date="2020-06-24T10:11:00Z">
          <w:r w:rsidR="00F40376" w:rsidRPr="00C97458" w:rsidDel="00203B22">
            <w:rPr>
              <w:rFonts w:asciiTheme="majorHAnsi" w:eastAsia="Times New Roman" w:hAnsiTheme="majorHAnsi" w:cstheme="majorHAnsi"/>
              <w:rPrChange w:id="1935" w:author="Diaz,Renata M" w:date="2020-06-11T15:21:00Z">
                <w:rPr>
                  <w:rFonts w:asciiTheme="majorHAnsi" w:eastAsia="Times New Roman" w:hAnsiTheme="majorHAnsi" w:cstheme="majorHAnsi"/>
                  <w:sz w:val="24"/>
                  <w:szCs w:val="24"/>
                </w:rPr>
              </w:rPrChange>
            </w:rPr>
            <w:delText xml:space="preserve">To </w:delText>
          </w:r>
        </w:del>
      </w:ins>
      <w:ins w:id="1936" w:author="Diaz,Renata M" w:date="2020-06-09T11:49:00Z">
        <w:del w:id="1937" w:author="skmorgane" w:date="2020-06-24T10:11:00Z">
          <w:r w:rsidR="00F40376" w:rsidRPr="00C97458" w:rsidDel="00203B22">
            <w:rPr>
              <w:rFonts w:asciiTheme="majorHAnsi" w:eastAsia="Times New Roman" w:hAnsiTheme="majorHAnsi" w:cstheme="majorHAnsi"/>
              <w:rPrChange w:id="1938" w:author="Diaz,Renata M" w:date="2020-06-11T15:21:00Z">
                <w:rPr>
                  <w:rFonts w:asciiTheme="majorHAnsi" w:eastAsia="Times New Roman" w:hAnsiTheme="majorHAnsi" w:cstheme="majorHAnsi"/>
                  <w:sz w:val="24"/>
                  <w:szCs w:val="24"/>
                </w:rPr>
              </w:rPrChange>
            </w:rPr>
            <w:delText xml:space="preserve">assess whether observed SADs deviate from this baseline, we </w:delText>
          </w:r>
        </w:del>
      </w:ins>
      <w:ins w:id="1939" w:author="Diaz,Renata M" w:date="2020-06-09T11:48:00Z">
        <w:del w:id="1940" w:author="skmorgane" w:date="2020-06-24T10:11:00Z">
          <w:r w:rsidR="00F40376" w:rsidRPr="00C97458" w:rsidDel="00203B22">
            <w:rPr>
              <w:rFonts w:asciiTheme="majorHAnsi" w:eastAsia="Times New Roman" w:hAnsiTheme="majorHAnsi" w:cstheme="majorHAnsi"/>
              <w:rPrChange w:id="1941" w:author="Diaz,Renata M" w:date="2020-06-11T15:21:00Z">
                <w:rPr>
                  <w:rFonts w:asciiTheme="majorHAnsi" w:eastAsia="Times New Roman" w:hAnsiTheme="majorHAnsi" w:cstheme="majorHAnsi"/>
                  <w:sz w:val="24"/>
                  <w:szCs w:val="24"/>
                </w:rPr>
              </w:rPrChange>
            </w:rPr>
            <w:delText>compare</w:delText>
          </w:r>
        </w:del>
      </w:ins>
      <w:ins w:id="1942" w:author="Diaz,Renata M" w:date="2020-06-09T11:49:00Z">
        <w:del w:id="1943" w:author="skmorgane" w:date="2020-06-24T10:11:00Z">
          <w:r w:rsidR="00F40376" w:rsidRPr="00C97458" w:rsidDel="00203B22">
            <w:rPr>
              <w:rFonts w:asciiTheme="majorHAnsi" w:eastAsia="Times New Roman" w:hAnsiTheme="majorHAnsi" w:cstheme="majorHAnsi"/>
              <w:rPrChange w:id="1944" w:author="Diaz,Renata M" w:date="2020-06-11T15:21:00Z">
                <w:rPr>
                  <w:rFonts w:asciiTheme="majorHAnsi" w:eastAsia="Times New Roman" w:hAnsiTheme="majorHAnsi" w:cstheme="majorHAnsi"/>
                  <w:sz w:val="24"/>
                  <w:szCs w:val="24"/>
                </w:rPr>
              </w:rPrChange>
            </w:rPr>
            <w:delText>d</w:delText>
          </w:r>
        </w:del>
      </w:ins>
      <w:ins w:id="1945" w:author="Diaz,Renata M" w:date="2020-06-09T11:48:00Z">
        <w:del w:id="1946" w:author="skmorgane" w:date="2020-06-24T10:11:00Z">
          <w:r w:rsidR="00F40376" w:rsidRPr="00C97458" w:rsidDel="00203B22">
            <w:rPr>
              <w:rFonts w:asciiTheme="majorHAnsi" w:eastAsia="Times New Roman" w:hAnsiTheme="majorHAnsi" w:cstheme="majorHAnsi"/>
              <w:rPrChange w:id="1947" w:author="Diaz,Renata M" w:date="2020-06-11T15:21:00Z">
                <w:rPr>
                  <w:rFonts w:asciiTheme="majorHAnsi" w:eastAsia="Times New Roman" w:hAnsiTheme="majorHAnsi" w:cstheme="majorHAnsi"/>
                  <w:sz w:val="24"/>
                  <w:szCs w:val="24"/>
                </w:rPr>
              </w:rPrChange>
            </w:rPr>
            <w:delText xml:space="preserve"> the shapes of empirically-observed SADs to the distributions of shapes present in their feasible sets.</w:delText>
          </w:r>
        </w:del>
      </w:ins>
      <w:ins w:id="1948" w:author="Diaz,Renata M" w:date="2020-06-09T11:49:00Z">
        <w:del w:id="1949" w:author="skmorgane" w:date="2020-06-24T10:11:00Z">
          <w:r w:rsidR="00F40376" w:rsidRPr="00C97458" w:rsidDel="00203B22">
            <w:rPr>
              <w:rFonts w:asciiTheme="majorHAnsi" w:eastAsia="Times New Roman" w:hAnsiTheme="majorHAnsi" w:cstheme="majorHAnsi"/>
              <w:rPrChange w:id="1950" w:author="Diaz,Renata M" w:date="2020-06-11T15:21:00Z">
                <w:rPr>
                  <w:rFonts w:asciiTheme="majorHAnsi" w:eastAsia="Times New Roman" w:hAnsiTheme="majorHAnsi" w:cstheme="majorHAnsi"/>
                  <w:sz w:val="24"/>
                  <w:szCs w:val="24"/>
                </w:rPr>
              </w:rPrChange>
            </w:rPr>
            <w:delText xml:space="preserve"> </w:delText>
          </w:r>
        </w:del>
      </w:ins>
      <w:ins w:id="1951" w:author="Diaz,Renata M" w:date="2020-06-09T11:52:00Z">
        <w:del w:id="1952" w:author="skmorgane" w:date="2020-06-24T10:11:00Z">
          <w:r w:rsidR="00F40376" w:rsidRPr="00C97458" w:rsidDel="00203B22">
            <w:rPr>
              <w:rFonts w:asciiTheme="majorHAnsi" w:eastAsia="Times New Roman" w:hAnsiTheme="majorHAnsi" w:cstheme="majorHAnsi"/>
              <w:rPrChange w:id="1953" w:author="Diaz,Renata M" w:date="2020-06-11T15:21:00Z">
                <w:rPr>
                  <w:rFonts w:asciiTheme="majorHAnsi" w:eastAsia="Times New Roman" w:hAnsiTheme="majorHAnsi" w:cstheme="majorHAnsi"/>
                  <w:sz w:val="24"/>
                  <w:szCs w:val="24"/>
                </w:rPr>
              </w:rPrChange>
            </w:rPr>
            <w:delText>We used the range of variation in shapes represented in the feasible set t</w:delText>
          </w:r>
        </w:del>
      </w:ins>
      <w:ins w:id="1954" w:author="Diaz,Renata M" w:date="2020-06-09T11:49:00Z">
        <w:del w:id="1955" w:author="skmorgane" w:date="2020-06-24T10:11:00Z">
          <w:r w:rsidR="00F40376" w:rsidRPr="00C97458" w:rsidDel="00203B22">
            <w:rPr>
              <w:rFonts w:asciiTheme="majorHAnsi" w:eastAsia="Times New Roman" w:hAnsiTheme="majorHAnsi" w:cstheme="majorHAnsi"/>
              <w:rPrChange w:id="1956" w:author="Diaz,Renata M" w:date="2020-06-11T15:21:00Z">
                <w:rPr>
                  <w:rFonts w:asciiTheme="majorHAnsi" w:eastAsia="Times New Roman" w:hAnsiTheme="majorHAnsi" w:cstheme="majorHAnsi"/>
                  <w:sz w:val="24"/>
                  <w:szCs w:val="24"/>
                </w:rPr>
              </w:rPrChange>
            </w:rPr>
            <w:delText xml:space="preserve">o </w:delText>
          </w:r>
        </w:del>
      </w:ins>
      <w:ins w:id="1957" w:author="Diaz,Renata M" w:date="2020-06-09T11:52:00Z">
        <w:del w:id="1958" w:author="skmorgane" w:date="2020-06-24T10:11:00Z">
          <w:r w:rsidR="00126D98" w:rsidRPr="00C97458" w:rsidDel="00203B22">
            <w:rPr>
              <w:rFonts w:asciiTheme="majorHAnsi" w:eastAsia="Times New Roman" w:hAnsiTheme="majorHAnsi" w:cstheme="majorHAnsi"/>
              <w:rPrChange w:id="1959" w:author="Diaz,Renata M" w:date="2020-06-11T15:21:00Z">
                <w:rPr>
                  <w:rFonts w:asciiTheme="majorHAnsi" w:eastAsia="Times New Roman" w:hAnsiTheme="majorHAnsi" w:cstheme="majorHAnsi"/>
                  <w:sz w:val="24"/>
                  <w:szCs w:val="24"/>
                </w:rPr>
              </w:rPrChange>
            </w:rPr>
            <w:delText xml:space="preserve">explore </w:delText>
          </w:r>
        </w:del>
      </w:ins>
      <w:ins w:id="1960" w:author="Diaz,Renata M" w:date="2020-06-09T11:49:00Z">
        <w:del w:id="1961" w:author="skmorgane" w:date="2020-06-24T10:11:00Z">
          <w:r w:rsidR="00F40376" w:rsidRPr="00C97458" w:rsidDel="00203B22">
            <w:rPr>
              <w:rFonts w:asciiTheme="majorHAnsi" w:eastAsia="Times New Roman" w:hAnsiTheme="majorHAnsi" w:cstheme="majorHAnsi"/>
              <w:rPrChange w:id="1962" w:author="Diaz,Renata M" w:date="2020-06-11T15:21:00Z">
                <w:rPr>
                  <w:rFonts w:asciiTheme="majorHAnsi" w:eastAsia="Times New Roman" w:hAnsiTheme="majorHAnsi" w:cstheme="majorHAnsi"/>
                  <w:sz w:val="24"/>
                  <w:szCs w:val="24"/>
                </w:rPr>
              </w:rPrChange>
            </w:rPr>
            <w:delText xml:space="preserve">how </w:delText>
          </w:r>
        </w:del>
      </w:ins>
      <w:ins w:id="1963" w:author="Diaz,Renata M" w:date="2020-06-09T11:53:00Z">
        <w:del w:id="1964" w:author="skmorgane" w:date="2020-06-24T10:11:00Z">
          <w:r w:rsidR="00BC1399" w:rsidRPr="00C97458" w:rsidDel="00203B22">
            <w:rPr>
              <w:rFonts w:asciiTheme="majorHAnsi" w:eastAsia="Times New Roman" w:hAnsiTheme="majorHAnsi" w:cstheme="majorHAnsi"/>
              <w:rPrChange w:id="1965" w:author="Diaz,Renata M" w:date="2020-06-11T15:21:00Z">
                <w:rPr>
                  <w:rFonts w:asciiTheme="majorHAnsi" w:eastAsia="Times New Roman" w:hAnsiTheme="majorHAnsi" w:cstheme="majorHAnsi"/>
                  <w:sz w:val="24"/>
                  <w:szCs w:val="24"/>
                </w:rPr>
              </w:rPrChange>
            </w:rPr>
            <w:delText xml:space="preserve">the </w:delText>
          </w:r>
        </w:del>
      </w:ins>
      <w:ins w:id="1966" w:author="Diaz,Renata M" w:date="2020-06-09T11:54:00Z">
        <w:del w:id="1967" w:author="skmorgane" w:date="2020-06-24T10:11:00Z">
          <w:r w:rsidR="00E01551" w:rsidRPr="00C97458" w:rsidDel="00203B22">
            <w:rPr>
              <w:rFonts w:asciiTheme="majorHAnsi" w:eastAsia="Times New Roman" w:hAnsiTheme="majorHAnsi" w:cstheme="majorHAnsi"/>
              <w:rPrChange w:id="1968" w:author="Diaz,Renata M" w:date="2020-06-11T15:21:00Z">
                <w:rPr>
                  <w:rFonts w:asciiTheme="majorHAnsi" w:eastAsia="Times New Roman" w:hAnsiTheme="majorHAnsi" w:cstheme="majorHAnsi"/>
                  <w:sz w:val="24"/>
                  <w:szCs w:val="24"/>
                </w:rPr>
              </w:rPrChange>
            </w:rPr>
            <w:delText>narrowness</w:delText>
          </w:r>
        </w:del>
      </w:ins>
      <w:ins w:id="1969" w:author="Diaz,Renata M" w:date="2020-06-09T11:53:00Z">
        <w:del w:id="1970" w:author="skmorgane" w:date="2020-06-24T10:11:00Z">
          <w:r w:rsidR="00BC1399" w:rsidRPr="00C97458" w:rsidDel="00203B22">
            <w:rPr>
              <w:rFonts w:asciiTheme="majorHAnsi" w:eastAsia="Times New Roman" w:hAnsiTheme="majorHAnsi" w:cstheme="majorHAnsi"/>
              <w:rPrChange w:id="1971" w:author="Diaz,Renata M" w:date="2020-06-11T15:21:00Z">
                <w:rPr>
                  <w:rFonts w:asciiTheme="majorHAnsi" w:eastAsia="Times New Roman" w:hAnsiTheme="majorHAnsi" w:cstheme="majorHAnsi"/>
                  <w:sz w:val="24"/>
                  <w:szCs w:val="24"/>
                </w:rPr>
              </w:rPrChange>
            </w:rPr>
            <w:delText xml:space="preserve"> of the constr</w:delText>
          </w:r>
        </w:del>
      </w:ins>
      <w:ins w:id="1972" w:author="Diaz,Renata M" w:date="2020-06-09T11:54:00Z">
        <w:del w:id="1973" w:author="skmorgane" w:date="2020-06-24T10:11:00Z">
          <w:r w:rsidR="00BC1399" w:rsidRPr="00C97458" w:rsidDel="00203B22">
            <w:rPr>
              <w:rFonts w:asciiTheme="majorHAnsi" w:eastAsia="Times New Roman" w:hAnsiTheme="majorHAnsi" w:cstheme="majorHAnsi"/>
              <w:rPrChange w:id="1974" w:author="Diaz,Renata M" w:date="2020-06-11T15:21:00Z">
                <w:rPr>
                  <w:rFonts w:asciiTheme="majorHAnsi" w:eastAsia="Times New Roman" w:hAnsiTheme="majorHAnsi" w:cstheme="majorHAnsi"/>
                  <w:sz w:val="24"/>
                  <w:szCs w:val="24"/>
                </w:rPr>
              </w:rPrChange>
            </w:rPr>
            <w:delText>aint on</w:delText>
          </w:r>
        </w:del>
      </w:ins>
      <w:ins w:id="1975" w:author="Diaz,Renata M" w:date="2020-06-09T11:50:00Z">
        <w:del w:id="1976" w:author="skmorgane" w:date="2020-06-24T10:11:00Z">
          <w:r w:rsidR="00F40376" w:rsidRPr="00C97458" w:rsidDel="00203B22">
            <w:rPr>
              <w:rFonts w:asciiTheme="majorHAnsi" w:eastAsia="Times New Roman" w:hAnsiTheme="majorHAnsi" w:cstheme="majorHAnsi"/>
              <w:rPrChange w:id="1977" w:author="Diaz,Renata M" w:date="2020-06-11T15:21:00Z">
                <w:rPr>
                  <w:rFonts w:asciiTheme="majorHAnsi" w:eastAsia="Times New Roman" w:hAnsiTheme="majorHAnsi" w:cstheme="majorHAnsi"/>
                  <w:sz w:val="24"/>
                  <w:szCs w:val="24"/>
                </w:rPr>
              </w:rPrChange>
            </w:rPr>
            <w:delText xml:space="preserve"> the probable </w:delText>
          </w:r>
        </w:del>
      </w:ins>
      <w:ins w:id="1978" w:author="Diaz,Renata M" w:date="2020-06-09T11:51:00Z">
        <w:del w:id="1979" w:author="skmorgane" w:date="2020-06-24T10:11:00Z">
          <w:r w:rsidR="00F40376" w:rsidRPr="00C97458" w:rsidDel="00203B22">
            <w:rPr>
              <w:rFonts w:asciiTheme="majorHAnsi" w:eastAsia="Times New Roman" w:hAnsiTheme="majorHAnsi" w:cstheme="majorHAnsi"/>
              <w:rPrChange w:id="1980" w:author="Diaz,Renata M" w:date="2020-06-11T15:21:00Z">
                <w:rPr>
                  <w:rFonts w:asciiTheme="majorHAnsi" w:eastAsia="Times New Roman" w:hAnsiTheme="majorHAnsi" w:cstheme="majorHAnsi"/>
                  <w:sz w:val="24"/>
                  <w:szCs w:val="24"/>
                </w:rPr>
              </w:rPrChange>
            </w:rPr>
            <w:delText>shape of the SAD</w:delText>
          </w:r>
        </w:del>
      </w:ins>
      <w:ins w:id="1981" w:author="Diaz,Renata M" w:date="2020-06-09T11:54:00Z">
        <w:del w:id="1982" w:author="skmorgane" w:date="2020-06-24T10:11:00Z">
          <w:r w:rsidR="00C60372" w:rsidRPr="00C97458" w:rsidDel="00203B22">
            <w:rPr>
              <w:rFonts w:asciiTheme="majorHAnsi" w:eastAsia="Times New Roman" w:hAnsiTheme="majorHAnsi" w:cstheme="majorHAnsi"/>
              <w:rPrChange w:id="1983" w:author="Diaz,Renata M" w:date="2020-06-11T15:21:00Z">
                <w:rPr>
                  <w:rFonts w:asciiTheme="majorHAnsi" w:eastAsia="Times New Roman" w:hAnsiTheme="majorHAnsi" w:cstheme="majorHAnsi"/>
                  <w:sz w:val="24"/>
                  <w:szCs w:val="24"/>
                </w:rPr>
              </w:rPrChange>
            </w:rPr>
            <w:delText xml:space="preserve"> - which</w:delText>
          </w:r>
        </w:del>
      </w:ins>
      <w:ins w:id="1984" w:author="Diaz,Renata M" w:date="2020-06-09T11:53:00Z">
        <w:del w:id="1985" w:author="skmorgane" w:date="2020-06-24T10:11:00Z">
          <w:r w:rsidR="00D44540" w:rsidRPr="00C97458" w:rsidDel="00203B22">
            <w:rPr>
              <w:rFonts w:asciiTheme="majorHAnsi" w:eastAsia="Times New Roman" w:hAnsiTheme="majorHAnsi" w:cstheme="majorHAnsi"/>
              <w:rPrChange w:id="1986" w:author="Diaz,Renata M" w:date="2020-06-11T15:21:00Z">
                <w:rPr>
                  <w:rFonts w:asciiTheme="majorHAnsi" w:eastAsia="Times New Roman" w:hAnsiTheme="majorHAnsi" w:cstheme="majorHAnsi"/>
                  <w:sz w:val="24"/>
                  <w:szCs w:val="24"/>
                </w:rPr>
              </w:rPrChange>
            </w:rPr>
            <w:delText xml:space="preserve"> </w:delText>
          </w:r>
        </w:del>
      </w:ins>
      <w:ins w:id="1987" w:author="Diaz,Renata M" w:date="2020-06-09T11:54:00Z">
        <w:del w:id="1988" w:author="skmorgane" w:date="2020-06-24T10:11:00Z">
          <w:r w:rsidR="005A42E9" w:rsidRPr="00C97458" w:rsidDel="00203B22">
            <w:rPr>
              <w:rFonts w:asciiTheme="majorHAnsi" w:eastAsia="Times New Roman" w:hAnsiTheme="majorHAnsi" w:cstheme="majorHAnsi"/>
              <w:rPrChange w:id="1989" w:author="Diaz,Renata M" w:date="2020-06-11T15:21:00Z">
                <w:rPr>
                  <w:rFonts w:asciiTheme="majorHAnsi" w:eastAsia="Times New Roman" w:hAnsiTheme="majorHAnsi" w:cstheme="majorHAnsi"/>
                  <w:sz w:val="24"/>
                  <w:szCs w:val="24"/>
                </w:rPr>
              </w:rPrChange>
            </w:rPr>
            <w:delText>may modulate</w:delText>
          </w:r>
        </w:del>
      </w:ins>
      <w:ins w:id="1990" w:author="Diaz,Renata M" w:date="2020-06-09T11:53:00Z">
        <w:del w:id="1991" w:author="skmorgane" w:date="2020-06-24T10:11:00Z">
          <w:r w:rsidR="008A5C7C" w:rsidRPr="00C97458" w:rsidDel="00203B22">
            <w:rPr>
              <w:rFonts w:asciiTheme="majorHAnsi" w:eastAsia="Times New Roman" w:hAnsiTheme="majorHAnsi" w:cstheme="majorHAnsi"/>
              <w:rPrChange w:id="1992" w:author="Diaz,Renata M" w:date="2020-06-11T15:21:00Z">
                <w:rPr>
                  <w:rFonts w:asciiTheme="majorHAnsi" w:eastAsia="Times New Roman" w:hAnsiTheme="majorHAnsi" w:cstheme="majorHAnsi"/>
                  <w:sz w:val="24"/>
                  <w:szCs w:val="24"/>
                </w:rPr>
              </w:rPrChange>
            </w:rPr>
            <w:delText xml:space="preserve"> </w:delText>
          </w:r>
          <w:r w:rsidR="00D44540" w:rsidRPr="00C97458" w:rsidDel="00203B22">
            <w:rPr>
              <w:rFonts w:asciiTheme="majorHAnsi" w:eastAsia="Times New Roman" w:hAnsiTheme="majorHAnsi" w:cstheme="majorHAnsi"/>
              <w:rPrChange w:id="1993" w:author="Diaz,Renata M" w:date="2020-06-11T15:21:00Z">
                <w:rPr>
                  <w:rFonts w:asciiTheme="majorHAnsi" w:eastAsia="Times New Roman" w:hAnsiTheme="majorHAnsi" w:cstheme="majorHAnsi"/>
                  <w:sz w:val="24"/>
                  <w:szCs w:val="24"/>
                </w:rPr>
              </w:rPrChange>
            </w:rPr>
            <w:delText>our power to detect deviations</w:delText>
          </w:r>
        </w:del>
      </w:ins>
      <w:ins w:id="1994" w:author="Diaz,Renata M" w:date="2020-06-09T11:54:00Z">
        <w:del w:id="1995" w:author="skmorgane" w:date="2020-06-24T10:11:00Z">
          <w:r w:rsidR="00C60372" w:rsidRPr="00C97458" w:rsidDel="00203B22">
            <w:rPr>
              <w:rFonts w:asciiTheme="majorHAnsi" w:eastAsia="Times New Roman" w:hAnsiTheme="majorHAnsi" w:cstheme="majorHAnsi"/>
              <w:rPrChange w:id="1996" w:author="Diaz,Renata M" w:date="2020-06-11T15:21:00Z">
                <w:rPr>
                  <w:rFonts w:asciiTheme="majorHAnsi" w:eastAsia="Times New Roman" w:hAnsiTheme="majorHAnsi" w:cstheme="majorHAnsi"/>
                  <w:sz w:val="24"/>
                  <w:szCs w:val="24"/>
                </w:rPr>
              </w:rPrChange>
            </w:rPr>
            <w:delText xml:space="preserve"> - varies</w:delText>
          </w:r>
        </w:del>
      </w:ins>
      <w:ins w:id="1997" w:author="Diaz,Renata M" w:date="2020-06-09T11:53:00Z">
        <w:del w:id="1998" w:author="skmorgane" w:date="2020-06-24T10:11:00Z">
          <w:r w:rsidR="00126D98" w:rsidRPr="00C97458" w:rsidDel="00203B22">
            <w:rPr>
              <w:rFonts w:asciiTheme="majorHAnsi" w:eastAsia="Times New Roman" w:hAnsiTheme="majorHAnsi" w:cstheme="majorHAnsi"/>
              <w:rPrChange w:id="1999" w:author="Diaz,Renata M" w:date="2020-06-11T15:21:00Z">
                <w:rPr>
                  <w:rFonts w:asciiTheme="majorHAnsi" w:eastAsia="Times New Roman" w:hAnsiTheme="majorHAnsi" w:cstheme="majorHAnsi"/>
                  <w:sz w:val="24"/>
                  <w:szCs w:val="24"/>
                </w:rPr>
              </w:rPrChange>
            </w:rPr>
            <w:delText xml:space="preserve"> over gradients of S and N</w:delText>
          </w:r>
        </w:del>
      </w:ins>
      <w:ins w:id="2000" w:author="Diaz,Renata M" w:date="2020-06-09T11:51:00Z">
        <w:del w:id="2001" w:author="skmorgane" w:date="2020-06-24T10:11:00Z">
          <w:r w:rsidR="00F40376" w:rsidRPr="00C97458" w:rsidDel="00203B22">
            <w:rPr>
              <w:rFonts w:asciiTheme="majorHAnsi" w:eastAsia="Times New Roman" w:hAnsiTheme="majorHAnsi" w:cstheme="majorHAnsi"/>
              <w:rPrChange w:id="2002" w:author="Diaz,Renata M" w:date="2020-06-11T15:21:00Z">
                <w:rPr>
                  <w:rFonts w:asciiTheme="majorHAnsi" w:eastAsia="Times New Roman" w:hAnsiTheme="majorHAnsi" w:cstheme="majorHAnsi"/>
                  <w:sz w:val="24"/>
                  <w:szCs w:val="24"/>
                </w:rPr>
              </w:rPrChange>
            </w:rPr>
            <w:delText>.</w:delText>
          </w:r>
        </w:del>
      </w:ins>
      <w:ins w:id="2003" w:author="Diaz,Renata M" w:date="2020-06-09T11:46:00Z">
        <w:del w:id="2004" w:author="skmorgane" w:date="2020-06-24T10:11:00Z">
          <w:r w:rsidR="00F40376" w:rsidRPr="00C97458" w:rsidDel="00203B22">
            <w:rPr>
              <w:rFonts w:asciiTheme="majorHAnsi" w:eastAsia="Times New Roman" w:hAnsiTheme="majorHAnsi" w:cstheme="majorHAnsi"/>
              <w:rPrChange w:id="2005" w:author="Diaz,Renata M" w:date="2020-06-11T15:21:00Z">
                <w:rPr>
                  <w:rFonts w:asciiTheme="majorHAnsi" w:eastAsia="Times New Roman" w:hAnsiTheme="majorHAnsi" w:cstheme="majorHAnsi"/>
                  <w:sz w:val="24"/>
                  <w:szCs w:val="24"/>
                </w:rPr>
              </w:rPrChange>
            </w:rPr>
            <w:delText xml:space="preserve"> </w:delText>
          </w:r>
        </w:del>
      </w:ins>
    </w:p>
    <w:p w14:paraId="006223EE" w14:textId="32A677FE" w:rsidR="00203B22" w:rsidRPr="00E322A4" w:rsidRDefault="00357F96" w:rsidP="00203B22">
      <w:pPr>
        <w:rPr>
          <w:ins w:id="2006" w:author="skmorgane" w:date="2020-06-24T10:13:00Z"/>
          <w:rFonts w:asciiTheme="majorHAnsi" w:eastAsia="Times New Roman" w:hAnsiTheme="majorHAnsi" w:cstheme="majorHAnsi"/>
        </w:rPr>
      </w:pPr>
      <w:ins w:id="2007" w:author="skmorgane" w:date="2020-06-24T09:58:00Z">
        <w:r>
          <w:rPr>
            <w:rFonts w:asciiTheme="majorHAnsi" w:eastAsia="Times New Roman" w:hAnsiTheme="majorHAnsi" w:cstheme="majorHAnsi"/>
          </w:rPr>
          <w:t>While</w:t>
        </w:r>
      </w:ins>
      <w:r w:rsidR="004233D4">
        <w:rPr>
          <w:rFonts w:asciiTheme="majorHAnsi" w:eastAsia="Times New Roman" w:hAnsiTheme="majorHAnsi" w:cstheme="majorHAnsi"/>
        </w:rPr>
        <w:t xml:space="preserve"> it is possible to exhaustively list the elements of the feasible set for very small values of S and N, it is necessary</w:t>
      </w:r>
      <w:r w:rsidR="007C4888">
        <w:rPr>
          <w:rFonts w:asciiTheme="majorHAnsi" w:eastAsia="Times New Roman" w:hAnsiTheme="majorHAnsi" w:cstheme="majorHAnsi"/>
        </w:rPr>
        <w:t xml:space="preserve"> to use</w:t>
      </w:r>
      <w:r w:rsidR="004233D4">
        <w:rPr>
          <w:rFonts w:asciiTheme="majorHAnsi" w:eastAsia="Times New Roman" w:hAnsiTheme="majorHAnsi" w:cstheme="majorHAnsi"/>
        </w:rPr>
        <w:t xml:space="preserve"> sampling to explore the feasible set for most ecologically-relevant value</w:t>
      </w:r>
      <w:r w:rsidR="004F063F">
        <w:rPr>
          <w:rFonts w:asciiTheme="majorHAnsi" w:eastAsia="Times New Roman" w:hAnsiTheme="majorHAnsi" w:cstheme="majorHAnsi"/>
        </w:rPr>
        <w:t xml:space="preserve">s </w:t>
      </w:r>
      <w:r w:rsidR="004233D4">
        <w:rPr>
          <w:rFonts w:asciiTheme="majorHAnsi" w:eastAsia="Times New Roman" w:hAnsiTheme="majorHAnsi" w:cstheme="majorHAnsi"/>
        </w:rPr>
        <w:t xml:space="preserve">of S and N. </w:t>
      </w:r>
      <w:r w:rsidR="00887E0F">
        <w:rPr>
          <w:rFonts w:asciiTheme="majorHAnsi" w:eastAsia="Times New Roman" w:hAnsiTheme="majorHAnsi" w:cstheme="majorHAnsi"/>
        </w:rPr>
        <w:t>We</w:t>
      </w:r>
      <w:ins w:id="2008" w:author="Diaz,Renata M" w:date="2020-06-09T12:07:00Z">
        <w:r w:rsidR="00CD7BFB" w:rsidRPr="00C97458">
          <w:rPr>
            <w:rFonts w:asciiTheme="majorHAnsi" w:eastAsia="Times New Roman" w:hAnsiTheme="majorHAnsi" w:cstheme="majorHAnsi"/>
            <w:rPrChange w:id="2009" w:author="Diaz,Renata M" w:date="2020-06-11T15:21:00Z">
              <w:rPr>
                <w:rFonts w:asciiTheme="majorHAnsi" w:eastAsia="Times New Roman" w:hAnsiTheme="majorHAnsi" w:cstheme="majorHAnsi"/>
                <w:sz w:val="24"/>
                <w:szCs w:val="24"/>
              </w:rPr>
            </w:rPrChange>
          </w:rPr>
          <w:t xml:space="preserve"> developed an algorithm to efficiently and uniformly sample feasible sets </w:t>
        </w:r>
      </w:ins>
      <w:ins w:id="2010" w:author="Diaz,Renata M" w:date="2020-06-09T14:50:00Z">
        <w:r w:rsidR="008F2B8A" w:rsidRPr="00C97458">
          <w:rPr>
            <w:rFonts w:asciiTheme="majorHAnsi" w:eastAsia="Times New Roman" w:hAnsiTheme="majorHAnsi" w:cstheme="majorHAnsi"/>
            <w:rPrChange w:id="2011" w:author="Diaz,Renata M" w:date="2020-06-11T15:21:00Z">
              <w:rPr>
                <w:rFonts w:asciiTheme="majorHAnsi" w:eastAsia="Times New Roman" w:hAnsiTheme="majorHAnsi" w:cstheme="majorHAnsi"/>
                <w:sz w:val="24"/>
                <w:szCs w:val="24"/>
              </w:rPr>
            </w:rPrChange>
          </w:rPr>
          <w:t>even for</w:t>
        </w:r>
      </w:ins>
      <w:ins w:id="2012" w:author="Diaz,Renata M" w:date="2020-06-09T12:07:00Z">
        <w:r w:rsidR="00CD7BFB" w:rsidRPr="00C97458">
          <w:rPr>
            <w:rFonts w:asciiTheme="majorHAnsi" w:eastAsia="Times New Roman" w:hAnsiTheme="majorHAnsi" w:cstheme="majorHAnsi"/>
            <w:rPrChange w:id="2013" w:author="Diaz,Renata M" w:date="2020-06-11T15:21:00Z">
              <w:rPr>
                <w:rFonts w:asciiTheme="majorHAnsi" w:eastAsia="Times New Roman" w:hAnsiTheme="majorHAnsi" w:cstheme="majorHAnsi"/>
                <w:sz w:val="24"/>
                <w:szCs w:val="24"/>
              </w:rPr>
            </w:rPrChange>
          </w:rPr>
          <w:t xml:space="preserve"> large values of S and N. We implement</w:t>
        </w:r>
        <w:r w:rsidR="0038297F" w:rsidRPr="00C97458">
          <w:rPr>
            <w:rFonts w:asciiTheme="majorHAnsi" w:eastAsia="Times New Roman" w:hAnsiTheme="majorHAnsi" w:cstheme="majorHAnsi"/>
            <w:rPrChange w:id="2014" w:author="Diaz,Renata M" w:date="2020-06-11T15:21:00Z">
              <w:rPr>
                <w:rFonts w:asciiTheme="majorHAnsi" w:eastAsia="Times New Roman" w:hAnsiTheme="majorHAnsi" w:cstheme="majorHAnsi"/>
                <w:sz w:val="24"/>
                <w:szCs w:val="24"/>
              </w:rPr>
            </w:rPrChange>
          </w:rPr>
          <w:t>ed</w:t>
        </w:r>
        <w:r w:rsidR="00CD7BFB" w:rsidRPr="00C97458">
          <w:rPr>
            <w:rFonts w:asciiTheme="majorHAnsi" w:eastAsia="Times New Roman" w:hAnsiTheme="majorHAnsi" w:cstheme="majorHAnsi"/>
            <w:rPrChange w:id="2015" w:author="Diaz,Renata M" w:date="2020-06-11T15:21:00Z">
              <w:rPr>
                <w:rFonts w:asciiTheme="majorHAnsi" w:eastAsia="Times New Roman" w:hAnsiTheme="majorHAnsi" w:cstheme="majorHAnsi"/>
                <w:sz w:val="24"/>
                <w:szCs w:val="24"/>
              </w:rPr>
            </w:rPrChange>
          </w:rPr>
          <w:t xml:space="preserve"> this algorithm in an R package, available on GitHub at </w:t>
        </w:r>
        <w:r w:rsidR="00CD7BFB" w:rsidRPr="00C97458">
          <w:rPr>
            <w:rFonts w:asciiTheme="majorHAnsi" w:hAnsiTheme="majorHAnsi" w:cstheme="majorHAnsi"/>
            <w:rPrChange w:id="2016" w:author="Diaz,Renata M" w:date="2020-06-11T15:21:00Z">
              <w:rPr/>
            </w:rPrChange>
          </w:rPr>
          <w:fldChar w:fldCharType="begin"/>
        </w:r>
        <w:r w:rsidR="00CD7BFB" w:rsidRPr="00C97458">
          <w:rPr>
            <w:rFonts w:asciiTheme="majorHAnsi" w:hAnsiTheme="majorHAnsi" w:cstheme="majorHAnsi"/>
            <w:rPrChange w:id="2017" w:author="Diaz,Renata M" w:date="2020-06-11T15:21:00Z">
              <w:rPr>
                <w:rFonts w:asciiTheme="majorHAnsi" w:hAnsiTheme="majorHAnsi" w:cstheme="majorHAnsi"/>
                <w:sz w:val="24"/>
                <w:szCs w:val="24"/>
              </w:rPr>
            </w:rPrChange>
          </w:rPr>
          <w:instrText xml:space="preserve"> HYPERLINK "http://www.github.com/diazrenata/feasiblesads" </w:instrText>
        </w:r>
        <w:r w:rsidR="00CD7BFB" w:rsidRPr="00C97458">
          <w:rPr>
            <w:rPrChange w:id="2018" w:author="Diaz,Renata M" w:date="2020-06-11T15:21:00Z">
              <w:rPr>
                <w:rStyle w:val="Hyperlink"/>
                <w:rFonts w:asciiTheme="majorHAnsi" w:eastAsia="Times New Roman" w:hAnsiTheme="majorHAnsi" w:cstheme="majorHAnsi"/>
                <w:sz w:val="24"/>
                <w:szCs w:val="24"/>
              </w:rPr>
            </w:rPrChange>
          </w:rPr>
          <w:fldChar w:fldCharType="separate"/>
        </w:r>
        <w:r w:rsidR="00CD7BFB" w:rsidRPr="00C97458">
          <w:rPr>
            <w:rStyle w:val="Hyperlink"/>
            <w:rFonts w:asciiTheme="majorHAnsi" w:eastAsia="Times New Roman" w:hAnsiTheme="majorHAnsi" w:cstheme="majorHAnsi"/>
            <w:rPrChange w:id="2019" w:author="Diaz,Renata M" w:date="2020-06-11T15:21:00Z">
              <w:rPr>
                <w:rStyle w:val="Hyperlink"/>
                <w:rFonts w:asciiTheme="majorHAnsi" w:eastAsia="Times New Roman" w:hAnsiTheme="majorHAnsi" w:cstheme="majorHAnsi"/>
                <w:sz w:val="24"/>
                <w:szCs w:val="24"/>
              </w:rPr>
            </w:rPrChange>
          </w:rPr>
          <w:t>www.github.com/diazrenata/feasiblesads</w:t>
        </w:r>
        <w:r w:rsidR="00CD7BFB" w:rsidRPr="00C97458">
          <w:rPr>
            <w:rStyle w:val="Hyperlink"/>
            <w:rFonts w:asciiTheme="majorHAnsi" w:eastAsia="Times New Roman" w:hAnsiTheme="majorHAnsi" w:cstheme="majorHAnsi"/>
            <w:rPrChange w:id="2020" w:author="Diaz,Renata M" w:date="2020-06-11T15:21:00Z">
              <w:rPr>
                <w:rStyle w:val="Hyperlink"/>
                <w:rFonts w:asciiTheme="majorHAnsi" w:eastAsia="Times New Roman" w:hAnsiTheme="majorHAnsi" w:cstheme="majorHAnsi"/>
                <w:sz w:val="24"/>
                <w:szCs w:val="24"/>
              </w:rPr>
            </w:rPrChange>
          </w:rPr>
          <w:fldChar w:fldCharType="end"/>
        </w:r>
        <w:r w:rsidR="00C42E68" w:rsidRPr="00C97458">
          <w:rPr>
            <w:rFonts w:asciiTheme="majorHAnsi" w:eastAsia="Times New Roman" w:hAnsiTheme="majorHAnsi" w:cstheme="majorHAnsi"/>
            <w:rPrChange w:id="2021" w:author="Diaz,Renata M" w:date="2020-06-11T15:21:00Z">
              <w:rPr>
                <w:rFonts w:asciiTheme="majorHAnsi" w:eastAsia="Times New Roman" w:hAnsiTheme="majorHAnsi" w:cstheme="majorHAnsi"/>
                <w:sz w:val="24"/>
                <w:szCs w:val="24"/>
              </w:rPr>
            </w:rPrChange>
          </w:rPr>
          <w:t>; d</w:t>
        </w:r>
        <w:r w:rsidR="00CD7BFB" w:rsidRPr="00C97458">
          <w:rPr>
            <w:rFonts w:asciiTheme="majorHAnsi" w:eastAsia="Times New Roman" w:hAnsiTheme="majorHAnsi" w:cstheme="majorHAnsi"/>
            <w:rPrChange w:id="2022" w:author="Diaz,Renata M" w:date="2020-06-11T15:21:00Z">
              <w:rPr>
                <w:rFonts w:asciiTheme="majorHAnsi" w:eastAsia="Times New Roman" w:hAnsiTheme="majorHAnsi" w:cstheme="majorHAnsi"/>
                <w:sz w:val="24"/>
                <w:szCs w:val="24"/>
              </w:rPr>
            </w:rPrChange>
          </w:rPr>
          <w:t xml:space="preserve">etails of the </w:t>
        </w:r>
        <w:r w:rsidR="008B5A01" w:rsidRPr="00C97458">
          <w:rPr>
            <w:rFonts w:asciiTheme="majorHAnsi" w:eastAsia="Times New Roman" w:hAnsiTheme="majorHAnsi" w:cstheme="majorHAnsi"/>
            <w:rPrChange w:id="2023" w:author="Diaz,Renata M" w:date="2020-06-11T15:21:00Z">
              <w:rPr>
                <w:rFonts w:asciiTheme="majorHAnsi" w:eastAsia="Times New Roman" w:hAnsiTheme="majorHAnsi" w:cstheme="majorHAnsi"/>
                <w:sz w:val="24"/>
                <w:szCs w:val="24"/>
              </w:rPr>
            </w:rPrChange>
          </w:rPr>
          <w:t>sampling methodology</w:t>
        </w:r>
        <w:r w:rsidR="00CD7BFB" w:rsidRPr="00C97458">
          <w:rPr>
            <w:rFonts w:asciiTheme="majorHAnsi" w:eastAsia="Times New Roman" w:hAnsiTheme="majorHAnsi" w:cstheme="majorHAnsi"/>
            <w:rPrChange w:id="2024" w:author="Diaz,Renata M" w:date="2020-06-11T15:21:00Z">
              <w:rPr>
                <w:rFonts w:asciiTheme="majorHAnsi" w:eastAsia="Times New Roman" w:hAnsiTheme="majorHAnsi" w:cstheme="majorHAnsi"/>
                <w:sz w:val="24"/>
                <w:szCs w:val="24"/>
              </w:rPr>
            </w:rPrChange>
          </w:rPr>
          <w:t xml:space="preserve"> are available at  </w:t>
        </w:r>
        <w:commentRangeStart w:id="2025"/>
        <w:r w:rsidR="00CD7BFB" w:rsidRPr="00C97458">
          <w:rPr>
            <w:rFonts w:asciiTheme="majorHAnsi" w:eastAsia="Times New Roman" w:hAnsiTheme="majorHAnsi" w:cstheme="majorHAnsi"/>
            <w:rPrChange w:id="2026" w:author="Diaz,Renata M" w:date="2020-06-11T15:21:00Z">
              <w:rPr>
                <w:rFonts w:asciiTheme="majorHAnsi" w:eastAsia="Times New Roman" w:hAnsiTheme="majorHAnsi" w:cstheme="majorHAnsi"/>
                <w:sz w:val="24"/>
                <w:szCs w:val="24"/>
              </w:rPr>
            </w:rPrChange>
          </w:rPr>
          <w:fldChar w:fldCharType="begin"/>
        </w:r>
        <w:r w:rsidR="00CD7BFB" w:rsidRPr="00C97458">
          <w:rPr>
            <w:rFonts w:asciiTheme="majorHAnsi" w:eastAsia="Times New Roman" w:hAnsiTheme="majorHAnsi" w:cstheme="majorHAnsi"/>
            <w:rPrChange w:id="2027" w:author="Diaz,Renata M" w:date="2020-06-11T15:21:00Z">
              <w:rPr>
                <w:rFonts w:asciiTheme="majorHAnsi" w:eastAsia="Times New Roman" w:hAnsiTheme="majorHAnsi" w:cstheme="majorHAnsi"/>
                <w:sz w:val="24"/>
                <w:szCs w:val="24"/>
              </w:rPr>
            </w:rPrChange>
          </w:rPr>
          <w:instrText xml:space="preserve"> HYPERLINK "https://github.com/ha0ye/feasiblesads/blob/algo-vignette/vignettes/sampling_algorithm.Rmd" </w:instrText>
        </w:r>
        <w:r w:rsidR="00CD7BFB" w:rsidRPr="00C97458">
          <w:rPr>
            <w:rFonts w:asciiTheme="majorHAnsi" w:eastAsia="Times New Roman" w:hAnsiTheme="majorHAnsi" w:cstheme="majorHAnsi"/>
            <w:rPrChange w:id="2028" w:author="Diaz,Renata M" w:date="2020-06-11T15:21:00Z">
              <w:rPr>
                <w:rFonts w:asciiTheme="majorHAnsi" w:eastAsia="Times New Roman" w:hAnsiTheme="majorHAnsi" w:cstheme="majorHAnsi"/>
                <w:sz w:val="24"/>
                <w:szCs w:val="24"/>
              </w:rPr>
            </w:rPrChange>
          </w:rPr>
          <w:fldChar w:fldCharType="separate"/>
        </w:r>
        <w:r w:rsidR="00CD7BFB" w:rsidRPr="00C97458">
          <w:rPr>
            <w:rStyle w:val="Hyperlink"/>
            <w:rFonts w:asciiTheme="majorHAnsi" w:eastAsia="Times New Roman" w:hAnsiTheme="majorHAnsi" w:cstheme="majorHAnsi"/>
            <w:rPrChange w:id="2029" w:author="Diaz,Renata M" w:date="2020-06-11T15:21:00Z">
              <w:rPr>
                <w:rStyle w:val="Hyperlink"/>
                <w:rFonts w:asciiTheme="majorHAnsi" w:eastAsia="Times New Roman" w:hAnsiTheme="majorHAnsi" w:cstheme="majorHAnsi"/>
                <w:sz w:val="24"/>
                <w:szCs w:val="24"/>
              </w:rPr>
            </w:rPrChange>
          </w:rPr>
          <w:t>https://github.com/ha0ye/feasiblesads/blob/algo-vignette/vignettes/sampling_algorithm.Rmd</w:t>
        </w:r>
        <w:r w:rsidR="00CD7BFB" w:rsidRPr="00C97458">
          <w:rPr>
            <w:rFonts w:asciiTheme="majorHAnsi" w:eastAsia="Times New Roman" w:hAnsiTheme="majorHAnsi" w:cstheme="majorHAnsi"/>
            <w:rPrChange w:id="2030" w:author="Diaz,Renata M" w:date="2020-06-11T15:21:00Z">
              <w:rPr>
                <w:rFonts w:asciiTheme="majorHAnsi" w:eastAsia="Times New Roman" w:hAnsiTheme="majorHAnsi" w:cstheme="majorHAnsi"/>
                <w:sz w:val="24"/>
                <w:szCs w:val="24"/>
              </w:rPr>
            </w:rPrChange>
          </w:rPr>
          <w:fldChar w:fldCharType="end"/>
        </w:r>
        <w:commentRangeEnd w:id="2025"/>
        <w:r w:rsidR="00CD7BFB" w:rsidRPr="00C97458">
          <w:rPr>
            <w:rStyle w:val="CommentReference"/>
            <w:rFonts w:asciiTheme="majorHAnsi" w:hAnsiTheme="majorHAnsi" w:cstheme="majorHAnsi"/>
            <w:sz w:val="22"/>
            <w:szCs w:val="22"/>
            <w:rPrChange w:id="2031" w:author="Diaz,Renata M" w:date="2020-06-11T15:21:00Z">
              <w:rPr>
                <w:rStyle w:val="CommentReference"/>
                <w:rFonts w:asciiTheme="majorHAnsi" w:hAnsiTheme="majorHAnsi" w:cstheme="majorHAnsi"/>
                <w:sz w:val="24"/>
                <w:szCs w:val="24"/>
              </w:rPr>
            </w:rPrChange>
          </w:rPr>
          <w:commentReference w:id="2025"/>
        </w:r>
        <w:r w:rsidR="00CD7BFB" w:rsidRPr="00C97458">
          <w:rPr>
            <w:rFonts w:asciiTheme="majorHAnsi" w:eastAsia="Times New Roman" w:hAnsiTheme="majorHAnsi" w:cstheme="majorHAnsi"/>
            <w:rPrChange w:id="2032" w:author="Diaz,Renata M" w:date="2020-06-11T15:21:00Z">
              <w:rPr>
                <w:rFonts w:asciiTheme="majorHAnsi" w:eastAsia="Times New Roman" w:hAnsiTheme="majorHAnsi" w:cstheme="majorHAnsi"/>
                <w:sz w:val="24"/>
                <w:szCs w:val="24"/>
              </w:rPr>
            </w:rPrChange>
          </w:rPr>
          <w:t xml:space="preserve">. </w:t>
        </w:r>
      </w:ins>
      <w:ins w:id="2033" w:author="skmorgane" w:date="2020-06-24T10:13:00Z">
        <w:r w:rsidR="00203B22" w:rsidRPr="00E322A4">
          <w:rPr>
            <w:rFonts w:asciiTheme="majorHAnsi" w:eastAsia="Times New Roman" w:hAnsiTheme="majorHAnsi" w:cstheme="majorHAnsi"/>
          </w:rPr>
          <w:t xml:space="preserve">For every community in our database, we uniformly drew 5000 samples from the feasible set to characterize the distribution of statistically probable shapes for the SAD. We filtered the 5000 samples to unique elements. </w:t>
        </w:r>
      </w:ins>
      <w:r w:rsidR="005445F0">
        <w:rPr>
          <w:rFonts w:asciiTheme="majorHAnsi" w:eastAsia="Times New Roman" w:hAnsiTheme="majorHAnsi" w:cstheme="majorHAnsi"/>
        </w:rPr>
        <w:t>Note that f</w:t>
      </w:r>
      <w:ins w:id="2034" w:author="skmorgane" w:date="2020-06-24T10:13:00Z">
        <w:r w:rsidR="00203B22" w:rsidRPr="00E322A4">
          <w:rPr>
            <w:rFonts w:asciiTheme="majorHAnsi" w:eastAsia="Times New Roman" w:hAnsiTheme="majorHAnsi" w:cstheme="majorHAnsi"/>
          </w:rPr>
          <w:t>or small values of S and N</w:t>
        </w:r>
      </w:ins>
      <w:r w:rsidR="00A00D66">
        <w:rPr>
          <w:rFonts w:asciiTheme="majorHAnsi" w:eastAsia="Times New Roman" w:hAnsiTheme="majorHAnsi" w:cstheme="majorHAnsi"/>
        </w:rPr>
        <w:t xml:space="preserve"> – for which there may </w:t>
      </w:r>
      <w:r w:rsidR="00F5782D">
        <w:rPr>
          <w:rFonts w:asciiTheme="majorHAnsi" w:eastAsia="Times New Roman" w:hAnsiTheme="majorHAnsi" w:cstheme="majorHAnsi"/>
        </w:rPr>
        <w:t xml:space="preserve">even be </w:t>
      </w:r>
      <w:r w:rsidR="00A00D66">
        <w:rPr>
          <w:rFonts w:asciiTheme="majorHAnsi" w:eastAsia="Times New Roman" w:hAnsiTheme="majorHAnsi" w:cstheme="majorHAnsi"/>
        </w:rPr>
        <w:t xml:space="preserve">fewer than 5000 unique elements in the feasible set </w:t>
      </w:r>
      <w:r w:rsidR="00BA6DE9">
        <w:rPr>
          <w:rFonts w:asciiTheme="majorHAnsi" w:eastAsia="Times New Roman" w:hAnsiTheme="majorHAnsi" w:cstheme="majorHAnsi"/>
        </w:rPr>
        <w:t xml:space="preserve">– it </w:t>
      </w:r>
      <w:ins w:id="2035" w:author="skmorgane" w:date="2020-06-24T10:13:00Z">
        <w:r w:rsidR="00203B22" w:rsidRPr="00E322A4">
          <w:rPr>
            <w:rFonts w:asciiTheme="majorHAnsi" w:eastAsia="Times New Roman" w:hAnsiTheme="majorHAnsi" w:cstheme="majorHAnsi"/>
          </w:rPr>
          <w:t xml:space="preserve">can be impossible or highly improbable to randomly draw 5000 </w:t>
        </w:r>
        <w:r w:rsidR="00203B22" w:rsidRPr="00E322A4">
          <w:rPr>
            <w:rFonts w:asciiTheme="majorHAnsi" w:eastAsia="Times New Roman" w:hAnsiTheme="majorHAnsi" w:cstheme="majorHAnsi"/>
            <w:i/>
            <w:iCs/>
          </w:rPr>
          <w:t xml:space="preserve">unique </w:t>
        </w:r>
        <w:r w:rsidR="00203B22" w:rsidRPr="00E322A4">
          <w:rPr>
            <w:rFonts w:asciiTheme="majorHAnsi" w:eastAsia="Times New Roman" w:hAnsiTheme="majorHAnsi" w:cstheme="majorHAnsi"/>
          </w:rPr>
          <w:t>samples from the feasible set</w:t>
        </w:r>
      </w:ins>
      <w:r w:rsidR="00A00D66">
        <w:rPr>
          <w:rFonts w:asciiTheme="majorHAnsi" w:eastAsia="Times New Roman" w:hAnsiTheme="majorHAnsi" w:cstheme="majorHAnsi"/>
        </w:rPr>
        <w:t>. F</w:t>
      </w:r>
      <w:ins w:id="2036" w:author="skmorgane" w:date="2020-06-24T10:13:00Z">
        <w:r w:rsidR="00203B22" w:rsidRPr="00E322A4">
          <w:rPr>
            <w:rFonts w:asciiTheme="majorHAnsi" w:eastAsia="Times New Roman" w:hAnsiTheme="majorHAnsi" w:cstheme="majorHAnsi"/>
          </w:rPr>
          <w:t xml:space="preserve">or large communities, all 5000 are usually unique. </w:t>
        </w:r>
      </w:ins>
    </w:p>
    <w:p w14:paraId="39CD028E" w14:textId="2EDA720A" w:rsidR="00E07E34" w:rsidRPr="00C97458" w:rsidDel="00357F96" w:rsidRDefault="006C05BF">
      <w:pPr>
        <w:rPr>
          <w:ins w:id="2037" w:author="Diaz,Renata M" w:date="2020-06-08T14:56:00Z"/>
          <w:del w:id="2038" w:author="skmorgane" w:date="2020-06-24T10:00:00Z"/>
          <w:rFonts w:asciiTheme="majorHAnsi" w:eastAsia="Times New Roman" w:hAnsiTheme="majorHAnsi" w:cstheme="majorHAnsi"/>
          <w:rPrChange w:id="2039" w:author="Diaz,Renata M" w:date="2020-06-11T15:21:00Z">
            <w:rPr>
              <w:ins w:id="2040" w:author="Diaz,Renata M" w:date="2020-06-08T14:56:00Z"/>
              <w:del w:id="2041" w:author="skmorgane" w:date="2020-06-24T10:00:00Z"/>
              <w:rFonts w:ascii="Times New Roman" w:eastAsia="Times New Roman" w:hAnsi="Times New Roman" w:cs="Times New Roman"/>
              <w:sz w:val="24"/>
              <w:szCs w:val="24"/>
            </w:rPr>
          </w:rPrChange>
        </w:rPr>
      </w:pPr>
      <w:ins w:id="2042" w:author="skmorgane" w:date="2020-06-24T10:07:00Z">
        <w:r>
          <w:rPr>
            <w:rFonts w:asciiTheme="majorHAnsi" w:eastAsia="Times New Roman" w:hAnsiTheme="majorHAnsi" w:cstheme="majorHAnsi"/>
          </w:rPr>
          <w:t xml:space="preserve">Each element of the </w:t>
        </w:r>
      </w:ins>
      <w:ins w:id="2043" w:author="skmorgane" w:date="2020-06-24T10:05:00Z">
        <w:r>
          <w:rPr>
            <w:rFonts w:asciiTheme="majorHAnsi" w:eastAsia="Times New Roman" w:hAnsiTheme="majorHAnsi" w:cstheme="majorHAnsi"/>
          </w:rPr>
          <w:t>feasible set</w:t>
        </w:r>
      </w:ins>
      <w:ins w:id="2044" w:author="skmorgane" w:date="2020-06-24T10:07:00Z">
        <w:r>
          <w:rPr>
            <w:rFonts w:asciiTheme="majorHAnsi" w:eastAsia="Times New Roman" w:hAnsiTheme="majorHAnsi" w:cstheme="majorHAnsi"/>
          </w:rPr>
          <w:t xml:space="preserve"> is a SAD shape, and the feasible set is thus a </w:t>
        </w:r>
      </w:ins>
      <w:ins w:id="2045" w:author="skmorgane" w:date="2020-06-24T10:08:00Z">
        <w:r>
          <w:rPr>
            <w:rFonts w:asciiTheme="majorHAnsi" w:eastAsia="Times New Roman" w:hAnsiTheme="majorHAnsi" w:cstheme="majorHAnsi"/>
          </w:rPr>
          <w:t xml:space="preserve">statistical distribution of </w:t>
        </w:r>
      </w:ins>
      <w:ins w:id="2046" w:author="skmorgane" w:date="2020-06-24T10:05:00Z">
        <w:r>
          <w:rPr>
            <w:rFonts w:asciiTheme="majorHAnsi" w:eastAsia="Times New Roman" w:hAnsiTheme="majorHAnsi" w:cstheme="majorHAnsi"/>
          </w:rPr>
          <w:t>SAD shapes</w:t>
        </w:r>
      </w:ins>
      <w:ins w:id="2047" w:author="skmorgane" w:date="2020-06-24T10:11:00Z">
        <w:r>
          <w:rPr>
            <w:rFonts w:asciiTheme="majorHAnsi" w:eastAsia="Times New Roman" w:hAnsiTheme="majorHAnsi" w:cstheme="majorHAnsi"/>
          </w:rPr>
          <w:t xml:space="preserve"> </w:t>
        </w:r>
      </w:ins>
      <w:ins w:id="2048" w:author="skmorgane" w:date="2020-06-24T10:12:00Z">
        <w:r>
          <w:rPr>
            <w:rFonts w:asciiTheme="majorHAnsi" w:eastAsia="Times New Roman" w:hAnsiTheme="majorHAnsi" w:cstheme="majorHAnsi"/>
          </w:rPr>
          <w:t xml:space="preserve">that provide a </w:t>
        </w:r>
      </w:ins>
      <w:ins w:id="2049" w:author="skmorgane" w:date="2020-06-24T10:09:00Z">
        <w:r>
          <w:rPr>
            <w:rFonts w:asciiTheme="majorHAnsi" w:eastAsia="Times New Roman" w:hAnsiTheme="majorHAnsi" w:cstheme="majorHAnsi"/>
          </w:rPr>
          <w:t xml:space="preserve">baseline for </w:t>
        </w:r>
      </w:ins>
      <w:ins w:id="2050" w:author="skmorgane" w:date="2020-06-24T10:12:00Z">
        <w:r>
          <w:rPr>
            <w:rFonts w:asciiTheme="majorHAnsi" w:eastAsia="Times New Roman" w:hAnsiTheme="majorHAnsi" w:cstheme="majorHAnsi"/>
          </w:rPr>
          <w:t>understanding what SAD shapes are most likely to emerge from random processes constrained only by S and N</w:t>
        </w:r>
      </w:ins>
      <w:ins w:id="2051" w:author="skmorgane" w:date="2020-06-24T10:06:00Z">
        <w:r>
          <w:rPr>
            <w:rFonts w:asciiTheme="majorHAnsi" w:eastAsia="Times New Roman" w:hAnsiTheme="majorHAnsi" w:cstheme="majorHAnsi"/>
          </w:rPr>
          <w:t xml:space="preserve">. </w:t>
        </w:r>
      </w:ins>
      <w:ins w:id="2052" w:author="skmorgane" w:date="2020-06-24T10:11:00Z">
        <w:r w:rsidR="00203B22" w:rsidRPr="00E322A4">
          <w:rPr>
            <w:rFonts w:asciiTheme="majorHAnsi" w:eastAsia="Times New Roman" w:hAnsiTheme="majorHAnsi" w:cstheme="majorHAnsi"/>
          </w:rPr>
          <w:t>To assess whether observed SADs deviate from this baseline, we compared the shapes of empirically-observed SADs to the distributions of shapes present in their feasible sets.</w:t>
        </w:r>
      </w:ins>
      <w:ins w:id="2053" w:author="skmorgane" w:date="2020-06-24T10:23:00Z">
        <w:r w:rsidR="001368E7">
          <w:rPr>
            <w:rFonts w:asciiTheme="majorHAnsi" w:eastAsia="Times New Roman" w:hAnsiTheme="majorHAnsi" w:cstheme="majorHAnsi"/>
          </w:rPr>
          <w:t xml:space="preserve"> To quantify the shapes of </w:t>
        </w:r>
      </w:ins>
      <w:ins w:id="2054" w:author="skmorgane" w:date="2020-06-24T10:24:00Z">
        <w:r w:rsidR="001368E7">
          <w:rPr>
            <w:rFonts w:asciiTheme="majorHAnsi" w:eastAsia="Times New Roman" w:hAnsiTheme="majorHAnsi" w:cstheme="majorHAnsi"/>
          </w:rPr>
          <w:t xml:space="preserve">both observed </w:t>
        </w:r>
      </w:ins>
      <w:ins w:id="2055" w:author="skmorgane" w:date="2020-06-24T10:23:00Z">
        <w:r w:rsidR="001368E7">
          <w:rPr>
            <w:rFonts w:asciiTheme="majorHAnsi" w:eastAsia="Times New Roman" w:hAnsiTheme="majorHAnsi" w:cstheme="majorHAnsi"/>
          </w:rPr>
          <w:t xml:space="preserve">SADs </w:t>
        </w:r>
      </w:ins>
      <w:ins w:id="2056" w:author="skmorgane" w:date="2020-06-24T10:24:00Z">
        <w:r w:rsidR="001368E7">
          <w:rPr>
            <w:rFonts w:asciiTheme="majorHAnsi" w:eastAsia="Times New Roman" w:hAnsiTheme="majorHAnsi" w:cstheme="majorHAnsi"/>
          </w:rPr>
          <w:t>and SADs from the feasible sets,</w:t>
        </w:r>
      </w:ins>
      <w:ins w:id="2057" w:author="skmorgane" w:date="2020-06-24T10:11:00Z">
        <w:r w:rsidR="00203B22" w:rsidRPr="00E322A4">
          <w:rPr>
            <w:rFonts w:asciiTheme="majorHAnsi" w:eastAsia="Times New Roman" w:hAnsiTheme="majorHAnsi" w:cstheme="majorHAnsi"/>
          </w:rPr>
          <w:t xml:space="preserve"> </w:t>
        </w:r>
      </w:ins>
      <w:ins w:id="2058" w:author="Diaz,Renata M" w:date="2020-06-09T12:08:00Z">
        <w:del w:id="2059" w:author="skmorgane" w:date="2020-06-24T10:00:00Z">
          <w:r w:rsidR="00B84AB9" w:rsidRPr="00C97458" w:rsidDel="00357F96">
            <w:rPr>
              <w:rFonts w:asciiTheme="majorHAnsi" w:eastAsia="Times New Roman" w:hAnsiTheme="majorHAnsi" w:cstheme="majorHAnsi"/>
              <w:rPrChange w:id="2060" w:author="Diaz,Renata M" w:date="2020-06-11T15:21:00Z">
                <w:rPr>
                  <w:rFonts w:asciiTheme="majorHAnsi" w:eastAsia="Times New Roman" w:hAnsiTheme="majorHAnsi" w:cstheme="majorHAnsi"/>
                  <w:sz w:val="24"/>
                  <w:szCs w:val="24"/>
                </w:rPr>
              </w:rPrChange>
            </w:rPr>
            <w:delText>Importantly, for</w:delText>
          </w:r>
        </w:del>
      </w:ins>
      <w:ins w:id="2061" w:author="Diaz,Renata M" w:date="2020-06-08T14:34:00Z">
        <w:del w:id="2062" w:author="skmorgane" w:date="2020-06-24T10:00:00Z">
          <w:r w:rsidR="00415AA3" w:rsidRPr="00C97458" w:rsidDel="00357F96">
            <w:rPr>
              <w:rFonts w:asciiTheme="majorHAnsi" w:eastAsia="Times New Roman" w:hAnsiTheme="majorHAnsi" w:cstheme="majorHAnsi"/>
              <w:rPrChange w:id="2063" w:author="Diaz,Renata M" w:date="2020-06-11T15:21:00Z">
                <w:rPr>
                  <w:rFonts w:ascii="Times New Roman" w:eastAsia="Times New Roman" w:hAnsi="Times New Roman" w:cs="Times New Roman"/>
                  <w:sz w:val="24"/>
                  <w:szCs w:val="24"/>
                </w:rPr>
              </w:rPrChange>
            </w:rPr>
            <w:delText xml:space="preserve"> the purposes of </w:delText>
          </w:r>
        </w:del>
      </w:ins>
      <w:ins w:id="2064" w:author="Diaz,Renata M" w:date="2020-06-09T11:54:00Z">
        <w:del w:id="2065" w:author="skmorgane" w:date="2020-06-24T10:00:00Z">
          <w:r w:rsidR="00DE679C" w:rsidRPr="00C97458" w:rsidDel="00357F96">
            <w:rPr>
              <w:rFonts w:asciiTheme="majorHAnsi" w:eastAsia="Times New Roman" w:hAnsiTheme="majorHAnsi" w:cstheme="majorHAnsi"/>
              <w:rPrChange w:id="2066" w:author="Diaz,Renata M" w:date="2020-06-11T15:21:00Z">
                <w:rPr>
                  <w:rFonts w:asciiTheme="majorHAnsi" w:eastAsia="Times New Roman" w:hAnsiTheme="majorHAnsi" w:cstheme="majorHAnsi"/>
                  <w:sz w:val="24"/>
                  <w:szCs w:val="24"/>
                </w:rPr>
              </w:rPrChange>
            </w:rPr>
            <w:delText>definin</w:delText>
          </w:r>
          <w:r w:rsidR="00617054" w:rsidRPr="00C97458" w:rsidDel="00357F96">
            <w:rPr>
              <w:rFonts w:asciiTheme="majorHAnsi" w:eastAsia="Times New Roman" w:hAnsiTheme="majorHAnsi" w:cstheme="majorHAnsi"/>
              <w:rPrChange w:id="2067" w:author="Diaz,Renata M" w:date="2020-06-11T15:21:00Z">
                <w:rPr>
                  <w:rFonts w:asciiTheme="majorHAnsi" w:eastAsia="Times New Roman" w:hAnsiTheme="majorHAnsi" w:cstheme="majorHAnsi"/>
                  <w:sz w:val="24"/>
                  <w:szCs w:val="24"/>
                </w:rPr>
              </w:rPrChange>
            </w:rPr>
            <w:delText>g</w:delText>
          </w:r>
        </w:del>
      </w:ins>
      <w:ins w:id="2068" w:author="Diaz,Renata M" w:date="2020-06-08T14:34:00Z">
        <w:del w:id="2069" w:author="skmorgane" w:date="2020-06-24T10:00:00Z">
          <w:r w:rsidR="00415AA3" w:rsidRPr="00C97458" w:rsidDel="00357F96">
            <w:rPr>
              <w:rFonts w:asciiTheme="majorHAnsi" w:eastAsia="Times New Roman" w:hAnsiTheme="majorHAnsi" w:cstheme="majorHAnsi"/>
              <w:rPrChange w:id="2070" w:author="Diaz,Renata M" w:date="2020-06-11T15:21:00Z">
                <w:rPr>
                  <w:rFonts w:ascii="Times New Roman" w:eastAsia="Times New Roman" w:hAnsi="Times New Roman" w:cs="Times New Roman"/>
                  <w:sz w:val="24"/>
                  <w:szCs w:val="24"/>
                </w:rPr>
              </w:rPrChange>
            </w:rPr>
            <w:delText xml:space="preserve"> unique</w:delText>
          </w:r>
        </w:del>
      </w:ins>
      <w:ins w:id="2071" w:author="Diaz,Renata M" w:date="2020-06-09T11:54:00Z">
        <w:del w:id="2072" w:author="skmorgane" w:date="2020-06-24T10:00:00Z">
          <w:r w:rsidR="0039123D" w:rsidRPr="00C97458" w:rsidDel="00357F96">
            <w:rPr>
              <w:rFonts w:asciiTheme="majorHAnsi" w:eastAsia="Times New Roman" w:hAnsiTheme="majorHAnsi" w:cstheme="majorHAnsi"/>
              <w:rPrChange w:id="2073" w:author="Diaz,Renata M" w:date="2020-06-11T15:21:00Z">
                <w:rPr>
                  <w:rFonts w:asciiTheme="majorHAnsi" w:eastAsia="Times New Roman" w:hAnsiTheme="majorHAnsi" w:cstheme="majorHAnsi"/>
                  <w:sz w:val="24"/>
                  <w:szCs w:val="24"/>
                </w:rPr>
              </w:rPrChange>
            </w:rPr>
            <w:delText xml:space="preserve"> elements of the feasible set</w:delText>
          </w:r>
        </w:del>
      </w:ins>
      <w:ins w:id="2074" w:author="Diaz,Renata M" w:date="2020-06-08T14:34:00Z">
        <w:del w:id="2075" w:author="skmorgane" w:date="2020-06-24T10:00:00Z">
          <w:r w:rsidR="00415AA3" w:rsidRPr="00C97458" w:rsidDel="00357F96">
            <w:rPr>
              <w:rFonts w:asciiTheme="majorHAnsi" w:eastAsia="Times New Roman" w:hAnsiTheme="majorHAnsi" w:cstheme="majorHAnsi"/>
              <w:rPrChange w:id="2076" w:author="Diaz,Renata M" w:date="2020-06-11T15:21:00Z">
                <w:rPr>
                  <w:rFonts w:ascii="Times New Roman" w:eastAsia="Times New Roman" w:hAnsi="Times New Roman" w:cs="Times New Roman"/>
                  <w:sz w:val="24"/>
                  <w:szCs w:val="24"/>
                </w:rPr>
              </w:rPrChange>
            </w:rPr>
            <w:delText xml:space="preserve">, neither species nor individuals </w:delText>
          </w:r>
        </w:del>
      </w:ins>
      <w:ins w:id="2077" w:author="Diaz,Renata M" w:date="2020-06-09T12:05:00Z">
        <w:del w:id="2078" w:author="skmorgane" w:date="2020-06-24T10:00:00Z">
          <w:r w:rsidR="002F4362" w:rsidRPr="00C97458" w:rsidDel="00357F96">
            <w:rPr>
              <w:rFonts w:asciiTheme="majorHAnsi" w:eastAsia="Times New Roman" w:hAnsiTheme="majorHAnsi" w:cstheme="majorHAnsi"/>
              <w:rPrChange w:id="2079" w:author="Diaz,Renata M" w:date="2020-06-11T15:21:00Z">
                <w:rPr>
                  <w:rFonts w:asciiTheme="majorHAnsi" w:eastAsia="Times New Roman" w:hAnsiTheme="majorHAnsi" w:cstheme="majorHAnsi"/>
                  <w:sz w:val="24"/>
                  <w:szCs w:val="24"/>
                </w:rPr>
              </w:rPrChange>
            </w:rPr>
            <w:delText>are considered</w:delText>
          </w:r>
        </w:del>
      </w:ins>
      <w:ins w:id="2080" w:author="Diaz,Renata M" w:date="2020-06-08T14:34:00Z">
        <w:del w:id="2081" w:author="skmorgane" w:date="2020-06-24T10:00:00Z">
          <w:r w:rsidR="00415AA3" w:rsidRPr="00C97458" w:rsidDel="00357F96">
            <w:rPr>
              <w:rFonts w:asciiTheme="majorHAnsi" w:eastAsia="Times New Roman" w:hAnsiTheme="majorHAnsi" w:cstheme="majorHAnsi"/>
              <w:rPrChange w:id="2082" w:author="Diaz,Renata M" w:date="2020-06-11T15:21:00Z">
                <w:rPr>
                  <w:rFonts w:ascii="Times New Roman" w:eastAsia="Times New Roman" w:hAnsi="Times New Roman" w:cs="Times New Roman"/>
                  <w:sz w:val="24"/>
                  <w:szCs w:val="24"/>
                </w:rPr>
              </w:rPrChange>
            </w:rPr>
            <w:delText xml:space="preserve"> distinguishable from each other</w:delText>
          </w:r>
        </w:del>
      </w:ins>
      <w:ins w:id="2083" w:author="Diaz,Renata M" w:date="2020-06-09T12:15:00Z">
        <w:del w:id="2084" w:author="skmorgane" w:date="2020-06-24T10:00:00Z">
          <w:r w:rsidR="00A12AA4" w:rsidRPr="00C97458" w:rsidDel="00357F96">
            <w:rPr>
              <w:rFonts w:asciiTheme="majorHAnsi" w:eastAsia="Times New Roman" w:hAnsiTheme="majorHAnsi" w:cstheme="majorHAnsi"/>
              <w:rPrChange w:id="2085" w:author="Diaz,Renata M" w:date="2020-06-11T15:21:00Z">
                <w:rPr>
                  <w:rFonts w:asciiTheme="majorHAnsi" w:eastAsia="Times New Roman" w:hAnsiTheme="majorHAnsi" w:cstheme="majorHAnsi"/>
                  <w:sz w:val="24"/>
                  <w:szCs w:val="24"/>
                </w:rPr>
              </w:rPrChange>
            </w:rPr>
            <w:delText xml:space="preserve"> (Locey and White, 2013)</w:delText>
          </w:r>
          <w:r w:rsidR="003779AF" w:rsidRPr="00C97458" w:rsidDel="00357F96">
            <w:rPr>
              <w:rFonts w:asciiTheme="majorHAnsi" w:eastAsia="Times New Roman" w:hAnsiTheme="majorHAnsi" w:cstheme="majorHAnsi"/>
              <w:rPrChange w:id="2086" w:author="Diaz,Renata M" w:date="2020-06-11T15:21:00Z">
                <w:rPr>
                  <w:rFonts w:asciiTheme="majorHAnsi" w:eastAsia="Times New Roman" w:hAnsiTheme="majorHAnsi" w:cstheme="majorHAnsi"/>
                  <w:sz w:val="24"/>
                  <w:szCs w:val="24"/>
                </w:rPr>
              </w:rPrChange>
            </w:rPr>
            <w:delText>. P</w:delText>
          </w:r>
        </w:del>
      </w:ins>
      <w:ins w:id="2087" w:author="Diaz,Renata M" w:date="2020-06-09T12:05:00Z">
        <w:del w:id="2088" w:author="skmorgane" w:date="2020-06-24T10:00:00Z">
          <w:r w:rsidR="002F4362" w:rsidRPr="00C97458" w:rsidDel="00357F96">
            <w:rPr>
              <w:rFonts w:asciiTheme="majorHAnsi" w:eastAsia="Times New Roman" w:hAnsiTheme="majorHAnsi" w:cstheme="majorHAnsi"/>
              <w:rPrChange w:id="2089" w:author="Diaz,Renata M" w:date="2020-06-11T15:21:00Z">
                <w:rPr>
                  <w:rFonts w:asciiTheme="majorHAnsi" w:eastAsia="Times New Roman" w:hAnsiTheme="majorHAnsi" w:cstheme="majorHAnsi"/>
                  <w:sz w:val="24"/>
                  <w:szCs w:val="24"/>
                </w:rPr>
              </w:rPrChange>
            </w:rPr>
            <w:delText>artitions are</w:delText>
          </w:r>
        </w:del>
      </w:ins>
      <w:ins w:id="2090" w:author="Diaz,Renata M" w:date="2020-06-08T14:35:00Z">
        <w:del w:id="2091" w:author="skmorgane" w:date="2020-06-24T10:00:00Z">
          <w:r w:rsidR="00415AA3" w:rsidRPr="00C97458" w:rsidDel="00357F96">
            <w:rPr>
              <w:rFonts w:asciiTheme="majorHAnsi" w:eastAsia="Times New Roman" w:hAnsiTheme="majorHAnsi" w:cstheme="majorHAnsi"/>
              <w:rPrChange w:id="2092" w:author="Diaz,Renata M" w:date="2020-06-11T15:21:00Z">
                <w:rPr>
                  <w:rFonts w:ascii="Times New Roman" w:eastAsia="Times New Roman" w:hAnsi="Times New Roman" w:cs="Times New Roman"/>
                  <w:sz w:val="24"/>
                  <w:szCs w:val="24"/>
                </w:rPr>
              </w:rPrChange>
            </w:rPr>
            <w:delText xml:space="preserve"> unique if and only if they differ in the number of species </w:delText>
          </w:r>
        </w:del>
      </w:ins>
      <w:ins w:id="2093" w:author="Diaz,Renata M" w:date="2020-06-08T14:36:00Z">
        <w:del w:id="2094" w:author="skmorgane" w:date="2020-06-24T10:00:00Z">
          <w:r w:rsidR="00415AA3" w:rsidRPr="00C97458" w:rsidDel="00357F96">
            <w:rPr>
              <w:rFonts w:asciiTheme="majorHAnsi" w:eastAsia="Times New Roman" w:hAnsiTheme="majorHAnsi" w:cstheme="majorHAnsi"/>
              <w:rPrChange w:id="2095" w:author="Diaz,Renata M" w:date="2020-06-11T15:21:00Z">
                <w:rPr>
                  <w:rFonts w:ascii="Times New Roman" w:eastAsia="Times New Roman" w:hAnsi="Times New Roman" w:cs="Times New Roman"/>
                  <w:sz w:val="24"/>
                  <w:szCs w:val="24"/>
                </w:rPr>
              </w:rPrChange>
            </w:rPr>
            <w:delText xml:space="preserve">present </w:delText>
          </w:r>
          <w:r w:rsidR="0053110C" w:rsidRPr="00C97458" w:rsidDel="00357F96">
            <w:rPr>
              <w:rFonts w:asciiTheme="majorHAnsi" w:eastAsia="Times New Roman" w:hAnsiTheme="majorHAnsi" w:cstheme="majorHAnsi"/>
              <w:rPrChange w:id="2096" w:author="Diaz,Renata M" w:date="2020-06-11T15:21:00Z">
                <w:rPr>
                  <w:rFonts w:ascii="Times New Roman" w:eastAsia="Times New Roman" w:hAnsi="Times New Roman" w:cs="Times New Roman"/>
                  <w:sz w:val="24"/>
                  <w:szCs w:val="24"/>
                </w:rPr>
              </w:rPrChange>
            </w:rPr>
            <w:delText>with</w:delText>
          </w:r>
          <w:r w:rsidR="00415AA3" w:rsidRPr="00C97458" w:rsidDel="00357F96">
            <w:rPr>
              <w:rFonts w:asciiTheme="majorHAnsi" w:eastAsia="Times New Roman" w:hAnsiTheme="majorHAnsi" w:cstheme="majorHAnsi"/>
              <w:rPrChange w:id="2097" w:author="Diaz,Renata M" w:date="2020-06-11T15:21:00Z">
                <w:rPr>
                  <w:rFonts w:ascii="Times New Roman" w:eastAsia="Times New Roman" w:hAnsi="Times New Roman" w:cs="Times New Roman"/>
                  <w:sz w:val="24"/>
                  <w:szCs w:val="24"/>
                </w:rPr>
              </w:rPrChange>
            </w:rPr>
            <w:delText xml:space="preserve"> each abundance. </w:delText>
          </w:r>
        </w:del>
      </w:ins>
      <w:ins w:id="2098" w:author="Diaz,Renata M" w:date="2020-06-08T14:37:00Z">
        <w:del w:id="2099" w:author="skmorgane" w:date="2020-06-24T10:00:00Z">
          <w:r w:rsidR="00014EC1" w:rsidRPr="00C97458" w:rsidDel="00357F96">
            <w:rPr>
              <w:rFonts w:asciiTheme="majorHAnsi" w:eastAsia="Times New Roman" w:hAnsiTheme="majorHAnsi" w:cstheme="majorHAnsi"/>
              <w:rPrChange w:id="2100" w:author="Diaz,Renata M" w:date="2020-06-11T15:21:00Z">
                <w:rPr>
                  <w:rFonts w:ascii="Times New Roman" w:eastAsia="Times New Roman" w:hAnsi="Times New Roman" w:cs="Times New Roman"/>
                  <w:sz w:val="24"/>
                  <w:szCs w:val="24"/>
                </w:rPr>
              </w:rPrChange>
            </w:rPr>
            <w:delText>That is,</w:delText>
          </w:r>
        </w:del>
      </w:ins>
      <w:ins w:id="2101" w:author="Diaz,Renata M" w:date="2020-06-08T14:39:00Z">
        <w:del w:id="2102" w:author="skmorgane" w:date="2020-06-24T10:00:00Z">
          <w:r w:rsidR="00CC1F85" w:rsidRPr="00C97458" w:rsidDel="00357F96">
            <w:rPr>
              <w:rFonts w:asciiTheme="majorHAnsi" w:eastAsia="Times New Roman" w:hAnsiTheme="majorHAnsi" w:cstheme="majorHAnsi"/>
              <w:rPrChange w:id="2103" w:author="Diaz,Renata M" w:date="2020-06-11T15:21:00Z">
                <w:rPr>
                  <w:rFonts w:ascii="Times New Roman" w:eastAsia="Times New Roman" w:hAnsi="Times New Roman" w:cs="Times New Roman"/>
                  <w:sz w:val="24"/>
                  <w:szCs w:val="24"/>
                </w:rPr>
              </w:rPrChange>
            </w:rPr>
            <w:delText xml:space="preserve"> for </w:delText>
          </w:r>
          <w:r w:rsidR="00CC1F85" w:rsidRPr="00C97458" w:rsidDel="00357F96">
            <w:rPr>
              <w:rFonts w:asciiTheme="majorHAnsi" w:eastAsia="Times New Roman" w:hAnsiTheme="majorHAnsi" w:cstheme="majorHAnsi"/>
              <w:i/>
              <w:iCs/>
              <w:rPrChange w:id="2104" w:author="Diaz,Renata M" w:date="2020-06-11T15:21:00Z">
                <w:rPr>
                  <w:rFonts w:ascii="Times New Roman" w:eastAsia="Times New Roman" w:hAnsi="Times New Roman" w:cs="Times New Roman"/>
                  <w:i/>
                  <w:iCs/>
                  <w:sz w:val="24"/>
                  <w:szCs w:val="24"/>
                </w:rPr>
              </w:rPrChange>
            </w:rPr>
            <w:delText xml:space="preserve">S = 3 </w:delText>
          </w:r>
          <w:r w:rsidR="00CC1F85" w:rsidRPr="00C97458" w:rsidDel="00357F96">
            <w:rPr>
              <w:rFonts w:asciiTheme="majorHAnsi" w:eastAsia="Times New Roman" w:hAnsiTheme="majorHAnsi" w:cstheme="majorHAnsi"/>
              <w:rPrChange w:id="2105" w:author="Diaz,Renata M" w:date="2020-06-11T15:21:00Z">
                <w:rPr>
                  <w:rFonts w:ascii="Times New Roman" w:eastAsia="Times New Roman" w:hAnsi="Times New Roman" w:cs="Times New Roman"/>
                  <w:sz w:val="24"/>
                  <w:szCs w:val="24"/>
                </w:rPr>
              </w:rPrChange>
            </w:rPr>
            <w:delText xml:space="preserve">and </w:delText>
          </w:r>
          <w:r w:rsidR="00CC1F85" w:rsidRPr="00C97458" w:rsidDel="00357F96">
            <w:rPr>
              <w:rFonts w:asciiTheme="majorHAnsi" w:eastAsia="Times New Roman" w:hAnsiTheme="majorHAnsi" w:cstheme="majorHAnsi"/>
              <w:i/>
              <w:iCs/>
              <w:rPrChange w:id="2106" w:author="Diaz,Renata M" w:date="2020-06-11T15:21:00Z">
                <w:rPr>
                  <w:rFonts w:ascii="Times New Roman" w:eastAsia="Times New Roman" w:hAnsi="Times New Roman" w:cs="Times New Roman"/>
                  <w:i/>
                  <w:iCs/>
                  <w:sz w:val="24"/>
                  <w:szCs w:val="24"/>
                </w:rPr>
              </w:rPrChange>
            </w:rPr>
            <w:delText>N = 9</w:delText>
          </w:r>
          <w:r w:rsidR="00CC1F85" w:rsidRPr="00C97458" w:rsidDel="00357F96">
            <w:rPr>
              <w:rFonts w:asciiTheme="majorHAnsi" w:eastAsia="Times New Roman" w:hAnsiTheme="majorHAnsi" w:cstheme="majorHAnsi"/>
              <w:rPrChange w:id="2107" w:author="Diaz,Renata M" w:date="2020-06-11T15:21:00Z">
                <w:rPr>
                  <w:rFonts w:ascii="Times New Roman" w:eastAsia="Times New Roman" w:hAnsi="Times New Roman" w:cs="Times New Roman"/>
                  <w:sz w:val="24"/>
                  <w:szCs w:val="24"/>
                </w:rPr>
              </w:rPrChange>
            </w:rPr>
            <w:delText>,</w:delText>
          </w:r>
        </w:del>
      </w:ins>
      <w:ins w:id="2108" w:author="Diaz,Renata M" w:date="2020-06-08T14:37:00Z">
        <w:del w:id="2109" w:author="skmorgane" w:date="2020-06-24T10:00:00Z">
          <w:r w:rsidR="00014EC1" w:rsidRPr="00C97458" w:rsidDel="00357F96">
            <w:rPr>
              <w:rFonts w:asciiTheme="majorHAnsi" w:eastAsia="Times New Roman" w:hAnsiTheme="majorHAnsi" w:cstheme="majorHAnsi"/>
              <w:rPrChange w:id="2110" w:author="Diaz,Renata M" w:date="2020-06-11T15:21:00Z">
                <w:rPr>
                  <w:rFonts w:ascii="Times New Roman" w:eastAsia="Times New Roman" w:hAnsi="Times New Roman" w:cs="Times New Roman"/>
                  <w:sz w:val="24"/>
                  <w:szCs w:val="24"/>
                </w:rPr>
              </w:rPrChange>
            </w:rPr>
            <w:delText xml:space="preserve"> </w:delText>
          </w:r>
        </w:del>
      </w:ins>
      <w:ins w:id="2111" w:author="Diaz,Renata M" w:date="2020-06-08T14:39:00Z">
        <w:del w:id="2112" w:author="skmorgane" w:date="2020-06-24T10:00:00Z">
          <w:r w:rsidR="00F36516" w:rsidRPr="00C97458" w:rsidDel="00357F96">
            <w:rPr>
              <w:rFonts w:asciiTheme="majorHAnsi" w:eastAsia="Times New Roman" w:hAnsiTheme="majorHAnsi" w:cstheme="majorHAnsi"/>
              <w:rPrChange w:id="2113" w:author="Diaz,Renata M" w:date="2020-06-11T15:21:00Z">
                <w:rPr>
                  <w:rFonts w:ascii="Times New Roman" w:eastAsia="Times New Roman" w:hAnsi="Times New Roman" w:cs="Times New Roman"/>
                  <w:sz w:val="24"/>
                  <w:szCs w:val="24"/>
                </w:rPr>
              </w:rPrChange>
            </w:rPr>
            <w:delText xml:space="preserve">the vectors </w:delText>
          </w:r>
        </w:del>
      </w:ins>
      <w:ins w:id="2114" w:author="Diaz,Renata M" w:date="2020-06-08T14:37:00Z">
        <w:del w:id="2115" w:author="skmorgane" w:date="2020-06-24T10:00:00Z">
          <w:r w:rsidR="00014EC1" w:rsidRPr="00C97458" w:rsidDel="00357F96">
            <w:rPr>
              <w:rFonts w:asciiTheme="majorHAnsi" w:eastAsia="Times New Roman" w:hAnsiTheme="majorHAnsi" w:cstheme="majorHAnsi"/>
              <w:i/>
              <w:iCs/>
              <w:rPrChange w:id="2116" w:author="Diaz,Renata M" w:date="2020-06-11T15:21:00Z">
                <w:rPr>
                  <w:rFonts w:ascii="Times New Roman" w:eastAsia="Times New Roman" w:hAnsi="Times New Roman" w:cs="Times New Roman"/>
                  <w:i/>
                  <w:iCs/>
                  <w:sz w:val="24"/>
                  <w:szCs w:val="24"/>
                </w:rPr>
              </w:rPrChange>
            </w:rPr>
            <w:delText xml:space="preserve">(1, 3, 5) </w:delText>
          </w:r>
          <w:r w:rsidR="00014EC1" w:rsidRPr="00C97458" w:rsidDel="00357F96">
            <w:rPr>
              <w:rFonts w:asciiTheme="majorHAnsi" w:eastAsia="Times New Roman" w:hAnsiTheme="majorHAnsi" w:cstheme="majorHAnsi"/>
              <w:rPrChange w:id="2117" w:author="Diaz,Renata M" w:date="2020-06-11T15:21:00Z">
                <w:rPr>
                  <w:rFonts w:ascii="Times New Roman" w:eastAsia="Times New Roman" w:hAnsi="Times New Roman" w:cs="Times New Roman"/>
                  <w:sz w:val="24"/>
                  <w:szCs w:val="24"/>
                </w:rPr>
              </w:rPrChange>
            </w:rPr>
            <w:delText xml:space="preserve">and </w:delText>
          </w:r>
          <w:r w:rsidR="00014EC1" w:rsidRPr="00C97458" w:rsidDel="00357F96">
            <w:rPr>
              <w:rFonts w:asciiTheme="majorHAnsi" w:eastAsia="Times New Roman" w:hAnsiTheme="majorHAnsi" w:cstheme="majorHAnsi"/>
              <w:i/>
              <w:iCs/>
              <w:rPrChange w:id="2118" w:author="Diaz,Renata M" w:date="2020-06-11T15:21:00Z">
                <w:rPr>
                  <w:rFonts w:ascii="Times New Roman" w:eastAsia="Times New Roman" w:hAnsi="Times New Roman" w:cs="Times New Roman"/>
                  <w:i/>
                  <w:iCs/>
                  <w:sz w:val="24"/>
                  <w:szCs w:val="24"/>
                </w:rPr>
              </w:rPrChange>
            </w:rPr>
            <w:delText xml:space="preserve">(2, 2, 5) </w:delText>
          </w:r>
        </w:del>
      </w:ins>
      <w:ins w:id="2119" w:author="Diaz,Renata M" w:date="2020-06-08T14:39:00Z">
        <w:del w:id="2120" w:author="skmorgane" w:date="2020-06-24T10:00:00Z">
          <w:r w:rsidR="00183C18" w:rsidRPr="00C97458" w:rsidDel="00357F96">
            <w:rPr>
              <w:rFonts w:asciiTheme="majorHAnsi" w:eastAsia="Times New Roman" w:hAnsiTheme="majorHAnsi" w:cstheme="majorHAnsi"/>
              <w:rPrChange w:id="2121" w:author="Diaz,Renata M" w:date="2020-06-11T15:21:00Z">
                <w:rPr>
                  <w:rFonts w:ascii="Times New Roman" w:eastAsia="Times New Roman" w:hAnsi="Times New Roman" w:cs="Times New Roman"/>
                  <w:sz w:val="24"/>
                  <w:szCs w:val="24"/>
                </w:rPr>
              </w:rPrChange>
            </w:rPr>
            <w:delText>count as</w:delText>
          </w:r>
        </w:del>
      </w:ins>
      <w:ins w:id="2122" w:author="Diaz,Renata M" w:date="2020-06-08T14:38:00Z">
        <w:del w:id="2123" w:author="skmorgane" w:date="2020-06-24T10:00:00Z">
          <w:r w:rsidR="00B81183" w:rsidRPr="00C97458" w:rsidDel="00357F96">
            <w:rPr>
              <w:rFonts w:asciiTheme="majorHAnsi" w:eastAsia="Times New Roman" w:hAnsiTheme="majorHAnsi" w:cstheme="majorHAnsi"/>
              <w:rPrChange w:id="2124" w:author="Diaz,Renata M" w:date="2020-06-11T15:21:00Z">
                <w:rPr>
                  <w:rFonts w:ascii="Times New Roman" w:eastAsia="Times New Roman" w:hAnsi="Times New Roman" w:cs="Times New Roman"/>
                  <w:sz w:val="24"/>
                  <w:szCs w:val="24"/>
                </w:rPr>
              </w:rPrChange>
            </w:rPr>
            <w:delText xml:space="preserve"> </w:delText>
          </w:r>
        </w:del>
      </w:ins>
      <w:ins w:id="2125" w:author="Diaz,Renata M" w:date="2020-06-08T14:37:00Z">
        <w:del w:id="2126" w:author="skmorgane" w:date="2020-06-24T10:00:00Z">
          <w:r w:rsidR="00014EC1" w:rsidRPr="00C97458" w:rsidDel="00357F96">
            <w:rPr>
              <w:rFonts w:asciiTheme="majorHAnsi" w:eastAsia="Times New Roman" w:hAnsiTheme="majorHAnsi" w:cstheme="majorHAnsi"/>
              <w:rPrChange w:id="2127" w:author="Diaz,Renata M" w:date="2020-06-11T15:21:00Z">
                <w:rPr>
                  <w:rFonts w:ascii="Times New Roman" w:eastAsia="Times New Roman" w:hAnsi="Times New Roman" w:cs="Times New Roman"/>
                  <w:sz w:val="24"/>
                  <w:szCs w:val="24"/>
                </w:rPr>
              </w:rPrChange>
            </w:rPr>
            <w:delText>distinct partitions</w:delText>
          </w:r>
        </w:del>
      </w:ins>
      <w:ins w:id="2128" w:author="Diaz,Renata M" w:date="2020-06-08T14:39:00Z">
        <w:del w:id="2129" w:author="skmorgane" w:date="2020-06-24T10:00:00Z">
          <w:r w:rsidR="00CC1F85" w:rsidRPr="00C97458" w:rsidDel="00357F96">
            <w:rPr>
              <w:rFonts w:asciiTheme="majorHAnsi" w:eastAsia="Times New Roman" w:hAnsiTheme="majorHAnsi" w:cstheme="majorHAnsi"/>
              <w:rPrChange w:id="2130" w:author="Diaz,Renata M" w:date="2020-06-11T15:21:00Z">
                <w:rPr>
                  <w:rFonts w:ascii="Times New Roman" w:eastAsia="Times New Roman" w:hAnsi="Times New Roman" w:cs="Times New Roman"/>
                  <w:sz w:val="24"/>
                  <w:szCs w:val="24"/>
                </w:rPr>
              </w:rPrChange>
            </w:rPr>
            <w:delText>,</w:delText>
          </w:r>
        </w:del>
      </w:ins>
      <w:ins w:id="2131" w:author="Diaz,Renata M" w:date="2020-06-08T14:38:00Z">
        <w:del w:id="2132" w:author="skmorgane" w:date="2020-06-24T10:00:00Z">
          <w:r w:rsidR="00B81183" w:rsidRPr="00C97458" w:rsidDel="00357F96">
            <w:rPr>
              <w:rFonts w:asciiTheme="majorHAnsi" w:eastAsia="Times New Roman" w:hAnsiTheme="majorHAnsi" w:cstheme="majorHAnsi"/>
              <w:rPrChange w:id="2133" w:author="Diaz,Renata M" w:date="2020-06-11T15:21:00Z">
                <w:rPr>
                  <w:rFonts w:ascii="Times New Roman" w:eastAsia="Times New Roman" w:hAnsi="Times New Roman" w:cs="Times New Roman"/>
                  <w:sz w:val="24"/>
                  <w:szCs w:val="24"/>
                </w:rPr>
              </w:rPrChange>
            </w:rPr>
            <w:delText xml:space="preserve"> </w:delText>
          </w:r>
        </w:del>
      </w:ins>
      <w:ins w:id="2134" w:author="Diaz,Renata M" w:date="2020-06-08T14:37:00Z">
        <w:del w:id="2135" w:author="skmorgane" w:date="2020-06-24T10:00:00Z">
          <w:r w:rsidR="00014EC1" w:rsidRPr="00C97458" w:rsidDel="00357F96">
            <w:rPr>
              <w:rFonts w:asciiTheme="majorHAnsi" w:eastAsia="Times New Roman" w:hAnsiTheme="majorHAnsi" w:cstheme="majorHAnsi"/>
              <w:rPrChange w:id="2136" w:author="Diaz,Renata M" w:date="2020-06-11T15:21:00Z">
                <w:rPr>
                  <w:rFonts w:ascii="Times New Roman" w:eastAsia="Times New Roman" w:hAnsi="Times New Roman" w:cs="Times New Roman"/>
                  <w:sz w:val="24"/>
                  <w:szCs w:val="24"/>
                </w:rPr>
              </w:rPrChange>
            </w:rPr>
            <w:delText xml:space="preserve">but </w:delText>
          </w:r>
          <w:r w:rsidR="00014EC1" w:rsidRPr="00C97458" w:rsidDel="00357F96">
            <w:rPr>
              <w:rFonts w:asciiTheme="majorHAnsi" w:eastAsia="Times New Roman" w:hAnsiTheme="majorHAnsi" w:cstheme="majorHAnsi"/>
              <w:i/>
              <w:iCs/>
              <w:rPrChange w:id="2137" w:author="Diaz,Renata M" w:date="2020-06-11T15:21:00Z">
                <w:rPr>
                  <w:rFonts w:ascii="Times New Roman" w:eastAsia="Times New Roman" w:hAnsi="Times New Roman" w:cs="Times New Roman"/>
                  <w:i/>
                  <w:iCs/>
                  <w:sz w:val="24"/>
                  <w:szCs w:val="24"/>
                </w:rPr>
              </w:rPrChange>
            </w:rPr>
            <w:delText xml:space="preserve">(1, 3, 5) </w:delText>
          </w:r>
          <w:r w:rsidR="00014EC1" w:rsidRPr="00C97458" w:rsidDel="00357F96">
            <w:rPr>
              <w:rFonts w:asciiTheme="majorHAnsi" w:eastAsia="Times New Roman" w:hAnsiTheme="majorHAnsi" w:cstheme="majorHAnsi"/>
              <w:rPrChange w:id="2138" w:author="Diaz,Renata M" w:date="2020-06-11T15:21:00Z">
                <w:rPr>
                  <w:rFonts w:ascii="Times New Roman" w:eastAsia="Times New Roman" w:hAnsi="Times New Roman" w:cs="Times New Roman"/>
                  <w:sz w:val="24"/>
                  <w:szCs w:val="24"/>
                </w:rPr>
              </w:rPrChange>
            </w:rPr>
            <w:delText xml:space="preserve">and </w:delText>
          </w:r>
        </w:del>
      </w:ins>
      <w:ins w:id="2139" w:author="Diaz,Renata M" w:date="2020-06-08T14:38:00Z">
        <w:del w:id="2140" w:author="skmorgane" w:date="2020-06-24T10:00:00Z">
          <w:r w:rsidR="00014EC1" w:rsidRPr="00C97458" w:rsidDel="00357F96">
            <w:rPr>
              <w:rFonts w:asciiTheme="majorHAnsi" w:eastAsia="Times New Roman" w:hAnsiTheme="majorHAnsi" w:cstheme="majorHAnsi"/>
              <w:i/>
              <w:iCs/>
              <w:rPrChange w:id="2141" w:author="Diaz,Renata M" w:date="2020-06-11T15:21:00Z">
                <w:rPr>
                  <w:rFonts w:ascii="Times New Roman" w:eastAsia="Times New Roman" w:hAnsi="Times New Roman" w:cs="Times New Roman"/>
                  <w:i/>
                  <w:iCs/>
                  <w:sz w:val="24"/>
                  <w:szCs w:val="24"/>
                </w:rPr>
              </w:rPrChange>
            </w:rPr>
            <w:delText>(3, 1, 5</w:delText>
          </w:r>
          <w:r w:rsidR="00B81183" w:rsidRPr="00C97458" w:rsidDel="00357F96">
            <w:rPr>
              <w:rFonts w:asciiTheme="majorHAnsi" w:eastAsia="Times New Roman" w:hAnsiTheme="majorHAnsi" w:cstheme="majorHAnsi"/>
              <w:i/>
              <w:iCs/>
              <w:rPrChange w:id="2142" w:author="Diaz,Renata M" w:date="2020-06-11T15:21:00Z">
                <w:rPr>
                  <w:rFonts w:ascii="Times New Roman" w:eastAsia="Times New Roman" w:hAnsi="Times New Roman" w:cs="Times New Roman"/>
                  <w:i/>
                  <w:iCs/>
                  <w:sz w:val="24"/>
                  <w:szCs w:val="24"/>
                </w:rPr>
              </w:rPrChange>
            </w:rPr>
            <w:delText xml:space="preserve">) </w:delText>
          </w:r>
        </w:del>
      </w:ins>
      <w:ins w:id="2143" w:author="Diaz,Renata M" w:date="2020-06-08T14:39:00Z">
        <w:del w:id="2144" w:author="skmorgane" w:date="2020-06-24T10:00:00Z">
          <w:r w:rsidR="00183C18" w:rsidRPr="00C97458" w:rsidDel="00357F96">
            <w:rPr>
              <w:rFonts w:asciiTheme="majorHAnsi" w:eastAsia="Times New Roman" w:hAnsiTheme="majorHAnsi" w:cstheme="majorHAnsi"/>
              <w:rPrChange w:id="2145" w:author="Diaz,Renata M" w:date="2020-06-11T15:21:00Z">
                <w:rPr>
                  <w:rFonts w:ascii="Times New Roman" w:eastAsia="Times New Roman" w:hAnsi="Times New Roman" w:cs="Times New Roman"/>
                  <w:sz w:val="24"/>
                  <w:szCs w:val="24"/>
                </w:rPr>
              </w:rPrChange>
            </w:rPr>
            <w:delText xml:space="preserve">count as </w:delText>
          </w:r>
        </w:del>
      </w:ins>
      <w:ins w:id="2146" w:author="Diaz,Renata M" w:date="2020-06-08T14:40:00Z">
        <w:del w:id="2147" w:author="skmorgane" w:date="2020-06-24T10:00:00Z">
          <w:r w:rsidR="00B13D59" w:rsidRPr="00C97458" w:rsidDel="00357F96">
            <w:rPr>
              <w:rFonts w:asciiTheme="majorHAnsi" w:eastAsia="Times New Roman" w:hAnsiTheme="majorHAnsi" w:cstheme="majorHAnsi"/>
              <w:rPrChange w:id="2148" w:author="Diaz,Renata M" w:date="2020-06-11T15:21:00Z">
                <w:rPr>
                  <w:rFonts w:ascii="Times New Roman" w:eastAsia="Times New Roman" w:hAnsi="Times New Roman" w:cs="Times New Roman"/>
                  <w:sz w:val="24"/>
                  <w:szCs w:val="24"/>
                </w:rPr>
              </w:rPrChange>
            </w:rPr>
            <w:delText>only one element of the feasible set</w:delText>
          </w:r>
        </w:del>
      </w:ins>
      <w:ins w:id="2149" w:author="Diaz,Renata M" w:date="2020-06-09T14:00:00Z">
        <w:del w:id="2150" w:author="skmorgane" w:date="2020-06-24T10:00:00Z">
          <w:r w:rsidR="001C0312" w:rsidRPr="00C97458" w:rsidDel="00357F96">
            <w:rPr>
              <w:rFonts w:asciiTheme="majorHAnsi" w:eastAsia="Times New Roman" w:hAnsiTheme="majorHAnsi" w:cstheme="majorHAnsi"/>
              <w:rPrChange w:id="2151" w:author="Diaz,Renata M" w:date="2020-06-11T15:21:00Z">
                <w:rPr>
                  <w:rFonts w:asciiTheme="majorHAnsi" w:eastAsia="Times New Roman" w:hAnsiTheme="majorHAnsi" w:cstheme="majorHAnsi"/>
                  <w:sz w:val="24"/>
                  <w:szCs w:val="24"/>
                </w:rPr>
              </w:rPrChange>
            </w:rPr>
            <w:delText>.</w:delText>
          </w:r>
        </w:del>
      </w:ins>
      <w:ins w:id="2152" w:author="Diaz,Renata M" w:date="2020-06-08T14:41:00Z">
        <w:del w:id="2153" w:author="skmorgane" w:date="2020-06-24T10:00:00Z">
          <w:r w:rsidR="00B8625B" w:rsidRPr="00C97458" w:rsidDel="00357F96">
            <w:rPr>
              <w:rFonts w:asciiTheme="majorHAnsi" w:eastAsia="Times New Roman" w:hAnsiTheme="majorHAnsi" w:cstheme="majorHAnsi"/>
              <w:rPrChange w:id="2154" w:author="Diaz,Renata M" w:date="2020-06-11T15:21:00Z">
                <w:rPr>
                  <w:rFonts w:ascii="Times New Roman" w:eastAsia="Times New Roman" w:hAnsi="Times New Roman" w:cs="Times New Roman"/>
                  <w:sz w:val="24"/>
                  <w:szCs w:val="24"/>
                </w:rPr>
              </w:rPrChange>
            </w:rPr>
            <w:delText xml:space="preserve"> </w:delText>
          </w:r>
        </w:del>
      </w:ins>
      <w:ins w:id="2155" w:author="Diaz,Renata M" w:date="2020-06-09T12:05:00Z">
        <w:del w:id="2156" w:author="skmorgane" w:date="2020-06-24T10:00:00Z">
          <w:r w:rsidR="00097A0E" w:rsidRPr="00C97458" w:rsidDel="00357F96">
            <w:rPr>
              <w:rFonts w:asciiTheme="majorHAnsi" w:eastAsia="Times New Roman" w:hAnsiTheme="majorHAnsi" w:cstheme="majorHAnsi"/>
              <w:rPrChange w:id="2157" w:author="Diaz,Renata M" w:date="2020-06-11T15:21:00Z">
                <w:rPr>
                  <w:rFonts w:asciiTheme="majorHAnsi" w:eastAsia="Times New Roman" w:hAnsiTheme="majorHAnsi" w:cstheme="majorHAnsi"/>
                  <w:sz w:val="24"/>
                  <w:szCs w:val="24"/>
                </w:rPr>
              </w:rPrChange>
            </w:rPr>
            <w:delText>Each</w:delText>
          </w:r>
        </w:del>
      </w:ins>
      <w:ins w:id="2158" w:author="Diaz,Renata M" w:date="2020-06-08T14:46:00Z">
        <w:del w:id="2159" w:author="skmorgane" w:date="2020-06-24T10:00:00Z">
          <w:r w:rsidR="00265605" w:rsidRPr="00C97458" w:rsidDel="00357F96">
            <w:rPr>
              <w:rFonts w:asciiTheme="majorHAnsi" w:eastAsia="Times New Roman" w:hAnsiTheme="majorHAnsi" w:cstheme="majorHAnsi"/>
              <w:rPrChange w:id="2160" w:author="Diaz,Renata M" w:date="2020-06-11T15:21:00Z">
                <w:rPr>
                  <w:rFonts w:ascii="Times New Roman" w:eastAsia="Times New Roman" w:hAnsi="Times New Roman" w:cs="Times New Roman"/>
                  <w:sz w:val="24"/>
                  <w:szCs w:val="24"/>
                </w:rPr>
              </w:rPrChange>
            </w:rPr>
            <w:delText xml:space="preserve"> distinct element of the feasible </w:delText>
          </w:r>
        </w:del>
      </w:ins>
      <w:ins w:id="2161" w:author="Diaz,Renata M" w:date="2020-06-09T12:05:00Z">
        <w:del w:id="2162" w:author="skmorgane" w:date="2020-06-24T10:00:00Z">
          <w:r w:rsidR="00097A0E" w:rsidRPr="00C97458" w:rsidDel="00357F96">
            <w:rPr>
              <w:rFonts w:asciiTheme="majorHAnsi" w:eastAsia="Times New Roman" w:hAnsiTheme="majorHAnsi" w:cstheme="majorHAnsi"/>
              <w:rPrChange w:id="2163" w:author="Diaz,Renata M" w:date="2020-06-11T15:21:00Z">
                <w:rPr>
                  <w:rFonts w:asciiTheme="majorHAnsi" w:eastAsia="Times New Roman" w:hAnsiTheme="majorHAnsi" w:cstheme="majorHAnsi"/>
                  <w:sz w:val="24"/>
                  <w:szCs w:val="24"/>
                </w:rPr>
              </w:rPrChange>
            </w:rPr>
            <w:delText>set is considered</w:delText>
          </w:r>
        </w:del>
      </w:ins>
      <w:ins w:id="2164" w:author="Diaz,Renata M" w:date="2020-06-08T14:46:00Z">
        <w:del w:id="2165" w:author="skmorgane" w:date="2020-06-24T10:00:00Z">
          <w:r w:rsidR="00265605" w:rsidRPr="00C97458" w:rsidDel="00357F96">
            <w:rPr>
              <w:rFonts w:asciiTheme="majorHAnsi" w:eastAsia="Times New Roman" w:hAnsiTheme="majorHAnsi" w:cstheme="majorHAnsi"/>
              <w:rPrChange w:id="2166" w:author="Diaz,Renata M" w:date="2020-06-11T15:21:00Z">
                <w:rPr>
                  <w:rFonts w:ascii="Times New Roman" w:eastAsia="Times New Roman" w:hAnsi="Times New Roman" w:cs="Times New Roman"/>
                  <w:sz w:val="24"/>
                  <w:szCs w:val="24"/>
                </w:rPr>
              </w:rPrChange>
            </w:rPr>
            <w:delText xml:space="preserve"> equally probable to occur at random. </w:delText>
          </w:r>
        </w:del>
      </w:ins>
      <w:ins w:id="2167" w:author="Diaz,Renata M" w:date="2020-06-08T14:45:00Z">
        <w:del w:id="2168" w:author="skmorgane" w:date="2020-06-24T10:00:00Z">
          <w:r w:rsidR="00265605" w:rsidRPr="00C97458" w:rsidDel="00357F96">
            <w:rPr>
              <w:rFonts w:asciiTheme="majorHAnsi" w:eastAsia="Times New Roman" w:hAnsiTheme="majorHAnsi" w:cstheme="majorHAnsi"/>
              <w:rPrChange w:id="2169" w:author="Diaz,Renata M" w:date="2020-06-11T15:21:00Z">
                <w:rPr>
                  <w:rFonts w:ascii="Times New Roman" w:eastAsia="Times New Roman" w:hAnsi="Times New Roman" w:cs="Times New Roman"/>
                  <w:sz w:val="24"/>
                  <w:szCs w:val="24"/>
                </w:rPr>
              </w:rPrChange>
            </w:rPr>
            <w:delText>Alternative assumptions regarding the distinguishability of species and/or individuals would</w:delText>
          </w:r>
        </w:del>
      </w:ins>
      <w:ins w:id="2170" w:author="Diaz,Renata M" w:date="2020-06-11T14:29:00Z">
        <w:del w:id="2171" w:author="skmorgane" w:date="2020-06-24T10:00:00Z">
          <w:r w:rsidR="00E118EF" w:rsidRPr="00C97458" w:rsidDel="00357F96">
            <w:rPr>
              <w:rFonts w:asciiTheme="majorHAnsi" w:eastAsia="Times New Roman" w:hAnsiTheme="majorHAnsi" w:cstheme="majorHAnsi"/>
              <w:rPrChange w:id="2172" w:author="Diaz,Renata M" w:date="2020-06-11T15:21:00Z">
                <w:rPr>
                  <w:rFonts w:asciiTheme="majorHAnsi" w:eastAsia="Times New Roman" w:hAnsiTheme="majorHAnsi" w:cstheme="majorHAnsi"/>
                  <w:sz w:val="24"/>
                  <w:szCs w:val="24"/>
                </w:rPr>
              </w:rPrChange>
            </w:rPr>
            <w:delText xml:space="preserve"> effectively</w:delText>
          </w:r>
        </w:del>
      </w:ins>
      <w:ins w:id="2173" w:author="Diaz,Renata M" w:date="2020-06-08T14:45:00Z">
        <w:del w:id="2174" w:author="skmorgane" w:date="2020-06-24T10:00:00Z">
          <w:r w:rsidR="00265605" w:rsidRPr="00C97458" w:rsidDel="00357F96">
            <w:rPr>
              <w:rFonts w:asciiTheme="majorHAnsi" w:eastAsia="Times New Roman" w:hAnsiTheme="majorHAnsi" w:cstheme="majorHAnsi"/>
              <w:rPrChange w:id="2175" w:author="Diaz,Renata M" w:date="2020-06-11T15:21:00Z">
                <w:rPr>
                  <w:rFonts w:ascii="Times New Roman" w:eastAsia="Times New Roman" w:hAnsi="Times New Roman" w:cs="Times New Roman"/>
                  <w:sz w:val="24"/>
                  <w:szCs w:val="24"/>
                </w:rPr>
              </w:rPrChange>
            </w:rPr>
            <w:delText xml:space="preserve"> change the probabilities associated with various elements of the feasible set, because some partitions can be achieved via more permutations than others</w:delText>
          </w:r>
        </w:del>
      </w:ins>
      <w:ins w:id="2176" w:author="Diaz,Renata M" w:date="2020-06-08T14:46:00Z">
        <w:del w:id="2177" w:author="skmorgane" w:date="2020-06-24T10:00:00Z">
          <w:r w:rsidR="00265605" w:rsidRPr="00C97458" w:rsidDel="00357F96">
            <w:rPr>
              <w:rFonts w:asciiTheme="majorHAnsi" w:eastAsia="Times New Roman" w:hAnsiTheme="majorHAnsi" w:cstheme="majorHAnsi"/>
              <w:rPrChange w:id="2178" w:author="Diaz,Renata M" w:date="2020-06-11T15:21:00Z">
                <w:rPr>
                  <w:rFonts w:ascii="Times New Roman" w:eastAsia="Times New Roman" w:hAnsi="Times New Roman" w:cs="Times New Roman"/>
                  <w:sz w:val="24"/>
                  <w:szCs w:val="24"/>
                </w:rPr>
              </w:rPrChange>
            </w:rPr>
            <w:delText xml:space="preserve">. </w:delText>
          </w:r>
        </w:del>
      </w:ins>
      <w:ins w:id="2179" w:author="Diaz,Renata M" w:date="2020-06-09T12:05:00Z">
        <w:del w:id="2180" w:author="skmorgane" w:date="2020-06-24T10:00:00Z">
          <w:r w:rsidR="005136EA" w:rsidRPr="00C97458" w:rsidDel="00357F96">
            <w:rPr>
              <w:rFonts w:asciiTheme="majorHAnsi" w:eastAsia="Times New Roman" w:hAnsiTheme="majorHAnsi" w:cstheme="majorHAnsi"/>
              <w:rPrChange w:id="2181" w:author="Diaz,Renata M" w:date="2020-06-11T15:21:00Z">
                <w:rPr>
                  <w:rFonts w:asciiTheme="majorHAnsi" w:eastAsia="Times New Roman" w:hAnsiTheme="majorHAnsi" w:cstheme="majorHAnsi"/>
                  <w:sz w:val="24"/>
                  <w:szCs w:val="24"/>
                </w:rPr>
              </w:rPrChange>
            </w:rPr>
            <w:delText>However, i</w:delText>
          </w:r>
        </w:del>
      </w:ins>
      <w:ins w:id="2182" w:author="Diaz,Renata M" w:date="2020-06-08T14:47:00Z">
        <w:del w:id="2183" w:author="skmorgane" w:date="2020-06-24T10:00:00Z">
          <w:r w:rsidR="00265605" w:rsidRPr="00C97458" w:rsidDel="00357F96">
            <w:rPr>
              <w:rFonts w:asciiTheme="majorHAnsi" w:eastAsia="Times New Roman" w:hAnsiTheme="majorHAnsi" w:cstheme="majorHAnsi"/>
              <w:rPrChange w:id="2184" w:author="Diaz,Renata M" w:date="2020-06-11T15:21:00Z">
                <w:rPr>
                  <w:rFonts w:ascii="Times New Roman" w:eastAsia="Times New Roman" w:hAnsi="Times New Roman" w:cs="Times New Roman"/>
                  <w:sz w:val="24"/>
                  <w:szCs w:val="24"/>
                </w:rPr>
              </w:rPrChange>
            </w:rPr>
            <w:delText xml:space="preserve">n the absence of </w:delText>
          </w:r>
        </w:del>
      </w:ins>
      <w:ins w:id="2185" w:author="Diaz,Renata M" w:date="2020-06-09T14:00:00Z">
        <w:del w:id="2186" w:author="skmorgane" w:date="2020-06-24T10:00:00Z">
          <w:r w:rsidR="00431485" w:rsidRPr="00C97458" w:rsidDel="00357F96">
            <w:rPr>
              <w:rFonts w:asciiTheme="majorHAnsi" w:eastAsia="Times New Roman" w:hAnsiTheme="majorHAnsi" w:cstheme="majorHAnsi"/>
              <w:rPrChange w:id="2187" w:author="Diaz,Renata M" w:date="2020-06-11T15:21:00Z">
                <w:rPr>
                  <w:rFonts w:asciiTheme="majorHAnsi" w:eastAsia="Times New Roman" w:hAnsiTheme="majorHAnsi" w:cstheme="majorHAnsi"/>
                  <w:sz w:val="24"/>
                  <w:szCs w:val="24"/>
                </w:rPr>
              </w:rPrChange>
            </w:rPr>
            <w:delText>strong</w:delText>
          </w:r>
        </w:del>
      </w:ins>
      <w:ins w:id="2188" w:author="Diaz,Renata M" w:date="2020-06-08T14:47:00Z">
        <w:del w:id="2189" w:author="skmorgane" w:date="2020-06-24T10:00:00Z">
          <w:r w:rsidR="00265605" w:rsidRPr="00C97458" w:rsidDel="00357F96">
            <w:rPr>
              <w:rFonts w:asciiTheme="majorHAnsi" w:eastAsia="Times New Roman" w:hAnsiTheme="majorHAnsi" w:cstheme="majorHAnsi"/>
              <w:i/>
              <w:iCs/>
              <w:rPrChange w:id="2190" w:author="Diaz,Renata M" w:date="2020-06-11T15:21:00Z">
                <w:rPr>
                  <w:rFonts w:ascii="Times New Roman" w:eastAsia="Times New Roman" w:hAnsi="Times New Roman" w:cs="Times New Roman"/>
                  <w:i/>
                  <w:iCs/>
                  <w:sz w:val="24"/>
                  <w:szCs w:val="24"/>
                </w:rPr>
              </w:rPrChange>
            </w:rPr>
            <w:delText xml:space="preserve"> </w:delText>
          </w:r>
          <w:r w:rsidR="00265605" w:rsidRPr="00C97458" w:rsidDel="00357F96">
            <w:rPr>
              <w:rFonts w:asciiTheme="majorHAnsi" w:eastAsia="Times New Roman" w:hAnsiTheme="majorHAnsi" w:cstheme="majorHAnsi"/>
              <w:rPrChange w:id="2191" w:author="Diaz,Renata M" w:date="2020-06-11T15:21:00Z">
                <w:rPr>
                  <w:rFonts w:ascii="Times New Roman" w:eastAsia="Times New Roman" w:hAnsi="Times New Roman" w:cs="Times New Roman"/>
                  <w:sz w:val="24"/>
                  <w:szCs w:val="24"/>
                </w:rPr>
              </w:rPrChange>
            </w:rPr>
            <w:delText>justification f</w:delText>
          </w:r>
        </w:del>
      </w:ins>
      <w:ins w:id="2192" w:author="Diaz,Renata M" w:date="2020-06-08T14:48:00Z">
        <w:del w:id="2193" w:author="skmorgane" w:date="2020-06-24T10:00:00Z">
          <w:r w:rsidR="00265605" w:rsidRPr="00C97458" w:rsidDel="00357F96">
            <w:rPr>
              <w:rFonts w:asciiTheme="majorHAnsi" w:eastAsia="Times New Roman" w:hAnsiTheme="majorHAnsi" w:cstheme="majorHAnsi"/>
              <w:rPrChange w:id="2194" w:author="Diaz,Renata M" w:date="2020-06-11T15:21:00Z">
                <w:rPr>
                  <w:rFonts w:ascii="Times New Roman" w:eastAsia="Times New Roman" w:hAnsi="Times New Roman" w:cs="Times New Roman"/>
                  <w:sz w:val="24"/>
                  <w:szCs w:val="24"/>
                </w:rPr>
              </w:rPrChange>
            </w:rPr>
            <w:delText xml:space="preserve">or one set of assumptions over another, we </w:delText>
          </w:r>
        </w:del>
      </w:ins>
      <w:ins w:id="2195" w:author="Diaz,Renata M" w:date="2020-06-09T14:00:00Z">
        <w:del w:id="2196" w:author="skmorgane" w:date="2020-06-24T10:00:00Z">
          <w:r w:rsidR="00487916" w:rsidRPr="00C97458" w:rsidDel="00357F96">
            <w:rPr>
              <w:rFonts w:asciiTheme="majorHAnsi" w:eastAsia="Times New Roman" w:hAnsiTheme="majorHAnsi" w:cstheme="majorHAnsi"/>
              <w:rPrChange w:id="2197" w:author="Diaz,Renata M" w:date="2020-06-11T15:21:00Z">
                <w:rPr>
                  <w:rFonts w:asciiTheme="majorHAnsi" w:eastAsia="Times New Roman" w:hAnsiTheme="majorHAnsi" w:cstheme="majorHAnsi"/>
                  <w:sz w:val="24"/>
                  <w:szCs w:val="24"/>
                </w:rPr>
              </w:rPrChange>
            </w:rPr>
            <w:delText>adopted</w:delText>
          </w:r>
        </w:del>
      </w:ins>
      <w:ins w:id="2198" w:author="Diaz,Renata M" w:date="2020-06-08T14:48:00Z">
        <w:del w:id="2199" w:author="skmorgane" w:date="2020-06-24T10:00:00Z">
          <w:r w:rsidR="00265605" w:rsidRPr="00C97458" w:rsidDel="00357F96">
            <w:rPr>
              <w:rFonts w:asciiTheme="majorHAnsi" w:eastAsia="Times New Roman" w:hAnsiTheme="majorHAnsi" w:cstheme="majorHAnsi"/>
              <w:rPrChange w:id="2200" w:author="Diaz,Renata M" w:date="2020-06-11T15:21:00Z">
                <w:rPr>
                  <w:rFonts w:ascii="Times New Roman" w:eastAsia="Times New Roman" w:hAnsi="Times New Roman" w:cs="Times New Roman"/>
                  <w:sz w:val="24"/>
                  <w:szCs w:val="24"/>
                </w:rPr>
              </w:rPrChange>
            </w:rPr>
            <w:delText xml:space="preserve"> </w:delText>
          </w:r>
        </w:del>
      </w:ins>
      <w:ins w:id="2201" w:author="Diaz,Renata M" w:date="2020-06-08T14:49:00Z">
        <w:del w:id="2202" w:author="skmorgane" w:date="2020-06-24T10:00:00Z">
          <w:r w:rsidR="00265605" w:rsidRPr="00C97458" w:rsidDel="00357F96">
            <w:rPr>
              <w:rFonts w:asciiTheme="majorHAnsi" w:eastAsia="Times New Roman" w:hAnsiTheme="majorHAnsi" w:cstheme="majorHAnsi"/>
              <w:rPrChange w:id="2203" w:author="Diaz,Renata M" w:date="2020-06-11T15:21:00Z">
                <w:rPr>
                  <w:rFonts w:ascii="Times New Roman" w:eastAsia="Times New Roman" w:hAnsi="Times New Roman" w:cs="Times New Roman"/>
                  <w:sz w:val="24"/>
                  <w:szCs w:val="24"/>
                </w:rPr>
              </w:rPrChange>
            </w:rPr>
            <w:delText>a simple set of assumptions that have previously been shown to approximate</w:delText>
          </w:r>
        </w:del>
      </w:ins>
      <w:ins w:id="2204" w:author="Diaz,Renata M" w:date="2020-06-08T14:50:00Z">
        <w:del w:id="2205" w:author="skmorgane" w:date="2020-06-24T10:00:00Z">
          <w:r w:rsidR="00265605" w:rsidRPr="00C97458" w:rsidDel="00357F96">
            <w:rPr>
              <w:rFonts w:asciiTheme="majorHAnsi" w:eastAsia="Times New Roman" w:hAnsiTheme="majorHAnsi" w:cstheme="majorHAnsi"/>
              <w:rPrChange w:id="2206" w:author="Diaz,Renata M" w:date="2020-06-11T15:21:00Z">
                <w:rPr>
                  <w:rFonts w:ascii="Times New Roman" w:eastAsia="Times New Roman" w:hAnsi="Times New Roman" w:cs="Times New Roman"/>
                  <w:sz w:val="24"/>
                  <w:szCs w:val="24"/>
                </w:rPr>
              </w:rPrChange>
            </w:rPr>
            <w:delText xml:space="preserve"> reality (Locey and White 2013</w:delText>
          </w:r>
        </w:del>
      </w:ins>
      <w:ins w:id="2207" w:author="Diaz,Renata M" w:date="2020-06-08T14:51:00Z">
        <w:del w:id="2208" w:author="skmorgane" w:date="2020-06-24T10:00:00Z">
          <w:r w:rsidR="00265605" w:rsidRPr="00C97458" w:rsidDel="00357F96">
            <w:rPr>
              <w:rFonts w:asciiTheme="majorHAnsi" w:eastAsia="Times New Roman" w:hAnsiTheme="majorHAnsi" w:cstheme="majorHAnsi"/>
              <w:rPrChange w:id="2209" w:author="Diaz,Renata M" w:date="2020-06-11T15:21:00Z">
                <w:rPr>
                  <w:rFonts w:ascii="Times New Roman" w:eastAsia="Times New Roman" w:hAnsi="Times New Roman" w:cs="Times New Roman"/>
                  <w:sz w:val="24"/>
                  <w:szCs w:val="24"/>
                </w:rPr>
              </w:rPrChange>
            </w:rPr>
            <w:delText xml:space="preserve">). </w:delText>
          </w:r>
        </w:del>
      </w:ins>
      <w:ins w:id="2210" w:author="Diaz,Renata M" w:date="2020-06-08T14:50:00Z">
        <w:del w:id="2211" w:author="skmorgane" w:date="2020-06-24T10:00:00Z">
          <w:r w:rsidR="00265605" w:rsidRPr="00C97458" w:rsidDel="00357F96">
            <w:rPr>
              <w:rFonts w:asciiTheme="majorHAnsi" w:eastAsia="Times New Roman" w:hAnsiTheme="majorHAnsi" w:cstheme="majorHAnsi"/>
              <w:rPrChange w:id="2212" w:author="Diaz,Renata M" w:date="2020-06-11T15:21:00Z">
                <w:rPr>
                  <w:rFonts w:ascii="Times New Roman" w:eastAsia="Times New Roman" w:hAnsi="Times New Roman" w:cs="Times New Roman"/>
                  <w:sz w:val="24"/>
                  <w:szCs w:val="24"/>
                </w:rPr>
              </w:rPrChange>
            </w:rPr>
            <w:delText xml:space="preserve"> </w:delText>
          </w:r>
        </w:del>
      </w:ins>
      <w:ins w:id="2213" w:author="Diaz,Renata M" w:date="2020-04-13T15:49:00Z">
        <w:del w:id="2214" w:author="skmorgane" w:date="2020-06-24T10:00:00Z">
          <w:r w:rsidR="00F30CF8" w:rsidRPr="00C97458" w:rsidDel="00357F96">
            <w:rPr>
              <w:rFonts w:asciiTheme="majorHAnsi" w:eastAsia="Times New Roman" w:hAnsiTheme="majorHAnsi" w:cstheme="majorHAnsi"/>
              <w:rPrChange w:id="2215" w:author="Diaz,Renata M" w:date="2020-06-11T15:21:00Z">
                <w:rPr>
                  <w:rFonts w:ascii="Times New Roman" w:eastAsia="Times New Roman" w:hAnsi="Times New Roman" w:cs="Times New Roman"/>
                  <w:sz w:val="24"/>
                  <w:szCs w:val="24"/>
                </w:rPr>
              </w:rPrChange>
            </w:rPr>
            <w:delText xml:space="preserve"> </w:delText>
          </w:r>
        </w:del>
      </w:ins>
    </w:p>
    <w:p w14:paraId="1E0477B6" w14:textId="20D1EAC1" w:rsidR="007F16B9" w:rsidRPr="00C97458" w:rsidDel="0047258C" w:rsidRDefault="007F16B9" w:rsidP="007F16B9">
      <w:pPr>
        <w:rPr>
          <w:del w:id="2216" w:author="Diaz,Renata M" w:date="2020-06-08T14:57:00Z"/>
          <w:moveTo w:id="2217" w:author="Diaz,Renata M" w:date="2020-04-13T15:38:00Z"/>
          <w:rFonts w:asciiTheme="majorHAnsi" w:eastAsia="Times New Roman" w:hAnsiTheme="majorHAnsi" w:cstheme="majorHAnsi"/>
          <w:rPrChange w:id="2218" w:author="Diaz,Renata M" w:date="2020-06-11T15:21:00Z">
            <w:rPr>
              <w:del w:id="2219" w:author="Diaz,Renata M" w:date="2020-06-08T14:57:00Z"/>
              <w:moveTo w:id="2220" w:author="Diaz,Renata M" w:date="2020-04-13T15:38:00Z"/>
              <w:rFonts w:ascii="Times New Roman" w:eastAsia="Times New Roman" w:hAnsi="Times New Roman" w:cs="Times New Roman"/>
              <w:sz w:val="24"/>
              <w:szCs w:val="24"/>
            </w:rPr>
          </w:rPrChange>
        </w:rPr>
      </w:pPr>
      <w:moveTo w:id="2221" w:author="Diaz,Renata M" w:date="2020-04-13T15:38:00Z">
        <w:del w:id="2222" w:author="Diaz,Renata M" w:date="2020-04-13T15:41:00Z">
          <w:r w:rsidRPr="00C97458" w:rsidDel="00CC10A3">
            <w:rPr>
              <w:rFonts w:asciiTheme="majorHAnsi" w:eastAsia="Times New Roman" w:hAnsiTheme="majorHAnsi" w:cstheme="majorHAnsi"/>
              <w:i/>
              <w:iCs/>
              <w:rPrChange w:id="2223" w:author="Diaz,Renata M" w:date="2020-06-11T15:21:00Z">
                <w:rPr>
                  <w:rFonts w:ascii="Times New Roman" w:eastAsia="Times New Roman" w:hAnsi="Times New Roman" w:cs="Times New Roman"/>
                  <w:sz w:val="24"/>
                  <w:szCs w:val="24"/>
                </w:rPr>
              </w:rPrChange>
            </w:rPr>
            <w:delText>Enumerating</w:delText>
          </w:r>
        </w:del>
        <w:del w:id="2224" w:author="Diaz,Renata M" w:date="2020-04-13T15:49:00Z">
          <w:r w:rsidRPr="00C97458" w:rsidDel="00F30CF8">
            <w:rPr>
              <w:rFonts w:asciiTheme="majorHAnsi" w:eastAsia="Times New Roman" w:hAnsiTheme="majorHAnsi" w:cstheme="majorHAnsi"/>
              <w:rPrChange w:id="2225" w:author="Diaz,Renata M" w:date="2020-06-11T15:21:00Z">
                <w:rPr>
                  <w:rFonts w:ascii="Times New Roman" w:eastAsia="Times New Roman" w:hAnsi="Times New Roman" w:cs="Times New Roman"/>
                  <w:sz w:val="24"/>
                  <w:szCs w:val="24"/>
                </w:rPr>
              </w:rPrChange>
            </w:rPr>
            <w:delText xml:space="preserve"> and u</w:delText>
          </w:r>
        </w:del>
        <w:del w:id="2226" w:author="Diaz,Renata M" w:date="2020-06-08T14:57:00Z">
          <w:r w:rsidRPr="00C97458" w:rsidDel="002C44BD">
            <w:rPr>
              <w:rFonts w:asciiTheme="majorHAnsi" w:eastAsia="Times New Roman" w:hAnsiTheme="majorHAnsi" w:cstheme="majorHAnsi"/>
              <w:rPrChange w:id="2227" w:author="Diaz,Renata M" w:date="2020-06-11T15:21:00Z">
                <w:rPr>
                  <w:rFonts w:ascii="Times New Roman" w:eastAsia="Times New Roman" w:hAnsi="Times New Roman" w:cs="Times New Roman"/>
                  <w:sz w:val="24"/>
                  <w:szCs w:val="24"/>
                </w:rPr>
              </w:rPrChange>
            </w:rPr>
            <w:delText>niformly sampling</w:delText>
          </w:r>
        </w:del>
        <w:del w:id="2228" w:author="Diaz,Renata M" w:date="2020-06-09T12:07:00Z">
          <w:r w:rsidRPr="00C97458" w:rsidDel="00CD7BFB">
            <w:rPr>
              <w:rFonts w:asciiTheme="majorHAnsi" w:eastAsia="Times New Roman" w:hAnsiTheme="majorHAnsi" w:cstheme="majorHAnsi"/>
              <w:rPrChange w:id="2229" w:author="Diaz,Renata M" w:date="2020-06-11T15:21: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2230" w:author="skmorgane" w:date="2020-05-26T11:27:00Z">
        <w:del w:id="2231" w:author="Diaz,Renata M" w:date="2020-06-09T12:07:00Z">
          <w:r w:rsidR="00542910" w:rsidRPr="00C97458" w:rsidDel="00CD7BFB">
            <w:rPr>
              <w:rFonts w:asciiTheme="majorHAnsi" w:eastAsia="Times New Roman" w:hAnsiTheme="majorHAnsi" w:cstheme="majorHAnsi"/>
              <w:rPrChange w:id="2232" w:author="Diaz,Renata M" w:date="2020-06-11T15:21:00Z">
                <w:rPr>
                  <w:rFonts w:ascii="Times New Roman" w:eastAsia="Times New Roman" w:hAnsi="Times New Roman" w:cs="Times New Roman"/>
                  <w:sz w:val="24"/>
                  <w:szCs w:val="24"/>
                </w:rPr>
              </w:rPrChange>
            </w:rPr>
            <w:delText xml:space="preserve">themselves </w:delText>
          </w:r>
        </w:del>
      </w:ins>
      <w:moveTo w:id="2233" w:author="Diaz,Renata M" w:date="2020-04-13T15:38:00Z">
        <w:del w:id="2234" w:author="Diaz,Renata M" w:date="2020-06-09T12:07:00Z">
          <w:r w:rsidRPr="00C97458" w:rsidDel="00CD7BFB">
            <w:rPr>
              <w:rFonts w:asciiTheme="majorHAnsi" w:eastAsia="Times New Roman" w:hAnsiTheme="majorHAnsi" w:cstheme="majorHAnsi"/>
              <w:rPrChange w:id="2235" w:author="Diaz,Renata M" w:date="2020-06-11T15:21: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2236" w:author="Diaz,Renata M" w:date="2020-04-16T13:51:00Z">
          <w:r w:rsidRPr="00C97458" w:rsidDel="00916A42">
            <w:rPr>
              <w:rFonts w:asciiTheme="majorHAnsi" w:eastAsia="Times New Roman" w:hAnsiTheme="majorHAnsi" w:cstheme="majorHAnsi"/>
              <w:rPrChange w:id="2237" w:author="Diaz,Renata M" w:date="2020-06-11T15:21:00Z">
                <w:rPr>
                  <w:rFonts w:ascii="Times New Roman" w:eastAsia="Times New Roman" w:hAnsi="Times New Roman" w:cs="Times New Roman"/>
                  <w:sz w:val="24"/>
                  <w:szCs w:val="24"/>
                </w:rPr>
              </w:rPrChange>
            </w:rPr>
            <w:delText xml:space="preserve">comparatively </w:delText>
          </w:r>
        </w:del>
        <w:del w:id="2238" w:author="Diaz,Renata M" w:date="2020-06-09T12:07:00Z">
          <w:r w:rsidRPr="00C97458" w:rsidDel="00CD7BFB">
            <w:rPr>
              <w:rFonts w:asciiTheme="majorHAnsi" w:eastAsia="Times New Roman" w:hAnsiTheme="majorHAnsi" w:cstheme="majorHAnsi"/>
              <w:rPrChange w:id="2239" w:author="Diaz,Renata M" w:date="2020-06-11T15:21: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C97458" w:rsidDel="00CD7BFB">
            <w:rPr>
              <w:rFonts w:asciiTheme="majorHAnsi" w:hAnsiTheme="majorHAnsi" w:cstheme="majorHAnsi"/>
              <w:rPrChange w:id="2240" w:author="Diaz,Renata M" w:date="2020-06-11T15:21:00Z">
                <w:rPr/>
              </w:rPrChange>
            </w:rPr>
            <w:fldChar w:fldCharType="begin"/>
          </w:r>
          <w:r w:rsidRPr="00C97458" w:rsidDel="00CD7BFB">
            <w:rPr>
              <w:rFonts w:asciiTheme="majorHAnsi" w:hAnsiTheme="majorHAnsi" w:cstheme="majorHAnsi"/>
              <w:rPrChange w:id="2241" w:author="Diaz,Renata M" w:date="2020-06-11T15:21:00Z">
                <w:rPr/>
              </w:rPrChange>
            </w:rPr>
            <w:delInstrText xml:space="preserve"> HYPERLINK "http://www.github.com/diazrenata/feasiblesads" </w:delInstrText>
          </w:r>
          <w:r w:rsidRPr="00C97458" w:rsidDel="00CD7BFB">
            <w:rPr>
              <w:rFonts w:asciiTheme="majorHAnsi" w:hAnsiTheme="majorHAnsi" w:cstheme="majorHAnsi"/>
              <w:rPrChange w:id="2242" w:author="Diaz,Renata M" w:date="2020-06-11T15:21:00Z">
                <w:rPr>
                  <w:rStyle w:val="Hyperlink"/>
                  <w:rFonts w:ascii="Times New Roman" w:eastAsia="Times New Roman" w:hAnsi="Times New Roman" w:cs="Times New Roman"/>
                  <w:sz w:val="24"/>
                  <w:szCs w:val="24"/>
                </w:rPr>
              </w:rPrChange>
            </w:rPr>
            <w:fldChar w:fldCharType="separate"/>
          </w:r>
          <w:r w:rsidRPr="00C97458" w:rsidDel="00CD7BFB">
            <w:rPr>
              <w:rStyle w:val="Hyperlink"/>
              <w:rFonts w:asciiTheme="majorHAnsi" w:eastAsia="Times New Roman" w:hAnsiTheme="majorHAnsi" w:cstheme="majorHAnsi"/>
              <w:rPrChange w:id="2243" w:author="Diaz,Renata M" w:date="2020-06-11T15:21:00Z">
                <w:rPr>
                  <w:rStyle w:val="Hyperlink"/>
                  <w:rFonts w:ascii="Times New Roman" w:eastAsia="Times New Roman" w:hAnsi="Times New Roman" w:cs="Times New Roman"/>
                  <w:sz w:val="24"/>
                  <w:szCs w:val="24"/>
                </w:rPr>
              </w:rPrChange>
            </w:rPr>
            <w:delText>www.github.com/diazrenata/feasiblesads</w:delText>
          </w:r>
          <w:r w:rsidRPr="00C97458" w:rsidDel="00CD7BFB">
            <w:rPr>
              <w:rStyle w:val="Hyperlink"/>
              <w:rFonts w:asciiTheme="majorHAnsi" w:eastAsia="Times New Roman" w:hAnsiTheme="majorHAnsi" w:cstheme="majorHAnsi"/>
              <w:rPrChange w:id="2244" w:author="Diaz,Renata M" w:date="2020-06-11T15:21:00Z">
                <w:rPr>
                  <w:rStyle w:val="Hyperlink"/>
                  <w:rFonts w:ascii="Times New Roman" w:eastAsia="Times New Roman" w:hAnsi="Times New Roman" w:cs="Times New Roman"/>
                  <w:sz w:val="24"/>
                  <w:szCs w:val="24"/>
                </w:rPr>
              </w:rPrChange>
            </w:rPr>
            <w:fldChar w:fldCharType="end"/>
          </w:r>
          <w:r w:rsidRPr="00C97458" w:rsidDel="00CD7BFB">
            <w:rPr>
              <w:rFonts w:asciiTheme="majorHAnsi" w:eastAsia="Times New Roman" w:hAnsiTheme="majorHAnsi" w:cstheme="majorHAnsi"/>
              <w:rPrChange w:id="2245" w:author="Diaz,Renata M" w:date="2020-06-11T15:21:00Z">
                <w:rPr>
                  <w:rFonts w:ascii="Times New Roman" w:eastAsia="Times New Roman" w:hAnsi="Times New Roman" w:cs="Times New Roman"/>
                  <w:sz w:val="24"/>
                  <w:szCs w:val="24"/>
                </w:rPr>
              </w:rPrChange>
            </w:rPr>
            <w:delText xml:space="preserve">.  </w:delText>
          </w:r>
        </w:del>
      </w:moveTo>
    </w:p>
    <w:p w14:paraId="2C71527E" w14:textId="3027C149" w:rsidR="007F16B9" w:rsidRPr="00C97458" w:rsidDel="00186589" w:rsidRDefault="007F16B9" w:rsidP="00D50874">
      <w:pPr>
        <w:rPr>
          <w:del w:id="2246" w:author="Diaz,Renata M" w:date="2020-04-13T15:49:00Z"/>
          <w:rFonts w:asciiTheme="majorHAnsi" w:eastAsia="Times New Roman" w:hAnsiTheme="majorHAnsi" w:cstheme="majorHAnsi"/>
          <w:rPrChange w:id="2247" w:author="Diaz,Renata M" w:date="2020-06-11T15:21:00Z">
            <w:rPr>
              <w:del w:id="2248" w:author="Diaz,Renata M" w:date="2020-04-13T15:49:00Z"/>
              <w:rFonts w:ascii="Times New Roman" w:eastAsia="Times New Roman" w:hAnsi="Times New Roman" w:cs="Times New Roman"/>
              <w:sz w:val="24"/>
              <w:szCs w:val="24"/>
            </w:rPr>
          </w:rPrChange>
        </w:rPr>
      </w:pPr>
      <w:moveTo w:id="2249" w:author="Diaz,Renata M" w:date="2020-04-13T15:38:00Z">
        <w:del w:id="2250" w:author="Diaz,Renata M" w:date="2020-06-08T14:57:00Z">
          <w:r w:rsidRPr="00C97458" w:rsidDel="0047258C">
            <w:rPr>
              <w:rFonts w:asciiTheme="majorHAnsi" w:eastAsia="Times New Roman" w:hAnsiTheme="majorHAnsi" w:cstheme="majorHAnsi"/>
              <w:rPrChange w:id="2251" w:author="Diaz,Renata M" w:date="2020-06-11T15:21:00Z">
                <w:rPr>
                  <w:rFonts w:ascii="Times New Roman" w:eastAsia="Times New Roman" w:hAnsi="Times New Roman" w:cs="Times New Roman"/>
                  <w:sz w:val="24"/>
                  <w:szCs w:val="24"/>
                </w:rPr>
              </w:rPrChange>
            </w:rPr>
            <w:delText>[explanation of sampler]</w:delText>
          </w:r>
        </w:del>
      </w:moveTo>
    </w:p>
    <w:p w14:paraId="74089FB5" w14:textId="0CC8CE8F" w:rsidR="00186589" w:rsidRPr="00C97458" w:rsidDel="00203B22" w:rsidRDefault="00186589" w:rsidP="0264BE4F">
      <w:pPr>
        <w:rPr>
          <w:ins w:id="2252" w:author="Diaz,Renata M" w:date="2020-06-08T15:26:00Z"/>
          <w:del w:id="2253" w:author="skmorgane" w:date="2020-06-24T10:14:00Z"/>
          <w:rFonts w:asciiTheme="majorHAnsi" w:eastAsia="Times New Roman" w:hAnsiTheme="majorHAnsi" w:cstheme="majorHAnsi"/>
          <w:rPrChange w:id="2254" w:author="Diaz,Renata M" w:date="2020-06-11T15:21:00Z">
            <w:rPr>
              <w:ins w:id="2255" w:author="Diaz,Renata M" w:date="2020-06-08T15:26:00Z"/>
              <w:del w:id="2256" w:author="skmorgane" w:date="2020-06-24T10:14:00Z"/>
              <w:rFonts w:ascii="Times New Roman" w:eastAsia="Times New Roman" w:hAnsi="Times New Roman" w:cs="Times New Roman"/>
              <w:sz w:val="24"/>
              <w:szCs w:val="24"/>
            </w:rPr>
          </w:rPrChange>
        </w:rPr>
      </w:pPr>
    </w:p>
    <w:moveToRangeEnd w:id="1796"/>
    <w:p w14:paraId="6FDBC677" w14:textId="36C4072D" w:rsidR="007F16B9" w:rsidRPr="00C97458" w:rsidDel="00186589" w:rsidRDefault="007F16B9" w:rsidP="0264BE4F">
      <w:pPr>
        <w:rPr>
          <w:del w:id="2257" w:author="Diaz,Renata M" w:date="2020-06-08T15:26:00Z"/>
          <w:rFonts w:asciiTheme="majorHAnsi" w:eastAsia="Times New Roman" w:hAnsiTheme="majorHAnsi" w:cstheme="majorHAnsi"/>
          <w:rPrChange w:id="2258" w:author="Diaz,Renata M" w:date="2020-06-11T15:21:00Z">
            <w:rPr>
              <w:del w:id="2259" w:author="Diaz,Renata M" w:date="2020-06-08T15:26:00Z"/>
              <w:rFonts w:ascii="Times New Roman" w:eastAsia="Times New Roman" w:hAnsi="Times New Roman" w:cs="Times New Roman"/>
              <w:sz w:val="24"/>
              <w:szCs w:val="24"/>
            </w:rPr>
          </w:rPrChange>
        </w:rPr>
      </w:pPr>
    </w:p>
    <w:p w14:paraId="6C83859A" w14:textId="73B2CF07" w:rsidR="009D24B9" w:rsidRPr="00C97458" w:rsidDel="007A70CE" w:rsidRDefault="009F0CC0" w:rsidP="0264BE4F">
      <w:pPr>
        <w:rPr>
          <w:del w:id="2260" w:author="Diaz,Renata M" w:date="2020-04-23T11:19:00Z"/>
          <w:rFonts w:asciiTheme="majorHAnsi" w:eastAsia="Times New Roman" w:hAnsiTheme="majorHAnsi" w:cstheme="majorHAnsi"/>
          <w:rPrChange w:id="2261" w:author="Diaz,Renata M" w:date="2020-06-11T15:21:00Z">
            <w:rPr>
              <w:del w:id="2262" w:author="Diaz,Renata M" w:date="2020-04-23T11:19:00Z"/>
              <w:rFonts w:ascii="Times New Roman" w:eastAsia="Times New Roman" w:hAnsi="Times New Roman" w:cs="Times New Roman"/>
              <w:sz w:val="24"/>
              <w:szCs w:val="24"/>
            </w:rPr>
          </w:rPrChange>
        </w:rPr>
      </w:pPr>
      <w:del w:id="2263" w:author="Diaz,Renata M" w:date="2020-04-16T14:05:00Z">
        <w:r w:rsidRPr="00C97458" w:rsidDel="00F25C39">
          <w:rPr>
            <w:rFonts w:asciiTheme="majorHAnsi" w:eastAsia="Times New Roman" w:hAnsiTheme="majorHAnsi" w:cstheme="majorHAnsi"/>
            <w:rPrChange w:id="2264" w:author="Diaz,Renata M" w:date="2020-06-11T15:21:00Z">
              <w:rPr>
                <w:rFonts w:ascii="Times New Roman" w:eastAsia="Times New Roman" w:hAnsi="Times New Roman" w:cs="Times New Roman"/>
                <w:sz w:val="24"/>
                <w:szCs w:val="24"/>
              </w:rPr>
            </w:rPrChange>
          </w:rPr>
          <w:delText>Sampling</w:delText>
        </w:r>
        <w:r w:rsidR="009D24B9" w:rsidRPr="00C97458" w:rsidDel="00F25C39">
          <w:rPr>
            <w:rFonts w:asciiTheme="majorHAnsi" w:eastAsia="Times New Roman" w:hAnsiTheme="majorHAnsi" w:cstheme="majorHAnsi"/>
            <w:rPrChange w:id="2265" w:author="Diaz,Renata M" w:date="2020-06-11T15:21:00Z">
              <w:rPr>
                <w:rFonts w:ascii="Times New Roman" w:eastAsia="Times New Roman" w:hAnsi="Times New Roman" w:cs="Times New Roman"/>
                <w:sz w:val="24"/>
                <w:szCs w:val="24"/>
              </w:rPr>
            </w:rPrChange>
          </w:rPr>
          <w:delText xml:space="preserve"> the feasible set is impractical for</w:delText>
        </w:r>
      </w:del>
      <w:del w:id="2266" w:author="Diaz,Renata M" w:date="2020-04-16T14:06:00Z">
        <w:r w:rsidR="009D24B9" w:rsidRPr="00C97458" w:rsidDel="00307DB9">
          <w:rPr>
            <w:rFonts w:asciiTheme="majorHAnsi" w:eastAsia="Times New Roman" w:hAnsiTheme="majorHAnsi" w:cstheme="majorHAnsi"/>
            <w:rPrChange w:id="2267" w:author="Diaz,Renata M" w:date="2020-06-11T15:21:00Z">
              <w:rPr>
                <w:rFonts w:ascii="Times New Roman" w:eastAsia="Times New Roman" w:hAnsi="Times New Roman" w:cs="Times New Roman"/>
                <w:sz w:val="24"/>
                <w:szCs w:val="24"/>
              </w:rPr>
            </w:rPrChange>
          </w:rPr>
          <w:delText xml:space="preserve"> very large or very small communities. It is </w:delText>
        </w:r>
      </w:del>
      <w:del w:id="2268" w:author="Diaz,Renata M" w:date="2020-04-23T11:19:00Z">
        <w:r w:rsidR="009D24B9" w:rsidRPr="00C97458" w:rsidDel="007A70CE">
          <w:rPr>
            <w:rFonts w:asciiTheme="majorHAnsi" w:eastAsia="Times New Roman" w:hAnsiTheme="majorHAnsi" w:cstheme="majorHAnsi"/>
            <w:rPrChange w:id="2269" w:author="Diaz,Renata M" w:date="2020-06-11T15:21:00Z">
              <w:rPr>
                <w:rFonts w:ascii="Times New Roman" w:eastAsia="Times New Roman" w:hAnsi="Times New Roman" w:cs="Times New Roman"/>
                <w:sz w:val="24"/>
                <w:szCs w:val="24"/>
              </w:rPr>
            </w:rPrChange>
          </w:rPr>
          <w:delText>computationally intractable to sample the feasible set for very large communities</w:delText>
        </w:r>
      </w:del>
      <w:del w:id="2270" w:author="Diaz,Renata M" w:date="2020-04-16T14:06:00Z">
        <w:r w:rsidR="009D24B9" w:rsidRPr="00C97458" w:rsidDel="00307DB9">
          <w:rPr>
            <w:rFonts w:asciiTheme="majorHAnsi" w:eastAsia="Times New Roman" w:hAnsiTheme="majorHAnsi" w:cstheme="majorHAnsi"/>
            <w:rPrChange w:id="2271" w:author="Diaz,Renata M" w:date="2020-06-11T15:21: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C97458" w:rsidDel="00307DB9">
          <w:rPr>
            <w:rFonts w:asciiTheme="majorHAnsi" w:eastAsia="Times New Roman" w:hAnsiTheme="majorHAnsi" w:cstheme="majorHAnsi"/>
            <w:rPrChange w:id="2272" w:author="Diaz,Renata M" w:date="2020-06-11T15:21:00Z">
              <w:rPr>
                <w:rFonts w:ascii="Times New Roman" w:eastAsia="Times New Roman" w:hAnsi="Times New Roman" w:cs="Times New Roman"/>
                <w:sz w:val="24"/>
                <w:szCs w:val="24"/>
              </w:rPr>
            </w:rPrChange>
          </w:rPr>
          <w:delText>be truly applicable (see below)</w:delText>
        </w:r>
        <w:r w:rsidR="009D24B9" w:rsidRPr="00C97458" w:rsidDel="00307DB9">
          <w:rPr>
            <w:rFonts w:asciiTheme="majorHAnsi" w:eastAsia="Times New Roman" w:hAnsiTheme="majorHAnsi" w:cstheme="majorHAnsi"/>
            <w:rPrChange w:id="2273" w:author="Diaz,Renata M" w:date="2020-06-11T15:21:00Z">
              <w:rPr>
                <w:rFonts w:ascii="Times New Roman" w:eastAsia="Times New Roman" w:hAnsi="Times New Roman" w:cs="Times New Roman"/>
                <w:sz w:val="24"/>
                <w:szCs w:val="24"/>
              </w:rPr>
            </w:rPrChange>
          </w:rPr>
          <w:delText xml:space="preserve">. </w:delText>
        </w:r>
        <w:r w:rsidR="007F0A26" w:rsidRPr="00C97458" w:rsidDel="00307DB9">
          <w:rPr>
            <w:rFonts w:asciiTheme="majorHAnsi" w:eastAsia="Times New Roman" w:hAnsiTheme="majorHAnsi" w:cstheme="majorHAnsi"/>
            <w:rPrChange w:id="2274" w:author="Diaz,Renata M" w:date="2020-06-11T15:21: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C97458" w:rsidDel="00307DB9">
          <w:rPr>
            <w:rFonts w:asciiTheme="majorHAnsi" w:eastAsia="Times New Roman" w:hAnsiTheme="majorHAnsi" w:cstheme="majorHAnsi"/>
            <w:iCs/>
            <w:rPrChange w:id="2275" w:author="Diaz,Renata M" w:date="2020-06-11T15:21:00Z">
              <w:rPr>
                <w:rFonts w:ascii="Times New Roman" w:eastAsia="Times New Roman" w:hAnsi="Times New Roman" w:cs="Times New Roman"/>
                <w:iCs/>
                <w:sz w:val="24"/>
                <w:szCs w:val="24"/>
              </w:rPr>
            </w:rPrChange>
          </w:rPr>
          <w:delText>ratio</w:delText>
        </w:r>
        <w:r w:rsidR="007F0A26" w:rsidRPr="00C97458" w:rsidDel="00307DB9">
          <w:rPr>
            <w:rFonts w:asciiTheme="majorHAnsi" w:eastAsia="Times New Roman" w:hAnsiTheme="majorHAnsi" w:cstheme="majorHAnsi"/>
            <w:i/>
            <w:iCs/>
            <w:rPrChange w:id="2276" w:author="Diaz,Renata M" w:date="2020-06-11T15:21:00Z">
              <w:rPr>
                <w:rFonts w:ascii="Times New Roman" w:eastAsia="Times New Roman" w:hAnsi="Times New Roman" w:cs="Times New Roman"/>
                <w:i/>
                <w:iCs/>
                <w:sz w:val="24"/>
                <w:szCs w:val="24"/>
              </w:rPr>
            </w:rPrChange>
          </w:rPr>
          <w:delText xml:space="preserve"> </w:delText>
        </w:r>
        <w:r w:rsidR="007F0A26" w:rsidRPr="00C97458" w:rsidDel="00307DB9">
          <w:rPr>
            <w:rFonts w:asciiTheme="majorHAnsi" w:eastAsia="Times New Roman" w:hAnsiTheme="majorHAnsi" w:cstheme="majorHAnsi"/>
            <w:rPrChange w:id="2277" w:author="Diaz,Renata M" w:date="2020-06-11T15:21:00Z">
              <w:rPr>
                <w:rFonts w:ascii="Times New Roman" w:eastAsia="Times New Roman" w:hAnsi="Times New Roman" w:cs="Times New Roman"/>
                <w:sz w:val="24"/>
                <w:szCs w:val="24"/>
              </w:rPr>
            </w:rPrChange>
          </w:rPr>
          <w:delText xml:space="preserve">of N to S; </w:delText>
        </w:r>
        <w:commentRangeStart w:id="2278"/>
        <w:r w:rsidR="007F0A26" w:rsidRPr="00C97458" w:rsidDel="00307DB9">
          <w:rPr>
            <w:rFonts w:asciiTheme="majorHAnsi" w:eastAsia="Times New Roman" w:hAnsiTheme="majorHAnsi" w:cstheme="majorHAnsi"/>
            <w:rPrChange w:id="2279" w:author="Diaz,Renata M" w:date="2020-06-11T15:21: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2280" w:author="Diaz,Renata M" w:date="2020-04-23T11:19:00Z">
        <w:r w:rsidR="009D24B9" w:rsidRPr="00C97458" w:rsidDel="007A70CE">
          <w:rPr>
            <w:rFonts w:asciiTheme="majorHAnsi" w:eastAsia="Times New Roman" w:hAnsiTheme="majorHAnsi" w:cstheme="majorHAnsi"/>
            <w:rPrChange w:id="2281" w:author="Diaz,Renata M" w:date="2020-06-11T15:21:00Z">
              <w:rPr>
                <w:rFonts w:ascii="Times New Roman" w:eastAsia="Times New Roman" w:hAnsi="Times New Roman" w:cs="Times New Roman"/>
                <w:sz w:val="24"/>
                <w:szCs w:val="24"/>
              </w:rPr>
            </w:rPrChange>
          </w:rPr>
          <w:delText>We therefor</w:delText>
        </w:r>
      </w:del>
      <w:del w:id="2282" w:author="Diaz,Renata M" w:date="2020-04-13T15:50:00Z">
        <w:r w:rsidR="009D24B9" w:rsidRPr="00C97458" w:rsidDel="00544199">
          <w:rPr>
            <w:rFonts w:asciiTheme="majorHAnsi" w:eastAsia="Times New Roman" w:hAnsiTheme="majorHAnsi" w:cstheme="majorHAnsi"/>
            <w:rPrChange w:id="2283" w:author="Diaz,Renata M" w:date="2020-06-11T15:21:00Z">
              <w:rPr>
                <w:rFonts w:ascii="Times New Roman" w:eastAsia="Times New Roman" w:hAnsi="Times New Roman" w:cs="Times New Roman"/>
                <w:sz w:val="24"/>
                <w:szCs w:val="24"/>
              </w:rPr>
            </w:rPrChange>
          </w:rPr>
          <w:delText>e</w:delText>
        </w:r>
      </w:del>
      <w:del w:id="2284" w:author="Diaz,Renata M" w:date="2020-04-23T11:19:00Z">
        <w:r w:rsidR="009D24B9" w:rsidRPr="00C97458" w:rsidDel="007A70CE">
          <w:rPr>
            <w:rFonts w:asciiTheme="majorHAnsi" w:eastAsia="Times New Roman" w:hAnsiTheme="majorHAnsi" w:cstheme="majorHAnsi"/>
            <w:rPrChange w:id="2285" w:author="Diaz,Renata M" w:date="2020-06-11T15:21:00Z">
              <w:rPr>
                <w:rFonts w:ascii="Times New Roman" w:eastAsia="Times New Roman" w:hAnsi="Times New Roman" w:cs="Times New Roman"/>
                <w:sz w:val="24"/>
                <w:szCs w:val="24"/>
              </w:rPr>
            </w:rPrChange>
          </w:rPr>
          <w:delText xml:space="preserve"> remove communities with more than X species or X individuals</w:delText>
        </w:r>
        <w:commentRangeEnd w:id="2278"/>
        <w:r w:rsidR="007F0A26" w:rsidRPr="00C97458" w:rsidDel="007A70CE">
          <w:rPr>
            <w:rStyle w:val="CommentReference"/>
            <w:rFonts w:asciiTheme="majorHAnsi" w:hAnsiTheme="majorHAnsi" w:cstheme="majorHAnsi"/>
            <w:sz w:val="22"/>
            <w:szCs w:val="22"/>
            <w:rPrChange w:id="2286" w:author="Diaz,Renata M" w:date="2020-06-11T15:21:00Z">
              <w:rPr>
                <w:rStyle w:val="CommentReference"/>
                <w:rFonts w:ascii="Times New Roman" w:hAnsi="Times New Roman" w:cs="Times New Roman"/>
              </w:rPr>
            </w:rPrChange>
          </w:rPr>
          <w:commentReference w:id="2278"/>
        </w:r>
        <w:r w:rsidR="009D24B9" w:rsidRPr="00C97458" w:rsidDel="007A70CE">
          <w:rPr>
            <w:rFonts w:asciiTheme="majorHAnsi" w:eastAsia="Times New Roman" w:hAnsiTheme="majorHAnsi" w:cstheme="majorHAnsi"/>
            <w:rPrChange w:id="2287" w:author="Diaz,Renata M" w:date="2020-06-11T15:21:00Z">
              <w:rPr>
                <w:rFonts w:ascii="Times New Roman" w:eastAsia="Times New Roman" w:hAnsi="Times New Roman" w:cs="Times New Roman"/>
                <w:sz w:val="24"/>
                <w:szCs w:val="24"/>
              </w:rPr>
            </w:rPrChange>
          </w:rPr>
          <w:delText xml:space="preserve">, or fewer than 2 species or X individuals. </w:delText>
        </w:r>
      </w:del>
      <w:del w:id="2288" w:author="Diaz,Renata M" w:date="2020-04-20T16:22:00Z">
        <w:r w:rsidR="009D24B9" w:rsidRPr="00C97458" w:rsidDel="00BB6262">
          <w:rPr>
            <w:rFonts w:asciiTheme="majorHAnsi" w:eastAsia="Times New Roman" w:hAnsiTheme="majorHAnsi" w:cstheme="majorHAnsi"/>
            <w:rPrChange w:id="2289" w:author="Diaz,Renata M" w:date="2020-06-11T15:21:00Z">
              <w:rPr>
                <w:rFonts w:ascii="Times New Roman" w:eastAsia="Times New Roman" w:hAnsi="Times New Roman" w:cs="Times New Roman"/>
                <w:sz w:val="24"/>
                <w:szCs w:val="24"/>
              </w:rPr>
            </w:rPrChange>
          </w:rPr>
          <w:delText>Additionally, t</w:delText>
        </w:r>
      </w:del>
      <w:del w:id="2290" w:author="Diaz,Renata M" w:date="2020-04-23T11:19:00Z">
        <w:r w:rsidR="009D24B9" w:rsidRPr="00C97458" w:rsidDel="007A70CE">
          <w:rPr>
            <w:rFonts w:asciiTheme="majorHAnsi" w:eastAsia="Times New Roman" w:hAnsiTheme="majorHAnsi" w:cstheme="majorHAnsi"/>
            <w:rPrChange w:id="2291" w:author="Diaz,Renata M" w:date="2020-06-11T15:21:00Z">
              <w:rPr>
                <w:rFonts w:ascii="Times New Roman" w:eastAsia="Times New Roman" w:hAnsi="Times New Roman" w:cs="Times New Roman"/>
                <w:sz w:val="24"/>
                <w:szCs w:val="24"/>
              </w:rPr>
            </w:rPrChange>
          </w:rPr>
          <w:delText xml:space="preserve">he FIA database contains roughly 100,000 </w:delText>
        </w:r>
        <w:commentRangeStart w:id="2292"/>
        <w:r w:rsidR="00304905" w:rsidRPr="00C97458" w:rsidDel="007A70CE">
          <w:rPr>
            <w:rFonts w:asciiTheme="majorHAnsi" w:eastAsia="Times New Roman" w:hAnsiTheme="majorHAnsi" w:cstheme="majorHAnsi"/>
            <w:rPrChange w:id="2293" w:author="Diaz,Renata M" w:date="2020-06-11T15:21:00Z">
              <w:rPr>
                <w:rFonts w:ascii="Times New Roman" w:eastAsia="Times New Roman" w:hAnsi="Times New Roman" w:cs="Times New Roman"/>
                <w:sz w:val="24"/>
                <w:szCs w:val="24"/>
              </w:rPr>
            </w:rPrChange>
          </w:rPr>
          <w:delText>communities</w:delText>
        </w:r>
        <w:commentRangeEnd w:id="2292"/>
        <w:r w:rsidR="00B16108" w:rsidRPr="00C97458" w:rsidDel="007A70CE">
          <w:rPr>
            <w:rStyle w:val="CommentReference"/>
            <w:rFonts w:asciiTheme="majorHAnsi" w:hAnsiTheme="majorHAnsi" w:cstheme="majorHAnsi"/>
            <w:sz w:val="22"/>
            <w:szCs w:val="22"/>
            <w:rPrChange w:id="2294" w:author="Diaz,Renata M" w:date="2020-06-11T15:21:00Z">
              <w:rPr>
                <w:rStyle w:val="CommentReference"/>
                <w:rFonts w:ascii="Times New Roman" w:hAnsi="Times New Roman" w:cs="Times New Roman"/>
              </w:rPr>
            </w:rPrChange>
          </w:rPr>
          <w:commentReference w:id="2292"/>
        </w:r>
      </w:del>
      <w:del w:id="2295" w:author="Diaz,Renata M" w:date="2020-04-20T16:22:00Z">
        <w:r w:rsidR="009D24B9" w:rsidRPr="00C97458" w:rsidDel="00B845B4">
          <w:rPr>
            <w:rFonts w:asciiTheme="majorHAnsi" w:eastAsia="Times New Roman" w:hAnsiTheme="majorHAnsi" w:cstheme="majorHAnsi"/>
            <w:rPrChange w:id="2296" w:author="Diaz,Renata M" w:date="2020-06-11T15:21:00Z">
              <w:rPr>
                <w:rFonts w:ascii="Times New Roman" w:eastAsia="Times New Roman" w:hAnsi="Times New Roman" w:cs="Times New Roman"/>
                <w:sz w:val="24"/>
                <w:szCs w:val="24"/>
              </w:rPr>
            </w:rPrChange>
          </w:rPr>
          <w:delText>. Of these, approximately</w:delText>
        </w:r>
      </w:del>
      <w:del w:id="2297" w:author="Diaz,Renata M" w:date="2020-04-23T11:19:00Z">
        <w:r w:rsidR="009D24B9" w:rsidRPr="00C97458" w:rsidDel="007A70CE">
          <w:rPr>
            <w:rFonts w:asciiTheme="majorHAnsi" w:eastAsia="Times New Roman" w:hAnsiTheme="majorHAnsi" w:cstheme="majorHAnsi"/>
            <w:rPrChange w:id="2298" w:author="Diaz,Renata M" w:date="2020-06-11T15:21: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2299" w:author="Diaz,Renata M" w:date="2020-04-13T15:50:00Z">
        <w:r w:rsidR="009D24B9" w:rsidRPr="00C97458" w:rsidDel="007E69D0">
          <w:rPr>
            <w:rFonts w:asciiTheme="majorHAnsi" w:eastAsia="Times New Roman" w:hAnsiTheme="majorHAnsi" w:cstheme="majorHAnsi"/>
            <w:rPrChange w:id="2300" w:author="Diaz,Renata M" w:date="2020-06-11T15:21:00Z">
              <w:rPr>
                <w:rFonts w:ascii="Times New Roman" w:eastAsia="Times New Roman" w:hAnsi="Times New Roman" w:cs="Times New Roman"/>
                <w:sz w:val="24"/>
                <w:szCs w:val="24"/>
              </w:rPr>
            </w:rPrChange>
          </w:rPr>
          <w:delText xml:space="preserve"> (which, again, requires nontrivial computational resources), </w:delText>
        </w:r>
      </w:del>
      <w:del w:id="2301" w:author="Diaz,Renata M" w:date="2020-04-23T11:19:00Z">
        <w:r w:rsidR="009D24B9" w:rsidRPr="00C97458" w:rsidDel="007A70CE">
          <w:rPr>
            <w:rFonts w:asciiTheme="majorHAnsi" w:eastAsia="Times New Roman" w:hAnsiTheme="majorHAnsi" w:cstheme="majorHAnsi"/>
            <w:rPrChange w:id="2302" w:author="Diaz,Renata M" w:date="2020-06-11T15:21: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C97458" w:rsidDel="007A70CE">
          <w:rPr>
            <w:rFonts w:asciiTheme="majorHAnsi" w:eastAsia="Times New Roman" w:hAnsiTheme="majorHAnsi" w:cstheme="majorHAnsi"/>
            <w:rPrChange w:id="2303" w:author="Diaz,Renata M" w:date="2020-06-11T15:21:00Z">
              <w:rPr>
                <w:rFonts w:ascii="Times New Roman" w:eastAsia="Times New Roman" w:hAnsi="Times New Roman" w:cs="Times New Roman"/>
                <w:sz w:val="24"/>
                <w:szCs w:val="24"/>
              </w:rPr>
            </w:rPrChange>
          </w:rPr>
          <w:delText>In all, we analyzed X communities</w:delText>
        </w:r>
        <w:r w:rsidR="00B711EC" w:rsidRPr="00C97458" w:rsidDel="007A70CE">
          <w:rPr>
            <w:rFonts w:asciiTheme="majorHAnsi" w:eastAsia="Times New Roman" w:hAnsiTheme="majorHAnsi" w:cstheme="majorHAnsi"/>
            <w:rPrChange w:id="2304" w:author="Diaz,Renata M" w:date="2020-06-11T15:21:00Z">
              <w:rPr>
                <w:rFonts w:ascii="Times New Roman" w:eastAsia="Times New Roman" w:hAnsi="Times New Roman" w:cs="Times New Roman"/>
                <w:sz w:val="24"/>
                <w:szCs w:val="24"/>
              </w:rPr>
            </w:rPrChange>
          </w:rPr>
          <w:delText xml:space="preserve"> encompassing X taxa</w:delText>
        </w:r>
        <w:r w:rsidR="00304905" w:rsidRPr="00C97458" w:rsidDel="007A70CE">
          <w:rPr>
            <w:rFonts w:asciiTheme="majorHAnsi" w:eastAsia="Times New Roman" w:hAnsiTheme="majorHAnsi" w:cstheme="majorHAnsi"/>
            <w:rPrChange w:id="2305" w:author="Diaz,Renata M" w:date="2020-06-11T15:21: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C97458" w:rsidDel="007F16B9" w:rsidRDefault="003738F0" w:rsidP="0264BE4F">
      <w:pPr>
        <w:rPr>
          <w:moveFrom w:id="2306" w:author="Diaz,Renata M" w:date="2020-04-13T15:38:00Z"/>
          <w:rFonts w:asciiTheme="majorHAnsi" w:eastAsia="Times New Roman" w:hAnsiTheme="majorHAnsi" w:cstheme="majorHAnsi"/>
          <w:rPrChange w:id="2307" w:author="Diaz,Renata M" w:date="2020-06-11T15:21:00Z">
            <w:rPr>
              <w:moveFrom w:id="2308" w:author="Diaz,Renata M" w:date="2020-04-13T15:38:00Z"/>
              <w:rFonts w:ascii="Times New Roman" w:eastAsia="Times New Roman" w:hAnsi="Times New Roman" w:cs="Times New Roman"/>
              <w:sz w:val="24"/>
              <w:szCs w:val="24"/>
            </w:rPr>
          </w:rPrChange>
        </w:rPr>
      </w:pPr>
      <w:moveFromRangeStart w:id="2309" w:author="Diaz,Renata M" w:date="2020-04-13T15:38:00Z" w:name="move37684726"/>
      <w:moveFrom w:id="2310" w:author="Diaz,Renata M" w:date="2020-04-13T15:38:00Z">
        <w:r w:rsidRPr="00C97458" w:rsidDel="007F16B9">
          <w:rPr>
            <w:rFonts w:asciiTheme="majorHAnsi" w:eastAsia="Times New Roman" w:hAnsiTheme="majorHAnsi" w:cstheme="majorHAnsi"/>
            <w:i/>
            <w:iCs/>
            <w:rPrChange w:id="2311" w:author="Diaz,Renata M" w:date="2020-06-11T15:21: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C97458" w:rsidDel="007F16B9" w:rsidRDefault="00B711EC" w:rsidP="0264BE4F">
      <w:pPr>
        <w:rPr>
          <w:moveFrom w:id="2312" w:author="Diaz,Renata M" w:date="2020-04-13T15:38:00Z"/>
          <w:rFonts w:asciiTheme="majorHAnsi" w:eastAsia="Times New Roman" w:hAnsiTheme="majorHAnsi" w:cstheme="majorHAnsi"/>
          <w:rPrChange w:id="2313" w:author="Diaz,Renata M" w:date="2020-06-11T15:21:00Z">
            <w:rPr>
              <w:moveFrom w:id="2314" w:author="Diaz,Renata M" w:date="2020-04-13T15:38:00Z"/>
              <w:rFonts w:ascii="Times New Roman" w:eastAsia="Times New Roman" w:hAnsi="Times New Roman" w:cs="Times New Roman"/>
              <w:sz w:val="24"/>
              <w:szCs w:val="24"/>
            </w:rPr>
          </w:rPrChange>
        </w:rPr>
      </w:pPr>
      <w:moveFrom w:id="2315" w:author="Diaz,Renata M" w:date="2020-04-13T15:38:00Z">
        <w:r w:rsidRPr="00C97458" w:rsidDel="007F16B9">
          <w:rPr>
            <w:rFonts w:asciiTheme="majorHAnsi" w:eastAsia="Times New Roman" w:hAnsiTheme="majorHAnsi" w:cstheme="majorHAnsi"/>
            <w:rPrChange w:id="2316" w:author="Diaz,Renata M" w:date="2020-06-11T15:21: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C97458" w:rsidDel="007F16B9">
          <w:rPr>
            <w:rFonts w:asciiTheme="majorHAnsi" w:eastAsia="Times New Roman" w:hAnsiTheme="majorHAnsi" w:cstheme="majorHAnsi"/>
            <w:rPrChange w:id="2317" w:author="Diaz,Renata M" w:date="2020-06-11T15:21:00Z">
              <w:rPr>
                <w:rFonts w:ascii="Times New Roman" w:eastAsia="Times New Roman" w:hAnsi="Times New Roman" w:cs="Times New Roman"/>
                <w:sz w:val="24"/>
                <w:szCs w:val="24"/>
              </w:rPr>
            </w:rPrChange>
          </w:rPr>
          <w:t>computational problem</w:t>
        </w:r>
        <w:r w:rsidRPr="00C97458" w:rsidDel="007F16B9">
          <w:rPr>
            <w:rFonts w:asciiTheme="majorHAnsi" w:eastAsia="Times New Roman" w:hAnsiTheme="majorHAnsi" w:cstheme="majorHAnsi"/>
            <w:rPrChange w:id="2318" w:author="Diaz,Renata M" w:date="2020-06-11T15:21: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C97458" w:rsidDel="007F16B9">
          <w:rPr>
            <w:rFonts w:asciiTheme="majorHAnsi" w:hAnsiTheme="majorHAnsi" w:cstheme="majorHAnsi"/>
            <w:rPrChange w:id="2319" w:author="Diaz,Renata M" w:date="2020-06-11T15:21:00Z">
              <w:rPr/>
            </w:rPrChange>
          </w:rPr>
          <w:fldChar w:fldCharType="begin"/>
        </w:r>
        <w:r w:rsidR="006748D4" w:rsidRPr="00203B22" w:rsidDel="007F16B9">
          <w:rPr>
            <w:rFonts w:asciiTheme="majorHAnsi" w:hAnsiTheme="majorHAnsi" w:cstheme="majorHAnsi"/>
            <w:rPrChange w:id="2320" w:author="skmorgane" w:date="2020-06-24T10:13:00Z">
              <w:rPr/>
            </w:rPrChange>
          </w:rPr>
          <w:instrText xml:space="preserve"> HYPERLINK "http://www.github.com/diazrenata/feasiblesads" </w:instrText>
        </w:r>
        <w:r w:rsidR="006748D4" w:rsidRPr="00C97458" w:rsidDel="007F16B9">
          <w:rPr>
            <w:rFonts w:asciiTheme="majorHAnsi" w:hAnsiTheme="majorHAnsi" w:cstheme="majorHAnsi"/>
            <w:rPrChange w:id="2321" w:author="Diaz,Renata M" w:date="2020-06-11T15:21:00Z">
              <w:rPr>
                <w:rStyle w:val="Hyperlink"/>
                <w:rFonts w:ascii="Times New Roman" w:eastAsia="Times New Roman" w:hAnsi="Times New Roman" w:cs="Times New Roman"/>
                <w:sz w:val="24"/>
                <w:szCs w:val="24"/>
              </w:rPr>
            </w:rPrChange>
          </w:rPr>
          <w:fldChar w:fldCharType="separate"/>
        </w:r>
        <w:r w:rsidRPr="00C97458" w:rsidDel="007F16B9">
          <w:rPr>
            <w:rStyle w:val="Hyperlink"/>
            <w:rFonts w:asciiTheme="majorHAnsi" w:eastAsia="Times New Roman" w:hAnsiTheme="majorHAnsi" w:cstheme="majorHAnsi"/>
            <w:rPrChange w:id="2322" w:author="Diaz,Renata M" w:date="2020-06-11T15:21:00Z">
              <w:rPr>
                <w:rStyle w:val="Hyperlink"/>
                <w:rFonts w:ascii="Times New Roman" w:eastAsia="Times New Roman" w:hAnsi="Times New Roman" w:cs="Times New Roman"/>
                <w:sz w:val="24"/>
                <w:szCs w:val="24"/>
              </w:rPr>
            </w:rPrChange>
          </w:rPr>
          <w:t>www.github.com/diazrenata/feasiblesads</w:t>
        </w:r>
        <w:r w:rsidR="006748D4" w:rsidRPr="00C97458" w:rsidDel="007F16B9">
          <w:rPr>
            <w:rStyle w:val="Hyperlink"/>
            <w:rFonts w:asciiTheme="majorHAnsi" w:eastAsia="Times New Roman" w:hAnsiTheme="majorHAnsi" w:cstheme="majorHAnsi"/>
            <w:rPrChange w:id="2323" w:author="Diaz,Renata M" w:date="2020-06-11T15:21:00Z">
              <w:rPr>
                <w:rStyle w:val="Hyperlink"/>
                <w:rFonts w:ascii="Times New Roman" w:eastAsia="Times New Roman" w:hAnsi="Times New Roman" w:cs="Times New Roman"/>
                <w:sz w:val="24"/>
                <w:szCs w:val="24"/>
              </w:rPr>
            </w:rPrChange>
          </w:rPr>
          <w:fldChar w:fldCharType="end"/>
        </w:r>
        <w:r w:rsidRPr="00C97458" w:rsidDel="007F16B9">
          <w:rPr>
            <w:rFonts w:asciiTheme="majorHAnsi" w:eastAsia="Times New Roman" w:hAnsiTheme="majorHAnsi" w:cstheme="majorHAnsi"/>
            <w:rPrChange w:id="2324" w:author="Diaz,Renata M" w:date="2020-06-11T15:21:00Z">
              <w:rPr>
                <w:rFonts w:ascii="Times New Roman" w:eastAsia="Times New Roman" w:hAnsi="Times New Roman" w:cs="Times New Roman"/>
                <w:sz w:val="24"/>
                <w:szCs w:val="24"/>
              </w:rPr>
            </w:rPrChange>
          </w:rPr>
          <w:t xml:space="preserve">.  </w:t>
        </w:r>
      </w:moveFrom>
    </w:p>
    <w:p w14:paraId="61F7A9AA" w14:textId="7F347C8B" w:rsidR="00B711EC" w:rsidRPr="00C97458" w:rsidDel="007B5890" w:rsidRDefault="00B711EC" w:rsidP="0264BE4F">
      <w:pPr>
        <w:rPr>
          <w:del w:id="2325" w:author="Diaz,Renata M" w:date="2020-06-08T15:22:00Z"/>
          <w:moveFrom w:id="2326" w:author="Diaz,Renata M" w:date="2020-04-13T15:38:00Z"/>
          <w:rFonts w:asciiTheme="majorHAnsi" w:eastAsia="Times New Roman" w:hAnsiTheme="majorHAnsi" w:cstheme="majorHAnsi"/>
          <w:rPrChange w:id="2327" w:author="Diaz,Renata M" w:date="2020-06-11T15:21:00Z">
            <w:rPr>
              <w:del w:id="2328" w:author="Diaz,Renata M" w:date="2020-06-08T15:22:00Z"/>
              <w:moveFrom w:id="2329" w:author="Diaz,Renata M" w:date="2020-04-13T15:38:00Z"/>
              <w:rFonts w:ascii="Times New Roman" w:eastAsia="Times New Roman" w:hAnsi="Times New Roman" w:cs="Times New Roman"/>
              <w:sz w:val="24"/>
              <w:szCs w:val="24"/>
            </w:rPr>
          </w:rPrChange>
        </w:rPr>
      </w:pPr>
      <w:moveFrom w:id="2330" w:author="Diaz,Renata M" w:date="2020-04-13T15:38:00Z">
        <w:r w:rsidRPr="00C97458" w:rsidDel="007F16B9">
          <w:rPr>
            <w:rFonts w:asciiTheme="majorHAnsi" w:eastAsia="Times New Roman" w:hAnsiTheme="majorHAnsi" w:cstheme="majorHAnsi"/>
            <w:rPrChange w:id="2331" w:author="Diaz,Renata M" w:date="2020-06-11T15:21:00Z">
              <w:rPr>
                <w:rFonts w:ascii="Times New Roman" w:eastAsia="Times New Roman" w:hAnsi="Times New Roman" w:cs="Times New Roman"/>
                <w:sz w:val="24"/>
                <w:szCs w:val="24"/>
              </w:rPr>
            </w:rPrChange>
          </w:rPr>
          <w:t xml:space="preserve">[explanation of </w:t>
        </w:r>
        <w:r w:rsidR="001E20C4" w:rsidRPr="00C97458" w:rsidDel="007F16B9">
          <w:rPr>
            <w:rFonts w:asciiTheme="majorHAnsi" w:eastAsia="Times New Roman" w:hAnsiTheme="majorHAnsi" w:cstheme="majorHAnsi"/>
            <w:rPrChange w:id="2332" w:author="Diaz,Renata M" w:date="2020-06-11T15:21:00Z">
              <w:rPr>
                <w:rFonts w:ascii="Times New Roman" w:eastAsia="Times New Roman" w:hAnsi="Times New Roman" w:cs="Times New Roman"/>
                <w:sz w:val="24"/>
                <w:szCs w:val="24"/>
              </w:rPr>
            </w:rPrChange>
          </w:rPr>
          <w:t>s</w:t>
        </w:r>
        <w:del w:id="2333" w:author="Diaz,Renata M" w:date="2020-06-08T15:22:00Z">
          <w:r w:rsidR="001E20C4" w:rsidRPr="00C97458" w:rsidDel="007B5890">
            <w:rPr>
              <w:rFonts w:asciiTheme="majorHAnsi" w:eastAsia="Times New Roman" w:hAnsiTheme="majorHAnsi" w:cstheme="majorHAnsi"/>
              <w:rPrChange w:id="2334" w:author="Diaz,Renata M" w:date="2020-06-11T15:21:00Z">
                <w:rPr>
                  <w:rFonts w:ascii="Times New Roman" w:eastAsia="Times New Roman" w:hAnsi="Times New Roman" w:cs="Times New Roman"/>
                  <w:sz w:val="24"/>
                  <w:szCs w:val="24"/>
                </w:rPr>
              </w:rPrChange>
            </w:rPr>
            <w:delText>ampler</w:delText>
          </w:r>
          <w:r w:rsidRPr="00C97458" w:rsidDel="007B5890">
            <w:rPr>
              <w:rFonts w:asciiTheme="majorHAnsi" w:eastAsia="Times New Roman" w:hAnsiTheme="majorHAnsi" w:cstheme="majorHAnsi"/>
              <w:rPrChange w:id="2335" w:author="Diaz,Renata M" w:date="2020-06-11T15:21:00Z">
                <w:rPr>
                  <w:rFonts w:ascii="Times New Roman" w:eastAsia="Times New Roman" w:hAnsi="Times New Roman" w:cs="Times New Roman"/>
                  <w:sz w:val="24"/>
                  <w:szCs w:val="24"/>
                </w:rPr>
              </w:rPrChange>
            </w:rPr>
            <w:delText>]</w:delText>
          </w:r>
        </w:del>
      </w:moveFrom>
    </w:p>
    <w:moveFromRangeEnd w:id="2309"/>
    <w:p w14:paraId="61BEA52E" w14:textId="541C7CA1" w:rsidR="003738F0" w:rsidRPr="00C97458" w:rsidDel="007B5890" w:rsidRDefault="003738F0" w:rsidP="0264BE4F">
      <w:pPr>
        <w:rPr>
          <w:del w:id="2336" w:author="Diaz,Renata M" w:date="2020-06-08T15:22:00Z"/>
          <w:rFonts w:asciiTheme="majorHAnsi" w:eastAsia="Times New Roman" w:hAnsiTheme="majorHAnsi" w:cstheme="majorHAnsi"/>
          <w:i/>
          <w:iCs/>
          <w:rPrChange w:id="2337" w:author="Diaz,Renata M" w:date="2020-06-11T15:21:00Z">
            <w:rPr>
              <w:del w:id="2338" w:author="Diaz,Renata M" w:date="2020-06-08T15:22:00Z"/>
              <w:rFonts w:ascii="Times New Roman" w:eastAsia="Times New Roman" w:hAnsi="Times New Roman" w:cs="Times New Roman"/>
              <w:i/>
              <w:iCs/>
              <w:sz w:val="24"/>
              <w:szCs w:val="24"/>
            </w:rPr>
          </w:rPrChange>
        </w:rPr>
      </w:pPr>
      <w:del w:id="2339" w:author="Diaz,Renata M" w:date="2020-06-08T15:22:00Z">
        <w:r w:rsidRPr="00C97458" w:rsidDel="007B5890">
          <w:rPr>
            <w:rFonts w:asciiTheme="majorHAnsi" w:eastAsia="Times New Roman" w:hAnsiTheme="majorHAnsi" w:cstheme="majorHAnsi"/>
            <w:i/>
            <w:iCs/>
            <w:rPrChange w:id="2340" w:author="Diaz,Renata M" w:date="2020-06-11T15:21:00Z">
              <w:rPr>
                <w:rFonts w:ascii="Times New Roman" w:eastAsia="Times New Roman" w:hAnsi="Times New Roman" w:cs="Times New Roman"/>
                <w:i/>
                <w:iCs/>
                <w:sz w:val="24"/>
                <w:szCs w:val="24"/>
              </w:rPr>
            </w:rPrChange>
          </w:rPr>
          <w:delText xml:space="preserve">Effects of S and N </w:delText>
        </w:r>
        <w:r w:rsidR="005E697D" w:rsidRPr="00C97458" w:rsidDel="007B5890">
          <w:rPr>
            <w:rFonts w:asciiTheme="majorHAnsi" w:eastAsia="Times New Roman" w:hAnsiTheme="majorHAnsi" w:cstheme="majorHAnsi"/>
            <w:i/>
            <w:iCs/>
            <w:rPrChange w:id="2341" w:author="Diaz,Renata M" w:date="2020-06-11T15:21:00Z">
              <w:rPr>
                <w:rFonts w:ascii="Times New Roman" w:eastAsia="Times New Roman" w:hAnsi="Times New Roman" w:cs="Times New Roman"/>
                <w:i/>
                <w:iCs/>
                <w:sz w:val="24"/>
                <w:szCs w:val="24"/>
              </w:rPr>
            </w:rPrChange>
          </w:rPr>
          <w:delText xml:space="preserve">on the </w:delText>
        </w:r>
      </w:del>
      <w:del w:id="2342" w:author="Diaz,Renata M" w:date="2020-06-08T14:06:00Z">
        <w:r w:rsidR="0023298A" w:rsidRPr="00C97458" w:rsidDel="00426948">
          <w:rPr>
            <w:rFonts w:asciiTheme="majorHAnsi" w:eastAsia="Times New Roman" w:hAnsiTheme="majorHAnsi" w:cstheme="majorHAnsi"/>
            <w:i/>
            <w:iCs/>
            <w:rPrChange w:id="2343" w:author="Diaz,Renata M" w:date="2020-06-11T15:21:00Z">
              <w:rPr>
                <w:rFonts w:ascii="Times New Roman" w:eastAsia="Times New Roman" w:hAnsi="Times New Roman" w:cs="Times New Roman"/>
                <w:i/>
                <w:iCs/>
                <w:sz w:val="24"/>
                <w:szCs w:val="24"/>
              </w:rPr>
            </w:rPrChange>
          </w:rPr>
          <w:delText xml:space="preserve">size and </w:delText>
        </w:r>
      </w:del>
      <w:del w:id="2344" w:author="Diaz,Renata M" w:date="2020-04-23T11:48:00Z">
        <w:r w:rsidR="00B00F4A" w:rsidRPr="00C97458" w:rsidDel="00B57991">
          <w:rPr>
            <w:rFonts w:asciiTheme="majorHAnsi" w:eastAsia="Times New Roman" w:hAnsiTheme="majorHAnsi" w:cstheme="majorHAnsi"/>
            <w:i/>
            <w:iCs/>
            <w:rPrChange w:id="2345" w:author="Diaz,Renata M" w:date="2020-06-11T15:21:00Z">
              <w:rPr>
                <w:rFonts w:ascii="Times New Roman" w:eastAsia="Times New Roman" w:hAnsi="Times New Roman" w:cs="Times New Roman"/>
                <w:i/>
                <w:iCs/>
                <w:sz w:val="24"/>
                <w:szCs w:val="24"/>
              </w:rPr>
            </w:rPrChange>
          </w:rPr>
          <w:delText>central tendency</w:delText>
        </w:r>
      </w:del>
      <w:del w:id="2346" w:author="Diaz,Renata M" w:date="2020-06-08T14:06:00Z">
        <w:r w:rsidR="00B00F4A" w:rsidRPr="00C97458" w:rsidDel="00426948">
          <w:rPr>
            <w:rFonts w:asciiTheme="majorHAnsi" w:eastAsia="Times New Roman" w:hAnsiTheme="majorHAnsi" w:cstheme="majorHAnsi"/>
            <w:i/>
            <w:iCs/>
            <w:rPrChange w:id="2347" w:author="Diaz,Renata M" w:date="2020-06-11T15:21:00Z">
              <w:rPr>
                <w:rFonts w:ascii="Times New Roman" w:eastAsia="Times New Roman" w:hAnsi="Times New Roman" w:cs="Times New Roman"/>
                <w:i/>
                <w:iCs/>
                <w:sz w:val="24"/>
                <w:szCs w:val="24"/>
              </w:rPr>
            </w:rPrChange>
          </w:rPr>
          <w:delText xml:space="preserve"> </w:delText>
        </w:r>
        <w:commentRangeStart w:id="2348"/>
        <w:r w:rsidR="00B00F4A" w:rsidRPr="00C97458" w:rsidDel="00426948">
          <w:rPr>
            <w:rFonts w:asciiTheme="majorHAnsi" w:eastAsia="Times New Roman" w:hAnsiTheme="majorHAnsi" w:cstheme="majorHAnsi"/>
            <w:i/>
            <w:iCs/>
            <w:rPrChange w:id="2349" w:author="Diaz,Renata M" w:date="2020-06-11T15:21:00Z">
              <w:rPr>
                <w:rFonts w:ascii="Times New Roman" w:eastAsia="Times New Roman" w:hAnsi="Times New Roman" w:cs="Times New Roman"/>
                <w:i/>
                <w:iCs/>
                <w:sz w:val="24"/>
                <w:szCs w:val="24"/>
              </w:rPr>
            </w:rPrChange>
          </w:rPr>
          <w:delText>of</w:delText>
        </w:r>
        <w:commentRangeEnd w:id="2348"/>
        <w:r w:rsidR="009371CC" w:rsidRPr="00C97458" w:rsidDel="00426948">
          <w:rPr>
            <w:rStyle w:val="CommentReference"/>
            <w:rFonts w:asciiTheme="majorHAnsi" w:hAnsiTheme="majorHAnsi" w:cstheme="majorHAnsi"/>
            <w:sz w:val="22"/>
            <w:szCs w:val="22"/>
            <w:rPrChange w:id="2350" w:author="Diaz,Renata M" w:date="2020-06-11T15:21:00Z">
              <w:rPr>
                <w:rStyle w:val="CommentReference"/>
              </w:rPr>
            </w:rPrChange>
          </w:rPr>
          <w:commentReference w:id="2348"/>
        </w:r>
        <w:r w:rsidR="00B00F4A" w:rsidRPr="00C97458" w:rsidDel="00426948">
          <w:rPr>
            <w:rFonts w:asciiTheme="majorHAnsi" w:eastAsia="Times New Roman" w:hAnsiTheme="majorHAnsi" w:cstheme="majorHAnsi"/>
            <w:i/>
            <w:iCs/>
            <w:rPrChange w:id="2351" w:author="Diaz,Renata M" w:date="2020-06-11T15:21: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C97458" w:rsidDel="00E62703" w:rsidRDefault="007A67A2" w:rsidP="0264BE4F">
      <w:pPr>
        <w:rPr>
          <w:del w:id="2352" w:author="Diaz,Renata M" w:date="2020-04-13T15:50:00Z"/>
          <w:rFonts w:asciiTheme="majorHAnsi" w:eastAsia="Times New Roman" w:hAnsiTheme="majorHAnsi" w:cstheme="majorHAnsi"/>
          <w:rPrChange w:id="2353" w:author="Diaz,Renata M" w:date="2020-06-11T15:21:00Z">
            <w:rPr>
              <w:del w:id="2354" w:author="Diaz,Renata M" w:date="2020-04-13T15:50:00Z"/>
              <w:rFonts w:ascii="Times New Roman" w:eastAsia="Times New Roman" w:hAnsi="Times New Roman" w:cs="Times New Roman"/>
              <w:sz w:val="24"/>
              <w:szCs w:val="24"/>
            </w:rPr>
          </w:rPrChange>
        </w:rPr>
      </w:pPr>
      <w:del w:id="2355" w:author="Diaz,Renata M" w:date="2020-04-13T15:50:00Z">
        <w:r w:rsidRPr="00C97458" w:rsidDel="00E62703">
          <w:rPr>
            <w:rFonts w:asciiTheme="majorHAnsi" w:eastAsia="Times New Roman" w:hAnsiTheme="majorHAnsi" w:cstheme="majorHAnsi"/>
            <w:rPrChange w:id="2356" w:author="Diaz,Renata M" w:date="2020-06-11T15:21: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C97458" w:rsidDel="00E62703" w:rsidRDefault="00B00F4A" w:rsidP="00B00F4A">
      <w:pPr>
        <w:rPr>
          <w:del w:id="2357" w:author="Diaz,Renata M" w:date="2020-04-13T15:50:00Z"/>
          <w:rFonts w:asciiTheme="majorHAnsi" w:eastAsia="Times New Roman" w:hAnsiTheme="majorHAnsi" w:cstheme="majorHAnsi"/>
          <w:rPrChange w:id="2358" w:author="Diaz,Renata M" w:date="2020-06-11T15:21:00Z">
            <w:rPr>
              <w:del w:id="2359" w:author="Diaz,Renata M" w:date="2020-04-13T15:50:00Z"/>
              <w:rFonts w:ascii="Times New Roman" w:eastAsia="Times New Roman" w:hAnsi="Times New Roman" w:cs="Times New Roman"/>
              <w:sz w:val="24"/>
              <w:szCs w:val="24"/>
            </w:rPr>
          </w:rPrChange>
        </w:rPr>
      </w:pPr>
      <w:del w:id="2360" w:author="Diaz,Renata M" w:date="2020-04-13T15:50:00Z">
        <w:r w:rsidRPr="00C97458" w:rsidDel="00E62703">
          <w:rPr>
            <w:rFonts w:asciiTheme="majorHAnsi" w:eastAsia="Times New Roman" w:hAnsiTheme="majorHAnsi" w:cstheme="majorHAnsi"/>
            <w:rPrChange w:id="2361" w:author="Diaz,Renata M" w:date="2020-06-11T15:21:00Z">
              <w:rPr>
                <w:rFonts w:ascii="Times New Roman" w:eastAsia="Times New Roman" w:hAnsi="Times New Roman" w:cs="Times New Roman"/>
                <w:sz w:val="24"/>
                <w:szCs w:val="24"/>
              </w:rPr>
            </w:rPrChange>
          </w:rPr>
          <w:delText>In</w:delText>
        </w:r>
        <w:r w:rsidR="00E72AA7" w:rsidRPr="00C97458" w:rsidDel="00E62703">
          <w:rPr>
            <w:rFonts w:asciiTheme="majorHAnsi" w:eastAsia="Times New Roman" w:hAnsiTheme="majorHAnsi" w:cstheme="majorHAnsi"/>
            <w:rPrChange w:id="2362" w:author="Diaz,Renata M" w:date="2020-06-11T15:21:00Z">
              <w:rPr>
                <w:rFonts w:ascii="Times New Roman" w:eastAsia="Times New Roman" w:hAnsi="Times New Roman" w:cs="Times New Roman"/>
                <w:sz w:val="24"/>
                <w:szCs w:val="24"/>
              </w:rPr>
            </w:rPrChange>
          </w:rPr>
          <w:delText xml:space="preserve"> a </w:delText>
        </w:r>
        <w:r w:rsidRPr="00C97458" w:rsidDel="00E62703">
          <w:rPr>
            <w:rFonts w:asciiTheme="majorHAnsi" w:eastAsia="Times New Roman" w:hAnsiTheme="majorHAnsi" w:cstheme="majorHAnsi"/>
            <w:rPrChange w:id="2363" w:author="Diaz,Renata M" w:date="2020-06-11T15:21:00Z">
              <w:rPr>
                <w:rFonts w:ascii="Times New Roman" w:eastAsia="Times New Roman" w:hAnsi="Times New Roman" w:cs="Times New Roman"/>
                <w:sz w:val="24"/>
                <w:szCs w:val="24"/>
              </w:rPr>
            </w:rPrChange>
          </w:rPr>
          <w:delText>purely statistical</w:delText>
        </w:r>
        <w:r w:rsidR="00E72AA7" w:rsidRPr="00C97458" w:rsidDel="00E62703">
          <w:rPr>
            <w:rFonts w:asciiTheme="majorHAnsi" w:eastAsia="Times New Roman" w:hAnsiTheme="majorHAnsi" w:cstheme="majorHAnsi"/>
            <w:rPrChange w:id="2364" w:author="Diaz,Renata M" w:date="2020-06-11T15:21: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C97458" w:rsidDel="00E62703">
          <w:rPr>
            <w:rFonts w:asciiTheme="majorHAnsi" w:eastAsia="Times New Roman" w:hAnsiTheme="majorHAnsi" w:cstheme="majorHAnsi"/>
            <w:rPrChange w:id="2365" w:author="Diaz,Renata M" w:date="2020-06-11T15:21: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C97458" w:rsidDel="00E62703">
          <w:rPr>
            <w:rFonts w:asciiTheme="majorHAnsi" w:eastAsia="Times New Roman" w:hAnsiTheme="majorHAnsi" w:cstheme="majorHAnsi"/>
            <w:rPrChange w:id="2366" w:author="Diaz,Renata M" w:date="2020-06-11T15:21:00Z">
              <w:rPr>
                <w:rFonts w:ascii="Times New Roman" w:eastAsia="Times New Roman" w:hAnsi="Times New Roman" w:cs="Times New Roman"/>
                <w:sz w:val="24"/>
                <w:szCs w:val="24"/>
              </w:rPr>
            </w:rPrChange>
          </w:rPr>
          <w:delText xml:space="preserve"> and are strongly correlated with each other</w:delText>
        </w:r>
        <w:r w:rsidRPr="00C97458" w:rsidDel="00E62703">
          <w:rPr>
            <w:rFonts w:asciiTheme="majorHAnsi" w:eastAsia="Times New Roman" w:hAnsiTheme="majorHAnsi" w:cstheme="majorHAnsi"/>
            <w:rPrChange w:id="2367" w:author="Diaz,Renata M" w:date="2020-06-11T15:21:00Z">
              <w:rPr>
                <w:rFonts w:ascii="Times New Roman" w:eastAsia="Times New Roman" w:hAnsi="Times New Roman" w:cs="Times New Roman"/>
                <w:sz w:val="24"/>
                <w:szCs w:val="24"/>
              </w:rPr>
            </w:rPrChange>
          </w:rPr>
          <w:delText>. Happening upon</w:delText>
        </w:r>
        <w:r w:rsidR="00E72AA7" w:rsidRPr="00C97458" w:rsidDel="00E62703">
          <w:rPr>
            <w:rFonts w:asciiTheme="majorHAnsi" w:eastAsia="Times New Roman" w:hAnsiTheme="majorHAnsi" w:cstheme="majorHAnsi"/>
            <w:rPrChange w:id="2368" w:author="Diaz,Renata M" w:date="2020-06-11T15:21:00Z">
              <w:rPr>
                <w:rFonts w:ascii="Times New Roman" w:eastAsia="Times New Roman" w:hAnsi="Times New Roman" w:cs="Times New Roman"/>
                <w:sz w:val="24"/>
                <w:szCs w:val="24"/>
              </w:rPr>
            </w:rPrChange>
          </w:rPr>
          <w:delText xml:space="preserve"> a SAD that </w:delText>
        </w:r>
        <w:r w:rsidR="00EE1BB8" w:rsidRPr="00C97458" w:rsidDel="00E62703">
          <w:rPr>
            <w:rFonts w:asciiTheme="majorHAnsi" w:eastAsia="Times New Roman" w:hAnsiTheme="majorHAnsi" w:cstheme="majorHAnsi"/>
            <w:rPrChange w:id="2369" w:author="Diaz,Renata M" w:date="2020-06-11T15:21:00Z">
              <w:rPr>
                <w:rFonts w:ascii="Times New Roman" w:eastAsia="Times New Roman" w:hAnsi="Times New Roman" w:cs="Times New Roman"/>
                <w:sz w:val="24"/>
                <w:szCs w:val="24"/>
              </w:rPr>
            </w:rPrChange>
          </w:rPr>
          <w:delText>diverges from this</w:delText>
        </w:r>
        <w:r w:rsidRPr="00C97458" w:rsidDel="00E62703">
          <w:rPr>
            <w:rFonts w:asciiTheme="majorHAnsi" w:eastAsia="Times New Roman" w:hAnsiTheme="majorHAnsi" w:cstheme="majorHAnsi"/>
            <w:rPrChange w:id="2370" w:author="Diaz,Renata M" w:date="2020-06-11T15:21:00Z">
              <w:rPr>
                <w:rFonts w:ascii="Times New Roman" w:eastAsia="Times New Roman" w:hAnsi="Times New Roman" w:cs="Times New Roman"/>
                <w:sz w:val="24"/>
                <w:szCs w:val="24"/>
              </w:rPr>
            </w:rPrChange>
          </w:rPr>
          <w:delText xml:space="preserve"> general form</w:delText>
        </w:r>
        <w:r w:rsidR="00E72AA7" w:rsidRPr="00C97458" w:rsidDel="00E62703">
          <w:rPr>
            <w:rFonts w:asciiTheme="majorHAnsi" w:eastAsia="Times New Roman" w:hAnsiTheme="majorHAnsi" w:cstheme="majorHAnsi"/>
            <w:rPrChange w:id="2371" w:author="Diaz,Renata M" w:date="2020-06-11T15:21:00Z">
              <w:rPr>
                <w:rFonts w:ascii="Times New Roman" w:eastAsia="Times New Roman" w:hAnsi="Times New Roman" w:cs="Times New Roman"/>
                <w:sz w:val="24"/>
                <w:szCs w:val="24"/>
              </w:rPr>
            </w:rPrChange>
          </w:rPr>
          <w:delText xml:space="preserve"> </w:delText>
        </w:r>
        <w:r w:rsidRPr="00C97458" w:rsidDel="00E62703">
          <w:rPr>
            <w:rFonts w:asciiTheme="majorHAnsi" w:eastAsia="Times New Roman" w:hAnsiTheme="majorHAnsi" w:cstheme="majorHAnsi"/>
            <w:rPrChange w:id="2372" w:author="Diaz,Renata M" w:date="2020-06-11T15:21:00Z">
              <w:rPr>
                <w:rFonts w:ascii="Times New Roman" w:eastAsia="Times New Roman" w:hAnsi="Times New Roman" w:cs="Times New Roman"/>
                <w:sz w:val="24"/>
                <w:szCs w:val="24"/>
              </w:rPr>
            </w:rPrChange>
          </w:rPr>
          <w:delText>would be</w:delText>
        </w:r>
        <w:r w:rsidR="00E72AA7" w:rsidRPr="00C97458" w:rsidDel="00E62703">
          <w:rPr>
            <w:rFonts w:asciiTheme="majorHAnsi" w:eastAsia="Times New Roman" w:hAnsiTheme="majorHAnsi" w:cstheme="majorHAnsi"/>
            <w:rPrChange w:id="2373" w:author="Diaz,Renata M" w:date="2020-06-11T15:21:00Z">
              <w:rPr>
                <w:rFonts w:ascii="Times New Roman" w:eastAsia="Times New Roman" w:hAnsi="Times New Roman" w:cs="Times New Roman"/>
                <w:sz w:val="24"/>
                <w:szCs w:val="24"/>
              </w:rPr>
            </w:rPrChange>
          </w:rPr>
          <w:delText xml:space="preserve"> highly surprising under the null scenario</w:delText>
        </w:r>
        <w:r w:rsidRPr="00C97458" w:rsidDel="00E62703">
          <w:rPr>
            <w:rFonts w:asciiTheme="majorHAnsi" w:eastAsia="Times New Roman" w:hAnsiTheme="majorHAnsi" w:cstheme="majorHAnsi"/>
            <w:rPrChange w:id="2374" w:author="Diaz,Renata M" w:date="2020-06-11T15:21:00Z">
              <w:rPr>
                <w:rFonts w:ascii="Times New Roman" w:eastAsia="Times New Roman" w:hAnsi="Times New Roman" w:cs="Times New Roman"/>
                <w:sz w:val="24"/>
                <w:szCs w:val="24"/>
              </w:rPr>
            </w:rPrChange>
          </w:rPr>
          <w:delText>, and might betray a process driving the system away from its most-likely state</w:delText>
        </w:r>
        <w:r w:rsidR="00E72AA7" w:rsidRPr="00C97458" w:rsidDel="00E62703">
          <w:rPr>
            <w:rFonts w:asciiTheme="majorHAnsi" w:eastAsia="Times New Roman" w:hAnsiTheme="majorHAnsi" w:cstheme="majorHAnsi"/>
            <w:rPrChange w:id="2375" w:author="Diaz,Renata M" w:date="2020-06-11T15:21:00Z">
              <w:rPr>
                <w:rFonts w:ascii="Times New Roman" w:eastAsia="Times New Roman" w:hAnsi="Times New Roman" w:cs="Times New Roman"/>
                <w:sz w:val="24"/>
                <w:szCs w:val="24"/>
              </w:rPr>
            </w:rPrChange>
          </w:rPr>
          <w:delText xml:space="preserve">. </w:delText>
        </w:r>
      </w:del>
    </w:p>
    <w:p w14:paraId="3197B452" w14:textId="7E27DA91" w:rsidR="00E72AA7" w:rsidRPr="00C97458" w:rsidDel="00E62703" w:rsidRDefault="00EE1BB8" w:rsidP="00B00F4A">
      <w:pPr>
        <w:rPr>
          <w:del w:id="2376" w:author="Diaz,Renata M" w:date="2020-04-13T15:50:00Z"/>
          <w:rFonts w:asciiTheme="majorHAnsi" w:eastAsia="Times New Roman" w:hAnsiTheme="majorHAnsi" w:cstheme="majorHAnsi"/>
          <w:rPrChange w:id="2377" w:author="Diaz,Renata M" w:date="2020-06-11T15:21:00Z">
            <w:rPr>
              <w:del w:id="2378" w:author="Diaz,Renata M" w:date="2020-04-13T15:50:00Z"/>
              <w:rFonts w:ascii="Times New Roman" w:eastAsia="Times New Roman" w:hAnsi="Times New Roman" w:cs="Times New Roman"/>
              <w:sz w:val="24"/>
              <w:szCs w:val="24"/>
            </w:rPr>
          </w:rPrChange>
        </w:rPr>
      </w:pPr>
      <w:del w:id="2379" w:author="Diaz,Renata M" w:date="2020-04-13T15:50:00Z">
        <w:r w:rsidRPr="00C97458" w:rsidDel="00E62703">
          <w:rPr>
            <w:rFonts w:asciiTheme="majorHAnsi" w:eastAsia="Times New Roman" w:hAnsiTheme="majorHAnsi" w:cstheme="majorHAnsi"/>
            <w:rPrChange w:id="2380" w:author="Diaz,Renata M" w:date="2020-06-11T15:21:00Z">
              <w:rPr>
                <w:rFonts w:ascii="Times New Roman" w:eastAsia="Times New Roman" w:hAnsi="Times New Roman" w:cs="Times New Roman"/>
                <w:sz w:val="24"/>
                <w:szCs w:val="24"/>
              </w:rPr>
            </w:rPrChange>
          </w:rPr>
          <w:delText>Our power to</w:delText>
        </w:r>
        <w:r w:rsidR="005B5CCC" w:rsidRPr="00C97458" w:rsidDel="00E62703">
          <w:rPr>
            <w:rFonts w:asciiTheme="majorHAnsi" w:eastAsia="Times New Roman" w:hAnsiTheme="majorHAnsi" w:cstheme="majorHAnsi"/>
            <w:rPrChange w:id="2381" w:author="Diaz,Renata M" w:date="2020-06-11T15:21:00Z">
              <w:rPr>
                <w:rFonts w:ascii="Times New Roman" w:eastAsia="Times New Roman" w:hAnsi="Times New Roman" w:cs="Times New Roman"/>
                <w:sz w:val="24"/>
                <w:szCs w:val="24"/>
              </w:rPr>
            </w:rPrChange>
          </w:rPr>
          <w:delText xml:space="preserve"> detect</w:delText>
        </w:r>
        <w:r w:rsidRPr="00C97458" w:rsidDel="00E62703">
          <w:rPr>
            <w:rFonts w:asciiTheme="majorHAnsi" w:eastAsia="Times New Roman" w:hAnsiTheme="majorHAnsi" w:cstheme="majorHAnsi"/>
            <w:rPrChange w:id="2382" w:author="Diaz,Renata M" w:date="2020-06-11T15:21:00Z">
              <w:rPr>
                <w:rFonts w:ascii="Times New Roman" w:eastAsia="Times New Roman" w:hAnsi="Times New Roman" w:cs="Times New Roman"/>
                <w:sz w:val="24"/>
                <w:szCs w:val="24"/>
              </w:rPr>
            </w:rPrChange>
          </w:rPr>
          <w:delText xml:space="preserve"> such</w:delText>
        </w:r>
        <w:r w:rsidR="005B5CCC" w:rsidRPr="00C97458" w:rsidDel="00E62703">
          <w:rPr>
            <w:rFonts w:asciiTheme="majorHAnsi" w:eastAsia="Times New Roman" w:hAnsiTheme="majorHAnsi" w:cstheme="majorHAnsi"/>
            <w:rPrChange w:id="2383" w:author="Diaz,Renata M" w:date="2020-06-11T15:21:00Z">
              <w:rPr>
                <w:rFonts w:ascii="Times New Roman" w:eastAsia="Times New Roman" w:hAnsi="Times New Roman" w:cs="Times New Roman"/>
                <w:sz w:val="24"/>
                <w:szCs w:val="24"/>
              </w:rPr>
            </w:rPrChange>
          </w:rPr>
          <w:delText xml:space="preserve"> deviations</w:delText>
        </w:r>
        <w:r w:rsidR="00217479" w:rsidRPr="00C97458" w:rsidDel="00E62703">
          <w:rPr>
            <w:rFonts w:asciiTheme="majorHAnsi" w:eastAsia="Times New Roman" w:hAnsiTheme="majorHAnsi" w:cstheme="majorHAnsi"/>
            <w:rPrChange w:id="2384" w:author="Diaz,Renata M" w:date="2020-06-11T15:21:00Z">
              <w:rPr>
                <w:rFonts w:ascii="Times New Roman" w:eastAsia="Times New Roman" w:hAnsi="Times New Roman" w:cs="Times New Roman"/>
                <w:sz w:val="24"/>
                <w:szCs w:val="24"/>
              </w:rPr>
            </w:rPrChange>
          </w:rPr>
          <w:delText xml:space="preserve"> </w:delText>
        </w:r>
        <w:r w:rsidR="00ED47E4" w:rsidRPr="00C97458" w:rsidDel="00E62703">
          <w:rPr>
            <w:rFonts w:asciiTheme="majorHAnsi" w:eastAsia="Times New Roman" w:hAnsiTheme="majorHAnsi" w:cstheme="majorHAnsi"/>
            <w:rPrChange w:id="2385" w:author="Diaz,Renata M" w:date="2020-06-11T15:21:00Z">
              <w:rPr>
                <w:rFonts w:ascii="Times New Roman" w:eastAsia="Times New Roman" w:hAnsi="Times New Roman" w:cs="Times New Roman"/>
                <w:sz w:val="24"/>
                <w:szCs w:val="24"/>
              </w:rPr>
            </w:rPrChange>
          </w:rPr>
          <w:delText>may depend</w:delText>
        </w:r>
        <w:r w:rsidR="00217479" w:rsidRPr="00C97458" w:rsidDel="00E62703">
          <w:rPr>
            <w:rFonts w:asciiTheme="majorHAnsi" w:eastAsia="Times New Roman" w:hAnsiTheme="majorHAnsi" w:cstheme="majorHAnsi"/>
            <w:rPrChange w:id="2386" w:author="Diaz,Renata M" w:date="2020-06-11T15:21:00Z">
              <w:rPr>
                <w:rFonts w:ascii="Times New Roman" w:eastAsia="Times New Roman" w:hAnsi="Times New Roman" w:cs="Times New Roman"/>
                <w:sz w:val="24"/>
                <w:szCs w:val="24"/>
              </w:rPr>
            </w:rPrChange>
          </w:rPr>
          <w:delText xml:space="preserve"> on </w:delText>
        </w:r>
        <w:r w:rsidR="005B5CCC" w:rsidRPr="00C97458" w:rsidDel="00E62703">
          <w:rPr>
            <w:rFonts w:asciiTheme="majorHAnsi" w:eastAsia="Times New Roman" w:hAnsiTheme="majorHAnsi" w:cstheme="majorHAnsi"/>
            <w:rPrChange w:id="2387" w:author="Diaz,Renata M" w:date="2020-06-11T15:21:00Z">
              <w:rPr>
                <w:rFonts w:ascii="Times New Roman" w:eastAsia="Times New Roman" w:hAnsi="Times New Roman" w:cs="Times New Roman"/>
                <w:sz w:val="24"/>
                <w:szCs w:val="24"/>
              </w:rPr>
            </w:rPrChange>
          </w:rPr>
          <w:delText>the narrowness of the central tendency of the feasible set</w:delText>
        </w:r>
        <w:r w:rsidR="00217479" w:rsidRPr="00C97458" w:rsidDel="00E62703">
          <w:rPr>
            <w:rFonts w:asciiTheme="majorHAnsi" w:eastAsia="Times New Roman" w:hAnsiTheme="majorHAnsi" w:cstheme="majorHAnsi"/>
            <w:rPrChange w:id="2388" w:author="Diaz,Renata M" w:date="2020-06-11T15:21:00Z">
              <w:rPr>
                <w:rFonts w:ascii="Times New Roman" w:eastAsia="Times New Roman" w:hAnsi="Times New Roman" w:cs="Times New Roman"/>
                <w:sz w:val="24"/>
                <w:szCs w:val="24"/>
              </w:rPr>
            </w:rPrChange>
          </w:rPr>
          <w:delText xml:space="preserve">. </w:delText>
        </w:r>
        <w:r w:rsidR="005B5CCC" w:rsidRPr="00C97458" w:rsidDel="00E62703">
          <w:rPr>
            <w:rFonts w:asciiTheme="majorHAnsi" w:eastAsia="Times New Roman" w:hAnsiTheme="majorHAnsi" w:cstheme="majorHAnsi"/>
            <w:rPrChange w:id="2389" w:author="Diaz,Renata M" w:date="2020-06-11T15:21: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C97458" w:rsidDel="00E62703">
          <w:rPr>
            <w:rFonts w:asciiTheme="majorHAnsi" w:eastAsia="Times New Roman" w:hAnsiTheme="majorHAnsi" w:cstheme="majorHAnsi"/>
            <w:rPrChange w:id="2390" w:author="Diaz,Renata M" w:date="2020-06-11T15:21:00Z">
              <w:rPr>
                <w:rFonts w:ascii="Times New Roman" w:eastAsia="Times New Roman" w:hAnsi="Times New Roman" w:cs="Times New Roman"/>
                <w:sz w:val="24"/>
                <w:szCs w:val="24"/>
              </w:rPr>
            </w:rPrChange>
          </w:rPr>
          <w:delText>I</w:delText>
        </w:r>
        <w:r w:rsidR="00B00F4A" w:rsidRPr="00C97458" w:rsidDel="00E62703">
          <w:rPr>
            <w:rFonts w:asciiTheme="majorHAnsi" w:eastAsia="Times New Roman" w:hAnsiTheme="majorHAnsi" w:cstheme="majorHAnsi"/>
            <w:rPrChange w:id="2391" w:author="Diaz,Renata M" w:date="2020-06-11T15:21:00Z">
              <w:rPr>
                <w:rFonts w:ascii="Times New Roman" w:eastAsia="Times New Roman" w:hAnsi="Times New Roman" w:cs="Times New Roman"/>
                <w:sz w:val="24"/>
                <w:szCs w:val="24"/>
              </w:rPr>
            </w:rPrChange>
          </w:rPr>
          <w:delText xml:space="preserve">f a feasible </w:delText>
        </w:r>
        <w:r w:rsidR="00E72AA7" w:rsidRPr="00C97458" w:rsidDel="00E62703">
          <w:rPr>
            <w:rFonts w:asciiTheme="majorHAnsi" w:eastAsia="Times New Roman" w:hAnsiTheme="majorHAnsi" w:cstheme="majorHAnsi"/>
            <w:rPrChange w:id="2392" w:author="Diaz,Renata M" w:date="2020-06-11T15:21:00Z">
              <w:rPr>
                <w:rFonts w:ascii="Times New Roman" w:eastAsia="Times New Roman" w:hAnsi="Times New Roman" w:cs="Times New Roman"/>
                <w:sz w:val="24"/>
                <w:szCs w:val="24"/>
              </w:rPr>
            </w:rPrChange>
          </w:rPr>
          <w:delText xml:space="preserve">set does not have a strong central tendency, </w:delText>
        </w:r>
        <w:r w:rsidR="007D7274" w:rsidRPr="00C97458" w:rsidDel="00E62703">
          <w:rPr>
            <w:rFonts w:asciiTheme="majorHAnsi" w:eastAsia="Times New Roman" w:hAnsiTheme="majorHAnsi" w:cstheme="majorHAnsi"/>
            <w:rPrChange w:id="2393" w:author="Diaz,Renata M" w:date="2020-06-11T15:21:00Z">
              <w:rPr>
                <w:rFonts w:ascii="Times New Roman" w:eastAsia="Times New Roman" w:hAnsi="Times New Roman" w:cs="Times New Roman"/>
                <w:sz w:val="24"/>
                <w:szCs w:val="24"/>
              </w:rPr>
            </w:rPrChange>
          </w:rPr>
          <w:delText>it will be difficult to distinguish between deviations and randomness</w:delText>
        </w:r>
        <w:r w:rsidR="00E72AA7" w:rsidRPr="00C97458" w:rsidDel="00E62703">
          <w:rPr>
            <w:rFonts w:asciiTheme="majorHAnsi" w:eastAsia="Times New Roman" w:hAnsiTheme="majorHAnsi" w:cstheme="majorHAnsi"/>
            <w:rPrChange w:id="2394" w:author="Diaz,Renata M" w:date="2020-06-11T15:21:00Z">
              <w:rPr>
                <w:rFonts w:ascii="Times New Roman" w:eastAsia="Times New Roman" w:hAnsi="Times New Roman" w:cs="Times New Roman"/>
                <w:sz w:val="24"/>
                <w:szCs w:val="24"/>
              </w:rPr>
            </w:rPrChange>
          </w:rPr>
          <w:delText xml:space="preserve">. </w:delText>
        </w:r>
        <w:r w:rsidR="007D7274" w:rsidRPr="00C97458" w:rsidDel="00E62703">
          <w:rPr>
            <w:rFonts w:asciiTheme="majorHAnsi" w:eastAsia="Times New Roman" w:hAnsiTheme="majorHAnsi" w:cstheme="majorHAnsi"/>
            <w:rPrChange w:id="2395" w:author="Diaz,Renata M" w:date="2020-06-11T15:21:00Z">
              <w:rPr>
                <w:rFonts w:ascii="Times New Roman" w:eastAsia="Times New Roman" w:hAnsi="Times New Roman" w:cs="Times New Roman"/>
                <w:sz w:val="24"/>
                <w:szCs w:val="24"/>
              </w:rPr>
            </w:rPrChange>
          </w:rPr>
          <w:delText>I</w:delText>
        </w:r>
        <w:r w:rsidR="00E72AA7" w:rsidRPr="00C97458" w:rsidDel="00E62703">
          <w:rPr>
            <w:rFonts w:asciiTheme="majorHAnsi" w:eastAsia="Times New Roman" w:hAnsiTheme="majorHAnsi" w:cstheme="majorHAnsi"/>
            <w:rPrChange w:id="2396" w:author="Diaz,Renata M" w:date="2020-06-11T15:21:00Z">
              <w:rPr>
                <w:rFonts w:ascii="Times New Roman" w:eastAsia="Times New Roman" w:hAnsi="Times New Roman" w:cs="Times New Roman"/>
                <w:sz w:val="24"/>
                <w:szCs w:val="24"/>
              </w:rPr>
            </w:rPrChange>
          </w:rPr>
          <w:delText>t is safe to assume that at least some</w:delText>
        </w:r>
        <w:r w:rsidR="007D7274" w:rsidRPr="00C97458" w:rsidDel="00E62703">
          <w:rPr>
            <w:rFonts w:asciiTheme="majorHAnsi" w:eastAsia="Times New Roman" w:hAnsiTheme="majorHAnsi" w:cstheme="majorHAnsi"/>
            <w:rPrChange w:id="2397" w:author="Diaz,Renata M" w:date="2020-06-11T15:21:00Z">
              <w:rPr>
                <w:rFonts w:ascii="Times New Roman" w:eastAsia="Times New Roman" w:hAnsi="Times New Roman" w:cs="Times New Roman"/>
                <w:sz w:val="24"/>
                <w:szCs w:val="24"/>
              </w:rPr>
            </w:rPrChange>
          </w:rPr>
          <w:delText xml:space="preserve"> combinations of</w:delText>
        </w:r>
        <w:r w:rsidR="00E72AA7" w:rsidRPr="00C97458" w:rsidDel="00E62703">
          <w:rPr>
            <w:rFonts w:asciiTheme="majorHAnsi" w:eastAsia="Times New Roman" w:hAnsiTheme="majorHAnsi" w:cstheme="majorHAnsi"/>
            <w:rPrChange w:id="2398" w:author="Diaz,Renata M" w:date="2020-06-11T15:21:00Z">
              <w:rPr>
                <w:rFonts w:ascii="Times New Roman" w:eastAsia="Times New Roman" w:hAnsi="Times New Roman" w:cs="Times New Roman"/>
                <w:sz w:val="24"/>
                <w:szCs w:val="24"/>
              </w:rPr>
            </w:rPrChange>
          </w:rPr>
          <w:delText xml:space="preserve"> </w:delText>
        </w:r>
        <w:r w:rsidR="007D7274" w:rsidRPr="00C97458" w:rsidDel="00E62703">
          <w:rPr>
            <w:rFonts w:asciiTheme="majorHAnsi" w:eastAsia="Times New Roman" w:hAnsiTheme="majorHAnsi" w:cstheme="majorHAnsi"/>
            <w:rPrChange w:id="2399" w:author="Diaz,Renata M" w:date="2020-06-11T15:21:00Z">
              <w:rPr>
                <w:rFonts w:ascii="Times New Roman" w:eastAsia="Times New Roman" w:hAnsi="Times New Roman" w:cs="Times New Roman"/>
                <w:sz w:val="24"/>
                <w:szCs w:val="24"/>
              </w:rPr>
            </w:rPrChange>
          </w:rPr>
          <w:delText xml:space="preserve">S and N will have such </w:delText>
        </w:r>
        <w:r w:rsidR="00297AA8" w:rsidRPr="00C97458" w:rsidDel="00E62703">
          <w:rPr>
            <w:rFonts w:asciiTheme="majorHAnsi" w:eastAsia="Times New Roman" w:hAnsiTheme="majorHAnsi" w:cstheme="majorHAnsi"/>
            <w:rPrChange w:id="2400" w:author="Diaz,Renata M" w:date="2020-06-11T15:21:00Z">
              <w:rPr>
                <w:rFonts w:ascii="Times New Roman" w:eastAsia="Times New Roman" w:hAnsi="Times New Roman" w:cs="Times New Roman"/>
                <w:sz w:val="24"/>
                <w:szCs w:val="24"/>
              </w:rPr>
            </w:rPrChange>
          </w:rPr>
          <w:delText>vague</w:delText>
        </w:r>
        <w:r w:rsidR="00E72AA7" w:rsidRPr="00C97458" w:rsidDel="00E62703">
          <w:rPr>
            <w:rFonts w:asciiTheme="majorHAnsi" w:eastAsia="Times New Roman" w:hAnsiTheme="majorHAnsi" w:cstheme="majorHAnsi"/>
            <w:rPrChange w:id="2401" w:author="Diaz,Renata M" w:date="2020-06-11T15:21:00Z">
              <w:rPr>
                <w:rFonts w:ascii="Times New Roman" w:eastAsia="Times New Roman" w:hAnsi="Times New Roman" w:cs="Times New Roman"/>
                <w:sz w:val="24"/>
                <w:szCs w:val="24"/>
              </w:rPr>
            </w:rPrChange>
          </w:rPr>
          <w:delText xml:space="preserve"> central</w:delText>
        </w:r>
        <w:r w:rsidR="007D7274" w:rsidRPr="00C97458" w:rsidDel="00E62703">
          <w:rPr>
            <w:rFonts w:asciiTheme="majorHAnsi" w:eastAsia="Times New Roman" w:hAnsiTheme="majorHAnsi" w:cstheme="majorHAnsi"/>
            <w:rPrChange w:id="2402" w:author="Diaz,Renata M" w:date="2020-06-11T15:21:00Z">
              <w:rPr>
                <w:rFonts w:ascii="Times New Roman" w:eastAsia="Times New Roman" w:hAnsi="Times New Roman" w:cs="Times New Roman"/>
                <w:sz w:val="24"/>
                <w:szCs w:val="24"/>
              </w:rPr>
            </w:rPrChange>
          </w:rPr>
          <w:delText xml:space="preserve"> tendencies that we cannot </w:delText>
        </w:r>
        <w:r w:rsidR="00592E5F" w:rsidRPr="00C97458" w:rsidDel="00E62703">
          <w:rPr>
            <w:rFonts w:asciiTheme="majorHAnsi" w:eastAsia="Times New Roman" w:hAnsiTheme="majorHAnsi" w:cstheme="majorHAnsi"/>
            <w:rPrChange w:id="2403" w:author="Diaz,Renata M" w:date="2020-06-11T15:21:00Z">
              <w:rPr>
                <w:rFonts w:ascii="Times New Roman" w:eastAsia="Times New Roman" w:hAnsi="Times New Roman" w:cs="Times New Roman"/>
                <w:sz w:val="24"/>
                <w:szCs w:val="24"/>
              </w:rPr>
            </w:rPrChange>
          </w:rPr>
          <w:delText xml:space="preserve">detect deviations that might </w:delText>
        </w:r>
        <w:r w:rsidR="00382ABC" w:rsidRPr="00C97458" w:rsidDel="00E62703">
          <w:rPr>
            <w:rFonts w:asciiTheme="majorHAnsi" w:eastAsia="Times New Roman" w:hAnsiTheme="majorHAnsi" w:cstheme="majorHAnsi"/>
            <w:rPrChange w:id="2404" w:author="Diaz,Renata M" w:date="2020-06-11T15:21:00Z">
              <w:rPr>
                <w:rFonts w:ascii="Times New Roman" w:eastAsia="Times New Roman" w:hAnsi="Times New Roman" w:cs="Times New Roman"/>
                <w:sz w:val="24"/>
                <w:szCs w:val="24"/>
              </w:rPr>
            </w:rPrChange>
          </w:rPr>
          <w:delText>signal</w:delText>
        </w:r>
        <w:r w:rsidR="00592E5F" w:rsidRPr="00C97458" w:rsidDel="00E62703">
          <w:rPr>
            <w:rFonts w:asciiTheme="majorHAnsi" w:eastAsia="Times New Roman" w:hAnsiTheme="majorHAnsi" w:cstheme="majorHAnsi"/>
            <w:rPrChange w:id="2405" w:author="Diaz,Renata M" w:date="2020-06-11T15:21:00Z">
              <w:rPr>
                <w:rFonts w:ascii="Times New Roman" w:eastAsia="Times New Roman" w:hAnsi="Times New Roman" w:cs="Times New Roman"/>
                <w:sz w:val="24"/>
                <w:szCs w:val="24"/>
              </w:rPr>
            </w:rPrChange>
          </w:rPr>
          <w:delText xml:space="preserve"> a nonrandom process</w:delText>
        </w:r>
        <w:r w:rsidR="00E72AA7" w:rsidRPr="00C97458" w:rsidDel="00E62703">
          <w:rPr>
            <w:rFonts w:asciiTheme="majorHAnsi" w:eastAsia="Times New Roman" w:hAnsiTheme="majorHAnsi" w:cstheme="majorHAnsi"/>
            <w:rPrChange w:id="2406" w:author="Diaz,Renata M" w:date="2020-06-11T15:21:00Z">
              <w:rPr>
                <w:rFonts w:ascii="Times New Roman" w:eastAsia="Times New Roman" w:hAnsi="Times New Roman" w:cs="Times New Roman"/>
                <w:sz w:val="24"/>
                <w:szCs w:val="24"/>
              </w:rPr>
            </w:rPrChange>
          </w:rPr>
          <w:delText xml:space="preserve">. </w:delText>
        </w:r>
      </w:del>
    </w:p>
    <w:p w14:paraId="5C8B6167" w14:textId="33BC0767" w:rsidR="00B00F4A" w:rsidRPr="00C97458" w:rsidDel="00E62703" w:rsidRDefault="00953C2B" w:rsidP="00B00F4A">
      <w:pPr>
        <w:rPr>
          <w:del w:id="2407" w:author="Diaz,Renata M" w:date="2020-04-13T15:50:00Z"/>
          <w:rFonts w:asciiTheme="majorHAnsi" w:eastAsia="Times New Roman" w:hAnsiTheme="majorHAnsi" w:cstheme="majorHAnsi"/>
          <w:rPrChange w:id="2408" w:author="Diaz,Renata M" w:date="2020-06-11T15:21:00Z">
            <w:rPr>
              <w:del w:id="2409" w:author="Diaz,Renata M" w:date="2020-04-13T15:50:00Z"/>
              <w:rFonts w:ascii="Times New Roman" w:eastAsia="Times New Roman" w:hAnsi="Times New Roman" w:cs="Times New Roman"/>
              <w:sz w:val="24"/>
              <w:szCs w:val="24"/>
            </w:rPr>
          </w:rPrChange>
        </w:rPr>
      </w:pPr>
      <w:del w:id="2410" w:author="Diaz,Renata M" w:date="2020-04-13T15:50:00Z">
        <w:r w:rsidRPr="00C97458" w:rsidDel="00E62703">
          <w:rPr>
            <w:rFonts w:asciiTheme="majorHAnsi" w:eastAsia="Times New Roman" w:hAnsiTheme="majorHAnsi" w:cstheme="majorHAnsi"/>
            <w:rPrChange w:id="2411" w:author="Diaz,Renata M" w:date="2020-06-11T15:21:00Z">
              <w:rPr>
                <w:rFonts w:ascii="Times New Roman" w:eastAsia="Times New Roman" w:hAnsi="Times New Roman" w:cs="Times New Roman"/>
                <w:sz w:val="24"/>
                <w:szCs w:val="24"/>
              </w:rPr>
            </w:rPrChange>
          </w:rPr>
          <w:delText xml:space="preserve">While we do not know, </w:delText>
        </w:r>
        <w:r w:rsidRPr="00C97458" w:rsidDel="00E62703">
          <w:rPr>
            <w:rFonts w:asciiTheme="majorHAnsi" w:eastAsia="Times New Roman" w:hAnsiTheme="majorHAnsi" w:cstheme="majorHAnsi"/>
            <w:i/>
            <w:iCs/>
            <w:rPrChange w:id="2412" w:author="Diaz,Renata M" w:date="2020-06-11T15:21:00Z">
              <w:rPr>
                <w:rFonts w:ascii="Times New Roman" w:eastAsia="Times New Roman" w:hAnsi="Times New Roman" w:cs="Times New Roman"/>
                <w:i/>
                <w:iCs/>
                <w:sz w:val="24"/>
                <w:szCs w:val="24"/>
              </w:rPr>
            </w:rPrChange>
          </w:rPr>
          <w:delText>a priori</w:delText>
        </w:r>
        <w:r w:rsidRPr="00C97458" w:rsidDel="00E62703">
          <w:rPr>
            <w:rFonts w:asciiTheme="majorHAnsi" w:eastAsia="Times New Roman" w:hAnsiTheme="majorHAnsi" w:cstheme="majorHAnsi"/>
            <w:rPrChange w:id="2413" w:author="Diaz,Renata M" w:date="2020-06-11T15:21: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C97458" w:rsidDel="00E62703">
          <w:rPr>
            <w:rFonts w:asciiTheme="majorHAnsi" w:eastAsia="Times New Roman" w:hAnsiTheme="majorHAnsi" w:cstheme="majorHAnsi"/>
            <w:rPrChange w:id="2414" w:author="Diaz,Renata M" w:date="2020-06-11T15:21:00Z">
              <w:rPr>
                <w:rFonts w:ascii="Times New Roman" w:eastAsia="Times New Roman" w:hAnsi="Times New Roman" w:cs="Times New Roman"/>
                <w:sz w:val="24"/>
                <w:szCs w:val="24"/>
              </w:rPr>
            </w:rPrChange>
          </w:rPr>
          <w:delText>strength</w:delText>
        </w:r>
        <w:r w:rsidRPr="00C97458" w:rsidDel="00E62703">
          <w:rPr>
            <w:rFonts w:asciiTheme="majorHAnsi" w:eastAsia="Times New Roman" w:hAnsiTheme="majorHAnsi" w:cstheme="majorHAnsi"/>
            <w:rPrChange w:id="2415" w:author="Diaz,Renata M" w:date="2020-06-11T15:21:00Z">
              <w:rPr>
                <w:rFonts w:ascii="Times New Roman" w:eastAsia="Times New Roman" w:hAnsi="Times New Roman" w:cs="Times New Roman"/>
                <w:sz w:val="24"/>
                <w:szCs w:val="24"/>
              </w:rPr>
            </w:rPrChange>
          </w:rPr>
          <w:delText xml:space="preserve"> of the central tendency varies across combinations of S and N</w:delText>
        </w:r>
        <w:r w:rsidR="00225644" w:rsidRPr="00C97458" w:rsidDel="00E62703">
          <w:rPr>
            <w:rFonts w:asciiTheme="majorHAnsi" w:eastAsia="Times New Roman" w:hAnsiTheme="majorHAnsi" w:cstheme="majorHAnsi"/>
            <w:rPrChange w:id="2416" w:author="Diaz,Renata M" w:date="2020-06-11T15:21:00Z">
              <w:rPr>
                <w:rFonts w:ascii="Times New Roman" w:eastAsia="Times New Roman" w:hAnsi="Times New Roman" w:cs="Times New Roman"/>
                <w:sz w:val="24"/>
                <w:szCs w:val="24"/>
              </w:rPr>
            </w:rPrChange>
          </w:rPr>
          <w:delText xml:space="preserve"> and check whether </w:delText>
        </w:r>
        <w:r w:rsidR="00360418" w:rsidRPr="00C97458" w:rsidDel="00E62703">
          <w:rPr>
            <w:rFonts w:asciiTheme="majorHAnsi" w:eastAsia="Times New Roman" w:hAnsiTheme="majorHAnsi" w:cstheme="majorHAnsi"/>
            <w:rPrChange w:id="2417" w:author="Diaz,Renata M" w:date="2020-06-11T15:21:00Z">
              <w:rPr>
                <w:rFonts w:ascii="Times New Roman" w:eastAsia="Times New Roman" w:hAnsi="Times New Roman" w:cs="Times New Roman"/>
                <w:sz w:val="24"/>
                <w:szCs w:val="24"/>
              </w:rPr>
            </w:rPrChange>
          </w:rPr>
          <w:delText>the specificity of the central tendency seems to inform</w:delText>
        </w:r>
        <w:r w:rsidR="00225644" w:rsidRPr="00C97458" w:rsidDel="00E62703">
          <w:rPr>
            <w:rFonts w:asciiTheme="majorHAnsi" w:eastAsia="Times New Roman" w:hAnsiTheme="majorHAnsi" w:cstheme="majorHAnsi"/>
            <w:rPrChange w:id="2418" w:author="Diaz,Renata M" w:date="2020-06-11T15:21:00Z">
              <w:rPr>
                <w:rFonts w:ascii="Times New Roman" w:eastAsia="Times New Roman" w:hAnsi="Times New Roman" w:cs="Times New Roman"/>
                <w:sz w:val="24"/>
                <w:szCs w:val="24"/>
              </w:rPr>
            </w:rPrChange>
          </w:rPr>
          <w:delText xml:space="preserve"> our ability to detect </w:delText>
        </w:r>
        <w:commentRangeStart w:id="2419"/>
        <w:r w:rsidR="00225644" w:rsidRPr="00C97458" w:rsidDel="00E62703">
          <w:rPr>
            <w:rFonts w:asciiTheme="majorHAnsi" w:eastAsia="Times New Roman" w:hAnsiTheme="majorHAnsi" w:cstheme="majorHAnsi"/>
            <w:rPrChange w:id="2420" w:author="Diaz,Renata M" w:date="2020-06-11T15:21:00Z">
              <w:rPr>
                <w:rFonts w:ascii="Times New Roman" w:eastAsia="Times New Roman" w:hAnsi="Times New Roman" w:cs="Times New Roman"/>
                <w:sz w:val="24"/>
                <w:szCs w:val="24"/>
              </w:rPr>
            </w:rPrChange>
          </w:rPr>
          <w:delText>deviations</w:delText>
        </w:r>
        <w:commentRangeEnd w:id="2419"/>
        <w:r w:rsidR="00A94D04" w:rsidRPr="00C97458" w:rsidDel="00E62703">
          <w:rPr>
            <w:rStyle w:val="CommentReference"/>
            <w:rFonts w:asciiTheme="majorHAnsi" w:hAnsiTheme="majorHAnsi" w:cstheme="majorHAnsi"/>
            <w:sz w:val="22"/>
            <w:szCs w:val="22"/>
            <w:rPrChange w:id="2421" w:author="Diaz,Renata M" w:date="2020-06-11T15:21:00Z">
              <w:rPr>
                <w:rStyle w:val="CommentReference"/>
                <w:rFonts w:ascii="Times New Roman" w:hAnsi="Times New Roman" w:cs="Times New Roman"/>
              </w:rPr>
            </w:rPrChange>
          </w:rPr>
          <w:commentReference w:id="2419"/>
        </w:r>
        <w:r w:rsidRPr="00C97458" w:rsidDel="00E62703">
          <w:rPr>
            <w:rFonts w:asciiTheme="majorHAnsi" w:eastAsia="Times New Roman" w:hAnsiTheme="majorHAnsi" w:cstheme="majorHAnsi"/>
            <w:rPrChange w:id="2422" w:author="Diaz,Renata M" w:date="2020-06-11T15:21:00Z">
              <w:rPr>
                <w:rFonts w:ascii="Times New Roman" w:eastAsia="Times New Roman" w:hAnsi="Times New Roman" w:cs="Times New Roman"/>
                <w:sz w:val="24"/>
                <w:szCs w:val="24"/>
              </w:rPr>
            </w:rPrChange>
          </w:rPr>
          <w:delText xml:space="preserve">. </w:delText>
        </w:r>
      </w:del>
    </w:p>
    <w:p w14:paraId="2F7CF532" w14:textId="23EFBF02" w:rsidR="00D50874" w:rsidRPr="00C97458" w:rsidDel="00BC2B66" w:rsidRDefault="00D50874" w:rsidP="0264BE4F">
      <w:pPr>
        <w:rPr>
          <w:del w:id="2423" w:author="Diaz,Renata M" w:date="2020-04-23T11:22:00Z"/>
          <w:rFonts w:asciiTheme="majorHAnsi" w:eastAsia="Times New Roman" w:hAnsiTheme="majorHAnsi" w:cstheme="majorHAnsi"/>
          <w:rPrChange w:id="2424" w:author="Diaz,Renata M" w:date="2020-06-11T15:21:00Z">
            <w:rPr>
              <w:del w:id="2425" w:author="Diaz,Renata M" w:date="2020-04-23T11:22:00Z"/>
              <w:rFonts w:ascii="Times New Roman" w:eastAsia="Times New Roman" w:hAnsi="Times New Roman" w:cs="Times New Roman"/>
              <w:sz w:val="24"/>
              <w:szCs w:val="24"/>
            </w:rPr>
          </w:rPrChange>
        </w:rPr>
      </w:pPr>
      <w:del w:id="2426" w:author="Diaz,Renata M" w:date="2020-04-23T11:22:00Z">
        <w:r w:rsidRPr="00C97458" w:rsidDel="00BC2B66">
          <w:rPr>
            <w:rFonts w:asciiTheme="majorHAnsi" w:eastAsia="Times New Roman" w:hAnsiTheme="majorHAnsi" w:cstheme="majorHAnsi"/>
            <w:rPrChange w:id="2427" w:author="Diaz,Renata M" w:date="2020-06-11T15:21:00Z">
              <w:rPr>
                <w:rFonts w:ascii="Times New Roman" w:eastAsia="Times New Roman" w:hAnsi="Times New Roman" w:cs="Times New Roman"/>
                <w:sz w:val="24"/>
                <w:szCs w:val="24"/>
              </w:rPr>
            </w:rPrChange>
          </w:rPr>
          <w:delText xml:space="preserve">To </w:delText>
        </w:r>
      </w:del>
      <w:del w:id="2428" w:author="Diaz,Renata M" w:date="2020-04-20T16:20:00Z">
        <w:r w:rsidRPr="00C97458" w:rsidDel="00D93200">
          <w:rPr>
            <w:rFonts w:asciiTheme="majorHAnsi" w:eastAsia="Times New Roman" w:hAnsiTheme="majorHAnsi" w:cstheme="majorHAnsi"/>
            <w:rPrChange w:id="2429" w:author="Diaz,Renata M" w:date="2020-06-11T15:21:00Z">
              <w:rPr>
                <w:rFonts w:ascii="Times New Roman" w:eastAsia="Times New Roman" w:hAnsi="Times New Roman" w:cs="Times New Roman"/>
                <w:sz w:val="24"/>
                <w:szCs w:val="24"/>
              </w:rPr>
            </w:rPrChange>
          </w:rPr>
          <w:delText xml:space="preserve">show </w:delText>
        </w:r>
      </w:del>
      <w:del w:id="2430" w:author="Diaz,Renata M" w:date="2020-04-23T11:22:00Z">
        <w:r w:rsidRPr="00C97458" w:rsidDel="00BC2B66">
          <w:rPr>
            <w:rFonts w:asciiTheme="majorHAnsi" w:eastAsia="Times New Roman" w:hAnsiTheme="majorHAnsi" w:cstheme="majorHAnsi"/>
            <w:rPrChange w:id="2431" w:author="Diaz,Renata M" w:date="2020-06-11T15:21:00Z">
              <w:rPr>
                <w:rFonts w:ascii="Times New Roman" w:eastAsia="Times New Roman" w:hAnsi="Times New Roman" w:cs="Times New Roman"/>
                <w:sz w:val="24"/>
                <w:szCs w:val="24"/>
              </w:rPr>
            </w:rPrChange>
          </w:rPr>
          <w:delText xml:space="preserve">how the </w:delText>
        </w:r>
      </w:del>
      <w:del w:id="2432" w:author="Diaz,Renata M" w:date="2020-04-20T14:30:00Z">
        <w:r w:rsidRPr="00C97458" w:rsidDel="000F41D5">
          <w:rPr>
            <w:rFonts w:asciiTheme="majorHAnsi" w:eastAsia="Times New Roman" w:hAnsiTheme="majorHAnsi" w:cstheme="majorHAnsi"/>
            <w:rPrChange w:id="2433" w:author="Diaz,Renata M" w:date="2020-06-11T15:21:00Z">
              <w:rPr>
                <w:rFonts w:ascii="Times New Roman" w:eastAsia="Times New Roman" w:hAnsi="Times New Roman" w:cs="Times New Roman"/>
                <w:sz w:val="24"/>
                <w:szCs w:val="24"/>
              </w:rPr>
            </w:rPrChange>
          </w:rPr>
          <w:delText xml:space="preserve">specificity </w:delText>
        </w:r>
      </w:del>
      <w:del w:id="2434" w:author="Diaz,Renata M" w:date="2020-04-23T11:22:00Z">
        <w:r w:rsidRPr="00C97458" w:rsidDel="00BC2B66">
          <w:rPr>
            <w:rFonts w:asciiTheme="majorHAnsi" w:eastAsia="Times New Roman" w:hAnsiTheme="majorHAnsi" w:cstheme="majorHAnsi"/>
            <w:rPrChange w:id="2435" w:author="Diaz,Renata M" w:date="2020-06-11T15:21:00Z">
              <w:rPr>
                <w:rFonts w:ascii="Times New Roman" w:eastAsia="Times New Roman" w:hAnsi="Times New Roman" w:cs="Times New Roman"/>
                <w:sz w:val="24"/>
                <w:szCs w:val="24"/>
              </w:rPr>
            </w:rPrChange>
          </w:rPr>
          <w:delText xml:space="preserve">of the </w:delText>
        </w:r>
      </w:del>
      <w:del w:id="2436" w:author="Diaz,Renata M" w:date="2020-04-20T16:20:00Z">
        <w:r w:rsidRPr="00C97458" w:rsidDel="009E6364">
          <w:rPr>
            <w:rFonts w:asciiTheme="majorHAnsi" w:eastAsia="Times New Roman" w:hAnsiTheme="majorHAnsi" w:cstheme="majorHAnsi"/>
            <w:rPrChange w:id="2437" w:author="Diaz,Renata M" w:date="2020-06-11T15:21:00Z">
              <w:rPr>
                <w:rFonts w:ascii="Times New Roman" w:eastAsia="Times New Roman" w:hAnsi="Times New Roman" w:cs="Times New Roman"/>
                <w:sz w:val="24"/>
                <w:szCs w:val="24"/>
              </w:rPr>
            </w:rPrChange>
          </w:rPr>
          <w:delText>central tendency</w:delText>
        </w:r>
      </w:del>
      <w:del w:id="2438" w:author="Diaz,Renata M" w:date="2020-04-23T11:22:00Z">
        <w:r w:rsidRPr="00C97458" w:rsidDel="00BC2B66">
          <w:rPr>
            <w:rFonts w:asciiTheme="majorHAnsi" w:eastAsia="Times New Roman" w:hAnsiTheme="majorHAnsi" w:cstheme="majorHAnsi"/>
            <w:rPrChange w:id="2439" w:author="Diaz,Renata M" w:date="2020-06-11T15:21:00Z">
              <w:rPr>
                <w:rFonts w:ascii="Times New Roman" w:eastAsia="Times New Roman" w:hAnsi="Times New Roman" w:cs="Times New Roman"/>
                <w:sz w:val="24"/>
                <w:szCs w:val="24"/>
              </w:rPr>
            </w:rPrChange>
          </w:rPr>
          <w:delText xml:space="preserve"> varies </w:delText>
        </w:r>
      </w:del>
      <w:del w:id="2440" w:author="Diaz,Renata M" w:date="2020-04-20T16:23:00Z">
        <w:r w:rsidRPr="00C97458" w:rsidDel="00115B44">
          <w:rPr>
            <w:rFonts w:asciiTheme="majorHAnsi" w:eastAsia="Times New Roman" w:hAnsiTheme="majorHAnsi" w:cstheme="majorHAnsi"/>
            <w:rPrChange w:id="2441" w:author="Diaz,Renata M" w:date="2020-06-11T15:21:00Z">
              <w:rPr>
                <w:rFonts w:ascii="Times New Roman" w:eastAsia="Times New Roman" w:hAnsi="Times New Roman" w:cs="Times New Roman"/>
                <w:sz w:val="24"/>
                <w:szCs w:val="24"/>
              </w:rPr>
            </w:rPrChange>
          </w:rPr>
          <w:delText xml:space="preserve">over </w:delText>
        </w:r>
      </w:del>
      <w:del w:id="2442" w:author="Diaz,Renata M" w:date="2020-04-23T11:22:00Z">
        <w:r w:rsidRPr="00C97458" w:rsidDel="00BC2B66">
          <w:rPr>
            <w:rFonts w:asciiTheme="majorHAnsi" w:eastAsia="Times New Roman" w:hAnsiTheme="majorHAnsi" w:cstheme="majorHAnsi"/>
            <w:rPrChange w:id="2443" w:author="Diaz,Renata M" w:date="2020-06-11T15:21:00Z">
              <w:rPr>
                <w:rFonts w:ascii="Times New Roman" w:eastAsia="Times New Roman" w:hAnsi="Times New Roman" w:cs="Times New Roman"/>
                <w:sz w:val="24"/>
                <w:szCs w:val="24"/>
              </w:rPr>
            </w:rPrChange>
          </w:rPr>
          <w:delText>S</w:delText>
        </w:r>
      </w:del>
      <w:del w:id="2444" w:author="Diaz,Renata M" w:date="2020-04-20T16:23:00Z">
        <w:r w:rsidRPr="00C97458" w:rsidDel="00115B44">
          <w:rPr>
            <w:rFonts w:asciiTheme="majorHAnsi" w:eastAsia="Times New Roman" w:hAnsiTheme="majorHAnsi" w:cstheme="majorHAnsi"/>
            <w:rPrChange w:id="2445" w:author="Diaz,Renata M" w:date="2020-06-11T15:21:00Z">
              <w:rPr>
                <w:rFonts w:ascii="Times New Roman" w:eastAsia="Times New Roman" w:hAnsi="Times New Roman" w:cs="Times New Roman"/>
                <w:sz w:val="24"/>
                <w:szCs w:val="24"/>
              </w:rPr>
            </w:rPrChange>
          </w:rPr>
          <w:delText xml:space="preserve"> and </w:delText>
        </w:r>
      </w:del>
      <w:del w:id="2446" w:author="Diaz,Renata M" w:date="2020-04-23T11:22:00Z">
        <w:r w:rsidRPr="00C97458" w:rsidDel="00BC2B66">
          <w:rPr>
            <w:rFonts w:asciiTheme="majorHAnsi" w:eastAsia="Times New Roman" w:hAnsiTheme="majorHAnsi" w:cstheme="majorHAnsi"/>
            <w:rPrChange w:id="2447" w:author="Diaz,Renata M" w:date="2020-06-11T15:21:00Z">
              <w:rPr>
                <w:rFonts w:ascii="Times New Roman" w:eastAsia="Times New Roman" w:hAnsi="Times New Roman" w:cs="Times New Roman"/>
                <w:sz w:val="24"/>
                <w:szCs w:val="24"/>
              </w:rPr>
            </w:rPrChange>
          </w:rPr>
          <w:delText>N, w</w:delText>
        </w:r>
        <w:r w:rsidR="00297AA8" w:rsidRPr="00C97458" w:rsidDel="00BC2B66">
          <w:rPr>
            <w:rFonts w:asciiTheme="majorHAnsi" w:eastAsia="Times New Roman" w:hAnsiTheme="majorHAnsi" w:cstheme="majorHAnsi"/>
            <w:rPrChange w:id="2448" w:author="Diaz,Renata M" w:date="2020-06-11T15:21:00Z">
              <w:rPr>
                <w:rFonts w:ascii="Times New Roman" w:eastAsia="Times New Roman" w:hAnsi="Times New Roman" w:cs="Times New Roman"/>
                <w:sz w:val="24"/>
                <w:szCs w:val="24"/>
              </w:rPr>
            </w:rPrChange>
          </w:rPr>
          <w:delText>e measured the self-</w:delText>
        </w:r>
        <w:commentRangeStart w:id="2449"/>
        <w:r w:rsidR="00297AA8" w:rsidRPr="00C97458" w:rsidDel="00BC2B66">
          <w:rPr>
            <w:rFonts w:asciiTheme="majorHAnsi" w:eastAsia="Times New Roman" w:hAnsiTheme="majorHAnsi" w:cstheme="majorHAnsi"/>
            <w:rPrChange w:id="2450" w:author="Diaz,Renata M" w:date="2020-06-11T15:21:00Z">
              <w:rPr>
                <w:rFonts w:ascii="Times New Roman" w:eastAsia="Times New Roman" w:hAnsi="Times New Roman" w:cs="Times New Roman"/>
                <w:sz w:val="24"/>
                <w:szCs w:val="24"/>
              </w:rPr>
            </w:rPrChange>
          </w:rPr>
          <w:delText>similarity</w:delText>
        </w:r>
        <w:commentRangeEnd w:id="2449"/>
        <w:r w:rsidR="00D91BDC" w:rsidRPr="00C97458" w:rsidDel="00BC2B66">
          <w:rPr>
            <w:rStyle w:val="CommentReference"/>
            <w:rFonts w:asciiTheme="majorHAnsi" w:hAnsiTheme="majorHAnsi" w:cstheme="majorHAnsi"/>
            <w:sz w:val="22"/>
            <w:szCs w:val="22"/>
            <w:rPrChange w:id="2451" w:author="Diaz,Renata M" w:date="2020-06-11T15:21:00Z">
              <w:rPr>
                <w:rStyle w:val="CommentReference"/>
              </w:rPr>
            </w:rPrChange>
          </w:rPr>
          <w:commentReference w:id="2449"/>
        </w:r>
        <w:r w:rsidR="00297AA8" w:rsidRPr="00C97458" w:rsidDel="00BC2B66">
          <w:rPr>
            <w:rFonts w:asciiTheme="majorHAnsi" w:eastAsia="Times New Roman" w:hAnsiTheme="majorHAnsi" w:cstheme="majorHAnsi"/>
            <w:rPrChange w:id="2452" w:author="Diaz,Renata M" w:date="2020-06-11T15:21:00Z">
              <w:rPr>
                <w:rFonts w:ascii="Times New Roman" w:eastAsia="Times New Roman" w:hAnsi="Times New Roman" w:cs="Times New Roman"/>
                <w:sz w:val="24"/>
                <w:szCs w:val="24"/>
              </w:rPr>
            </w:rPrChange>
          </w:rPr>
          <w:delText xml:space="preserve"> of elements of the feasible sets </w:delText>
        </w:r>
        <w:r w:rsidR="0026206C" w:rsidRPr="00C97458" w:rsidDel="00BC2B66">
          <w:rPr>
            <w:rFonts w:asciiTheme="majorHAnsi" w:eastAsia="Times New Roman" w:hAnsiTheme="majorHAnsi" w:cstheme="majorHAnsi"/>
            <w:rPrChange w:id="2453" w:author="Diaz,Renata M" w:date="2020-06-11T15:21:00Z">
              <w:rPr>
                <w:rFonts w:ascii="Times New Roman" w:eastAsia="Times New Roman" w:hAnsi="Times New Roman" w:cs="Times New Roman"/>
                <w:sz w:val="24"/>
                <w:szCs w:val="24"/>
              </w:rPr>
            </w:rPrChange>
          </w:rPr>
          <w:delText xml:space="preserve">for combinations of S and N spanning the ranges represented in </w:delText>
        </w:r>
      </w:del>
      <w:del w:id="2454" w:author="Diaz,Renata M" w:date="2020-04-20T16:21:00Z">
        <w:r w:rsidR="0026206C" w:rsidRPr="00C97458" w:rsidDel="00045E9A">
          <w:rPr>
            <w:rFonts w:asciiTheme="majorHAnsi" w:eastAsia="Times New Roman" w:hAnsiTheme="majorHAnsi" w:cstheme="majorHAnsi"/>
            <w:rPrChange w:id="2455" w:author="Diaz,Renata M" w:date="2020-06-11T15:21:00Z">
              <w:rPr>
                <w:rFonts w:ascii="Times New Roman" w:eastAsia="Times New Roman" w:hAnsi="Times New Roman" w:cs="Times New Roman"/>
                <w:sz w:val="24"/>
                <w:szCs w:val="24"/>
              </w:rPr>
            </w:rPrChange>
          </w:rPr>
          <w:delText>our compilation of datasets</w:delText>
        </w:r>
      </w:del>
      <w:del w:id="2456" w:author="Diaz,Renata M" w:date="2020-04-23T11:22:00Z">
        <w:r w:rsidR="0026206C" w:rsidRPr="00C97458" w:rsidDel="00BC2B66">
          <w:rPr>
            <w:rFonts w:asciiTheme="majorHAnsi" w:eastAsia="Times New Roman" w:hAnsiTheme="majorHAnsi" w:cstheme="majorHAnsi"/>
            <w:rPrChange w:id="2457" w:author="Diaz,Renata M" w:date="2020-06-11T15:21:00Z">
              <w:rPr>
                <w:rFonts w:ascii="Times New Roman" w:eastAsia="Times New Roman" w:hAnsi="Times New Roman" w:cs="Times New Roman"/>
                <w:sz w:val="24"/>
                <w:szCs w:val="24"/>
              </w:rPr>
            </w:rPrChange>
          </w:rPr>
          <w:delText xml:space="preserve">. For each S and N combination, we drew a maximum of </w:delText>
        </w:r>
        <w:r w:rsidR="00662171" w:rsidRPr="00C97458" w:rsidDel="00BC2B66">
          <w:rPr>
            <w:rFonts w:asciiTheme="majorHAnsi" w:eastAsia="Times New Roman" w:hAnsiTheme="majorHAnsi" w:cstheme="majorHAnsi"/>
            <w:rPrChange w:id="2458" w:author="Diaz,Renata M" w:date="2020-06-11T15:21:00Z">
              <w:rPr>
                <w:rFonts w:ascii="Times New Roman" w:eastAsia="Times New Roman" w:hAnsi="Times New Roman" w:cs="Times New Roman"/>
                <w:sz w:val="24"/>
                <w:szCs w:val="24"/>
              </w:rPr>
            </w:rPrChange>
          </w:rPr>
          <w:delText>4</w:delText>
        </w:r>
        <w:r w:rsidR="0026206C" w:rsidRPr="00C97458" w:rsidDel="00BC2B66">
          <w:rPr>
            <w:rFonts w:asciiTheme="majorHAnsi" w:eastAsia="Times New Roman" w:hAnsiTheme="majorHAnsi" w:cstheme="majorHAnsi"/>
            <w:rPrChange w:id="2459" w:author="Diaz,Renata M" w:date="2020-06-11T15:21:00Z">
              <w:rPr>
                <w:rFonts w:ascii="Times New Roman" w:eastAsia="Times New Roman" w:hAnsi="Times New Roman" w:cs="Times New Roman"/>
                <w:sz w:val="24"/>
                <w:szCs w:val="24"/>
              </w:rPr>
            </w:rPrChange>
          </w:rPr>
          <w:delText xml:space="preserve">000 </w:delText>
        </w:r>
        <w:r w:rsidR="00904827" w:rsidRPr="00C97458" w:rsidDel="00BC2B66">
          <w:rPr>
            <w:rFonts w:asciiTheme="majorHAnsi" w:eastAsia="Times New Roman" w:hAnsiTheme="majorHAnsi" w:cstheme="majorHAnsi"/>
            <w:rPrChange w:id="2460" w:author="Diaz,Renata M" w:date="2020-06-11T15:21:00Z">
              <w:rPr>
                <w:rFonts w:ascii="Times New Roman" w:eastAsia="Times New Roman" w:hAnsi="Times New Roman" w:cs="Times New Roman"/>
                <w:sz w:val="24"/>
                <w:szCs w:val="24"/>
              </w:rPr>
            </w:rPrChange>
          </w:rPr>
          <w:delText xml:space="preserve">unique </w:delText>
        </w:r>
        <w:r w:rsidR="0026206C" w:rsidRPr="00C97458" w:rsidDel="00BC2B66">
          <w:rPr>
            <w:rFonts w:asciiTheme="majorHAnsi" w:eastAsia="Times New Roman" w:hAnsiTheme="majorHAnsi" w:cstheme="majorHAnsi"/>
            <w:rPrChange w:id="2461" w:author="Diaz,Renata M" w:date="2020-06-11T15:21:00Z">
              <w:rPr>
                <w:rFonts w:ascii="Times New Roman" w:eastAsia="Times New Roman" w:hAnsi="Times New Roman" w:cs="Times New Roman"/>
                <w:sz w:val="24"/>
                <w:szCs w:val="24"/>
              </w:rPr>
            </w:rPrChange>
          </w:rPr>
          <w:delText>samples from the feasible set</w:delText>
        </w:r>
        <w:r w:rsidR="00904827" w:rsidRPr="00C97458" w:rsidDel="00BC2B66">
          <w:rPr>
            <w:rFonts w:asciiTheme="majorHAnsi" w:eastAsia="Times New Roman" w:hAnsiTheme="majorHAnsi" w:cstheme="majorHAnsi"/>
            <w:rPrChange w:id="2462" w:author="Diaz,Renata M" w:date="2020-06-11T15:21:00Z">
              <w:rPr>
                <w:rFonts w:ascii="Times New Roman" w:eastAsia="Times New Roman" w:hAnsi="Times New Roman" w:cs="Times New Roman"/>
                <w:sz w:val="24"/>
                <w:szCs w:val="24"/>
              </w:rPr>
            </w:rPrChange>
          </w:rPr>
          <w:delText xml:space="preserve">. We then </w:delText>
        </w:r>
        <w:r w:rsidR="00616EE5" w:rsidRPr="00C97458" w:rsidDel="00BC2B66">
          <w:rPr>
            <w:rFonts w:asciiTheme="majorHAnsi" w:eastAsia="Times New Roman" w:hAnsiTheme="majorHAnsi" w:cstheme="majorHAnsi"/>
            <w:rPrChange w:id="2463" w:author="Diaz,Renata M" w:date="2020-06-11T15:21:00Z">
              <w:rPr>
                <w:rFonts w:ascii="Times New Roman" w:eastAsia="Times New Roman" w:hAnsi="Times New Roman" w:cs="Times New Roman"/>
                <w:sz w:val="24"/>
                <w:szCs w:val="24"/>
              </w:rPr>
            </w:rPrChange>
          </w:rPr>
          <w:delText xml:space="preserve">randomly </w:delText>
        </w:r>
        <w:r w:rsidR="00904827" w:rsidRPr="00C97458" w:rsidDel="00BC2B66">
          <w:rPr>
            <w:rFonts w:asciiTheme="majorHAnsi" w:eastAsia="Times New Roman" w:hAnsiTheme="majorHAnsi" w:cstheme="majorHAnsi"/>
            <w:rPrChange w:id="2464" w:author="Diaz,Renata M" w:date="2020-06-11T15:21:00Z">
              <w:rPr>
                <w:rFonts w:ascii="Times New Roman" w:eastAsia="Times New Roman" w:hAnsi="Times New Roman" w:cs="Times New Roman"/>
                <w:sz w:val="24"/>
                <w:szCs w:val="24"/>
              </w:rPr>
            </w:rPrChange>
          </w:rPr>
          <w:delText>drew</w:delText>
        </w:r>
        <w:r w:rsidR="00616EE5" w:rsidRPr="00C97458" w:rsidDel="00BC2B66">
          <w:rPr>
            <w:rFonts w:asciiTheme="majorHAnsi" w:eastAsia="Times New Roman" w:hAnsiTheme="majorHAnsi" w:cstheme="majorHAnsi"/>
            <w:rPrChange w:id="2465" w:author="Diaz,Renata M" w:date="2020-06-11T15:21:00Z">
              <w:rPr>
                <w:rFonts w:ascii="Times New Roman" w:eastAsia="Times New Roman" w:hAnsi="Times New Roman" w:cs="Times New Roman"/>
                <w:sz w:val="24"/>
                <w:szCs w:val="24"/>
              </w:rPr>
            </w:rPrChange>
          </w:rPr>
          <w:delText xml:space="preserve"> a maximum of</w:delText>
        </w:r>
        <w:r w:rsidR="00904827" w:rsidRPr="00C97458" w:rsidDel="00BC2B66">
          <w:rPr>
            <w:rFonts w:asciiTheme="majorHAnsi" w:eastAsia="Times New Roman" w:hAnsiTheme="majorHAnsi" w:cstheme="majorHAnsi"/>
            <w:rPrChange w:id="2466" w:author="Diaz,Renata M" w:date="2020-06-11T15:21:00Z">
              <w:rPr>
                <w:rFonts w:ascii="Times New Roman" w:eastAsia="Times New Roman" w:hAnsi="Times New Roman" w:cs="Times New Roman"/>
                <w:sz w:val="24"/>
                <w:szCs w:val="24"/>
              </w:rPr>
            </w:rPrChange>
          </w:rPr>
          <w:delText xml:space="preserve"> </w:delText>
        </w:r>
        <w:r w:rsidR="00662171" w:rsidRPr="00C97458" w:rsidDel="00BC2B66">
          <w:rPr>
            <w:rFonts w:asciiTheme="majorHAnsi" w:eastAsia="Times New Roman" w:hAnsiTheme="majorHAnsi" w:cstheme="majorHAnsi"/>
            <w:rPrChange w:id="2467" w:author="Diaz,Renata M" w:date="2020-06-11T15:21:00Z">
              <w:rPr>
                <w:rFonts w:ascii="Times New Roman" w:eastAsia="Times New Roman" w:hAnsi="Times New Roman" w:cs="Times New Roman"/>
                <w:sz w:val="24"/>
                <w:szCs w:val="24"/>
              </w:rPr>
            </w:rPrChange>
          </w:rPr>
          <w:delText>4000</w:delText>
        </w:r>
        <w:r w:rsidR="00904827" w:rsidRPr="00C97458" w:rsidDel="00BC2B66">
          <w:rPr>
            <w:rFonts w:asciiTheme="majorHAnsi" w:eastAsia="Times New Roman" w:hAnsiTheme="majorHAnsi" w:cstheme="majorHAnsi"/>
            <w:rPrChange w:id="2468" w:author="Diaz,Renata M" w:date="2020-06-11T15:21:00Z">
              <w:rPr>
                <w:rFonts w:ascii="Times New Roman" w:eastAsia="Times New Roman" w:hAnsi="Times New Roman" w:cs="Times New Roman"/>
                <w:sz w:val="24"/>
                <w:szCs w:val="24"/>
              </w:rPr>
            </w:rPrChange>
          </w:rPr>
          <w:delText xml:space="preserve"> pairs </w:delText>
        </w:r>
        <w:r w:rsidR="00616EE5" w:rsidRPr="00C97458" w:rsidDel="00BC2B66">
          <w:rPr>
            <w:rFonts w:asciiTheme="majorHAnsi" w:eastAsia="Times New Roman" w:hAnsiTheme="majorHAnsi" w:cstheme="majorHAnsi"/>
            <w:rPrChange w:id="2469" w:author="Diaz,Renata M" w:date="2020-06-11T15:21:00Z">
              <w:rPr>
                <w:rFonts w:ascii="Times New Roman" w:eastAsia="Times New Roman" w:hAnsi="Times New Roman" w:cs="Times New Roman"/>
                <w:sz w:val="24"/>
                <w:szCs w:val="24"/>
              </w:rPr>
            </w:rPrChange>
          </w:rPr>
          <w:delText>of SADs from each set of samples</w:delText>
        </w:r>
        <w:r w:rsidR="00904827" w:rsidRPr="00C97458" w:rsidDel="00BC2B66">
          <w:rPr>
            <w:rFonts w:asciiTheme="majorHAnsi" w:eastAsia="Times New Roman" w:hAnsiTheme="majorHAnsi" w:cstheme="majorHAnsi"/>
            <w:rPrChange w:id="2470" w:author="Diaz,Renata M" w:date="2020-06-11T15:21:00Z">
              <w:rPr>
                <w:rFonts w:ascii="Times New Roman" w:eastAsia="Times New Roman" w:hAnsi="Times New Roman" w:cs="Times New Roman"/>
                <w:sz w:val="24"/>
                <w:szCs w:val="24"/>
              </w:rPr>
            </w:rPrChange>
          </w:rPr>
          <w:delText xml:space="preserve"> and calculated four measures of similarity between </w:delText>
        </w:r>
        <w:r w:rsidR="00616EE5" w:rsidRPr="00C97458" w:rsidDel="00BC2B66">
          <w:rPr>
            <w:rFonts w:asciiTheme="majorHAnsi" w:eastAsia="Times New Roman" w:hAnsiTheme="majorHAnsi" w:cstheme="majorHAnsi"/>
            <w:rPrChange w:id="2471" w:author="Diaz,Renata M" w:date="2020-06-11T15:21:00Z">
              <w:rPr>
                <w:rFonts w:ascii="Times New Roman" w:eastAsia="Times New Roman" w:hAnsi="Times New Roman" w:cs="Times New Roman"/>
                <w:sz w:val="24"/>
                <w:szCs w:val="24"/>
              </w:rPr>
            </w:rPrChange>
          </w:rPr>
          <w:delText xml:space="preserve">each </w:delText>
        </w:r>
        <w:commentRangeStart w:id="2472"/>
        <w:r w:rsidR="00616EE5" w:rsidRPr="00C97458" w:rsidDel="00BC2B66">
          <w:rPr>
            <w:rFonts w:asciiTheme="majorHAnsi" w:eastAsia="Times New Roman" w:hAnsiTheme="majorHAnsi" w:cstheme="majorHAnsi"/>
            <w:rPrChange w:id="2473" w:author="Diaz,Renata M" w:date="2020-06-11T15:21:00Z">
              <w:rPr>
                <w:rFonts w:ascii="Times New Roman" w:eastAsia="Times New Roman" w:hAnsi="Times New Roman" w:cs="Times New Roman"/>
                <w:sz w:val="24"/>
                <w:szCs w:val="24"/>
              </w:rPr>
            </w:rPrChange>
          </w:rPr>
          <w:delText>pair</w:delText>
        </w:r>
        <w:commentRangeEnd w:id="2472"/>
        <w:r w:rsidR="00D6248D" w:rsidRPr="00C97458" w:rsidDel="00BC2B66">
          <w:rPr>
            <w:rStyle w:val="CommentReference"/>
            <w:rFonts w:asciiTheme="majorHAnsi" w:hAnsiTheme="majorHAnsi" w:cstheme="majorHAnsi"/>
            <w:sz w:val="22"/>
            <w:szCs w:val="22"/>
            <w:rPrChange w:id="2474" w:author="Diaz,Renata M" w:date="2020-06-11T15:21:00Z">
              <w:rPr>
                <w:rStyle w:val="CommentReference"/>
              </w:rPr>
            </w:rPrChange>
          </w:rPr>
          <w:commentReference w:id="2472"/>
        </w:r>
        <w:r w:rsidR="00616EE5" w:rsidRPr="00C97458" w:rsidDel="00BC2B66">
          <w:rPr>
            <w:rFonts w:asciiTheme="majorHAnsi" w:eastAsia="Times New Roman" w:hAnsiTheme="majorHAnsi" w:cstheme="majorHAnsi"/>
            <w:rPrChange w:id="2475" w:author="Diaz,Renata M" w:date="2020-06-11T15:21:00Z">
              <w:rPr>
                <w:rFonts w:ascii="Times New Roman" w:eastAsia="Times New Roman" w:hAnsi="Times New Roman" w:cs="Times New Roman"/>
                <w:sz w:val="24"/>
                <w:szCs w:val="24"/>
              </w:rPr>
            </w:rPrChange>
          </w:rPr>
          <w:delText>:</w:delText>
        </w:r>
        <w:r w:rsidR="00904827" w:rsidRPr="00C97458" w:rsidDel="00BC2B66">
          <w:rPr>
            <w:rFonts w:asciiTheme="majorHAnsi" w:eastAsia="Times New Roman" w:hAnsiTheme="majorHAnsi" w:cstheme="majorHAnsi"/>
            <w:rPrChange w:id="2476" w:author="Diaz,Renata M" w:date="2020-06-11T15:21:00Z">
              <w:rPr>
                <w:rFonts w:ascii="Times New Roman" w:eastAsia="Times New Roman" w:hAnsi="Times New Roman" w:cs="Times New Roman"/>
                <w:sz w:val="24"/>
                <w:szCs w:val="24"/>
              </w:rPr>
            </w:rPrChange>
          </w:rPr>
          <w:delText xml:space="preserve"> </w:delText>
        </w:r>
        <w:r w:rsidR="00616EE5" w:rsidRPr="00C97458" w:rsidDel="00BC2B66">
          <w:rPr>
            <w:rFonts w:asciiTheme="majorHAnsi" w:eastAsia="Times New Roman" w:hAnsiTheme="majorHAnsi" w:cstheme="majorHAnsi"/>
            <w:rPrChange w:id="2477" w:author="Diaz,Renata M" w:date="2020-06-11T15:21:00Z">
              <w:rPr>
                <w:rFonts w:ascii="Times New Roman" w:eastAsia="Times New Roman" w:hAnsi="Times New Roman" w:cs="Times New Roman"/>
                <w:sz w:val="24"/>
                <w:szCs w:val="24"/>
              </w:rPr>
            </w:rPrChange>
          </w:rPr>
          <w:delText>a direct calculation of R2 common in m</w:delText>
        </w:r>
        <w:r w:rsidR="00904827" w:rsidRPr="00C97458" w:rsidDel="00BC2B66">
          <w:rPr>
            <w:rFonts w:asciiTheme="majorHAnsi" w:eastAsia="Times New Roman" w:hAnsiTheme="majorHAnsi" w:cstheme="majorHAnsi"/>
            <w:rPrChange w:id="2478" w:author="Diaz,Renata M" w:date="2020-06-11T15:21: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479" w:author="Diaz,Renata M" w:date="2020-04-20T16:17:00Z">
        <w:r w:rsidR="00904827" w:rsidRPr="00C97458" w:rsidDel="004F5251">
          <w:rPr>
            <w:rFonts w:asciiTheme="majorHAnsi" w:eastAsia="Times New Roman" w:hAnsiTheme="majorHAnsi" w:cstheme="majorHAnsi"/>
            <w:rPrChange w:id="2480" w:author="Diaz,Renata M" w:date="2020-06-11T15:21:00Z">
              <w:rPr>
                <w:rFonts w:ascii="Times New Roman" w:eastAsia="Times New Roman" w:hAnsi="Times New Roman" w:cs="Times New Roman"/>
                <w:sz w:val="24"/>
                <w:szCs w:val="24"/>
              </w:rPr>
            </w:rPrChange>
          </w:rPr>
          <w:delText>the</w:delText>
        </w:r>
      </w:del>
      <w:del w:id="2481" w:author="Diaz,Renata M" w:date="2020-04-23T11:22:00Z">
        <w:r w:rsidR="00904827" w:rsidRPr="00C97458" w:rsidDel="00BC2B66">
          <w:rPr>
            <w:rFonts w:asciiTheme="majorHAnsi" w:eastAsia="Times New Roman" w:hAnsiTheme="majorHAnsi" w:cstheme="majorHAnsi"/>
            <w:rPrChange w:id="2482" w:author="Diaz,Renata M" w:date="2020-06-11T15:21:00Z">
              <w:rPr>
                <w:rFonts w:ascii="Times New Roman" w:eastAsia="Times New Roman" w:hAnsi="Times New Roman" w:cs="Times New Roman"/>
                <w:sz w:val="24"/>
                <w:szCs w:val="24"/>
              </w:rPr>
            </w:rPrChange>
          </w:rPr>
          <w:delText xml:space="preserve"> K-L divergence. </w:delText>
        </w:r>
        <w:r w:rsidR="008155F1" w:rsidRPr="00C97458" w:rsidDel="00BC2B66">
          <w:rPr>
            <w:rFonts w:asciiTheme="majorHAnsi" w:eastAsia="Times New Roman" w:hAnsiTheme="majorHAnsi" w:cstheme="majorHAnsi"/>
            <w:rPrChange w:id="2483" w:author="Diaz,Renata M" w:date="2020-06-11T15:21:00Z">
              <w:rPr>
                <w:rFonts w:ascii="Times New Roman" w:eastAsia="Times New Roman" w:hAnsi="Times New Roman" w:cs="Times New Roman"/>
                <w:sz w:val="24"/>
                <w:szCs w:val="24"/>
              </w:rPr>
            </w:rPrChange>
          </w:rPr>
          <w:delText>Each of the</w:delText>
        </w:r>
        <w:r w:rsidR="009A17F7" w:rsidRPr="00C97458" w:rsidDel="00BC2B66">
          <w:rPr>
            <w:rFonts w:asciiTheme="majorHAnsi" w:eastAsia="Times New Roman" w:hAnsiTheme="majorHAnsi" w:cstheme="majorHAnsi"/>
            <w:rPrChange w:id="2484" w:author="Diaz,Renata M" w:date="2020-06-11T15:21:00Z">
              <w:rPr>
                <w:rFonts w:ascii="Times New Roman" w:eastAsia="Times New Roman" w:hAnsi="Times New Roman" w:cs="Times New Roman"/>
                <w:sz w:val="24"/>
                <w:szCs w:val="24"/>
              </w:rPr>
            </w:rPrChange>
          </w:rPr>
          <w:delText>se</w:delText>
        </w:r>
        <w:r w:rsidR="008155F1" w:rsidRPr="00C97458" w:rsidDel="00BC2B66">
          <w:rPr>
            <w:rFonts w:asciiTheme="majorHAnsi" w:eastAsia="Times New Roman" w:hAnsiTheme="majorHAnsi" w:cstheme="majorHAnsi"/>
            <w:rPrChange w:id="2485" w:author="Diaz,Renata M" w:date="2020-06-11T15:21:00Z">
              <w:rPr>
                <w:rFonts w:ascii="Times New Roman" w:eastAsia="Times New Roman" w:hAnsi="Times New Roman" w:cs="Times New Roman"/>
                <w:sz w:val="24"/>
                <w:szCs w:val="24"/>
              </w:rPr>
            </w:rPrChange>
          </w:rPr>
          <w:delText xml:space="preserve"> measures </w:delText>
        </w:r>
      </w:del>
      <w:del w:id="2486" w:author="Diaz,Renata M" w:date="2020-04-13T16:19:00Z">
        <w:r w:rsidR="008155F1" w:rsidRPr="00C97458" w:rsidDel="00D90929">
          <w:rPr>
            <w:rFonts w:asciiTheme="majorHAnsi" w:eastAsia="Times New Roman" w:hAnsiTheme="majorHAnsi" w:cstheme="majorHAnsi"/>
            <w:rPrChange w:id="2487" w:author="Diaz,Renata M" w:date="2020-06-11T15:21:00Z">
              <w:rPr>
                <w:rFonts w:ascii="Times New Roman" w:eastAsia="Times New Roman" w:hAnsi="Times New Roman" w:cs="Times New Roman"/>
                <w:sz w:val="24"/>
                <w:szCs w:val="24"/>
              </w:rPr>
            </w:rPrChange>
          </w:rPr>
          <w:delText>is imperfect for these purpose</w:delText>
        </w:r>
        <w:r w:rsidR="00717B86" w:rsidRPr="00C97458" w:rsidDel="00D90929">
          <w:rPr>
            <w:rFonts w:asciiTheme="majorHAnsi" w:eastAsia="Times New Roman" w:hAnsiTheme="majorHAnsi" w:cstheme="majorHAnsi"/>
            <w:rPrChange w:id="2488" w:author="Diaz,Renata M" w:date="2020-06-11T15:21:00Z">
              <w:rPr>
                <w:rFonts w:ascii="Times New Roman" w:eastAsia="Times New Roman" w:hAnsi="Times New Roman" w:cs="Times New Roman"/>
                <w:sz w:val="24"/>
                <w:szCs w:val="24"/>
              </w:rPr>
            </w:rPrChange>
          </w:rPr>
          <w:delText>s</w:delText>
        </w:r>
        <w:r w:rsidR="008155F1" w:rsidRPr="00C97458" w:rsidDel="00D90929">
          <w:rPr>
            <w:rFonts w:asciiTheme="majorHAnsi" w:eastAsia="Times New Roman" w:hAnsiTheme="majorHAnsi" w:cstheme="majorHAnsi"/>
            <w:rPrChange w:id="2489" w:author="Diaz,Renata M" w:date="2020-06-11T15:21:00Z">
              <w:rPr>
                <w:rFonts w:ascii="Times New Roman" w:eastAsia="Times New Roman" w:hAnsi="Times New Roman" w:cs="Times New Roman"/>
                <w:sz w:val="24"/>
                <w:szCs w:val="24"/>
              </w:rPr>
            </w:rPrChange>
          </w:rPr>
          <w:delText xml:space="preserve">, </w:delText>
        </w:r>
      </w:del>
      <w:del w:id="2490" w:author="Diaz,Renata M" w:date="2020-04-23T11:22:00Z">
        <w:r w:rsidR="008155F1" w:rsidRPr="00C97458" w:rsidDel="00BC2B66">
          <w:rPr>
            <w:rFonts w:asciiTheme="majorHAnsi" w:eastAsia="Times New Roman" w:hAnsiTheme="majorHAnsi" w:cstheme="majorHAnsi"/>
            <w:rPrChange w:id="2491" w:author="Diaz,Renata M" w:date="2020-06-11T15:21:00Z">
              <w:rPr>
                <w:rFonts w:ascii="Times New Roman" w:eastAsia="Times New Roman" w:hAnsi="Times New Roman" w:cs="Times New Roman"/>
                <w:sz w:val="24"/>
                <w:szCs w:val="24"/>
              </w:rPr>
            </w:rPrChange>
          </w:rPr>
          <w:delText>but the</w:delText>
        </w:r>
        <w:r w:rsidR="004449EB" w:rsidRPr="00C97458" w:rsidDel="00BC2B66">
          <w:rPr>
            <w:rFonts w:asciiTheme="majorHAnsi" w:eastAsia="Times New Roman" w:hAnsiTheme="majorHAnsi" w:cstheme="majorHAnsi"/>
            <w:rPrChange w:id="2492" w:author="Diaz,Renata M" w:date="2020-06-11T15:21:00Z">
              <w:rPr>
                <w:rFonts w:ascii="Times New Roman" w:eastAsia="Times New Roman" w:hAnsi="Times New Roman" w:cs="Times New Roman"/>
                <w:sz w:val="24"/>
                <w:szCs w:val="24"/>
              </w:rPr>
            </w:rPrChange>
          </w:rPr>
          <w:delText xml:space="preserve"> four measures </w:delText>
        </w:r>
        <w:r w:rsidR="008155F1" w:rsidRPr="00C97458" w:rsidDel="00BC2B66">
          <w:rPr>
            <w:rFonts w:asciiTheme="majorHAnsi" w:eastAsia="Times New Roman" w:hAnsiTheme="majorHAnsi" w:cstheme="majorHAnsi"/>
            <w:rPrChange w:id="2493" w:author="Diaz,Renata M" w:date="2020-06-11T15:21:00Z">
              <w:rPr>
                <w:rFonts w:ascii="Times New Roman" w:eastAsia="Times New Roman" w:hAnsi="Times New Roman" w:cs="Times New Roman"/>
                <w:sz w:val="24"/>
                <w:szCs w:val="24"/>
              </w:rPr>
            </w:rPrChange>
          </w:rPr>
          <w:delText xml:space="preserve">all </w:delText>
        </w:r>
      </w:del>
      <w:del w:id="2494" w:author="Diaz,Renata M" w:date="2020-04-20T16:17:00Z">
        <w:r w:rsidR="004449EB" w:rsidRPr="00C97458" w:rsidDel="00E12E11">
          <w:rPr>
            <w:rFonts w:asciiTheme="majorHAnsi" w:eastAsia="Times New Roman" w:hAnsiTheme="majorHAnsi" w:cstheme="majorHAnsi"/>
            <w:rPrChange w:id="2495" w:author="Diaz,Renata M" w:date="2020-06-11T15:21:00Z">
              <w:rPr>
                <w:rFonts w:ascii="Times New Roman" w:eastAsia="Times New Roman" w:hAnsi="Times New Roman" w:cs="Times New Roman"/>
                <w:sz w:val="24"/>
                <w:szCs w:val="24"/>
              </w:rPr>
            </w:rPrChange>
          </w:rPr>
          <w:delText>give</w:delText>
        </w:r>
      </w:del>
      <w:del w:id="2496" w:author="Diaz,Renata M" w:date="2020-04-23T11:22:00Z">
        <w:r w:rsidR="004449EB" w:rsidRPr="00C97458" w:rsidDel="00BC2B66">
          <w:rPr>
            <w:rFonts w:asciiTheme="majorHAnsi" w:eastAsia="Times New Roman" w:hAnsiTheme="majorHAnsi" w:cstheme="majorHAnsi"/>
            <w:rPrChange w:id="2497" w:author="Diaz,Renata M" w:date="2020-06-11T15:21:00Z">
              <w:rPr>
                <w:rFonts w:ascii="Times New Roman" w:eastAsia="Times New Roman" w:hAnsi="Times New Roman" w:cs="Times New Roman"/>
                <w:sz w:val="24"/>
                <w:szCs w:val="24"/>
              </w:rPr>
            </w:rPrChange>
          </w:rPr>
          <w:delText xml:space="preserve"> qualitatively</w:delText>
        </w:r>
      </w:del>
      <w:del w:id="2498" w:author="Diaz,Renata M" w:date="2020-04-20T16:17:00Z">
        <w:r w:rsidR="004449EB" w:rsidRPr="00C97458" w:rsidDel="00B0215B">
          <w:rPr>
            <w:rFonts w:asciiTheme="majorHAnsi" w:eastAsia="Times New Roman" w:hAnsiTheme="majorHAnsi" w:cstheme="majorHAnsi"/>
            <w:rPrChange w:id="2499" w:author="Diaz,Renata M" w:date="2020-06-11T15:21:00Z">
              <w:rPr>
                <w:rFonts w:ascii="Times New Roman" w:eastAsia="Times New Roman" w:hAnsi="Times New Roman" w:cs="Times New Roman"/>
                <w:sz w:val="24"/>
                <w:szCs w:val="24"/>
              </w:rPr>
            </w:rPrChange>
          </w:rPr>
          <w:delText xml:space="preserve"> the same </w:delText>
        </w:r>
      </w:del>
      <w:del w:id="2500" w:author="Diaz,Renata M" w:date="2020-04-23T11:22:00Z">
        <w:r w:rsidR="004449EB" w:rsidRPr="00C97458" w:rsidDel="00BC2B66">
          <w:rPr>
            <w:rFonts w:asciiTheme="majorHAnsi" w:eastAsia="Times New Roman" w:hAnsiTheme="majorHAnsi" w:cstheme="majorHAnsi"/>
            <w:rPrChange w:id="2501" w:author="Diaz,Renata M" w:date="2020-06-11T15:21:00Z">
              <w:rPr>
                <w:rFonts w:ascii="Times New Roman" w:eastAsia="Times New Roman" w:hAnsi="Times New Roman" w:cs="Times New Roman"/>
                <w:sz w:val="24"/>
                <w:szCs w:val="24"/>
              </w:rPr>
            </w:rPrChange>
          </w:rPr>
          <w:delText>outcome</w:delText>
        </w:r>
        <w:r w:rsidR="008155F1" w:rsidRPr="00C97458" w:rsidDel="00BC2B66">
          <w:rPr>
            <w:rFonts w:asciiTheme="majorHAnsi" w:eastAsia="Times New Roman" w:hAnsiTheme="majorHAnsi" w:cstheme="majorHAnsi"/>
            <w:rPrChange w:id="2502" w:author="Diaz,Renata M" w:date="2020-06-11T15:21:00Z">
              <w:rPr>
                <w:rFonts w:ascii="Times New Roman" w:eastAsia="Times New Roman" w:hAnsi="Times New Roman" w:cs="Times New Roman"/>
                <w:sz w:val="24"/>
                <w:szCs w:val="24"/>
              </w:rPr>
            </w:rPrChange>
          </w:rPr>
          <w:delText>s</w:delText>
        </w:r>
        <w:r w:rsidR="004449EB" w:rsidRPr="00C97458" w:rsidDel="00BC2B66">
          <w:rPr>
            <w:rFonts w:asciiTheme="majorHAnsi" w:eastAsia="Times New Roman" w:hAnsiTheme="majorHAnsi" w:cstheme="majorHAnsi"/>
            <w:rPrChange w:id="2503" w:author="Diaz,Renata M" w:date="2020-06-11T15:21:00Z">
              <w:rPr>
                <w:rFonts w:ascii="Times New Roman" w:eastAsia="Times New Roman" w:hAnsi="Times New Roman" w:cs="Times New Roman"/>
                <w:sz w:val="24"/>
                <w:szCs w:val="24"/>
              </w:rPr>
            </w:rPrChange>
          </w:rPr>
          <w:delText xml:space="preserve">. </w:delText>
        </w:r>
      </w:del>
      <w:del w:id="2504" w:author="Diaz,Renata M" w:date="2020-04-20T16:32:00Z">
        <w:r w:rsidR="00616EE5" w:rsidRPr="00C97458" w:rsidDel="008B7C9D">
          <w:rPr>
            <w:rFonts w:asciiTheme="majorHAnsi" w:eastAsia="Times New Roman" w:hAnsiTheme="majorHAnsi" w:cstheme="majorHAnsi"/>
            <w:rPrChange w:id="2505" w:author="Diaz,Renata M" w:date="2020-06-11T15:21: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C97458" w:rsidDel="008B7C9D">
          <w:rPr>
            <w:rFonts w:asciiTheme="majorHAnsi" w:eastAsia="Times New Roman" w:hAnsiTheme="majorHAnsi" w:cstheme="majorHAnsi"/>
            <w:rPrChange w:id="2506" w:author="Diaz,Renata M" w:date="2020-06-11T15:21:00Z">
              <w:rPr>
                <w:rFonts w:ascii="Times New Roman" w:eastAsia="Times New Roman" w:hAnsi="Times New Roman" w:cs="Times New Roman"/>
                <w:sz w:val="24"/>
                <w:szCs w:val="24"/>
              </w:rPr>
            </w:rPrChange>
          </w:rPr>
          <w:delText>4</w:delText>
        </w:r>
        <w:r w:rsidR="00616EE5" w:rsidRPr="00C97458" w:rsidDel="008B7C9D">
          <w:rPr>
            <w:rFonts w:asciiTheme="majorHAnsi" w:eastAsia="Times New Roman" w:hAnsiTheme="majorHAnsi" w:cstheme="majorHAnsi"/>
            <w:rPrChange w:id="2507" w:author="Diaz,Renata M" w:date="2020-06-11T15:21:00Z">
              <w:rPr>
                <w:rFonts w:ascii="Times New Roman" w:eastAsia="Times New Roman" w:hAnsi="Times New Roman" w:cs="Times New Roman"/>
                <w:sz w:val="24"/>
                <w:szCs w:val="24"/>
              </w:rPr>
            </w:rPrChange>
          </w:rPr>
          <w:delText xml:space="preserve">000. </w:delText>
        </w:r>
      </w:del>
      <w:del w:id="2508" w:author="Diaz,Renata M" w:date="2020-04-23T11:22:00Z">
        <w:r w:rsidR="00463D87" w:rsidRPr="00C97458" w:rsidDel="00BC2B66">
          <w:rPr>
            <w:rFonts w:asciiTheme="majorHAnsi" w:eastAsia="Times New Roman" w:hAnsiTheme="majorHAnsi" w:cstheme="majorHAnsi"/>
            <w:rPrChange w:id="2509" w:author="Diaz,Renata M" w:date="2020-06-11T15:21:00Z">
              <w:rPr>
                <w:rFonts w:ascii="Times New Roman" w:eastAsia="Times New Roman" w:hAnsi="Times New Roman" w:cs="Times New Roman"/>
                <w:sz w:val="24"/>
                <w:szCs w:val="24"/>
              </w:rPr>
            </w:rPrChange>
          </w:rPr>
          <w:delText xml:space="preserve">We take the mean value of each of these measures as a rough </w:delText>
        </w:r>
      </w:del>
      <w:del w:id="2510" w:author="Diaz,Renata M" w:date="2020-04-20T16:32:00Z">
        <w:r w:rsidR="00463D87" w:rsidRPr="00C97458" w:rsidDel="00BF49D4">
          <w:rPr>
            <w:rFonts w:asciiTheme="majorHAnsi" w:eastAsia="Times New Roman" w:hAnsiTheme="majorHAnsi" w:cstheme="majorHAnsi"/>
            <w:rPrChange w:id="2511" w:author="Diaz,Renata M" w:date="2020-06-11T15:21:00Z">
              <w:rPr>
                <w:rFonts w:ascii="Times New Roman" w:eastAsia="Times New Roman" w:hAnsi="Times New Roman" w:cs="Times New Roman"/>
                <w:sz w:val="24"/>
                <w:szCs w:val="24"/>
              </w:rPr>
            </w:rPrChange>
          </w:rPr>
          <w:delText xml:space="preserve">measure </w:delText>
        </w:r>
      </w:del>
      <w:del w:id="2512" w:author="Diaz,Renata M" w:date="2020-04-23T11:22:00Z">
        <w:r w:rsidR="00463D87" w:rsidRPr="00C97458" w:rsidDel="00BC2B66">
          <w:rPr>
            <w:rFonts w:asciiTheme="majorHAnsi" w:eastAsia="Times New Roman" w:hAnsiTheme="majorHAnsi" w:cstheme="majorHAnsi"/>
            <w:rPrChange w:id="2513" w:author="Diaz,Renata M" w:date="2020-06-11T15:21:00Z">
              <w:rPr>
                <w:rFonts w:ascii="Times New Roman" w:eastAsia="Times New Roman" w:hAnsi="Times New Roman" w:cs="Times New Roman"/>
                <w:sz w:val="24"/>
                <w:szCs w:val="24"/>
              </w:rPr>
            </w:rPrChange>
          </w:rPr>
          <w:delText>of the</w:delText>
        </w:r>
      </w:del>
      <w:del w:id="2514" w:author="Diaz,Renata M" w:date="2020-04-20T16:18:00Z">
        <w:r w:rsidR="00463D87" w:rsidRPr="00C97458" w:rsidDel="00C53D8B">
          <w:rPr>
            <w:rFonts w:asciiTheme="majorHAnsi" w:eastAsia="Times New Roman" w:hAnsiTheme="majorHAnsi" w:cstheme="majorHAnsi"/>
            <w:rPrChange w:id="2515" w:author="Diaz,Renata M" w:date="2020-06-11T15:21:00Z">
              <w:rPr>
                <w:rFonts w:ascii="Times New Roman" w:eastAsia="Times New Roman" w:hAnsi="Times New Roman" w:cs="Times New Roman"/>
                <w:sz w:val="24"/>
                <w:szCs w:val="24"/>
              </w:rPr>
            </w:rPrChange>
          </w:rPr>
          <w:delText xml:space="preserve"> specificity</w:delText>
        </w:r>
      </w:del>
      <w:del w:id="2516" w:author="Diaz,Renata M" w:date="2020-04-23T11:22:00Z">
        <w:r w:rsidR="00463D87" w:rsidRPr="00C97458" w:rsidDel="00BC2B66">
          <w:rPr>
            <w:rFonts w:asciiTheme="majorHAnsi" w:eastAsia="Times New Roman" w:hAnsiTheme="majorHAnsi" w:cstheme="majorHAnsi"/>
            <w:rPrChange w:id="2517" w:author="Diaz,Renata M" w:date="2020-06-11T15:21:00Z">
              <w:rPr>
                <w:rFonts w:ascii="Times New Roman" w:eastAsia="Times New Roman" w:hAnsi="Times New Roman" w:cs="Times New Roman"/>
                <w:sz w:val="24"/>
                <w:szCs w:val="24"/>
              </w:rPr>
            </w:rPrChange>
          </w:rPr>
          <w:delText xml:space="preserve"> of the statistical constraint for that </w:delText>
        </w:r>
      </w:del>
      <w:del w:id="2518" w:author="Diaz,Renata M" w:date="2020-04-20T16:33:00Z">
        <w:r w:rsidR="00463D87" w:rsidRPr="00C97458" w:rsidDel="002E527C">
          <w:rPr>
            <w:rFonts w:asciiTheme="majorHAnsi" w:eastAsia="Times New Roman" w:hAnsiTheme="majorHAnsi" w:cstheme="majorHAnsi"/>
            <w:rPrChange w:id="2519" w:author="Diaz,Renata M" w:date="2020-06-11T15:21:00Z">
              <w:rPr>
                <w:rFonts w:ascii="Times New Roman" w:eastAsia="Times New Roman" w:hAnsi="Times New Roman" w:cs="Times New Roman"/>
                <w:sz w:val="24"/>
                <w:szCs w:val="24"/>
              </w:rPr>
            </w:rPrChange>
          </w:rPr>
          <w:delText>community</w:delText>
        </w:r>
      </w:del>
      <w:del w:id="2520" w:author="Diaz,Renata M" w:date="2020-04-23T11:22:00Z">
        <w:r w:rsidRPr="00C97458" w:rsidDel="00BC2B66">
          <w:rPr>
            <w:rFonts w:asciiTheme="majorHAnsi" w:eastAsia="Times New Roman" w:hAnsiTheme="majorHAnsi" w:cstheme="majorHAnsi"/>
            <w:rPrChange w:id="2521" w:author="Diaz,Renata M" w:date="2020-06-11T15:21:00Z">
              <w:rPr>
                <w:rFonts w:ascii="Times New Roman" w:eastAsia="Times New Roman" w:hAnsi="Times New Roman" w:cs="Times New Roman"/>
                <w:sz w:val="24"/>
                <w:szCs w:val="24"/>
              </w:rPr>
            </w:rPrChange>
          </w:rPr>
          <w:delText xml:space="preserve">. </w:delText>
        </w:r>
      </w:del>
    </w:p>
    <w:p w14:paraId="4CE39CD9" w14:textId="20F8B5C6" w:rsidR="005457A1" w:rsidRPr="00C97458" w:rsidDel="00203B22" w:rsidRDefault="00BC2B66" w:rsidP="00D50874">
      <w:pPr>
        <w:rPr>
          <w:ins w:id="2522" w:author="Diaz,Renata M" w:date="2020-06-09T12:09:00Z"/>
          <w:del w:id="2523" w:author="skmorgane" w:date="2020-06-24T10:13:00Z"/>
          <w:rFonts w:asciiTheme="majorHAnsi" w:eastAsia="Times New Roman" w:hAnsiTheme="majorHAnsi" w:cstheme="majorHAnsi"/>
          <w:rPrChange w:id="2524" w:author="Diaz,Renata M" w:date="2020-06-11T15:21:00Z">
            <w:rPr>
              <w:ins w:id="2525" w:author="Diaz,Renata M" w:date="2020-06-09T12:09:00Z"/>
              <w:del w:id="2526" w:author="skmorgane" w:date="2020-06-24T10:13:00Z"/>
              <w:rFonts w:asciiTheme="majorHAnsi" w:eastAsia="Times New Roman" w:hAnsiTheme="majorHAnsi" w:cstheme="majorHAnsi"/>
              <w:sz w:val="24"/>
              <w:szCs w:val="24"/>
            </w:rPr>
          </w:rPrChange>
        </w:rPr>
      </w:pPr>
      <w:ins w:id="2527" w:author="Diaz,Renata M" w:date="2020-04-23T11:22:00Z">
        <w:del w:id="2528" w:author="skmorgane" w:date="2020-06-24T10:13:00Z">
          <w:r w:rsidRPr="00C97458" w:rsidDel="00203B22">
            <w:rPr>
              <w:rFonts w:asciiTheme="majorHAnsi" w:eastAsia="Times New Roman" w:hAnsiTheme="majorHAnsi" w:cstheme="majorHAnsi"/>
              <w:rPrChange w:id="2529" w:author="Diaz,Renata M" w:date="2020-06-11T15:21:00Z">
                <w:rPr>
                  <w:rFonts w:ascii="Times New Roman" w:eastAsia="Times New Roman" w:hAnsi="Times New Roman" w:cs="Times New Roman"/>
                  <w:sz w:val="24"/>
                  <w:szCs w:val="24"/>
                </w:rPr>
              </w:rPrChange>
            </w:rPr>
            <w:delText xml:space="preserve">For </w:delText>
          </w:r>
        </w:del>
      </w:ins>
      <w:ins w:id="2530" w:author="Diaz,Renata M" w:date="2020-04-23T11:23:00Z">
        <w:del w:id="2531" w:author="skmorgane" w:date="2020-06-24T10:13:00Z">
          <w:r w:rsidR="00D60FE7" w:rsidRPr="00C97458" w:rsidDel="00203B22">
            <w:rPr>
              <w:rFonts w:asciiTheme="majorHAnsi" w:eastAsia="Times New Roman" w:hAnsiTheme="majorHAnsi" w:cstheme="majorHAnsi"/>
              <w:rPrChange w:id="2532" w:author="Diaz,Renata M" w:date="2020-06-11T15:21:00Z">
                <w:rPr>
                  <w:rFonts w:ascii="Times New Roman" w:eastAsia="Times New Roman" w:hAnsi="Times New Roman" w:cs="Times New Roman"/>
                  <w:sz w:val="24"/>
                  <w:szCs w:val="24"/>
                </w:rPr>
              </w:rPrChange>
            </w:rPr>
            <w:delText>every community</w:delText>
          </w:r>
        </w:del>
      </w:ins>
      <w:ins w:id="2533" w:author="Diaz,Renata M" w:date="2020-04-23T11:22:00Z">
        <w:del w:id="2534" w:author="skmorgane" w:date="2020-06-24T10:13:00Z">
          <w:r w:rsidRPr="00C97458" w:rsidDel="00203B22">
            <w:rPr>
              <w:rFonts w:asciiTheme="majorHAnsi" w:eastAsia="Times New Roman" w:hAnsiTheme="majorHAnsi" w:cstheme="majorHAnsi"/>
              <w:rPrChange w:id="2535" w:author="Diaz,Renata M" w:date="2020-06-11T15:21:00Z">
                <w:rPr>
                  <w:rFonts w:ascii="Times New Roman" w:eastAsia="Times New Roman" w:hAnsi="Times New Roman" w:cs="Times New Roman"/>
                  <w:sz w:val="24"/>
                  <w:szCs w:val="24"/>
                </w:rPr>
              </w:rPrChange>
            </w:rPr>
            <w:delText xml:space="preserve"> in our database, we </w:delText>
          </w:r>
        </w:del>
      </w:ins>
      <w:ins w:id="2536" w:author="Diaz,Renata M" w:date="2020-06-08T15:24:00Z">
        <w:del w:id="2537" w:author="skmorgane" w:date="2020-06-24T10:13:00Z">
          <w:r w:rsidR="00437925" w:rsidRPr="00C97458" w:rsidDel="00203B22">
            <w:rPr>
              <w:rFonts w:asciiTheme="majorHAnsi" w:eastAsia="Times New Roman" w:hAnsiTheme="majorHAnsi" w:cstheme="majorHAnsi"/>
              <w:rPrChange w:id="2538" w:author="Diaz,Renata M" w:date="2020-06-11T15:21:00Z">
                <w:rPr>
                  <w:rFonts w:ascii="Times New Roman" w:eastAsia="Times New Roman" w:hAnsi="Times New Roman" w:cs="Times New Roman"/>
                  <w:sz w:val="24"/>
                  <w:szCs w:val="24"/>
                </w:rPr>
              </w:rPrChange>
            </w:rPr>
            <w:delText xml:space="preserve">uniformly drew </w:delText>
          </w:r>
        </w:del>
      </w:ins>
      <w:ins w:id="2539" w:author="Diaz,Renata M" w:date="2020-06-08T15:23:00Z">
        <w:del w:id="2540" w:author="skmorgane" w:date="2020-06-24T10:13:00Z">
          <w:r w:rsidR="00437925" w:rsidRPr="00C97458" w:rsidDel="00203B22">
            <w:rPr>
              <w:rFonts w:asciiTheme="majorHAnsi" w:eastAsia="Times New Roman" w:hAnsiTheme="majorHAnsi" w:cstheme="majorHAnsi"/>
              <w:rPrChange w:id="2541" w:author="Diaz,Renata M" w:date="2020-06-11T15:21:00Z">
                <w:rPr>
                  <w:rFonts w:ascii="Times New Roman" w:eastAsia="Times New Roman" w:hAnsi="Times New Roman" w:cs="Times New Roman"/>
                  <w:sz w:val="24"/>
                  <w:szCs w:val="24"/>
                </w:rPr>
              </w:rPrChange>
            </w:rPr>
            <w:delText>5000 samples from the feasible set to characterize the distribution of</w:delText>
          </w:r>
        </w:del>
      </w:ins>
      <w:ins w:id="2542" w:author="Diaz,Renata M" w:date="2020-06-09T12:09:00Z">
        <w:del w:id="2543" w:author="skmorgane" w:date="2020-06-24T10:13:00Z">
          <w:r w:rsidR="00B70C33" w:rsidRPr="00C97458" w:rsidDel="00203B22">
            <w:rPr>
              <w:rFonts w:asciiTheme="majorHAnsi" w:eastAsia="Times New Roman" w:hAnsiTheme="majorHAnsi" w:cstheme="majorHAnsi"/>
              <w:rPrChange w:id="2544" w:author="Diaz,Renata M" w:date="2020-06-11T15:21:00Z">
                <w:rPr>
                  <w:rFonts w:asciiTheme="majorHAnsi" w:eastAsia="Times New Roman" w:hAnsiTheme="majorHAnsi" w:cstheme="majorHAnsi"/>
                  <w:sz w:val="24"/>
                  <w:szCs w:val="24"/>
                </w:rPr>
              </w:rPrChange>
            </w:rPr>
            <w:delText xml:space="preserve"> statistically probable</w:delText>
          </w:r>
          <w:r w:rsidR="00655456" w:rsidRPr="00C97458" w:rsidDel="00203B22">
            <w:rPr>
              <w:rFonts w:asciiTheme="majorHAnsi" w:eastAsia="Times New Roman" w:hAnsiTheme="majorHAnsi" w:cstheme="majorHAnsi"/>
              <w:rPrChange w:id="2545" w:author="Diaz,Renata M" w:date="2020-06-11T15:21:00Z">
                <w:rPr>
                  <w:rFonts w:asciiTheme="majorHAnsi" w:eastAsia="Times New Roman" w:hAnsiTheme="majorHAnsi" w:cstheme="majorHAnsi"/>
                  <w:sz w:val="24"/>
                  <w:szCs w:val="24"/>
                </w:rPr>
              </w:rPrChange>
            </w:rPr>
            <w:delText xml:space="preserve"> shapes</w:delText>
          </w:r>
        </w:del>
      </w:ins>
      <w:ins w:id="2546" w:author="Diaz,Renata M" w:date="2020-06-08T15:23:00Z">
        <w:del w:id="2547" w:author="skmorgane" w:date="2020-06-24T10:13:00Z">
          <w:r w:rsidR="00437925" w:rsidRPr="00C97458" w:rsidDel="00203B22">
            <w:rPr>
              <w:rFonts w:asciiTheme="majorHAnsi" w:eastAsia="Times New Roman" w:hAnsiTheme="majorHAnsi" w:cstheme="majorHAnsi"/>
              <w:rPrChange w:id="2548" w:author="Diaz,Renata M" w:date="2020-06-11T15:21:00Z">
                <w:rPr>
                  <w:rFonts w:ascii="Times New Roman" w:eastAsia="Times New Roman" w:hAnsi="Times New Roman" w:cs="Times New Roman"/>
                  <w:sz w:val="24"/>
                  <w:szCs w:val="24"/>
                </w:rPr>
              </w:rPrChange>
            </w:rPr>
            <w:delText xml:space="preserve"> for the SAD.</w:delText>
          </w:r>
        </w:del>
      </w:ins>
      <w:ins w:id="2549" w:author="Diaz,Renata M" w:date="2020-06-08T15:24:00Z">
        <w:del w:id="2550" w:author="skmorgane" w:date="2020-06-24T10:13:00Z">
          <w:r w:rsidR="00186589" w:rsidRPr="00C97458" w:rsidDel="00203B22">
            <w:rPr>
              <w:rFonts w:asciiTheme="majorHAnsi" w:eastAsia="Times New Roman" w:hAnsiTheme="majorHAnsi" w:cstheme="majorHAnsi"/>
              <w:rPrChange w:id="2551" w:author="Diaz,Renata M" w:date="2020-06-11T15:21:00Z">
                <w:rPr>
                  <w:rFonts w:ascii="Times New Roman" w:eastAsia="Times New Roman" w:hAnsi="Times New Roman" w:cs="Times New Roman"/>
                  <w:sz w:val="24"/>
                  <w:szCs w:val="24"/>
                </w:rPr>
              </w:rPrChange>
            </w:rPr>
            <w:delText xml:space="preserve"> </w:delText>
          </w:r>
        </w:del>
      </w:ins>
      <w:ins w:id="2552" w:author="Diaz,Renata M" w:date="2020-06-08T15:26:00Z">
        <w:del w:id="2553" w:author="skmorgane" w:date="2020-06-24T10:13:00Z">
          <w:r w:rsidR="00186589" w:rsidRPr="00C97458" w:rsidDel="00203B22">
            <w:rPr>
              <w:rFonts w:asciiTheme="majorHAnsi" w:eastAsia="Times New Roman" w:hAnsiTheme="majorHAnsi" w:cstheme="majorHAnsi"/>
              <w:rPrChange w:id="2554" w:author="Diaz,Renata M" w:date="2020-06-11T15:21:00Z">
                <w:rPr>
                  <w:rFonts w:ascii="Times New Roman" w:eastAsia="Times New Roman" w:hAnsi="Times New Roman" w:cs="Times New Roman"/>
                  <w:sz w:val="24"/>
                  <w:szCs w:val="24"/>
                </w:rPr>
              </w:rPrChange>
            </w:rPr>
            <w:delText xml:space="preserve">We filtered </w:delText>
          </w:r>
        </w:del>
      </w:ins>
      <w:ins w:id="2555" w:author="Diaz,Renata M" w:date="2020-06-09T12:09:00Z">
        <w:del w:id="2556" w:author="skmorgane" w:date="2020-06-24T10:13:00Z">
          <w:r w:rsidR="00CE4396" w:rsidRPr="00C97458" w:rsidDel="00203B22">
            <w:rPr>
              <w:rFonts w:asciiTheme="majorHAnsi" w:eastAsia="Times New Roman" w:hAnsiTheme="majorHAnsi" w:cstheme="majorHAnsi"/>
              <w:rPrChange w:id="2557" w:author="Diaz,Renata M" w:date="2020-06-11T15:21:00Z">
                <w:rPr>
                  <w:rFonts w:asciiTheme="majorHAnsi" w:eastAsia="Times New Roman" w:hAnsiTheme="majorHAnsi" w:cstheme="majorHAnsi"/>
                  <w:sz w:val="24"/>
                  <w:szCs w:val="24"/>
                </w:rPr>
              </w:rPrChange>
            </w:rPr>
            <w:delText>the 5000</w:delText>
          </w:r>
        </w:del>
      </w:ins>
      <w:ins w:id="2558" w:author="Diaz,Renata M" w:date="2020-06-08T15:26:00Z">
        <w:del w:id="2559" w:author="skmorgane" w:date="2020-06-24T10:13:00Z">
          <w:r w:rsidR="00186589" w:rsidRPr="00C97458" w:rsidDel="00203B22">
            <w:rPr>
              <w:rFonts w:asciiTheme="majorHAnsi" w:eastAsia="Times New Roman" w:hAnsiTheme="majorHAnsi" w:cstheme="majorHAnsi"/>
              <w:rPrChange w:id="2560" w:author="Diaz,Renata M" w:date="2020-06-11T15:21:00Z">
                <w:rPr>
                  <w:rFonts w:ascii="Times New Roman" w:eastAsia="Times New Roman" w:hAnsi="Times New Roman" w:cs="Times New Roman"/>
                  <w:sz w:val="24"/>
                  <w:szCs w:val="24"/>
                </w:rPr>
              </w:rPrChange>
            </w:rPr>
            <w:delText xml:space="preserve"> samples to unique elements</w:delText>
          </w:r>
        </w:del>
      </w:ins>
      <w:ins w:id="2561" w:author="Diaz,Renata M" w:date="2020-06-09T12:09:00Z">
        <w:del w:id="2562" w:author="skmorgane" w:date="2020-06-24T10:13:00Z">
          <w:r w:rsidR="006C21B3" w:rsidRPr="00C97458" w:rsidDel="00203B22">
            <w:rPr>
              <w:rFonts w:asciiTheme="majorHAnsi" w:eastAsia="Times New Roman" w:hAnsiTheme="majorHAnsi" w:cstheme="majorHAnsi"/>
              <w:rPrChange w:id="2563" w:author="Diaz,Renata M" w:date="2020-06-11T15:21:00Z">
                <w:rPr>
                  <w:rFonts w:asciiTheme="majorHAnsi" w:eastAsia="Times New Roman" w:hAnsiTheme="majorHAnsi" w:cstheme="majorHAnsi"/>
                  <w:sz w:val="24"/>
                  <w:szCs w:val="24"/>
                </w:rPr>
              </w:rPrChange>
            </w:rPr>
            <w:delText>. F</w:delText>
          </w:r>
          <w:r w:rsidR="00E5272F" w:rsidRPr="00C97458" w:rsidDel="00203B22">
            <w:rPr>
              <w:rFonts w:asciiTheme="majorHAnsi" w:eastAsia="Times New Roman" w:hAnsiTheme="majorHAnsi" w:cstheme="majorHAnsi"/>
              <w:rPrChange w:id="2564" w:author="Diaz,Renata M" w:date="2020-06-11T15:21:00Z">
                <w:rPr>
                  <w:rFonts w:asciiTheme="majorHAnsi" w:eastAsia="Times New Roman" w:hAnsiTheme="majorHAnsi" w:cstheme="majorHAnsi"/>
                  <w:sz w:val="24"/>
                  <w:szCs w:val="24"/>
                </w:rPr>
              </w:rPrChange>
            </w:rPr>
            <w:delText>o</w:delText>
          </w:r>
          <w:r w:rsidR="006C21B3" w:rsidRPr="00C97458" w:rsidDel="00203B22">
            <w:rPr>
              <w:rFonts w:asciiTheme="majorHAnsi" w:eastAsia="Times New Roman" w:hAnsiTheme="majorHAnsi" w:cstheme="majorHAnsi"/>
              <w:rPrChange w:id="2565" w:author="Diaz,Renata M" w:date="2020-06-11T15:21:00Z">
                <w:rPr>
                  <w:rFonts w:asciiTheme="majorHAnsi" w:eastAsia="Times New Roman" w:hAnsiTheme="majorHAnsi" w:cstheme="majorHAnsi"/>
                  <w:sz w:val="24"/>
                  <w:szCs w:val="24"/>
                </w:rPr>
              </w:rPrChange>
            </w:rPr>
            <w:delText>r</w:delText>
          </w:r>
        </w:del>
      </w:ins>
      <w:ins w:id="2566" w:author="Diaz,Renata M" w:date="2020-06-08T15:24:00Z">
        <w:del w:id="2567" w:author="skmorgane" w:date="2020-06-24T10:13:00Z">
          <w:r w:rsidR="00186589" w:rsidRPr="00C97458" w:rsidDel="00203B22">
            <w:rPr>
              <w:rFonts w:asciiTheme="majorHAnsi" w:eastAsia="Times New Roman" w:hAnsiTheme="majorHAnsi" w:cstheme="majorHAnsi"/>
              <w:rPrChange w:id="2568" w:author="Diaz,Renata M" w:date="2020-06-11T15:21:00Z">
                <w:rPr>
                  <w:rFonts w:ascii="Times New Roman" w:eastAsia="Times New Roman" w:hAnsi="Times New Roman" w:cs="Times New Roman"/>
                  <w:sz w:val="24"/>
                  <w:szCs w:val="24"/>
                </w:rPr>
              </w:rPrChange>
            </w:rPr>
            <w:delText xml:space="preserve"> small</w:delText>
          </w:r>
        </w:del>
      </w:ins>
      <w:ins w:id="2569" w:author="Diaz,Renata M" w:date="2020-06-08T15:25:00Z">
        <w:del w:id="2570" w:author="skmorgane" w:date="2020-06-24T10:13:00Z">
          <w:r w:rsidR="00186589" w:rsidRPr="00C97458" w:rsidDel="00203B22">
            <w:rPr>
              <w:rFonts w:asciiTheme="majorHAnsi" w:eastAsia="Times New Roman" w:hAnsiTheme="majorHAnsi" w:cstheme="majorHAnsi"/>
              <w:rPrChange w:id="2571" w:author="Diaz,Renata M" w:date="2020-06-11T15:21:00Z">
                <w:rPr>
                  <w:rFonts w:ascii="Times New Roman" w:eastAsia="Times New Roman" w:hAnsi="Times New Roman" w:cs="Times New Roman"/>
                  <w:sz w:val="24"/>
                  <w:szCs w:val="24"/>
                </w:rPr>
              </w:rPrChange>
            </w:rPr>
            <w:delText xml:space="preserve"> </w:delText>
          </w:r>
        </w:del>
      </w:ins>
      <w:ins w:id="2572" w:author="Diaz,Renata M" w:date="2020-06-09T12:09:00Z">
        <w:del w:id="2573" w:author="skmorgane" w:date="2020-06-24T10:13:00Z">
          <w:r w:rsidR="00A25C24" w:rsidRPr="00C97458" w:rsidDel="00203B22">
            <w:rPr>
              <w:rFonts w:asciiTheme="majorHAnsi" w:eastAsia="Times New Roman" w:hAnsiTheme="majorHAnsi" w:cstheme="majorHAnsi"/>
              <w:rPrChange w:id="2574" w:author="Diaz,Renata M" w:date="2020-06-11T15:21:00Z">
                <w:rPr>
                  <w:rFonts w:asciiTheme="majorHAnsi" w:eastAsia="Times New Roman" w:hAnsiTheme="majorHAnsi" w:cstheme="majorHAnsi"/>
                  <w:sz w:val="24"/>
                  <w:szCs w:val="24"/>
                </w:rPr>
              </w:rPrChange>
            </w:rPr>
            <w:delText>value</w:delText>
          </w:r>
        </w:del>
      </w:ins>
      <w:ins w:id="2575" w:author="Diaz,Renata M" w:date="2020-06-09T14:50:00Z">
        <w:del w:id="2576" w:author="skmorgane" w:date="2020-06-24T10:13:00Z">
          <w:r w:rsidR="002235CA" w:rsidRPr="00C97458" w:rsidDel="00203B22">
            <w:rPr>
              <w:rFonts w:asciiTheme="majorHAnsi" w:eastAsia="Times New Roman" w:hAnsiTheme="majorHAnsi" w:cstheme="majorHAnsi"/>
              <w:rPrChange w:id="2577" w:author="Diaz,Renata M" w:date="2020-06-11T15:21:00Z">
                <w:rPr>
                  <w:rFonts w:asciiTheme="majorHAnsi" w:eastAsia="Times New Roman" w:hAnsiTheme="majorHAnsi" w:cstheme="majorHAnsi"/>
                  <w:sz w:val="24"/>
                  <w:szCs w:val="24"/>
                </w:rPr>
              </w:rPrChange>
            </w:rPr>
            <w:delText>s</w:delText>
          </w:r>
        </w:del>
      </w:ins>
      <w:ins w:id="2578" w:author="Diaz,Renata M" w:date="2020-06-09T12:09:00Z">
        <w:del w:id="2579" w:author="skmorgane" w:date="2020-06-24T10:13:00Z">
          <w:r w:rsidR="00A25C24" w:rsidRPr="00C97458" w:rsidDel="00203B22">
            <w:rPr>
              <w:rFonts w:asciiTheme="majorHAnsi" w:eastAsia="Times New Roman" w:hAnsiTheme="majorHAnsi" w:cstheme="majorHAnsi"/>
              <w:rPrChange w:id="2580" w:author="Diaz,Renata M" w:date="2020-06-11T15:21:00Z">
                <w:rPr>
                  <w:rFonts w:asciiTheme="majorHAnsi" w:eastAsia="Times New Roman" w:hAnsiTheme="majorHAnsi" w:cstheme="majorHAnsi"/>
                  <w:sz w:val="24"/>
                  <w:szCs w:val="24"/>
                </w:rPr>
              </w:rPrChange>
            </w:rPr>
            <w:delText xml:space="preserve"> of S and N</w:delText>
          </w:r>
        </w:del>
      </w:ins>
      <w:ins w:id="2581" w:author="Diaz,Renata M" w:date="2020-06-08T15:25:00Z">
        <w:del w:id="2582" w:author="skmorgane" w:date="2020-06-24T10:13:00Z">
          <w:r w:rsidR="00186589" w:rsidRPr="00C97458" w:rsidDel="00203B22">
            <w:rPr>
              <w:rFonts w:asciiTheme="majorHAnsi" w:eastAsia="Times New Roman" w:hAnsiTheme="majorHAnsi" w:cstheme="majorHAnsi"/>
              <w:rPrChange w:id="2583" w:author="Diaz,Renata M" w:date="2020-06-11T15:21:00Z">
                <w:rPr>
                  <w:rFonts w:ascii="Times New Roman" w:eastAsia="Times New Roman" w:hAnsi="Times New Roman" w:cs="Times New Roman"/>
                  <w:sz w:val="24"/>
                  <w:szCs w:val="24"/>
                </w:rPr>
              </w:rPrChange>
            </w:rPr>
            <w:delText xml:space="preserve">, it can be impossible or highly improbable to randomly draw 5000 </w:delText>
          </w:r>
          <w:r w:rsidR="00186589" w:rsidRPr="00C97458" w:rsidDel="00203B22">
            <w:rPr>
              <w:rFonts w:asciiTheme="majorHAnsi" w:eastAsia="Times New Roman" w:hAnsiTheme="majorHAnsi" w:cstheme="majorHAnsi"/>
              <w:i/>
              <w:iCs/>
              <w:rPrChange w:id="2584" w:author="Diaz,Renata M" w:date="2020-06-11T15:21:00Z">
                <w:rPr>
                  <w:rFonts w:ascii="Times New Roman" w:eastAsia="Times New Roman" w:hAnsi="Times New Roman" w:cs="Times New Roman"/>
                  <w:i/>
                  <w:iCs/>
                  <w:sz w:val="24"/>
                  <w:szCs w:val="24"/>
                </w:rPr>
              </w:rPrChange>
            </w:rPr>
            <w:delText xml:space="preserve">unique </w:delText>
          </w:r>
          <w:r w:rsidR="00186589" w:rsidRPr="00C97458" w:rsidDel="00203B22">
            <w:rPr>
              <w:rFonts w:asciiTheme="majorHAnsi" w:eastAsia="Times New Roman" w:hAnsiTheme="majorHAnsi" w:cstheme="majorHAnsi"/>
              <w:rPrChange w:id="2585" w:author="Diaz,Renata M" w:date="2020-06-11T15:21:00Z">
                <w:rPr>
                  <w:rFonts w:ascii="Times New Roman" w:eastAsia="Times New Roman" w:hAnsi="Times New Roman" w:cs="Times New Roman"/>
                  <w:sz w:val="24"/>
                  <w:szCs w:val="24"/>
                </w:rPr>
              </w:rPrChange>
            </w:rPr>
            <w:delText>samples from the feasible set, but for large communities,</w:delText>
          </w:r>
        </w:del>
      </w:ins>
      <w:ins w:id="2586" w:author="Diaz,Renata M" w:date="2020-06-08T15:26:00Z">
        <w:del w:id="2587" w:author="skmorgane" w:date="2020-06-24T10:13:00Z">
          <w:r w:rsidR="00186589" w:rsidRPr="00C97458" w:rsidDel="00203B22">
            <w:rPr>
              <w:rFonts w:asciiTheme="majorHAnsi" w:eastAsia="Times New Roman" w:hAnsiTheme="majorHAnsi" w:cstheme="majorHAnsi"/>
              <w:rPrChange w:id="2588" w:author="Diaz,Renata M" w:date="2020-06-11T15:21:00Z">
                <w:rPr>
                  <w:rFonts w:ascii="Times New Roman" w:eastAsia="Times New Roman" w:hAnsi="Times New Roman" w:cs="Times New Roman"/>
                  <w:sz w:val="24"/>
                  <w:szCs w:val="24"/>
                </w:rPr>
              </w:rPrChange>
            </w:rPr>
            <w:delText xml:space="preserve"> all 5000 are usually unique. </w:delText>
          </w:r>
        </w:del>
      </w:ins>
    </w:p>
    <w:p w14:paraId="2FC1781E" w14:textId="77777777" w:rsidR="00153584" w:rsidRDefault="005457A1" w:rsidP="00153584">
      <w:pPr>
        <w:rPr>
          <w:ins w:id="2589" w:author="skmorgane" w:date="2020-06-24T10:46:00Z"/>
          <w:rFonts w:asciiTheme="majorHAnsi" w:eastAsia="Times New Roman" w:hAnsiTheme="majorHAnsi" w:cstheme="majorHAnsi"/>
        </w:rPr>
      </w:pPr>
      <w:ins w:id="2590" w:author="Diaz,Renata M" w:date="2020-06-09T12:10:00Z">
        <w:del w:id="2591" w:author="skmorgane" w:date="2020-06-24T10:23:00Z">
          <w:r w:rsidRPr="00C97458" w:rsidDel="001368E7">
            <w:rPr>
              <w:rFonts w:asciiTheme="majorHAnsi" w:eastAsia="Times New Roman" w:hAnsiTheme="majorHAnsi" w:cstheme="majorHAnsi"/>
              <w:rPrChange w:id="2592" w:author="Diaz,Renata M" w:date="2020-06-11T15:21:00Z">
                <w:rPr>
                  <w:rFonts w:asciiTheme="majorHAnsi" w:eastAsia="Times New Roman" w:hAnsiTheme="majorHAnsi" w:cstheme="majorHAnsi"/>
                  <w:sz w:val="24"/>
                  <w:szCs w:val="24"/>
                </w:rPr>
              </w:rPrChange>
            </w:rPr>
            <w:delText xml:space="preserve">For each </w:delText>
          </w:r>
        </w:del>
      </w:ins>
      <w:ins w:id="2593" w:author="Diaz,Renata M" w:date="2020-06-09T12:18:00Z">
        <w:del w:id="2594" w:author="skmorgane" w:date="2020-06-24T10:23:00Z">
          <w:r w:rsidR="0094054E" w:rsidRPr="00C97458" w:rsidDel="001368E7">
            <w:rPr>
              <w:rFonts w:asciiTheme="majorHAnsi" w:eastAsia="Times New Roman" w:hAnsiTheme="majorHAnsi" w:cstheme="majorHAnsi"/>
              <w:rPrChange w:id="2595" w:author="Diaz,Renata M" w:date="2020-06-11T15:21:00Z">
                <w:rPr>
                  <w:rFonts w:asciiTheme="majorHAnsi" w:eastAsia="Times New Roman" w:hAnsiTheme="majorHAnsi" w:cstheme="majorHAnsi"/>
                  <w:sz w:val="24"/>
                  <w:szCs w:val="24"/>
                </w:rPr>
              </w:rPrChange>
            </w:rPr>
            <w:delText>set</w:delText>
          </w:r>
        </w:del>
      </w:ins>
      <w:ins w:id="2596" w:author="Diaz,Renata M" w:date="2020-06-09T12:10:00Z">
        <w:del w:id="2597" w:author="skmorgane" w:date="2020-06-24T10:23:00Z">
          <w:r w:rsidRPr="00C97458" w:rsidDel="001368E7">
            <w:rPr>
              <w:rFonts w:asciiTheme="majorHAnsi" w:eastAsia="Times New Roman" w:hAnsiTheme="majorHAnsi" w:cstheme="majorHAnsi"/>
              <w:rPrChange w:id="2598" w:author="Diaz,Renata M" w:date="2020-06-11T15:21:00Z">
                <w:rPr>
                  <w:rFonts w:asciiTheme="majorHAnsi" w:eastAsia="Times New Roman" w:hAnsiTheme="majorHAnsi" w:cstheme="majorHAnsi"/>
                  <w:sz w:val="24"/>
                  <w:szCs w:val="24"/>
                </w:rPr>
              </w:rPrChange>
            </w:rPr>
            <w:delText xml:space="preserve"> of samples from a feasible set, </w:delText>
          </w:r>
        </w:del>
        <w:r w:rsidRPr="00C97458">
          <w:rPr>
            <w:rFonts w:asciiTheme="majorHAnsi" w:eastAsia="Times New Roman" w:hAnsiTheme="majorHAnsi" w:cstheme="majorHAnsi"/>
            <w:rPrChange w:id="2599" w:author="Diaz,Renata M" w:date="2020-06-11T15:21:00Z">
              <w:rPr>
                <w:rFonts w:asciiTheme="majorHAnsi" w:eastAsia="Times New Roman" w:hAnsiTheme="majorHAnsi" w:cstheme="majorHAnsi"/>
                <w:sz w:val="24"/>
                <w:szCs w:val="24"/>
              </w:rPr>
            </w:rPrChange>
          </w:rPr>
          <w:t>we calculated the skewn</w:t>
        </w:r>
      </w:ins>
      <w:ins w:id="2600" w:author="Diaz,Renata M" w:date="2020-06-09T12:11:00Z">
        <w:r w:rsidRPr="00C97458">
          <w:rPr>
            <w:rFonts w:asciiTheme="majorHAnsi" w:eastAsia="Times New Roman" w:hAnsiTheme="majorHAnsi" w:cstheme="majorHAnsi"/>
            <w:rPrChange w:id="2601" w:author="Diaz,Renata M" w:date="2020-06-11T15:21:00Z">
              <w:rPr>
                <w:rFonts w:asciiTheme="majorHAnsi" w:eastAsia="Times New Roman" w:hAnsiTheme="majorHAnsi" w:cstheme="majorHAnsi"/>
                <w:sz w:val="24"/>
                <w:szCs w:val="24"/>
              </w:rPr>
            </w:rPrChange>
          </w:rPr>
          <w:t>ess and Simpson’s evenness for</w:t>
        </w:r>
      </w:ins>
      <w:ins w:id="2602" w:author="skmorgane" w:date="2020-06-24T10:23:00Z">
        <w:r w:rsidR="001368E7">
          <w:rPr>
            <w:rFonts w:asciiTheme="majorHAnsi" w:eastAsia="Times New Roman" w:hAnsiTheme="majorHAnsi" w:cstheme="majorHAnsi"/>
          </w:rPr>
          <w:t xml:space="preserve"> </w:t>
        </w:r>
      </w:ins>
      <w:ins w:id="2603" w:author="skmorgane" w:date="2020-06-24T10:24:00Z">
        <w:r w:rsidR="001368E7">
          <w:rPr>
            <w:rFonts w:asciiTheme="majorHAnsi" w:eastAsia="Times New Roman" w:hAnsiTheme="majorHAnsi" w:cstheme="majorHAnsi"/>
          </w:rPr>
          <w:t xml:space="preserve">each </w:t>
        </w:r>
      </w:ins>
      <w:ins w:id="2604" w:author="skmorgane" w:date="2020-06-24T10:23:00Z">
        <w:r w:rsidR="001368E7">
          <w:rPr>
            <w:rFonts w:asciiTheme="majorHAnsi" w:eastAsia="Times New Roman" w:hAnsiTheme="majorHAnsi" w:cstheme="majorHAnsi"/>
          </w:rPr>
          <w:t>SAD</w:t>
        </w:r>
      </w:ins>
      <w:ins w:id="2605" w:author="Diaz,Renata M" w:date="2020-06-09T12:11:00Z">
        <w:del w:id="2606" w:author="skmorgane" w:date="2020-06-24T10:23:00Z">
          <w:r w:rsidRPr="00C97458" w:rsidDel="001368E7">
            <w:rPr>
              <w:rFonts w:asciiTheme="majorHAnsi" w:eastAsia="Times New Roman" w:hAnsiTheme="majorHAnsi" w:cstheme="majorHAnsi"/>
              <w:rPrChange w:id="2607" w:author="Diaz,Renata M" w:date="2020-06-11T15:21:00Z">
                <w:rPr>
                  <w:rFonts w:asciiTheme="majorHAnsi" w:eastAsia="Times New Roman" w:hAnsiTheme="majorHAnsi" w:cstheme="majorHAnsi"/>
                  <w:sz w:val="24"/>
                  <w:szCs w:val="24"/>
                </w:rPr>
              </w:rPrChange>
            </w:rPr>
            <w:delText xml:space="preserve"> every sample</w:delText>
          </w:r>
        </w:del>
        <w:r w:rsidRPr="00C97458">
          <w:rPr>
            <w:rFonts w:asciiTheme="majorHAnsi" w:eastAsia="Times New Roman" w:hAnsiTheme="majorHAnsi" w:cstheme="majorHAnsi"/>
            <w:rPrChange w:id="2608" w:author="Diaz,Renata M" w:date="2020-06-11T15:21:00Z">
              <w:rPr>
                <w:rFonts w:asciiTheme="majorHAnsi" w:eastAsia="Times New Roman" w:hAnsiTheme="majorHAnsi" w:cstheme="majorHAnsi"/>
                <w:sz w:val="24"/>
                <w:szCs w:val="24"/>
              </w:rPr>
            </w:rPrChange>
          </w:rPr>
          <w:t>.</w:t>
        </w:r>
      </w:ins>
      <w:ins w:id="2609" w:author="skmorgane" w:date="2020-06-24T10:15:00Z">
        <w:r w:rsidR="001368E7">
          <w:rPr>
            <w:rFonts w:asciiTheme="majorHAnsi" w:eastAsia="Times New Roman" w:hAnsiTheme="majorHAnsi" w:cstheme="majorHAnsi"/>
          </w:rPr>
          <w:t xml:space="preserve"> </w:t>
        </w:r>
      </w:ins>
      <w:ins w:id="2610" w:author="skmorgane" w:date="2020-06-24T10:20:00Z">
        <w:r w:rsidR="001368E7">
          <w:rPr>
            <w:rFonts w:asciiTheme="majorHAnsi" w:eastAsia="Times New Roman" w:hAnsiTheme="majorHAnsi" w:cstheme="majorHAnsi"/>
          </w:rPr>
          <w:t>Metrics related to the even</w:t>
        </w:r>
      </w:ins>
      <w:ins w:id="2611" w:author="skmorgane" w:date="2020-06-24T10:26:00Z">
        <w:r w:rsidR="009C041C">
          <w:rPr>
            <w:rFonts w:asciiTheme="majorHAnsi" w:eastAsia="Times New Roman" w:hAnsiTheme="majorHAnsi" w:cstheme="majorHAnsi"/>
          </w:rPr>
          <w:t>n</w:t>
        </w:r>
      </w:ins>
      <w:ins w:id="2612" w:author="skmorgane" w:date="2020-06-24T10:20:00Z">
        <w:r w:rsidR="001368E7">
          <w:rPr>
            <w:rFonts w:asciiTheme="majorHAnsi" w:eastAsia="Times New Roman" w:hAnsiTheme="majorHAnsi" w:cstheme="majorHAnsi"/>
          </w:rPr>
          <w:t>ess of the distribution of</w:t>
        </w:r>
      </w:ins>
      <w:ins w:id="2613" w:author="skmorgane" w:date="2020-06-24T10:21:00Z">
        <w:r w:rsidR="001368E7">
          <w:rPr>
            <w:rFonts w:asciiTheme="majorHAnsi" w:eastAsia="Times New Roman" w:hAnsiTheme="majorHAnsi" w:cstheme="majorHAnsi"/>
          </w:rPr>
          <w:t xml:space="preserve"> abundances across species are frequently used in t</w:t>
        </w:r>
      </w:ins>
      <w:ins w:id="2614" w:author="skmorgane" w:date="2020-06-24T10:15:00Z">
        <w:r w:rsidR="001368E7">
          <w:rPr>
            <w:rFonts w:asciiTheme="majorHAnsi" w:eastAsia="Times New Roman" w:hAnsiTheme="majorHAnsi" w:cstheme="majorHAnsi"/>
          </w:rPr>
          <w:t xml:space="preserve">he study of community structure </w:t>
        </w:r>
      </w:ins>
      <w:ins w:id="2615" w:author="skmorgane" w:date="2020-06-24T10:25:00Z">
        <w:r w:rsidR="009C041C">
          <w:rPr>
            <w:rFonts w:asciiTheme="majorHAnsi" w:eastAsia="Times New Roman" w:hAnsiTheme="majorHAnsi" w:cstheme="majorHAnsi"/>
          </w:rPr>
          <w:t>and have been used specifically in the context of distinguishing observed SADs from the feasible s</w:t>
        </w:r>
      </w:ins>
      <w:ins w:id="2616" w:author="skmorgane" w:date="2020-06-24T10:26:00Z">
        <w:r w:rsidR="009C041C">
          <w:rPr>
            <w:rFonts w:asciiTheme="majorHAnsi" w:eastAsia="Times New Roman" w:hAnsiTheme="majorHAnsi" w:cstheme="majorHAnsi"/>
          </w:rPr>
          <w:t xml:space="preserve">et (Locey </w:t>
        </w:r>
        <w:r w:rsidR="009C041C">
          <w:rPr>
            <w:rFonts w:asciiTheme="majorHAnsi" w:eastAsia="Times New Roman" w:hAnsiTheme="majorHAnsi" w:cstheme="majorHAnsi"/>
          </w:rPr>
          <w:lastRenderedPageBreak/>
          <w:t xml:space="preserve">and White 2013). </w:t>
        </w:r>
      </w:ins>
      <w:ins w:id="2617" w:author="skmorgane" w:date="2020-06-24T10:25:00Z">
        <w:r w:rsidR="009C041C">
          <w:rPr>
            <w:rFonts w:asciiTheme="majorHAnsi" w:eastAsia="Times New Roman" w:hAnsiTheme="majorHAnsi" w:cstheme="majorHAnsi"/>
          </w:rPr>
          <w:t xml:space="preserve"> </w:t>
        </w:r>
      </w:ins>
      <w:ins w:id="2618" w:author="skmorgane" w:date="2020-06-24T10:26:00Z">
        <w:r w:rsidR="009C041C">
          <w:rPr>
            <w:rFonts w:asciiTheme="majorHAnsi" w:eastAsia="Times New Roman" w:hAnsiTheme="majorHAnsi" w:cstheme="majorHAnsi"/>
          </w:rPr>
          <w:t>W</w:t>
        </w:r>
      </w:ins>
      <w:ins w:id="2619" w:author="skmorgane" w:date="2020-06-24T10:20:00Z">
        <w:r w:rsidR="001368E7">
          <w:rPr>
            <w:rFonts w:asciiTheme="majorHAnsi" w:eastAsia="Times New Roman" w:hAnsiTheme="majorHAnsi" w:cstheme="majorHAnsi"/>
          </w:rPr>
          <w:t xml:space="preserve">e </w:t>
        </w:r>
      </w:ins>
      <w:commentRangeStart w:id="2620"/>
      <w:ins w:id="2621" w:author="skmorgane" w:date="2020-06-24T10:16:00Z">
        <w:r w:rsidR="001368E7">
          <w:rPr>
            <w:rFonts w:asciiTheme="majorHAnsi" w:eastAsia="Times New Roman" w:hAnsiTheme="majorHAnsi" w:cstheme="majorHAnsi"/>
          </w:rPr>
          <w:t xml:space="preserve">chose these two </w:t>
        </w:r>
      </w:ins>
      <w:ins w:id="2622" w:author="skmorgane" w:date="2020-06-24T10:26:00Z">
        <w:r w:rsidR="009C041C">
          <w:rPr>
            <w:rFonts w:asciiTheme="majorHAnsi" w:eastAsia="Times New Roman" w:hAnsiTheme="majorHAnsi" w:cstheme="majorHAnsi"/>
          </w:rPr>
          <w:t xml:space="preserve">specific </w:t>
        </w:r>
      </w:ins>
      <w:ins w:id="2623" w:author="skmorgane" w:date="2020-06-24T10:16:00Z">
        <w:r w:rsidR="001368E7">
          <w:rPr>
            <w:rFonts w:asciiTheme="majorHAnsi" w:eastAsia="Times New Roman" w:hAnsiTheme="majorHAnsi" w:cstheme="majorHAnsi"/>
          </w:rPr>
          <w:t xml:space="preserve">metrics because </w:t>
        </w:r>
      </w:ins>
      <w:ins w:id="2624" w:author="skmorgane" w:date="2020-06-24T10:17:00Z">
        <w:r w:rsidR="001368E7">
          <w:rPr>
            <w:rFonts w:asciiTheme="majorHAnsi" w:eastAsia="Times New Roman" w:hAnsiTheme="majorHAnsi" w:cstheme="majorHAnsi"/>
          </w:rPr>
          <w:t>Simpson’s even</w:t>
        </w:r>
      </w:ins>
      <w:ins w:id="2625" w:author="skmorgane" w:date="2020-06-24T10:18:00Z">
        <w:r w:rsidR="001368E7">
          <w:rPr>
            <w:rFonts w:asciiTheme="majorHAnsi" w:eastAsia="Times New Roman" w:hAnsiTheme="majorHAnsi" w:cstheme="majorHAnsi"/>
          </w:rPr>
          <w:t>n</w:t>
        </w:r>
      </w:ins>
      <w:ins w:id="2626" w:author="skmorgane" w:date="2020-06-24T10:17:00Z">
        <w:r w:rsidR="001368E7">
          <w:rPr>
            <w:rFonts w:asciiTheme="majorHAnsi" w:eastAsia="Times New Roman" w:hAnsiTheme="majorHAnsi" w:cstheme="majorHAnsi"/>
          </w:rPr>
          <w:t xml:space="preserve">ess is widely used in ecology and skewness is a core moment of distributions. </w:t>
        </w:r>
        <w:commentRangeEnd w:id="2620"/>
        <w:r w:rsidR="001368E7">
          <w:rPr>
            <w:rStyle w:val="CommentReference"/>
          </w:rPr>
          <w:commentReference w:id="2620"/>
        </w:r>
      </w:ins>
      <w:ins w:id="2627" w:author="skmorgane" w:date="2020-06-24T10:28:00Z">
        <w:r w:rsidR="009C041C">
          <w:rPr>
            <w:rFonts w:asciiTheme="majorHAnsi" w:eastAsia="Times New Roman" w:hAnsiTheme="majorHAnsi" w:cstheme="majorHAnsi"/>
          </w:rPr>
          <w:t>C</w:t>
        </w:r>
      </w:ins>
      <w:ins w:id="2628" w:author="skmorgane" w:date="2020-06-24T10:27:00Z">
        <w:r w:rsidR="009C041C">
          <w:rPr>
            <w:rFonts w:asciiTheme="majorHAnsi" w:eastAsia="Times New Roman" w:hAnsiTheme="majorHAnsi" w:cstheme="majorHAnsi"/>
          </w:rPr>
          <w:t>alculating Simpson’s eveness and skewness for each sample from the feasible set</w:t>
        </w:r>
      </w:ins>
      <w:ins w:id="2629" w:author="skmorgane" w:date="2020-06-24T10:34:00Z">
        <w:r w:rsidR="009C041C">
          <w:rPr>
            <w:rFonts w:asciiTheme="majorHAnsi" w:eastAsia="Times New Roman" w:hAnsiTheme="majorHAnsi" w:cstheme="majorHAnsi"/>
          </w:rPr>
          <w:t xml:space="preserve"> generates</w:t>
        </w:r>
      </w:ins>
      <w:ins w:id="2630" w:author="skmorgane" w:date="2020-06-24T10:28:00Z">
        <w:r w:rsidR="009C041C">
          <w:rPr>
            <w:rFonts w:asciiTheme="majorHAnsi" w:eastAsia="Times New Roman" w:hAnsiTheme="majorHAnsi" w:cstheme="majorHAnsi"/>
          </w:rPr>
          <w:t xml:space="preserve"> a distribution of values for each metric that </w:t>
        </w:r>
      </w:ins>
      <w:ins w:id="2631" w:author="skmorgane" w:date="2020-06-24T10:29:00Z">
        <w:r w:rsidR="009C041C">
          <w:rPr>
            <w:rFonts w:asciiTheme="majorHAnsi" w:eastAsia="Times New Roman" w:hAnsiTheme="majorHAnsi" w:cstheme="majorHAnsi"/>
          </w:rPr>
          <w:t xml:space="preserve">reflected the likely </w:t>
        </w:r>
      </w:ins>
      <w:ins w:id="2632" w:author="skmorgane" w:date="2020-06-24T10:30:00Z">
        <w:r w:rsidR="009C041C">
          <w:rPr>
            <w:rFonts w:asciiTheme="majorHAnsi" w:eastAsia="Times New Roman" w:hAnsiTheme="majorHAnsi" w:cstheme="majorHAnsi"/>
          </w:rPr>
          <w:t>evenness or skewness values</w:t>
        </w:r>
      </w:ins>
      <w:ins w:id="2633" w:author="skmorgane" w:date="2020-06-24T10:29:00Z">
        <w:r w:rsidR="009C041C">
          <w:rPr>
            <w:rFonts w:asciiTheme="majorHAnsi" w:eastAsia="Times New Roman" w:hAnsiTheme="majorHAnsi" w:cstheme="majorHAnsi"/>
          </w:rPr>
          <w:t xml:space="preserve"> </w:t>
        </w:r>
      </w:ins>
      <w:ins w:id="2634" w:author="Diaz,Renata M" w:date="2020-06-09T12:11:00Z">
        <w:del w:id="2635" w:author="skmorgane" w:date="2020-06-24T10:17:00Z">
          <w:r w:rsidRPr="00C97458" w:rsidDel="001368E7">
            <w:rPr>
              <w:rFonts w:asciiTheme="majorHAnsi" w:eastAsia="Times New Roman" w:hAnsiTheme="majorHAnsi" w:cstheme="majorHAnsi"/>
              <w:rPrChange w:id="2636" w:author="Diaz,Renata M" w:date="2020-06-11T15:21:00Z">
                <w:rPr>
                  <w:rFonts w:asciiTheme="majorHAnsi" w:eastAsia="Times New Roman" w:hAnsiTheme="majorHAnsi" w:cstheme="majorHAnsi"/>
                  <w:sz w:val="24"/>
                  <w:szCs w:val="24"/>
                </w:rPr>
              </w:rPrChange>
            </w:rPr>
            <w:delText xml:space="preserve"> </w:delText>
          </w:r>
        </w:del>
        <w:del w:id="2637" w:author="skmorgane" w:date="2020-06-24T10:29:00Z">
          <w:r w:rsidRPr="00C97458" w:rsidDel="009C041C">
            <w:rPr>
              <w:rFonts w:asciiTheme="majorHAnsi" w:eastAsia="Times New Roman" w:hAnsiTheme="majorHAnsi" w:cstheme="majorHAnsi"/>
              <w:rPrChange w:id="2638" w:author="Diaz,Renata M" w:date="2020-06-11T15:21:00Z">
                <w:rPr>
                  <w:rFonts w:asciiTheme="majorHAnsi" w:eastAsia="Times New Roman" w:hAnsiTheme="majorHAnsi" w:cstheme="majorHAnsi"/>
                  <w:sz w:val="24"/>
                  <w:szCs w:val="24"/>
                </w:rPr>
              </w:rPrChange>
            </w:rPr>
            <w:delText xml:space="preserve">The distribution of values </w:delText>
          </w:r>
        </w:del>
        <w:del w:id="2639" w:author="skmorgane" w:date="2020-06-24T10:22:00Z">
          <w:r w:rsidRPr="00C97458" w:rsidDel="001368E7">
            <w:rPr>
              <w:rFonts w:asciiTheme="majorHAnsi" w:eastAsia="Times New Roman" w:hAnsiTheme="majorHAnsi" w:cstheme="majorHAnsi"/>
              <w:rPrChange w:id="2640" w:author="Diaz,Renata M" w:date="2020-06-11T15:21:00Z">
                <w:rPr>
                  <w:rFonts w:asciiTheme="majorHAnsi" w:eastAsia="Times New Roman" w:hAnsiTheme="majorHAnsi" w:cstheme="majorHAnsi"/>
                  <w:sz w:val="24"/>
                  <w:szCs w:val="24"/>
                </w:rPr>
              </w:rPrChange>
            </w:rPr>
            <w:delText xml:space="preserve">for these summary statistics </w:delText>
          </w:r>
        </w:del>
      </w:ins>
      <w:ins w:id="2641" w:author="Diaz,Renata M" w:date="2020-06-09T12:12:00Z">
        <w:del w:id="2642" w:author="skmorgane" w:date="2020-06-24T10:29:00Z">
          <w:r w:rsidRPr="00C97458" w:rsidDel="009C041C">
            <w:rPr>
              <w:rFonts w:asciiTheme="majorHAnsi" w:eastAsia="Times New Roman" w:hAnsiTheme="majorHAnsi" w:cstheme="majorHAnsi"/>
              <w:rPrChange w:id="2643" w:author="Diaz,Renata M" w:date="2020-06-11T15:21:00Z">
                <w:rPr>
                  <w:rFonts w:asciiTheme="majorHAnsi" w:eastAsia="Times New Roman" w:hAnsiTheme="majorHAnsi" w:cstheme="majorHAnsi"/>
                  <w:sz w:val="24"/>
                  <w:szCs w:val="24"/>
                </w:rPr>
              </w:rPrChange>
            </w:rPr>
            <w:delText xml:space="preserve">reflects the likely statistical characteristics </w:delText>
          </w:r>
        </w:del>
        <w:r w:rsidRPr="00C97458">
          <w:rPr>
            <w:rFonts w:asciiTheme="majorHAnsi" w:eastAsia="Times New Roman" w:hAnsiTheme="majorHAnsi" w:cstheme="majorHAnsi"/>
            <w:rPrChange w:id="2644" w:author="Diaz,Renata M" w:date="2020-06-11T15:21:00Z">
              <w:rPr>
                <w:rFonts w:asciiTheme="majorHAnsi" w:eastAsia="Times New Roman" w:hAnsiTheme="majorHAnsi" w:cstheme="majorHAnsi"/>
                <w:sz w:val="24"/>
                <w:szCs w:val="24"/>
              </w:rPr>
            </w:rPrChange>
          </w:rPr>
          <w:t xml:space="preserve">for a random SAD with </w:t>
        </w:r>
        <w:del w:id="2645" w:author="skmorgane" w:date="2020-06-24T10:29:00Z">
          <w:r w:rsidRPr="00C97458" w:rsidDel="009C041C">
            <w:rPr>
              <w:rFonts w:asciiTheme="majorHAnsi" w:eastAsia="Times New Roman" w:hAnsiTheme="majorHAnsi" w:cstheme="majorHAnsi"/>
              <w:rPrChange w:id="2646" w:author="Diaz,Renata M" w:date="2020-06-11T15:21:00Z">
                <w:rPr>
                  <w:rFonts w:asciiTheme="majorHAnsi" w:eastAsia="Times New Roman" w:hAnsiTheme="majorHAnsi" w:cstheme="majorHAnsi"/>
                  <w:sz w:val="24"/>
                  <w:szCs w:val="24"/>
                </w:rPr>
              </w:rPrChange>
            </w:rPr>
            <w:delText>th</w:delText>
          </w:r>
        </w:del>
      </w:ins>
      <w:ins w:id="2647" w:author="Diaz,Renata M" w:date="2020-06-09T12:19:00Z">
        <w:del w:id="2648" w:author="skmorgane" w:date="2020-06-24T10:29:00Z">
          <w:r w:rsidR="00196E68" w:rsidRPr="00C97458" w:rsidDel="009C041C">
            <w:rPr>
              <w:rFonts w:asciiTheme="majorHAnsi" w:eastAsia="Times New Roman" w:hAnsiTheme="majorHAnsi" w:cstheme="majorHAnsi"/>
              <w:rPrChange w:id="2649" w:author="Diaz,Renata M" w:date="2020-06-11T15:21:00Z">
                <w:rPr>
                  <w:rFonts w:asciiTheme="majorHAnsi" w:eastAsia="Times New Roman" w:hAnsiTheme="majorHAnsi" w:cstheme="majorHAnsi"/>
                  <w:sz w:val="24"/>
                  <w:szCs w:val="24"/>
                </w:rPr>
              </w:rPrChange>
            </w:rPr>
            <w:delText>at</w:delText>
          </w:r>
        </w:del>
      </w:ins>
      <w:ins w:id="2650" w:author="skmorgane" w:date="2020-06-24T10:29:00Z">
        <w:r w:rsidR="009C041C">
          <w:rPr>
            <w:rFonts w:asciiTheme="majorHAnsi" w:eastAsia="Times New Roman" w:hAnsiTheme="majorHAnsi" w:cstheme="majorHAnsi"/>
          </w:rPr>
          <w:t>the</w:t>
        </w:r>
      </w:ins>
      <w:ins w:id="2651" w:author="Diaz,Renata M" w:date="2020-06-09T12:19:00Z">
        <w:r w:rsidR="00196E68" w:rsidRPr="00C97458">
          <w:rPr>
            <w:rFonts w:asciiTheme="majorHAnsi" w:eastAsia="Times New Roman" w:hAnsiTheme="majorHAnsi" w:cstheme="majorHAnsi"/>
            <w:rPrChange w:id="2652" w:author="Diaz,Renata M" w:date="2020-06-11T15:21:00Z">
              <w:rPr>
                <w:rFonts w:asciiTheme="majorHAnsi" w:eastAsia="Times New Roman" w:hAnsiTheme="majorHAnsi" w:cstheme="majorHAnsi"/>
                <w:sz w:val="24"/>
                <w:szCs w:val="24"/>
              </w:rPr>
            </w:rPrChange>
          </w:rPr>
          <w:t xml:space="preserve"> </w:t>
        </w:r>
      </w:ins>
      <w:ins w:id="2653" w:author="Diaz,Renata M" w:date="2020-06-09T12:12:00Z">
        <w:r w:rsidRPr="00C97458">
          <w:rPr>
            <w:rFonts w:asciiTheme="majorHAnsi" w:eastAsia="Times New Roman" w:hAnsiTheme="majorHAnsi" w:cstheme="majorHAnsi"/>
            <w:rPrChange w:id="2654" w:author="Diaz,Renata M" w:date="2020-06-11T15:21:00Z">
              <w:rPr>
                <w:rFonts w:asciiTheme="majorHAnsi" w:eastAsia="Times New Roman" w:hAnsiTheme="majorHAnsi" w:cstheme="majorHAnsi"/>
                <w:sz w:val="24"/>
                <w:szCs w:val="24"/>
              </w:rPr>
            </w:rPrChange>
          </w:rPr>
          <w:t>S and N</w:t>
        </w:r>
      </w:ins>
      <w:ins w:id="2655" w:author="skmorgane" w:date="2020-06-24T10:29:00Z">
        <w:r w:rsidR="009C041C">
          <w:rPr>
            <w:rFonts w:asciiTheme="majorHAnsi" w:eastAsia="Times New Roman" w:hAnsiTheme="majorHAnsi" w:cstheme="majorHAnsi"/>
          </w:rPr>
          <w:t xml:space="preserve"> used to generate the feasible set</w:t>
        </w:r>
      </w:ins>
      <w:ins w:id="2656" w:author="skmorgane" w:date="2020-06-24T10:22:00Z">
        <w:r w:rsidR="001368E7">
          <w:rPr>
            <w:rFonts w:asciiTheme="majorHAnsi" w:eastAsia="Times New Roman" w:hAnsiTheme="majorHAnsi" w:cstheme="majorHAnsi"/>
          </w:rPr>
          <w:t xml:space="preserve">. </w:t>
        </w:r>
      </w:ins>
      <w:ins w:id="2657" w:author="skmorgane" w:date="2020-06-24T10:46:00Z">
        <w:r w:rsidR="00153584" w:rsidRPr="00E322A4">
          <w:rPr>
            <w:rFonts w:asciiTheme="majorHAnsi" w:eastAsia="Times New Roman" w:hAnsiTheme="majorHAnsi" w:cstheme="majorHAnsi"/>
          </w:rPr>
          <w:t xml:space="preserve">Note that skewness [breaks under specific circumstances – s &lt; 3, all abundances equal], and we exclude those cases from analyses of skewness. </w:t>
        </w:r>
      </w:ins>
    </w:p>
    <w:p w14:paraId="20162913" w14:textId="2C29DC95" w:rsidR="00597E21" w:rsidRDefault="005457A1" w:rsidP="00D50874">
      <w:pPr>
        <w:rPr>
          <w:ins w:id="2658" w:author="skmorgane" w:date="2020-06-24T10:36:00Z"/>
          <w:rFonts w:asciiTheme="majorHAnsi" w:eastAsia="Times New Roman" w:hAnsiTheme="majorHAnsi" w:cstheme="majorHAnsi"/>
        </w:rPr>
      </w:pPr>
      <w:ins w:id="2659" w:author="Diaz,Renata M" w:date="2020-06-09T12:12:00Z">
        <w:del w:id="2660" w:author="skmorgane" w:date="2020-06-24T10:22:00Z">
          <w:r w:rsidRPr="00C97458" w:rsidDel="001368E7">
            <w:rPr>
              <w:rFonts w:asciiTheme="majorHAnsi" w:eastAsia="Times New Roman" w:hAnsiTheme="majorHAnsi" w:cstheme="majorHAnsi"/>
              <w:rPrChange w:id="2661" w:author="Diaz,Renata M" w:date="2020-06-11T15:21:00Z">
                <w:rPr>
                  <w:rFonts w:asciiTheme="majorHAnsi" w:eastAsia="Times New Roman" w:hAnsiTheme="majorHAnsi" w:cstheme="majorHAnsi"/>
                  <w:sz w:val="24"/>
                  <w:szCs w:val="24"/>
                </w:rPr>
              </w:rPrChange>
            </w:rPr>
            <w:delText>, and th</w:delText>
          </w:r>
        </w:del>
        <w:del w:id="2662" w:author="skmorgane" w:date="2020-06-24T10:34:00Z">
          <w:r w:rsidRPr="00C97458" w:rsidDel="009C041C">
            <w:rPr>
              <w:rFonts w:asciiTheme="majorHAnsi" w:eastAsia="Times New Roman" w:hAnsiTheme="majorHAnsi" w:cstheme="majorHAnsi"/>
              <w:rPrChange w:id="2663" w:author="Diaz,Renata M" w:date="2020-06-11T15:21:00Z">
                <w:rPr>
                  <w:rFonts w:asciiTheme="majorHAnsi" w:eastAsia="Times New Roman" w:hAnsiTheme="majorHAnsi" w:cstheme="majorHAnsi"/>
                  <w:sz w:val="24"/>
                  <w:szCs w:val="24"/>
                </w:rPr>
              </w:rPrChange>
            </w:rPr>
            <w:delText xml:space="preserve">e range of variation in </w:delText>
          </w:r>
        </w:del>
      </w:ins>
      <w:ins w:id="2664" w:author="Diaz,Renata M" w:date="2020-06-11T09:40:00Z">
        <w:del w:id="2665" w:author="skmorgane" w:date="2020-06-24T10:34:00Z">
          <w:r w:rsidR="000C7FE7" w:rsidRPr="00C97458" w:rsidDel="009C041C">
            <w:rPr>
              <w:rFonts w:asciiTheme="majorHAnsi" w:eastAsia="Times New Roman" w:hAnsiTheme="majorHAnsi" w:cstheme="majorHAnsi"/>
              <w:rPrChange w:id="2666" w:author="Diaz,Renata M" w:date="2020-06-11T15:21:00Z">
                <w:rPr>
                  <w:rFonts w:asciiTheme="majorHAnsi" w:eastAsia="Times New Roman" w:hAnsiTheme="majorHAnsi" w:cstheme="majorHAnsi"/>
                  <w:sz w:val="24"/>
                  <w:szCs w:val="24"/>
                </w:rPr>
              </w:rPrChange>
            </w:rPr>
            <w:delText>the</w:delText>
          </w:r>
        </w:del>
        <w:del w:id="2667" w:author="skmorgane" w:date="2020-06-24T10:22:00Z">
          <w:r w:rsidR="000C7FE7" w:rsidRPr="00C97458" w:rsidDel="001368E7">
            <w:rPr>
              <w:rFonts w:asciiTheme="majorHAnsi" w:eastAsia="Times New Roman" w:hAnsiTheme="majorHAnsi" w:cstheme="majorHAnsi"/>
              <w:rPrChange w:id="2668" w:author="Diaz,Renata M" w:date="2020-06-11T15:21:00Z">
                <w:rPr>
                  <w:rFonts w:asciiTheme="majorHAnsi" w:eastAsia="Times New Roman" w:hAnsiTheme="majorHAnsi" w:cstheme="majorHAnsi"/>
                  <w:sz w:val="24"/>
                  <w:szCs w:val="24"/>
                </w:rPr>
              </w:rPrChange>
            </w:rPr>
            <w:delText>se</w:delText>
          </w:r>
        </w:del>
        <w:del w:id="2669" w:author="skmorgane" w:date="2020-06-24T10:34:00Z">
          <w:r w:rsidR="000C7FE7" w:rsidRPr="00C97458" w:rsidDel="009C041C">
            <w:rPr>
              <w:rFonts w:asciiTheme="majorHAnsi" w:eastAsia="Times New Roman" w:hAnsiTheme="majorHAnsi" w:cstheme="majorHAnsi"/>
              <w:rPrChange w:id="2670" w:author="Diaz,Renata M" w:date="2020-06-11T15:21:00Z">
                <w:rPr>
                  <w:rFonts w:asciiTheme="majorHAnsi" w:eastAsia="Times New Roman" w:hAnsiTheme="majorHAnsi" w:cstheme="majorHAnsi"/>
                  <w:sz w:val="24"/>
                  <w:szCs w:val="24"/>
                </w:rPr>
              </w:rPrChange>
            </w:rPr>
            <w:delText xml:space="preserve"> distributions</w:delText>
          </w:r>
        </w:del>
      </w:ins>
      <w:ins w:id="2671" w:author="Diaz,Renata M" w:date="2020-06-09T12:12:00Z">
        <w:del w:id="2672" w:author="skmorgane" w:date="2020-06-24T10:34:00Z">
          <w:r w:rsidRPr="00C97458" w:rsidDel="009C041C">
            <w:rPr>
              <w:rFonts w:asciiTheme="majorHAnsi" w:eastAsia="Times New Roman" w:hAnsiTheme="majorHAnsi" w:cstheme="majorHAnsi"/>
              <w:rPrChange w:id="2673" w:author="Diaz,Renata M" w:date="2020-06-11T15:21:00Z">
                <w:rPr>
                  <w:rFonts w:asciiTheme="majorHAnsi" w:eastAsia="Times New Roman" w:hAnsiTheme="majorHAnsi" w:cstheme="majorHAnsi"/>
                  <w:sz w:val="24"/>
                  <w:szCs w:val="24"/>
                </w:rPr>
              </w:rPrChange>
            </w:rPr>
            <w:delText xml:space="preserve"> </w:delText>
          </w:r>
        </w:del>
        <w:del w:id="2674" w:author="skmorgane" w:date="2020-06-24T10:33:00Z">
          <w:r w:rsidRPr="00C97458" w:rsidDel="009C041C">
            <w:rPr>
              <w:rFonts w:asciiTheme="majorHAnsi" w:eastAsia="Times New Roman" w:hAnsiTheme="majorHAnsi" w:cstheme="majorHAnsi"/>
              <w:rPrChange w:id="2675" w:author="Diaz,Renata M" w:date="2020-06-11T15:21:00Z">
                <w:rPr>
                  <w:rFonts w:asciiTheme="majorHAnsi" w:eastAsia="Times New Roman" w:hAnsiTheme="majorHAnsi" w:cstheme="majorHAnsi"/>
                  <w:sz w:val="24"/>
                  <w:szCs w:val="24"/>
                </w:rPr>
              </w:rPrChange>
            </w:rPr>
            <w:delText xml:space="preserve">shows </w:delText>
          </w:r>
        </w:del>
        <w:del w:id="2676" w:author="skmorgane" w:date="2020-06-24T10:34:00Z">
          <w:r w:rsidRPr="00C97458" w:rsidDel="009C041C">
            <w:rPr>
              <w:rFonts w:asciiTheme="majorHAnsi" w:eastAsia="Times New Roman" w:hAnsiTheme="majorHAnsi" w:cstheme="majorHAnsi"/>
              <w:rPrChange w:id="2677" w:author="Diaz,Renata M" w:date="2020-06-11T15:21:00Z">
                <w:rPr>
                  <w:rFonts w:asciiTheme="majorHAnsi" w:eastAsia="Times New Roman" w:hAnsiTheme="majorHAnsi" w:cstheme="majorHAnsi"/>
                  <w:sz w:val="24"/>
                  <w:szCs w:val="24"/>
                </w:rPr>
              </w:rPrChange>
            </w:rPr>
            <w:delText xml:space="preserve">how narrowly </w:delText>
          </w:r>
        </w:del>
      </w:ins>
      <w:ins w:id="2678" w:author="Diaz,Renata M" w:date="2020-06-09T12:14:00Z">
        <w:del w:id="2679" w:author="skmorgane" w:date="2020-06-24T10:34:00Z">
          <w:r w:rsidR="00A23147" w:rsidRPr="00C97458" w:rsidDel="009C041C">
            <w:rPr>
              <w:rFonts w:asciiTheme="majorHAnsi" w:eastAsia="Times New Roman" w:hAnsiTheme="majorHAnsi" w:cstheme="majorHAnsi"/>
              <w:rPrChange w:id="2680" w:author="Diaz,Renata M" w:date="2020-06-11T15:21:00Z">
                <w:rPr>
                  <w:rFonts w:asciiTheme="majorHAnsi" w:eastAsia="Times New Roman" w:hAnsiTheme="majorHAnsi" w:cstheme="majorHAnsi"/>
                  <w:sz w:val="24"/>
                  <w:szCs w:val="24"/>
                </w:rPr>
              </w:rPrChange>
            </w:rPr>
            <w:delText>a</w:delText>
          </w:r>
        </w:del>
      </w:ins>
      <w:ins w:id="2681" w:author="Diaz,Renata M" w:date="2020-06-09T12:12:00Z">
        <w:del w:id="2682" w:author="skmorgane" w:date="2020-06-24T10:34:00Z">
          <w:r w:rsidRPr="00C97458" w:rsidDel="009C041C">
            <w:rPr>
              <w:rFonts w:asciiTheme="majorHAnsi" w:eastAsia="Times New Roman" w:hAnsiTheme="majorHAnsi" w:cstheme="majorHAnsi"/>
              <w:rPrChange w:id="2683" w:author="Diaz,Renata M" w:date="2020-06-11T15:21:00Z">
                <w:rPr>
                  <w:rFonts w:asciiTheme="majorHAnsi" w:eastAsia="Times New Roman" w:hAnsiTheme="majorHAnsi" w:cstheme="majorHAnsi"/>
                  <w:sz w:val="24"/>
                  <w:szCs w:val="24"/>
                </w:rPr>
              </w:rPrChange>
            </w:rPr>
            <w:delText xml:space="preserve"> feasible set clusters around a particular </w:delText>
          </w:r>
        </w:del>
      </w:ins>
      <w:ins w:id="2684" w:author="Diaz,Renata M" w:date="2020-06-09T12:13:00Z">
        <w:del w:id="2685" w:author="skmorgane" w:date="2020-06-24T10:34:00Z">
          <w:r w:rsidRPr="00C97458" w:rsidDel="009C041C">
            <w:rPr>
              <w:rFonts w:asciiTheme="majorHAnsi" w:eastAsia="Times New Roman" w:hAnsiTheme="majorHAnsi" w:cstheme="majorHAnsi"/>
              <w:rPrChange w:id="2686" w:author="Diaz,Renata M" w:date="2020-06-11T15:21:00Z">
                <w:rPr>
                  <w:rFonts w:asciiTheme="majorHAnsi" w:eastAsia="Times New Roman" w:hAnsiTheme="majorHAnsi" w:cstheme="majorHAnsi"/>
                  <w:sz w:val="24"/>
                  <w:szCs w:val="24"/>
                </w:rPr>
              </w:rPrChange>
            </w:rPr>
            <w:delText xml:space="preserve">shape. </w:delText>
          </w:r>
          <w:r w:rsidR="003C79A5" w:rsidRPr="00C97458" w:rsidDel="009C041C">
            <w:rPr>
              <w:rFonts w:asciiTheme="majorHAnsi" w:eastAsia="Times New Roman" w:hAnsiTheme="majorHAnsi" w:cstheme="majorHAnsi"/>
              <w:rPrChange w:id="2687" w:author="Diaz,Renata M" w:date="2020-06-11T15:21:00Z">
                <w:rPr>
                  <w:rFonts w:asciiTheme="majorHAnsi" w:eastAsia="Times New Roman" w:hAnsiTheme="majorHAnsi" w:cstheme="majorHAnsi"/>
                  <w:sz w:val="24"/>
                  <w:szCs w:val="24"/>
                </w:rPr>
              </w:rPrChange>
            </w:rPr>
            <w:delText>Note that skewness [breaks under specific circumstances – s &lt; 3, all abundances equal], and we exclude those cases from analyses</w:delText>
          </w:r>
        </w:del>
      </w:ins>
      <w:ins w:id="2688" w:author="Diaz,Renata M" w:date="2020-06-09T12:14:00Z">
        <w:del w:id="2689" w:author="skmorgane" w:date="2020-06-24T10:34:00Z">
          <w:r w:rsidR="003C79A5" w:rsidRPr="00C97458" w:rsidDel="009C041C">
            <w:rPr>
              <w:rFonts w:asciiTheme="majorHAnsi" w:eastAsia="Times New Roman" w:hAnsiTheme="majorHAnsi" w:cstheme="majorHAnsi"/>
              <w:rPrChange w:id="2690" w:author="Diaz,Renata M" w:date="2020-06-11T15:21:00Z">
                <w:rPr>
                  <w:rFonts w:asciiTheme="majorHAnsi" w:eastAsia="Times New Roman" w:hAnsiTheme="majorHAnsi" w:cstheme="majorHAnsi"/>
                  <w:sz w:val="24"/>
                  <w:szCs w:val="24"/>
                </w:rPr>
              </w:rPrChange>
            </w:rPr>
            <w:delText xml:space="preserve"> of skewness. </w:delText>
          </w:r>
        </w:del>
      </w:ins>
    </w:p>
    <w:p w14:paraId="5FCBF84D" w14:textId="02883662" w:rsidR="00186589" w:rsidRPr="00C97458" w:rsidDel="009C041C" w:rsidRDefault="00597E21" w:rsidP="00D50874">
      <w:pPr>
        <w:rPr>
          <w:ins w:id="2691" w:author="Diaz,Renata M" w:date="2020-06-08T16:22:00Z"/>
          <w:del w:id="2692" w:author="skmorgane" w:date="2020-06-24T10:33:00Z"/>
          <w:rFonts w:asciiTheme="majorHAnsi" w:eastAsia="Times New Roman" w:hAnsiTheme="majorHAnsi" w:cstheme="majorHAnsi"/>
          <w:rPrChange w:id="2693" w:author="Diaz,Renata M" w:date="2020-06-11T15:21:00Z">
            <w:rPr>
              <w:ins w:id="2694" w:author="Diaz,Renata M" w:date="2020-06-08T16:22:00Z"/>
              <w:del w:id="2695" w:author="skmorgane" w:date="2020-06-24T10:33:00Z"/>
              <w:rFonts w:ascii="Times New Roman" w:eastAsia="Times New Roman" w:hAnsi="Times New Roman" w:cs="Times New Roman"/>
              <w:sz w:val="24"/>
              <w:szCs w:val="24"/>
            </w:rPr>
          </w:rPrChange>
        </w:rPr>
      </w:pPr>
      <w:ins w:id="2696" w:author="skmorgane" w:date="2020-06-24T10:36:00Z">
        <w:r>
          <w:rPr>
            <w:rFonts w:asciiTheme="majorHAnsi" w:eastAsia="Times New Roman" w:hAnsiTheme="majorHAnsi" w:cstheme="majorHAnsi"/>
          </w:rPr>
          <w:t>Th</w:t>
        </w:r>
      </w:ins>
      <w:ins w:id="2697" w:author="skmorgane" w:date="2020-06-24T10:39:00Z">
        <w:r>
          <w:rPr>
            <w:rFonts w:asciiTheme="majorHAnsi" w:eastAsia="Times New Roman" w:hAnsiTheme="majorHAnsi" w:cstheme="majorHAnsi"/>
          </w:rPr>
          <w:t xml:space="preserve">e </w:t>
        </w:r>
      </w:ins>
      <w:ins w:id="2698" w:author="skmorgane" w:date="2020-06-24T10:36:00Z">
        <w:r>
          <w:rPr>
            <w:rFonts w:asciiTheme="majorHAnsi" w:eastAsia="Times New Roman" w:hAnsiTheme="majorHAnsi" w:cstheme="majorHAnsi"/>
          </w:rPr>
          <w:t>feasible set</w:t>
        </w:r>
      </w:ins>
      <w:ins w:id="2699" w:author="skmorgane" w:date="2020-06-24T10:39:00Z">
        <w:r>
          <w:rPr>
            <w:rFonts w:asciiTheme="majorHAnsi" w:eastAsia="Times New Roman" w:hAnsiTheme="majorHAnsi" w:cstheme="majorHAnsi"/>
          </w:rPr>
          <w:t>’s</w:t>
        </w:r>
      </w:ins>
      <w:ins w:id="2700" w:author="skmorgane" w:date="2020-06-24T10:36:00Z">
        <w:r>
          <w:rPr>
            <w:rFonts w:asciiTheme="majorHAnsi" w:eastAsia="Times New Roman" w:hAnsiTheme="majorHAnsi" w:cstheme="majorHAnsi"/>
          </w:rPr>
          <w:t xml:space="preserve"> distribution of Simpson’s eve</w:t>
        </w:r>
      </w:ins>
      <w:ins w:id="2701" w:author="skmorgane" w:date="2020-06-24T10:38:00Z">
        <w:r>
          <w:rPr>
            <w:rFonts w:asciiTheme="majorHAnsi" w:eastAsia="Times New Roman" w:hAnsiTheme="majorHAnsi" w:cstheme="majorHAnsi"/>
          </w:rPr>
          <w:t>n</w:t>
        </w:r>
      </w:ins>
      <w:ins w:id="2702" w:author="skmorgane" w:date="2020-06-24T10:36:00Z">
        <w:r>
          <w:rPr>
            <w:rFonts w:asciiTheme="majorHAnsi" w:eastAsia="Times New Roman" w:hAnsiTheme="majorHAnsi" w:cstheme="majorHAnsi"/>
          </w:rPr>
          <w:t>ness or skewness was used to assess whether observed SA</w:t>
        </w:r>
      </w:ins>
      <w:ins w:id="2703" w:author="skmorgane" w:date="2020-06-24T10:37:00Z">
        <w:r>
          <w:rPr>
            <w:rFonts w:asciiTheme="majorHAnsi" w:eastAsia="Times New Roman" w:hAnsiTheme="majorHAnsi" w:cstheme="majorHAnsi"/>
          </w:rPr>
          <w:t xml:space="preserve">Ds were statistically unlikely given their values of S and N. </w:t>
        </w:r>
      </w:ins>
      <w:ins w:id="2704" w:author="skmorgane" w:date="2020-06-24T10:36:00Z">
        <w:r>
          <w:rPr>
            <w:rFonts w:asciiTheme="majorHAnsi" w:eastAsia="Times New Roman" w:hAnsiTheme="majorHAnsi" w:cstheme="majorHAnsi"/>
          </w:rPr>
          <w:t xml:space="preserve"> </w:t>
        </w:r>
      </w:ins>
      <w:ins w:id="2705" w:author="skmorgane" w:date="2020-06-24T10:39:00Z">
        <w:r>
          <w:rPr>
            <w:rFonts w:asciiTheme="majorHAnsi" w:eastAsia="Times New Roman" w:hAnsiTheme="majorHAnsi" w:cstheme="majorHAnsi"/>
          </w:rPr>
          <w:t>We assessed</w:t>
        </w:r>
      </w:ins>
      <w:ins w:id="2706" w:author="skmorgane" w:date="2020-06-24T10:40:00Z">
        <w:r>
          <w:rPr>
            <w:rFonts w:asciiTheme="majorHAnsi" w:eastAsia="Times New Roman" w:hAnsiTheme="majorHAnsi" w:cstheme="majorHAnsi"/>
          </w:rPr>
          <w:t xml:space="preserve"> whether</w:t>
        </w:r>
      </w:ins>
      <w:ins w:id="2707" w:author="skmorgane" w:date="2020-06-24T10:39:00Z">
        <w:r>
          <w:rPr>
            <w:rFonts w:asciiTheme="majorHAnsi" w:eastAsia="Times New Roman" w:hAnsiTheme="majorHAnsi" w:cstheme="majorHAnsi"/>
          </w:rPr>
          <w:t xml:space="preserve"> the ob</w:t>
        </w:r>
      </w:ins>
      <w:ins w:id="2708" w:author="skmorgane" w:date="2020-06-24T10:40:00Z">
        <w:r>
          <w:rPr>
            <w:rFonts w:asciiTheme="majorHAnsi" w:eastAsia="Times New Roman" w:hAnsiTheme="majorHAnsi" w:cstheme="majorHAnsi"/>
          </w:rPr>
          <w:t xml:space="preserve">served Simpson’s evenness or skewness deviated from its </w:t>
        </w:r>
      </w:ins>
      <w:ins w:id="2709" w:author="skmorgane" w:date="2020-06-24T10:42:00Z">
        <w:r>
          <w:rPr>
            <w:rFonts w:asciiTheme="majorHAnsi" w:eastAsia="Times New Roman" w:hAnsiTheme="majorHAnsi" w:cstheme="majorHAnsi"/>
          </w:rPr>
          <w:t>feasible set</w:t>
        </w:r>
      </w:ins>
      <w:ins w:id="2710" w:author="skmorgane" w:date="2020-06-24T10:40:00Z">
        <w:r>
          <w:rPr>
            <w:rFonts w:asciiTheme="majorHAnsi" w:eastAsia="Times New Roman" w:hAnsiTheme="majorHAnsi" w:cstheme="majorHAnsi"/>
          </w:rPr>
          <w:t xml:space="preserve"> by </w:t>
        </w:r>
      </w:ins>
      <w:ins w:id="2711" w:author="skmorgane" w:date="2020-05-26T11:35:00Z">
        <w:del w:id="2712" w:author="Diaz,Renata M" w:date="2020-06-08T15:23:00Z">
          <w:r w:rsidR="00AC2670" w:rsidRPr="00C97458" w:rsidDel="00437925">
            <w:rPr>
              <w:rFonts w:asciiTheme="majorHAnsi" w:eastAsia="Times New Roman" w:hAnsiTheme="majorHAnsi" w:cstheme="majorHAnsi"/>
              <w:rPrChange w:id="2713" w:author="Diaz,Renata M" w:date="2020-06-11T15:21:00Z">
                <w:rPr>
                  <w:rFonts w:ascii="Times New Roman" w:eastAsia="Times New Roman" w:hAnsi="Times New Roman" w:cs="Times New Roman"/>
                  <w:sz w:val="24"/>
                  <w:szCs w:val="24"/>
                </w:rPr>
              </w:rPrChange>
            </w:rPr>
            <w:delText xml:space="preserve">selectedsampling uniformly </w:delText>
          </w:r>
        </w:del>
      </w:ins>
      <w:ins w:id="2714" w:author="skmorgane" w:date="2020-05-26T11:28:00Z">
        <w:del w:id="2715" w:author="Diaz,Renata M" w:date="2020-06-08T15:24:00Z">
          <w:r w:rsidR="00542910" w:rsidRPr="00C97458" w:rsidDel="00186589">
            <w:rPr>
              <w:rFonts w:asciiTheme="majorHAnsi" w:eastAsia="Times New Roman" w:hAnsiTheme="majorHAnsi" w:cstheme="majorHAnsi"/>
              <w:rPrChange w:id="2716" w:author="Diaz,Renata M" w:date="2020-06-11T15:21:00Z">
                <w:rPr>
                  <w:rFonts w:ascii="Times New Roman" w:eastAsia="Times New Roman" w:hAnsi="Times New Roman" w:cs="Times New Roman"/>
                  <w:sz w:val="24"/>
                  <w:szCs w:val="24"/>
                </w:rPr>
              </w:rPrChange>
            </w:rPr>
            <w:delText xml:space="preserve">may be </w:delText>
          </w:r>
        </w:del>
      </w:ins>
      <w:moveToRangeStart w:id="2717" w:author="Diaz,Renata M" w:date="2020-06-08T15:36:00Z" w:name="move42523028"/>
      <w:moveTo w:id="2718" w:author="Diaz,Renata M" w:date="2020-06-08T15:36:00Z">
        <w:del w:id="2719" w:author="Diaz,Renata M" w:date="2020-06-08T15:37:00Z">
          <w:r w:rsidR="004109B9" w:rsidRPr="00C97458" w:rsidDel="004109B9">
            <w:rPr>
              <w:rFonts w:asciiTheme="majorHAnsi" w:eastAsia="Times New Roman" w:hAnsiTheme="majorHAnsi" w:cstheme="majorHAnsi"/>
              <w:rPrChange w:id="2720" w:author="Diaz,Renata M" w:date="2020-06-11T15:21: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717"/>
    </w:p>
    <w:p w14:paraId="57C8202C" w14:textId="0E6FF4DB" w:rsidR="00493851" w:rsidRPr="00C97458" w:rsidRDefault="00D01241">
      <w:pPr>
        <w:rPr>
          <w:ins w:id="2721" w:author="Diaz,Renata M" w:date="2020-06-08T16:22:00Z"/>
          <w:rFonts w:asciiTheme="majorHAnsi" w:eastAsia="Times New Roman" w:hAnsiTheme="majorHAnsi" w:cstheme="majorHAnsi"/>
          <w:rPrChange w:id="2722" w:author="Diaz,Renata M" w:date="2020-06-11T15:21:00Z">
            <w:rPr>
              <w:ins w:id="2723" w:author="Diaz,Renata M" w:date="2020-06-08T16:22:00Z"/>
              <w:rFonts w:ascii="Times New Roman" w:eastAsia="Times New Roman" w:hAnsi="Times New Roman" w:cs="Times New Roman"/>
              <w:sz w:val="24"/>
              <w:szCs w:val="24"/>
            </w:rPr>
          </w:rPrChange>
        </w:rPr>
      </w:pPr>
      <w:ins w:id="2724" w:author="Diaz,Renata M" w:date="2020-06-08T15:30:00Z">
        <w:del w:id="2725" w:author="skmorgane" w:date="2020-06-24T10:41:00Z">
          <w:r w:rsidRPr="00C97458" w:rsidDel="00597E21">
            <w:rPr>
              <w:rFonts w:asciiTheme="majorHAnsi" w:eastAsia="Times New Roman" w:hAnsiTheme="majorHAnsi" w:cstheme="majorHAnsi"/>
              <w:rPrChange w:id="2726" w:author="Diaz,Renata M" w:date="2020-06-11T15:21:00Z">
                <w:rPr>
                  <w:rFonts w:ascii="Times New Roman" w:eastAsia="Times New Roman" w:hAnsi="Times New Roman" w:cs="Times New Roman"/>
                  <w:sz w:val="24"/>
                  <w:szCs w:val="24"/>
                </w:rPr>
              </w:rPrChange>
            </w:rPr>
            <w:delText xml:space="preserve">To compare observed SADs to their feasible sets, we </w:delText>
          </w:r>
        </w:del>
      </w:ins>
      <w:ins w:id="2727" w:author="Diaz,Renata M" w:date="2020-06-08T15:31:00Z">
        <w:del w:id="2728" w:author="skmorgane" w:date="2020-06-24T10:41:00Z">
          <w:r w:rsidR="0092493D" w:rsidRPr="00C97458" w:rsidDel="00597E21">
            <w:rPr>
              <w:rFonts w:asciiTheme="majorHAnsi" w:eastAsia="Times New Roman" w:hAnsiTheme="majorHAnsi" w:cstheme="majorHAnsi"/>
              <w:rPrChange w:id="2729" w:author="Diaz,Renata M" w:date="2020-06-11T15:21:00Z">
                <w:rPr>
                  <w:rFonts w:ascii="Times New Roman" w:eastAsia="Times New Roman" w:hAnsi="Times New Roman" w:cs="Times New Roman"/>
                  <w:sz w:val="24"/>
                  <w:szCs w:val="24"/>
                </w:rPr>
              </w:rPrChange>
            </w:rPr>
            <w:delText>compare</w:delText>
          </w:r>
          <w:r w:rsidR="004C0B53" w:rsidRPr="00C97458" w:rsidDel="00597E21">
            <w:rPr>
              <w:rFonts w:asciiTheme="majorHAnsi" w:eastAsia="Times New Roman" w:hAnsiTheme="majorHAnsi" w:cstheme="majorHAnsi"/>
              <w:rPrChange w:id="2730" w:author="Diaz,Renata M" w:date="2020-06-11T15:21:00Z">
                <w:rPr>
                  <w:rFonts w:ascii="Times New Roman" w:eastAsia="Times New Roman" w:hAnsi="Times New Roman" w:cs="Times New Roman"/>
                  <w:sz w:val="24"/>
                  <w:szCs w:val="24"/>
                </w:rPr>
              </w:rPrChange>
            </w:rPr>
            <w:delText>d</w:delText>
          </w:r>
          <w:r w:rsidR="0092493D" w:rsidRPr="00C97458" w:rsidDel="00597E21">
            <w:rPr>
              <w:rFonts w:asciiTheme="majorHAnsi" w:eastAsia="Times New Roman" w:hAnsiTheme="majorHAnsi" w:cstheme="majorHAnsi"/>
              <w:rPrChange w:id="2731" w:author="Diaz,Renata M" w:date="2020-06-11T15:21:00Z">
                <w:rPr>
                  <w:rFonts w:ascii="Times New Roman" w:eastAsia="Times New Roman" w:hAnsi="Times New Roman" w:cs="Times New Roman"/>
                  <w:sz w:val="24"/>
                  <w:szCs w:val="24"/>
                </w:rPr>
              </w:rPrChange>
            </w:rPr>
            <w:delText xml:space="preserve"> the values of the summary statistics calculated for the </w:delText>
          </w:r>
          <w:r w:rsidR="0092493D" w:rsidRPr="00C97458" w:rsidDel="00597E21">
            <w:rPr>
              <w:rFonts w:asciiTheme="majorHAnsi" w:eastAsia="Times New Roman" w:hAnsiTheme="majorHAnsi" w:cstheme="majorHAnsi"/>
              <w:i/>
              <w:iCs/>
              <w:rPrChange w:id="2732" w:author="Diaz,Renata M" w:date="2020-06-11T15:21:00Z">
                <w:rPr>
                  <w:rFonts w:ascii="Times New Roman" w:eastAsia="Times New Roman" w:hAnsi="Times New Roman" w:cs="Times New Roman"/>
                  <w:i/>
                  <w:iCs/>
                  <w:sz w:val="24"/>
                  <w:szCs w:val="24"/>
                </w:rPr>
              </w:rPrChange>
            </w:rPr>
            <w:delText xml:space="preserve">observed </w:delText>
          </w:r>
          <w:r w:rsidR="0092493D" w:rsidRPr="00C97458" w:rsidDel="00597E21">
            <w:rPr>
              <w:rFonts w:asciiTheme="majorHAnsi" w:eastAsia="Times New Roman" w:hAnsiTheme="majorHAnsi" w:cstheme="majorHAnsi"/>
              <w:rPrChange w:id="2733" w:author="Diaz,Renata M" w:date="2020-06-11T15:21:00Z">
                <w:rPr>
                  <w:rFonts w:ascii="Times New Roman" w:eastAsia="Times New Roman" w:hAnsi="Times New Roman" w:cs="Times New Roman"/>
                  <w:sz w:val="24"/>
                  <w:szCs w:val="24"/>
                </w:rPr>
              </w:rPrChange>
            </w:rPr>
            <w:delText xml:space="preserve">SAD to the distribution of summary statistics </w:delText>
          </w:r>
          <w:r w:rsidR="004C0B53" w:rsidRPr="00C97458" w:rsidDel="00597E21">
            <w:rPr>
              <w:rFonts w:asciiTheme="majorHAnsi" w:eastAsia="Times New Roman" w:hAnsiTheme="majorHAnsi" w:cstheme="majorHAnsi"/>
              <w:rPrChange w:id="2734" w:author="Diaz,Renata M" w:date="2020-06-11T15:21:00Z">
                <w:rPr>
                  <w:rFonts w:ascii="Times New Roman" w:eastAsia="Times New Roman" w:hAnsi="Times New Roman" w:cs="Times New Roman"/>
                  <w:sz w:val="24"/>
                  <w:szCs w:val="24"/>
                </w:rPr>
              </w:rPrChange>
            </w:rPr>
            <w:delText xml:space="preserve">obtained from samples </w:delText>
          </w:r>
          <w:r w:rsidR="0092493D" w:rsidRPr="00C97458" w:rsidDel="00597E21">
            <w:rPr>
              <w:rFonts w:asciiTheme="majorHAnsi" w:eastAsia="Times New Roman" w:hAnsiTheme="majorHAnsi" w:cstheme="majorHAnsi"/>
              <w:rPrChange w:id="2735" w:author="Diaz,Renata M" w:date="2020-06-11T15:21:00Z">
                <w:rPr>
                  <w:rFonts w:ascii="Times New Roman" w:eastAsia="Times New Roman" w:hAnsi="Times New Roman" w:cs="Times New Roman"/>
                  <w:sz w:val="24"/>
                  <w:szCs w:val="24"/>
                </w:rPr>
              </w:rPrChange>
            </w:rPr>
            <w:delText>from the corresponding feasible set</w:delText>
          </w:r>
        </w:del>
      </w:ins>
      <w:ins w:id="2736" w:author="Diaz,Renata M" w:date="2020-06-08T15:30:00Z">
        <w:del w:id="2737" w:author="skmorgane" w:date="2020-06-24T10:41:00Z">
          <w:r w:rsidRPr="00C97458" w:rsidDel="00597E21">
            <w:rPr>
              <w:rFonts w:asciiTheme="majorHAnsi" w:eastAsia="Times New Roman" w:hAnsiTheme="majorHAnsi" w:cstheme="majorHAnsi"/>
              <w:rPrChange w:id="2738" w:author="Diaz,Renata M" w:date="2020-06-11T15:21:00Z">
                <w:rPr>
                  <w:rFonts w:ascii="Times New Roman" w:eastAsia="Times New Roman" w:hAnsi="Times New Roman" w:cs="Times New Roman"/>
                  <w:sz w:val="24"/>
                  <w:szCs w:val="24"/>
                </w:rPr>
              </w:rPrChange>
            </w:rPr>
            <w:delText xml:space="preserve">. </w:delText>
          </w:r>
        </w:del>
      </w:ins>
      <w:ins w:id="2739" w:author="Diaz,Renata M" w:date="2020-06-09T12:20:00Z">
        <w:del w:id="2740" w:author="skmorgane" w:date="2020-06-24T10:41:00Z">
          <w:r w:rsidR="00E721C0" w:rsidRPr="00C97458" w:rsidDel="00597E21">
            <w:rPr>
              <w:rFonts w:asciiTheme="majorHAnsi" w:eastAsia="Times New Roman" w:hAnsiTheme="majorHAnsi" w:cstheme="majorHAnsi"/>
              <w:rPrChange w:id="2741" w:author="Diaz,Renata M" w:date="2020-06-11T15:21:00Z">
                <w:rPr>
                  <w:rFonts w:asciiTheme="majorHAnsi" w:eastAsia="Times New Roman" w:hAnsiTheme="majorHAnsi" w:cstheme="majorHAnsi"/>
                  <w:sz w:val="24"/>
                  <w:szCs w:val="24"/>
                </w:rPr>
              </w:rPrChange>
            </w:rPr>
            <w:delText>W</w:delText>
          </w:r>
        </w:del>
      </w:ins>
      <w:ins w:id="2742" w:author="Diaz,Renata M" w:date="2020-06-08T15:32:00Z">
        <w:del w:id="2743" w:author="skmorgane" w:date="2020-06-24T10:41:00Z">
          <w:r w:rsidR="00187DEA" w:rsidRPr="00C97458" w:rsidDel="00597E21">
            <w:rPr>
              <w:rFonts w:asciiTheme="majorHAnsi" w:eastAsia="Times New Roman" w:hAnsiTheme="majorHAnsi" w:cstheme="majorHAnsi"/>
              <w:rPrChange w:id="2744" w:author="Diaz,Renata M" w:date="2020-06-11T15:21:00Z">
                <w:rPr>
                  <w:rFonts w:ascii="Times New Roman" w:eastAsia="Times New Roman" w:hAnsi="Times New Roman" w:cs="Times New Roman"/>
                  <w:sz w:val="24"/>
                  <w:szCs w:val="24"/>
                </w:rPr>
              </w:rPrChange>
            </w:rPr>
            <w:delText xml:space="preserve">e </w:delText>
          </w:r>
        </w:del>
      </w:ins>
      <w:ins w:id="2745" w:author="Diaz,Renata M" w:date="2020-06-11T09:41:00Z">
        <w:del w:id="2746" w:author="skmorgane" w:date="2020-06-24T10:41:00Z">
          <w:r w:rsidR="00680E1C" w:rsidRPr="00C97458" w:rsidDel="00597E21">
            <w:rPr>
              <w:rFonts w:asciiTheme="majorHAnsi" w:eastAsia="Times New Roman" w:hAnsiTheme="majorHAnsi" w:cstheme="majorHAnsi"/>
              <w:rPrChange w:id="2747" w:author="Diaz,Renata M" w:date="2020-06-11T15:21:00Z">
                <w:rPr>
                  <w:rFonts w:asciiTheme="majorHAnsi" w:eastAsia="Times New Roman" w:hAnsiTheme="majorHAnsi" w:cstheme="majorHAnsi"/>
                  <w:sz w:val="24"/>
                  <w:szCs w:val="24"/>
                </w:rPr>
              </w:rPrChange>
            </w:rPr>
            <w:delText>focused on</w:delText>
          </w:r>
        </w:del>
      </w:ins>
      <w:ins w:id="2748" w:author="Diaz,Renata M" w:date="2020-06-08T15:32:00Z">
        <w:del w:id="2749" w:author="skmorgane" w:date="2020-06-24T10:41:00Z">
          <w:r w:rsidR="00187DEA" w:rsidRPr="00C97458" w:rsidDel="00597E21">
            <w:rPr>
              <w:rFonts w:asciiTheme="majorHAnsi" w:eastAsia="Times New Roman" w:hAnsiTheme="majorHAnsi" w:cstheme="majorHAnsi"/>
              <w:rPrChange w:id="2750" w:author="Diaz,Renata M" w:date="2020-06-11T15:21:00Z">
                <w:rPr>
                  <w:rFonts w:ascii="Times New Roman" w:eastAsia="Times New Roman" w:hAnsi="Times New Roman" w:cs="Times New Roman"/>
                  <w:sz w:val="24"/>
                  <w:szCs w:val="24"/>
                </w:rPr>
              </w:rPrChange>
            </w:rPr>
            <w:delText xml:space="preserve"> the percentile rank, </w:delText>
          </w:r>
        </w:del>
      </w:ins>
      <w:ins w:id="2751" w:author="Diaz,Renata M" w:date="2020-06-08T15:30:00Z">
        <w:r w:rsidRPr="00C97458">
          <w:rPr>
            <w:rFonts w:asciiTheme="majorHAnsi" w:eastAsia="Times New Roman" w:hAnsiTheme="majorHAnsi" w:cstheme="majorHAnsi"/>
            <w:rPrChange w:id="2752" w:author="Diaz,Renata M" w:date="2020-06-11T15:21:00Z">
              <w:rPr>
                <w:rFonts w:ascii="Times New Roman" w:eastAsia="Times New Roman" w:hAnsi="Times New Roman" w:cs="Times New Roman"/>
                <w:sz w:val="24"/>
                <w:szCs w:val="24"/>
              </w:rPr>
            </w:rPrChange>
          </w:rPr>
          <w:t>calculat</w:t>
        </w:r>
      </w:ins>
      <w:ins w:id="2753" w:author="skmorgane" w:date="2020-06-24T10:41:00Z">
        <w:r w:rsidR="00597E21">
          <w:rPr>
            <w:rFonts w:asciiTheme="majorHAnsi" w:eastAsia="Times New Roman" w:hAnsiTheme="majorHAnsi" w:cstheme="majorHAnsi"/>
          </w:rPr>
          <w:t>ing</w:t>
        </w:r>
      </w:ins>
      <w:ins w:id="2754" w:author="Diaz,Renata M" w:date="2020-06-08T15:30:00Z">
        <w:del w:id="2755" w:author="skmorgane" w:date="2020-06-24T10:41:00Z">
          <w:r w:rsidRPr="00C97458" w:rsidDel="00597E21">
            <w:rPr>
              <w:rFonts w:asciiTheme="majorHAnsi" w:eastAsia="Times New Roman" w:hAnsiTheme="majorHAnsi" w:cstheme="majorHAnsi"/>
              <w:rPrChange w:id="2756" w:author="Diaz,Renata M" w:date="2020-06-11T15:21:00Z">
                <w:rPr>
                  <w:rFonts w:ascii="Times New Roman" w:eastAsia="Times New Roman" w:hAnsi="Times New Roman" w:cs="Times New Roman"/>
                  <w:sz w:val="24"/>
                  <w:szCs w:val="24"/>
                </w:rPr>
              </w:rPrChange>
            </w:rPr>
            <w:delText>ed</w:delText>
          </w:r>
        </w:del>
        <w:r w:rsidRPr="00C97458">
          <w:rPr>
            <w:rFonts w:asciiTheme="majorHAnsi" w:eastAsia="Times New Roman" w:hAnsiTheme="majorHAnsi" w:cstheme="majorHAnsi"/>
            <w:rPrChange w:id="2757" w:author="Diaz,Renata M" w:date="2020-06-11T15:21:00Z">
              <w:rPr>
                <w:rFonts w:ascii="Times New Roman" w:eastAsia="Times New Roman" w:hAnsi="Times New Roman" w:cs="Times New Roman"/>
                <w:sz w:val="24"/>
                <w:szCs w:val="24"/>
              </w:rPr>
            </w:rPrChange>
          </w:rPr>
          <w:t xml:space="preserve"> </w:t>
        </w:r>
        <w:del w:id="2758" w:author="skmorgane" w:date="2020-06-24T10:41:00Z">
          <w:r w:rsidRPr="00C97458" w:rsidDel="00597E21">
            <w:rPr>
              <w:rFonts w:asciiTheme="majorHAnsi" w:eastAsia="Times New Roman" w:hAnsiTheme="majorHAnsi" w:cstheme="majorHAnsi"/>
              <w:rPrChange w:id="2759" w:author="Diaz,Renata M" w:date="2020-06-11T15:21:00Z">
                <w:rPr>
                  <w:rFonts w:ascii="Times New Roman" w:eastAsia="Times New Roman" w:hAnsi="Times New Roman" w:cs="Times New Roman"/>
                  <w:sz w:val="24"/>
                  <w:szCs w:val="24"/>
                </w:rPr>
              </w:rPrChange>
            </w:rPr>
            <w:delText xml:space="preserve">as </w:delText>
          </w:r>
        </w:del>
        <w:r w:rsidRPr="00C97458">
          <w:rPr>
            <w:rFonts w:asciiTheme="majorHAnsi" w:eastAsia="Times New Roman" w:hAnsiTheme="majorHAnsi" w:cstheme="majorHAnsi"/>
            <w:rPrChange w:id="2760" w:author="Diaz,Renata M" w:date="2020-06-11T15:21:00Z">
              <w:rPr>
                <w:rFonts w:ascii="Times New Roman" w:eastAsia="Times New Roman" w:hAnsi="Times New Roman" w:cs="Times New Roman"/>
                <w:sz w:val="24"/>
                <w:szCs w:val="24"/>
              </w:rPr>
            </w:rPrChange>
          </w:rPr>
          <w:t xml:space="preserve">the percent of values in the </w:t>
        </w:r>
      </w:ins>
      <w:ins w:id="2761" w:author="Diaz,Renata M" w:date="2020-06-08T15:32:00Z">
        <w:r w:rsidR="00187DEA" w:rsidRPr="00C97458">
          <w:rPr>
            <w:rFonts w:asciiTheme="majorHAnsi" w:eastAsia="Times New Roman" w:hAnsiTheme="majorHAnsi" w:cstheme="majorHAnsi"/>
            <w:rPrChange w:id="2762" w:author="Diaz,Renata M" w:date="2020-06-11T15:21:00Z">
              <w:rPr>
                <w:rFonts w:ascii="Times New Roman" w:eastAsia="Times New Roman" w:hAnsi="Times New Roman" w:cs="Times New Roman"/>
                <w:sz w:val="24"/>
                <w:szCs w:val="24"/>
              </w:rPr>
            </w:rPrChange>
          </w:rPr>
          <w:t>sample</w:t>
        </w:r>
      </w:ins>
      <w:ins w:id="2763" w:author="Diaz,Renata M" w:date="2020-06-08T15:30:00Z">
        <w:r w:rsidRPr="00C97458">
          <w:rPr>
            <w:rFonts w:asciiTheme="majorHAnsi" w:eastAsia="Times New Roman" w:hAnsiTheme="majorHAnsi" w:cstheme="majorHAnsi"/>
            <w:rPrChange w:id="2764" w:author="Diaz,Renata M" w:date="2020-06-11T15:21:00Z">
              <w:rPr>
                <w:rFonts w:ascii="Times New Roman" w:eastAsia="Times New Roman" w:hAnsi="Times New Roman" w:cs="Times New Roman"/>
                <w:sz w:val="24"/>
                <w:szCs w:val="24"/>
              </w:rPr>
            </w:rPrChange>
          </w:rPr>
          <w:t xml:space="preserve"> distribution less than or equal to the observed value</w:t>
        </w:r>
      </w:ins>
      <w:ins w:id="2765" w:author="Diaz,Renata M" w:date="2020-06-08T15:33:00Z">
        <w:r w:rsidR="007B2F49" w:rsidRPr="00C97458">
          <w:rPr>
            <w:rFonts w:asciiTheme="majorHAnsi" w:eastAsia="Times New Roman" w:hAnsiTheme="majorHAnsi" w:cstheme="majorHAnsi"/>
            <w:rPrChange w:id="2766" w:author="Diaz,Renata M" w:date="2020-06-11T15:21:00Z">
              <w:rPr>
                <w:rFonts w:ascii="Times New Roman" w:eastAsia="Times New Roman" w:hAnsi="Times New Roman" w:cs="Times New Roman"/>
                <w:sz w:val="24"/>
                <w:szCs w:val="24"/>
              </w:rPr>
            </w:rPrChange>
          </w:rPr>
          <w:t xml:space="preserve">. </w:t>
        </w:r>
      </w:ins>
      <w:ins w:id="2767" w:author="skmorgane" w:date="2020-06-24T10:41:00Z">
        <w:r w:rsidR="00597E21">
          <w:rPr>
            <w:rFonts w:asciiTheme="majorHAnsi" w:eastAsia="Times New Roman" w:hAnsiTheme="majorHAnsi" w:cstheme="majorHAnsi"/>
          </w:rPr>
          <w:t xml:space="preserve">This percentile rank is comparable across different </w:t>
        </w:r>
      </w:ins>
      <w:ins w:id="2768" w:author="skmorgane" w:date="2020-06-24T10:43:00Z">
        <w:r w:rsidR="00597E21">
          <w:rPr>
            <w:rFonts w:asciiTheme="majorHAnsi" w:eastAsia="Times New Roman" w:hAnsiTheme="majorHAnsi" w:cstheme="majorHAnsi"/>
          </w:rPr>
          <w:t>community sizes</w:t>
        </w:r>
      </w:ins>
      <w:ins w:id="2769" w:author="skmorgane" w:date="2020-06-24T10:41:00Z">
        <w:r w:rsidR="00597E21">
          <w:rPr>
            <w:rFonts w:asciiTheme="majorHAnsi" w:eastAsia="Times New Roman" w:hAnsiTheme="majorHAnsi" w:cstheme="majorHAnsi"/>
          </w:rPr>
          <w:t xml:space="preserve">, allowing </w:t>
        </w:r>
      </w:ins>
      <w:ins w:id="2770" w:author="skmorgane" w:date="2020-06-24T10:43:00Z">
        <w:r w:rsidR="00597E21">
          <w:rPr>
            <w:rFonts w:asciiTheme="majorHAnsi" w:eastAsia="Times New Roman" w:hAnsiTheme="majorHAnsi" w:cstheme="majorHAnsi"/>
          </w:rPr>
          <w:t>broad-scale assessment across wide ranges of S and N</w:t>
        </w:r>
      </w:ins>
      <w:ins w:id="2771" w:author="skmorgane" w:date="2020-06-24T10:42:00Z">
        <w:r w:rsidR="00597E21">
          <w:rPr>
            <w:rFonts w:asciiTheme="majorHAnsi" w:eastAsia="Times New Roman" w:hAnsiTheme="majorHAnsi" w:cstheme="majorHAnsi"/>
          </w:rPr>
          <w:t xml:space="preserve">. </w:t>
        </w:r>
      </w:ins>
      <w:ins w:id="2772" w:author="skmorgane" w:date="2020-06-24T10:44:00Z">
        <w:r w:rsidR="00597E21">
          <w:rPr>
            <w:rFonts w:asciiTheme="majorHAnsi" w:eastAsia="Times New Roman" w:hAnsiTheme="majorHAnsi" w:cstheme="majorHAnsi"/>
          </w:rPr>
          <w:t xml:space="preserve">If observed SADs are just random draws from their feasible sets, we would expect </w:t>
        </w:r>
      </w:ins>
      <w:ins w:id="2773" w:author="Diaz,Renata M" w:date="2020-06-08T15:30:00Z">
        <w:del w:id="2774" w:author="skmorgane" w:date="2020-06-24T10:44:00Z">
          <w:r w:rsidRPr="00C97458" w:rsidDel="00597E21">
            <w:rPr>
              <w:rFonts w:asciiTheme="majorHAnsi" w:eastAsia="Times New Roman" w:hAnsiTheme="majorHAnsi" w:cstheme="majorHAnsi"/>
              <w:rPrChange w:id="2775" w:author="Diaz,Renata M" w:date="2020-06-11T15:21:00Z">
                <w:rPr>
                  <w:rFonts w:ascii="Times New Roman" w:eastAsia="Times New Roman" w:hAnsi="Times New Roman" w:cs="Times New Roman"/>
                  <w:sz w:val="24"/>
                  <w:szCs w:val="24"/>
                </w:rPr>
              </w:rPrChange>
            </w:rPr>
            <w:delText xml:space="preserve">At random, </w:delText>
          </w:r>
        </w:del>
        <w:r w:rsidRPr="00C97458">
          <w:rPr>
            <w:rFonts w:asciiTheme="majorHAnsi" w:eastAsia="Times New Roman" w:hAnsiTheme="majorHAnsi" w:cstheme="majorHAnsi"/>
            <w:rPrChange w:id="2776" w:author="Diaz,Renata M" w:date="2020-06-11T15:21:00Z">
              <w:rPr>
                <w:rFonts w:ascii="Times New Roman" w:eastAsia="Times New Roman" w:hAnsi="Times New Roman" w:cs="Times New Roman"/>
                <w:sz w:val="24"/>
                <w:szCs w:val="24"/>
              </w:rPr>
            </w:rPrChange>
          </w:rPr>
          <w:t>percentile</w:t>
        </w:r>
      </w:ins>
      <w:ins w:id="2777" w:author="Diaz,Renata M" w:date="2020-06-08T15:33:00Z">
        <w:r w:rsidR="003B0759" w:rsidRPr="00C97458">
          <w:rPr>
            <w:rFonts w:asciiTheme="majorHAnsi" w:eastAsia="Times New Roman" w:hAnsiTheme="majorHAnsi" w:cstheme="majorHAnsi"/>
            <w:rPrChange w:id="2778" w:author="Diaz,Renata M" w:date="2020-06-11T15:21:00Z">
              <w:rPr>
                <w:rFonts w:ascii="Times New Roman" w:eastAsia="Times New Roman" w:hAnsi="Times New Roman" w:cs="Times New Roman"/>
                <w:sz w:val="24"/>
                <w:szCs w:val="24"/>
              </w:rPr>
            </w:rPrChange>
          </w:rPr>
          <w:t xml:space="preserve"> rank</w:t>
        </w:r>
      </w:ins>
      <w:ins w:id="2779" w:author="Diaz,Renata M" w:date="2020-06-08T15:30:00Z">
        <w:r w:rsidRPr="00C97458">
          <w:rPr>
            <w:rFonts w:asciiTheme="majorHAnsi" w:eastAsia="Times New Roman" w:hAnsiTheme="majorHAnsi" w:cstheme="majorHAnsi"/>
            <w:rPrChange w:id="2780" w:author="Diaz,Renata M" w:date="2020-06-11T15:21:00Z">
              <w:rPr>
                <w:rFonts w:ascii="Times New Roman" w:eastAsia="Times New Roman" w:hAnsi="Times New Roman" w:cs="Times New Roman"/>
                <w:sz w:val="24"/>
                <w:szCs w:val="24"/>
              </w:rPr>
            </w:rPrChange>
          </w:rPr>
          <w:t xml:space="preserve"> values</w:t>
        </w:r>
      </w:ins>
      <w:ins w:id="2781" w:author="skmorgane" w:date="2020-06-24T10:44:00Z">
        <w:r w:rsidR="00597E21">
          <w:rPr>
            <w:rFonts w:asciiTheme="majorHAnsi" w:eastAsia="Times New Roman" w:hAnsiTheme="majorHAnsi" w:cstheme="majorHAnsi"/>
          </w:rPr>
          <w:t xml:space="preserve"> to be</w:t>
        </w:r>
      </w:ins>
      <w:ins w:id="2782" w:author="Diaz,Renata M" w:date="2020-06-08T15:30:00Z">
        <w:del w:id="2783" w:author="skmorgane" w:date="2020-06-24T10:44:00Z">
          <w:r w:rsidRPr="00C97458" w:rsidDel="00597E21">
            <w:rPr>
              <w:rFonts w:asciiTheme="majorHAnsi" w:eastAsia="Times New Roman" w:hAnsiTheme="majorHAnsi" w:cstheme="majorHAnsi"/>
              <w:rPrChange w:id="2784" w:author="Diaz,Renata M" w:date="2020-06-11T15:21:00Z">
                <w:rPr>
                  <w:rFonts w:ascii="Times New Roman" w:eastAsia="Times New Roman" w:hAnsi="Times New Roman" w:cs="Times New Roman"/>
                  <w:sz w:val="24"/>
                  <w:szCs w:val="24"/>
                </w:rPr>
              </w:rPrChange>
            </w:rPr>
            <w:delText xml:space="preserve"> </w:delText>
          </w:r>
        </w:del>
      </w:ins>
      <w:ins w:id="2785" w:author="Diaz,Renata M" w:date="2020-06-09T12:21:00Z">
        <w:del w:id="2786" w:author="skmorgane" w:date="2020-06-24T10:44:00Z">
          <w:r w:rsidR="003A1ED1" w:rsidRPr="00C97458" w:rsidDel="00597E21">
            <w:rPr>
              <w:rFonts w:asciiTheme="majorHAnsi" w:eastAsia="Times New Roman" w:hAnsiTheme="majorHAnsi" w:cstheme="majorHAnsi"/>
              <w:rPrChange w:id="2787" w:author="Diaz,Renata M" w:date="2020-06-11T15:21:00Z">
                <w:rPr>
                  <w:rFonts w:asciiTheme="majorHAnsi" w:eastAsia="Times New Roman" w:hAnsiTheme="majorHAnsi" w:cstheme="majorHAnsi"/>
                  <w:sz w:val="24"/>
                  <w:szCs w:val="24"/>
                </w:rPr>
              </w:rPrChange>
            </w:rPr>
            <w:delText>are</w:delText>
          </w:r>
        </w:del>
      </w:ins>
      <w:ins w:id="2788" w:author="Diaz,Renata M" w:date="2020-06-08T15:30:00Z">
        <w:r w:rsidRPr="00C97458">
          <w:rPr>
            <w:rFonts w:asciiTheme="majorHAnsi" w:eastAsia="Times New Roman" w:hAnsiTheme="majorHAnsi" w:cstheme="majorHAnsi"/>
            <w:rPrChange w:id="2789" w:author="Diaz,Renata M" w:date="2020-06-11T15:21:00Z">
              <w:rPr>
                <w:rFonts w:ascii="Times New Roman" w:eastAsia="Times New Roman" w:hAnsi="Times New Roman" w:cs="Times New Roman"/>
                <w:sz w:val="24"/>
                <w:szCs w:val="24"/>
              </w:rPr>
            </w:rPrChange>
          </w:rPr>
          <w:t xml:space="preserve"> uniformly distributed from 0 to 100. </w:t>
        </w:r>
      </w:ins>
      <w:ins w:id="2790" w:author="skmorgane" w:date="2020-06-24T10:44:00Z">
        <w:r w:rsidR="00597E21">
          <w:rPr>
            <w:rFonts w:asciiTheme="majorHAnsi" w:eastAsia="Times New Roman" w:hAnsiTheme="majorHAnsi" w:cstheme="majorHAnsi"/>
          </w:rPr>
          <w:t xml:space="preserve">However, </w:t>
        </w:r>
      </w:ins>
      <w:ins w:id="2791" w:author="Diaz,Renata M" w:date="2020-06-08T15:30:00Z">
        <w:del w:id="2792" w:author="skmorgane" w:date="2020-06-24T10:44:00Z">
          <w:r w:rsidRPr="00C97458" w:rsidDel="00597E21">
            <w:rPr>
              <w:rFonts w:asciiTheme="majorHAnsi" w:eastAsia="Times New Roman" w:hAnsiTheme="majorHAnsi" w:cstheme="majorHAnsi"/>
              <w:rPrChange w:id="2793" w:author="Diaz,Renata M" w:date="2020-06-11T15:21:00Z">
                <w:rPr>
                  <w:rFonts w:ascii="Times New Roman" w:eastAsia="Times New Roman" w:hAnsi="Times New Roman" w:cs="Times New Roman"/>
                  <w:sz w:val="24"/>
                  <w:szCs w:val="24"/>
                </w:rPr>
              </w:rPrChange>
            </w:rPr>
            <w:delText>I</w:delText>
          </w:r>
        </w:del>
      </w:ins>
      <w:ins w:id="2794" w:author="skmorgane" w:date="2020-06-24T10:44:00Z">
        <w:r w:rsidR="00597E21">
          <w:rPr>
            <w:rFonts w:asciiTheme="majorHAnsi" w:eastAsia="Times New Roman" w:hAnsiTheme="majorHAnsi" w:cstheme="majorHAnsi"/>
          </w:rPr>
          <w:t>i</w:t>
        </w:r>
      </w:ins>
      <w:ins w:id="2795" w:author="Diaz,Renata M" w:date="2020-06-08T15:30:00Z">
        <w:r w:rsidRPr="00C97458">
          <w:rPr>
            <w:rFonts w:asciiTheme="majorHAnsi" w:eastAsia="Times New Roman" w:hAnsiTheme="majorHAnsi" w:cstheme="majorHAnsi"/>
            <w:rPrChange w:id="2796" w:author="Diaz,Renata M" w:date="2020-06-11T15:21:00Z">
              <w:rPr>
                <w:rFonts w:ascii="Times New Roman" w:eastAsia="Times New Roman" w:hAnsi="Times New Roman" w:cs="Times New Roman"/>
                <w:sz w:val="24"/>
                <w:szCs w:val="24"/>
              </w:rPr>
            </w:rPrChange>
          </w:rPr>
          <w:t xml:space="preserve">f observed SADs are consistently more skewed or even than their feasible sets, the percentile values </w:t>
        </w:r>
      </w:ins>
      <w:ins w:id="2797" w:author="Diaz,Renata M" w:date="2020-06-08T15:37:00Z">
        <w:r w:rsidR="00DE3129" w:rsidRPr="00C97458">
          <w:rPr>
            <w:rFonts w:asciiTheme="majorHAnsi" w:eastAsia="Times New Roman" w:hAnsiTheme="majorHAnsi" w:cstheme="majorHAnsi"/>
            <w:rPrChange w:id="2798" w:author="Diaz,Renata M" w:date="2020-06-11T15:21:00Z">
              <w:rPr>
                <w:rFonts w:ascii="Times New Roman" w:eastAsia="Times New Roman" w:hAnsi="Times New Roman" w:cs="Times New Roman"/>
                <w:sz w:val="24"/>
                <w:szCs w:val="24"/>
              </w:rPr>
            </w:rPrChange>
          </w:rPr>
          <w:t>will</w:t>
        </w:r>
      </w:ins>
      <w:ins w:id="2799" w:author="Diaz,Renata M" w:date="2020-06-08T15:33:00Z">
        <w:r w:rsidR="007104E6" w:rsidRPr="00C97458">
          <w:rPr>
            <w:rFonts w:asciiTheme="majorHAnsi" w:eastAsia="Times New Roman" w:hAnsiTheme="majorHAnsi" w:cstheme="majorHAnsi"/>
            <w:rPrChange w:id="2800" w:author="Diaz,Renata M" w:date="2020-06-11T15:21:00Z">
              <w:rPr>
                <w:rFonts w:ascii="Times New Roman" w:eastAsia="Times New Roman" w:hAnsi="Times New Roman" w:cs="Times New Roman"/>
                <w:sz w:val="24"/>
                <w:szCs w:val="24"/>
              </w:rPr>
            </w:rPrChange>
          </w:rPr>
          <w:t xml:space="preserve"> </w:t>
        </w:r>
      </w:ins>
      <w:ins w:id="2801" w:author="Diaz,Renata M" w:date="2020-06-08T15:30:00Z">
        <w:r w:rsidRPr="00C97458">
          <w:rPr>
            <w:rFonts w:asciiTheme="majorHAnsi" w:eastAsia="Times New Roman" w:hAnsiTheme="majorHAnsi" w:cstheme="majorHAnsi"/>
            <w:rPrChange w:id="2802" w:author="Diaz,Renata M" w:date="2020-06-11T15:21:00Z">
              <w:rPr>
                <w:rFonts w:ascii="Times New Roman" w:eastAsia="Times New Roman" w:hAnsi="Times New Roman" w:cs="Times New Roman"/>
                <w:sz w:val="24"/>
                <w:szCs w:val="24"/>
              </w:rPr>
            </w:rPrChange>
          </w:rPr>
          <w:t xml:space="preserve">be disproportionately concentrated towards the extremes. </w:t>
        </w:r>
      </w:ins>
    </w:p>
    <w:p w14:paraId="33BA267F" w14:textId="4F2C31A3" w:rsidR="009C041C" w:rsidRDefault="00A054F7" w:rsidP="0264BE4F">
      <w:pPr>
        <w:rPr>
          <w:ins w:id="2803" w:author="skmorgane" w:date="2020-06-24T10:34:00Z"/>
          <w:rFonts w:asciiTheme="majorHAnsi" w:eastAsia="Times New Roman" w:hAnsiTheme="majorHAnsi" w:cstheme="majorHAnsi"/>
        </w:rPr>
      </w:pPr>
      <w:ins w:id="2804" w:author="Diaz,Renata M" w:date="2020-06-08T15:39:00Z">
        <w:r w:rsidRPr="00C97458">
          <w:rPr>
            <w:rFonts w:asciiTheme="majorHAnsi" w:eastAsia="Times New Roman" w:hAnsiTheme="majorHAnsi" w:cstheme="majorHAnsi"/>
            <w:rPrChange w:id="2805" w:author="Diaz,Renata M" w:date="2020-06-11T15:21:00Z">
              <w:rPr>
                <w:rFonts w:ascii="Times New Roman" w:eastAsia="Times New Roman" w:hAnsi="Times New Roman" w:cs="Times New Roman"/>
                <w:sz w:val="24"/>
                <w:szCs w:val="24"/>
              </w:rPr>
            </w:rPrChange>
          </w:rPr>
          <w:t>The distribution</w:t>
        </w:r>
      </w:ins>
      <w:ins w:id="2806" w:author="Diaz,Renata M" w:date="2020-06-08T15:46:00Z">
        <w:r w:rsidR="00580380" w:rsidRPr="00C97458">
          <w:rPr>
            <w:rFonts w:asciiTheme="majorHAnsi" w:eastAsia="Times New Roman" w:hAnsiTheme="majorHAnsi" w:cstheme="majorHAnsi"/>
            <w:rPrChange w:id="2807" w:author="Diaz,Renata M" w:date="2020-06-11T15:21:00Z">
              <w:rPr>
                <w:rFonts w:ascii="Times New Roman" w:eastAsia="Times New Roman" w:hAnsi="Times New Roman" w:cs="Times New Roman"/>
                <w:sz w:val="24"/>
                <w:szCs w:val="24"/>
              </w:rPr>
            </w:rPrChange>
          </w:rPr>
          <w:t>s</w:t>
        </w:r>
      </w:ins>
      <w:ins w:id="2808" w:author="Diaz,Renata M" w:date="2020-06-08T15:39:00Z">
        <w:r w:rsidRPr="00C97458">
          <w:rPr>
            <w:rFonts w:asciiTheme="majorHAnsi" w:eastAsia="Times New Roman" w:hAnsiTheme="majorHAnsi" w:cstheme="majorHAnsi"/>
            <w:rPrChange w:id="2809" w:author="Diaz,Renata M" w:date="2020-06-11T15:21:00Z">
              <w:rPr>
                <w:rFonts w:ascii="Times New Roman" w:eastAsia="Times New Roman" w:hAnsi="Times New Roman" w:cs="Times New Roman"/>
                <w:sz w:val="24"/>
                <w:szCs w:val="24"/>
              </w:rPr>
            </w:rPrChange>
          </w:rPr>
          <w:t xml:space="preserve"> of summary statistic values from samples from </w:t>
        </w:r>
      </w:ins>
      <w:ins w:id="2810" w:author="Diaz,Renata M" w:date="2020-06-08T15:41:00Z">
        <w:r w:rsidR="00D94517" w:rsidRPr="00C97458">
          <w:rPr>
            <w:rFonts w:asciiTheme="majorHAnsi" w:eastAsia="Times New Roman" w:hAnsiTheme="majorHAnsi" w:cstheme="majorHAnsi"/>
            <w:rPrChange w:id="2811" w:author="Diaz,Renata M" w:date="2020-06-11T15:21:00Z">
              <w:rPr>
                <w:rFonts w:ascii="Times New Roman" w:eastAsia="Times New Roman" w:hAnsi="Times New Roman" w:cs="Times New Roman"/>
                <w:sz w:val="24"/>
                <w:szCs w:val="24"/>
              </w:rPr>
            </w:rPrChange>
          </w:rPr>
          <w:t>the</w:t>
        </w:r>
      </w:ins>
      <w:ins w:id="2812" w:author="Diaz,Renata M" w:date="2020-06-08T15:39:00Z">
        <w:r w:rsidRPr="00C97458">
          <w:rPr>
            <w:rFonts w:asciiTheme="majorHAnsi" w:eastAsia="Times New Roman" w:hAnsiTheme="majorHAnsi" w:cstheme="majorHAnsi"/>
            <w:rPrChange w:id="2813" w:author="Diaz,Renata M" w:date="2020-06-11T15:21:00Z">
              <w:rPr>
                <w:rFonts w:ascii="Times New Roman" w:eastAsia="Times New Roman" w:hAnsi="Times New Roman" w:cs="Times New Roman"/>
                <w:sz w:val="24"/>
                <w:szCs w:val="24"/>
              </w:rPr>
            </w:rPrChange>
          </w:rPr>
          <w:t xml:space="preserve"> feasible set also allow</w:t>
        </w:r>
      </w:ins>
      <w:ins w:id="2814" w:author="Diaz,Renata M" w:date="2020-06-09T13:58:00Z">
        <w:r w:rsidR="00C73FC2" w:rsidRPr="00C97458">
          <w:rPr>
            <w:rFonts w:asciiTheme="majorHAnsi" w:eastAsia="Times New Roman" w:hAnsiTheme="majorHAnsi" w:cstheme="majorHAnsi"/>
            <w:rPrChange w:id="2815" w:author="Diaz,Renata M" w:date="2020-06-11T15:21:00Z">
              <w:rPr>
                <w:rFonts w:asciiTheme="majorHAnsi" w:eastAsia="Times New Roman" w:hAnsiTheme="majorHAnsi" w:cstheme="majorHAnsi"/>
                <w:sz w:val="24"/>
                <w:szCs w:val="24"/>
              </w:rPr>
            </w:rPrChange>
          </w:rPr>
          <w:t>ed</w:t>
        </w:r>
      </w:ins>
      <w:ins w:id="2816" w:author="Diaz,Renata M" w:date="2020-06-08T15:39:00Z">
        <w:r w:rsidRPr="00C97458">
          <w:rPr>
            <w:rFonts w:asciiTheme="majorHAnsi" w:eastAsia="Times New Roman" w:hAnsiTheme="majorHAnsi" w:cstheme="majorHAnsi"/>
            <w:rPrChange w:id="2817" w:author="Diaz,Renata M" w:date="2020-06-11T15:21:00Z">
              <w:rPr>
                <w:rFonts w:ascii="Times New Roman" w:eastAsia="Times New Roman" w:hAnsi="Times New Roman" w:cs="Times New Roman"/>
                <w:sz w:val="24"/>
                <w:szCs w:val="24"/>
              </w:rPr>
            </w:rPrChange>
          </w:rPr>
          <w:t xml:space="preserve"> us to describe the relative narrowness or breadth of the statistical constraint</w:t>
        </w:r>
      </w:ins>
      <w:ins w:id="2818" w:author="Diaz,Renata M" w:date="2020-06-08T15:41:00Z">
        <w:r w:rsidR="00D94517" w:rsidRPr="00C97458">
          <w:rPr>
            <w:rFonts w:asciiTheme="majorHAnsi" w:eastAsia="Times New Roman" w:hAnsiTheme="majorHAnsi" w:cstheme="majorHAnsi"/>
            <w:rPrChange w:id="2819" w:author="Diaz,Renata M" w:date="2020-06-11T15:21:00Z">
              <w:rPr>
                <w:rFonts w:ascii="Times New Roman" w:eastAsia="Times New Roman" w:hAnsi="Times New Roman" w:cs="Times New Roman"/>
                <w:sz w:val="24"/>
                <w:szCs w:val="24"/>
              </w:rPr>
            </w:rPrChange>
          </w:rPr>
          <w:t xml:space="preserve"> over gradients of S and N.  </w:t>
        </w:r>
      </w:ins>
      <w:ins w:id="2820" w:author="Diaz,Renata M" w:date="2020-06-08T16:16:00Z">
        <w:r w:rsidR="003D2C22" w:rsidRPr="00C97458">
          <w:rPr>
            <w:rFonts w:asciiTheme="majorHAnsi" w:eastAsia="Times New Roman" w:hAnsiTheme="majorHAnsi" w:cstheme="majorHAnsi"/>
            <w:rPrChange w:id="2821" w:author="Diaz,Renata M" w:date="2020-06-11T15:21:00Z">
              <w:rPr>
                <w:rFonts w:ascii="Times New Roman" w:eastAsia="Times New Roman" w:hAnsi="Times New Roman" w:cs="Times New Roman"/>
                <w:sz w:val="24"/>
                <w:szCs w:val="24"/>
              </w:rPr>
            </w:rPrChange>
          </w:rPr>
          <w:t xml:space="preserve">We </w:t>
        </w:r>
      </w:ins>
      <w:ins w:id="2822" w:author="Diaz,Renata M" w:date="2020-06-08T16:17:00Z">
        <w:r w:rsidR="003D2C22" w:rsidRPr="00C97458">
          <w:rPr>
            <w:rFonts w:asciiTheme="majorHAnsi" w:eastAsia="Times New Roman" w:hAnsiTheme="majorHAnsi" w:cstheme="majorHAnsi"/>
            <w:rPrChange w:id="2823" w:author="Diaz,Renata M" w:date="2020-06-11T15:21:00Z">
              <w:rPr>
                <w:rFonts w:ascii="Times New Roman" w:eastAsia="Times New Roman" w:hAnsi="Times New Roman" w:cs="Times New Roman"/>
                <w:sz w:val="24"/>
                <w:szCs w:val="24"/>
              </w:rPr>
            </w:rPrChange>
          </w:rPr>
          <w:t>quantified the narrowness</w:t>
        </w:r>
      </w:ins>
      <w:ins w:id="2824" w:author="Diaz,Renata M" w:date="2020-06-08T16:18:00Z">
        <w:r w:rsidR="003D2C22" w:rsidRPr="00C97458">
          <w:rPr>
            <w:rFonts w:asciiTheme="majorHAnsi" w:eastAsia="Times New Roman" w:hAnsiTheme="majorHAnsi" w:cstheme="majorHAnsi"/>
            <w:rPrChange w:id="2825" w:author="Diaz,Renata M" w:date="2020-06-11T15:21:00Z">
              <w:rPr>
                <w:rFonts w:ascii="Times New Roman" w:eastAsia="Times New Roman" w:hAnsi="Times New Roman" w:cs="Times New Roman"/>
                <w:sz w:val="24"/>
                <w:szCs w:val="24"/>
              </w:rPr>
            </w:rPrChange>
          </w:rPr>
          <w:t xml:space="preserve"> of a </w:t>
        </w:r>
      </w:ins>
      <w:ins w:id="2826" w:author="skmorgane" w:date="2020-06-24T10:45:00Z">
        <w:r w:rsidR="00E37C8C">
          <w:rPr>
            <w:rFonts w:asciiTheme="majorHAnsi" w:eastAsia="Times New Roman" w:hAnsiTheme="majorHAnsi" w:cstheme="majorHAnsi"/>
          </w:rPr>
          <w:t xml:space="preserve">feasible set </w:t>
        </w:r>
      </w:ins>
      <w:ins w:id="2827" w:author="Diaz,Renata M" w:date="2020-06-08T16:18:00Z">
        <w:r w:rsidR="003D2C22" w:rsidRPr="00C97458">
          <w:rPr>
            <w:rFonts w:asciiTheme="majorHAnsi" w:eastAsia="Times New Roman" w:hAnsiTheme="majorHAnsi" w:cstheme="majorHAnsi"/>
            <w:rPrChange w:id="2828" w:author="Diaz,Renata M" w:date="2020-06-11T15:21:00Z">
              <w:rPr>
                <w:rFonts w:ascii="Times New Roman" w:eastAsia="Times New Roman" w:hAnsi="Times New Roman" w:cs="Times New Roman"/>
                <w:sz w:val="24"/>
                <w:szCs w:val="24"/>
              </w:rPr>
            </w:rPrChange>
          </w:rPr>
          <w:t>distribution</w:t>
        </w:r>
      </w:ins>
      <w:ins w:id="2829" w:author="Diaz,Renata M" w:date="2020-06-08T16:17:00Z">
        <w:r w:rsidR="003D2C22" w:rsidRPr="00C97458">
          <w:rPr>
            <w:rFonts w:asciiTheme="majorHAnsi" w:eastAsia="Times New Roman" w:hAnsiTheme="majorHAnsi" w:cstheme="majorHAnsi"/>
            <w:rPrChange w:id="2830" w:author="Diaz,Renata M" w:date="2020-06-11T15:21:00Z">
              <w:rPr>
                <w:rFonts w:ascii="Times New Roman" w:eastAsia="Times New Roman" w:hAnsi="Times New Roman" w:cs="Times New Roman"/>
                <w:sz w:val="24"/>
                <w:szCs w:val="24"/>
              </w:rPr>
            </w:rPrChange>
          </w:rPr>
          <w:t xml:space="preserve"> as the ratio of the range of values encompassed within</w:t>
        </w:r>
      </w:ins>
      <w:ins w:id="2831" w:author="Diaz,Renata M" w:date="2020-06-08T16:18:00Z">
        <w:r w:rsidR="003D2C22" w:rsidRPr="00C97458">
          <w:rPr>
            <w:rFonts w:asciiTheme="majorHAnsi" w:eastAsia="Times New Roman" w:hAnsiTheme="majorHAnsi" w:cstheme="majorHAnsi"/>
            <w:rPrChange w:id="2832" w:author="Diaz,Renata M" w:date="2020-06-11T15:21:00Z">
              <w:rPr>
                <w:rFonts w:ascii="Times New Roman" w:eastAsia="Times New Roman" w:hAnsi="Times New Roman" w:cs="Times New Roman"/>
                <w:sz w:val="24"/>
                <w:szCs w:val="24"/>
              </w:rPr>
            </w:rPrChange>
          </w:rPr>
          <w:t xml:space="preserve"> </w:t>
        </w:r>
      </w:ins>
      <w:ins w:id="2833" w:author="Diaz,Renata M" w:date="2020-06-11T09:43:00Z">
        <w:r w:rsidR="0026138C" w:rsidRPr="00C97458">
          <w:rPr>
            <w:rFonts w:asciiTheme="majorHAnsi" w:eastAsia="Times New Roman" w:hAnsiTheme="majorHAnsi" w:cstheme="majorHAnsi"/>
            <w:rPrChange w:id="2834" w:author="Diaz,Renata M" w:date="2020-06-11T15:21:00Z">
              <w:rPr>
                <w:rFonts w:asciiTheme="majorHAnsi" w:eastAsia="Times New Roman" w:hAnsiTheme="majorHAnsi" w:cstheme="majorHAnsi"/>
                <w:sz w:val="24"/>
                <w:szCs w:val="24"/>
              </w:rPr>
            </w:rPrChange>
          </w:rPr>
          <w:t>a</w:t>
        </w:r>
      </w:ins>
      <w:ins w:id="2835" w:author="Diaz,Renata M" w:date="2020-06-08T16:17:00Z">
        <w:r w:rsidR="003D2C22" w:rsidRPr="00C97458">
          <w:rPr>
            <w:rFonts w:asciiTheme="majorHAnsi" w:eastAsia="Times New Roman" w:hAnsiTheme="majorHAnsi" w:cstheme="majorHAnsi"/>
            <w:rPrChange w:id="2836" w:author="Diaz,Renata M" w:date="2020-06-11T15:21:00Z">
              <w:rPr>
                <w:rFonts w:ascii="Times New Roman" w:eastAsia="Times New Roman" w:hAnsi="Times New Roman" w:cs="Times New Roman"/>
                <w:sz w:val="24"/>
                <w:szCs w:val="24"/>
              </w:rPr>
            </w:rPrChange>
          </w:rPr>
          <w:t xml:space="preserve"> one-sided 95% interval</w:t>
        </w:r>
      </w:ins>
      <w:ins w:id="2837" w:author="Diaz,Renata M" w:date="2020-06-08T16:18:00Z">
        <w:r w:rsidR="003D2C22" w:rsidRPr="00C97458">
          <w:rPr>
            <w:rFonts w:asciiTheme="majorHAnsi" w:eastAsia="Times New Roman" w:hAnsiTheme="majorHAnsi" w:cstheme="majorHAnsi"/>
            <w:rPrChange w:id="2838" w:author="Diaz,Renata M" w:date="2020-06-11T15:21:00Z">
              <w:rPr>
                <w:rFonts w:ascii="Times New Roman" w:eastAsia="Times New Roman" w:hAnsi="Times New Roman" w:cs="Times New Roman"/>
                <w:sz w:val="24"/>
                <w:szCs w:val="24"/>
              </w:rPr>
            </w:rPrChange>
          </w:rPr>
          <w:t xml:space="preserve"> to the full range of values in the distribution</w:t>
        </w:r>
      </w:ins>
      <w:ins w:id="2839" w:author="Diaz,Renata M" w:date="2020-06-11T09:43:00Z">
        <w:r w:rsidR="002D41F9" w:rsidRPr="00C97458">
          <w:rPr>
            <w:rFonts w:asciiTheme="majorHAnsi" w:eastAsia="Times New Roman" w:hAnsiTheme="majorHAnsi" w:cstheme="majorHAnsi"/>
            <w:rPrChange w:id="2840" w:author="Diaz,Renata M" w:date="2020-06-11T15:21:00Z">
              <w:rPr>
                <w:rFonts w:asciiTheme="majorHAnsi" w:eastAsia="Times New Roman" w:hAnsiTheme="majorHAnsi" w:cstheme="majorHAnsi"/>
                <w:sz w:val="24"/>
                <w:szCs w:val="24"/>
              </w:rPr>
            </w:rPrChange>
          </w:rPr>
          <w:t xml:space="preserve"> (</w:t>
        </w:r>
        <w:r w:rsidR="002D41F9" w:rsidRPr="00C97458">
          <w:rPr>
            <w:rFonts w:asciiTheme="majorHAnsi" w:eastAsia="Times New Roman" w:hAnsiTheme="majorHAnsi" w:cstheme="majorHAnsi"/>
            <w:rPrChange w:id="2841" w:author="Diaz,Renata M" w:date="2020-06-11T15:21:00Z">
              <w:rPr>
                <w:rFonts w:asciiTheme="majorHAnsi" w:eastAsia="Times New Roman" w:hAnsiTheme="majorHAnsi" w:cstheme="majorHAnsi"/>
                <w:sz w:val="24"/>
                <w:szCs w:val="24"/>
              </w:rPr>
            </w:rPrChange>
          </w:rPr>
          <w:fldChar w:fldCharType="begin"/>
        </w:r>
        <w:r w:rsidR="002D41F9" w:rsidRPr="00C97458">
          <w:rPr>
            <w:rFonts w:asciiTheme="majorHAnsi" w:eastAsia="Times New Roman" w:hAnsiTheme="majorHAnsi" w:cstheme="majorHAnsi"/>
            <w:rPrChange w:id="2842" w:author="Diaz,Renata M" w:date="2020-06-11T15:21:00Z">
              <w:rPr>
                <w:rFonts w:asciiTheme="majorHAnsi" w:eastAsia="Times New Roman" w:hAnsiTheme="majorHAnsi" w:cstheme="majorHAnsi"/>
                <w:sz w:val="24"/>
                <w:szCs w:val="24"/>
              </w:rPr>
            </w:rPrChange>
          </w:rPr>
          <w:instrText xml:space="preserve"> HYPERLINK  \l "_Figure_2:_95%" </w:instrText>
        </w:r>
        <w:r w:rsidR="002D41F9" w:rsidRPr="00C97458">
          <w:rPr>
            <w:rFonts w:asciiTheme="majorHAnsi" w:eastAsia="Times New Roman" w:hAnsiTheme="majorHAnsi" w:cstheme="majorHAnsi"/>
            <w:rPrChange w:id="2843" w:author="Diaz,Renata M" w:date="2020-06-11T15:21:00Z">
              <w:rPr>
                <w:rFonts w:asciiTheme="majorHAnsi" w:eastAsia="Times New Roman" w:hAnsiTheme="majorHAnsi" w:cstheme="majorHAnsi"/>
                <w:sz w:val="24"/>
                <w:szCs w:val="24"/>
              </w:rPr>
            </w:rPrChange>
          </w:rPr>
          <w:fldChar w:fldCharType="separate"/>
        </w:r>
        <w:r w:rsidR="002D41F9" w:rsidRPr="00C97458">
          <w:rPr>
            <w:rStyle w:val="Hyperlink"/>
            <w:rFonts w:asciiTheme="majorHAnsi" w:eastAsia="Times New Roman" w:hAnsiTheme="majorHAnsi" w:cstheme="majorHAnsi"/>
            <w:rPrChange w:id="2844" w:author="Diaz,Renata M" w:date="2020-06-11T15:21:00Z">
              <w:rPr>
                <w:rStyle w:val="Hyperlink"/>
                <w:rFonts w:asciiTheme="majorHAnsi" w:eastAsia="Times New Roman" w:hAnsiTheme="majorHAnsi" w:cstheme="majorHAnsi"/>
                <w:sz w:val="24"/>
                <w:szCs w:val="24"/>
              </w:rPr>
            </w:rPrChange>
          </w:rPr>
          <w:t>Figure</w:t>
        </w:r>
        <w:r w:rsidR="002D41F9" w:rsidRPr="00C97458">
          <w:rPr>
            <w:rFonts w:asciiTheme="majorHAnsi" w:eastAsia="Times New Roman" w:hAnsiTheme="majorHAnsi" w:cstheme="majorHAnsi"/>
            <w:rPrChange w:id="2845" w:author="Diaz,Renata M" w:date="2020-06-11T15:21:00Z">
              <w:rPr>
                <w:rFonts w:asciiTheme="majorHAnsi" w:eastAsia="Times New Roman" w:hAnsiTheme="majorHAnsi" w:cstheme="majorHAnsi"/>
                <w:sz w:val="24"/>
                <w:szCs w:val="24"/>
              </w:rPr>
            </w:rPrChange>
          </w:rPr>
          <w:fldChar w:fldCharType="end"/>
        </w:r>
        <w:r w:rsidR="002D41F9" w:rsidRPr="00C97458">
          <w:rPr>
            <w:rFonts w:asciiTheme="majorHAnsi" w:eastAsia="Times New Roman" w:hAnsiTheme="majorHAnsi" w:cstheme="majorHAnsi"/>
            <w:rPrChange w:id="2846" w:author="Diaz,Renata M" w:date="2020-06-11T15:21:00Z">
              <w:rPr>
                <w:rFonts w:asciiTheme="majorHAnsi" w:eastAsia="Times New Roman" w:hAnsiTheme="majorHAnsi" w:cstheme="majorHAnsi"/>
                <w:sz w:val="24"/>
                <w:szCs w:val="24"/>
              </w:rPr>
            </w:rPrChange>
          </w:rPr>
          <w:t>)</w:t>
        </w:r>
      </w:ins>
      <w:ins w:id="2847" w:author="Diaz,Renata M" w:date="2020-06-08T16:18:00Z">
        <w:r w:rsidR="003D2C22" w:rsidRPr="00C97458">
          <w:rPr>
            <w:rFonts w:asciiTheme="majorHAnsi" w:eastAsia="Times New Roman" w:hAnsiTheme="majorHAnsi" w:cstheme="majorHAnsi"/>
            <w:rPrChange w:id="2848" w:author="Diaz,Renata M" w:date="2020-06-11T15:21:00Z">
              <w:rPr>
                <w:rFonts w:ascii="Times New Roman" w:eastAsia="Times New Roman" w:hAnsi="Times New Roman" w:cs="Times New Roman"/>
                <w:sz w:val="24"/>
                <w:szCs w:val="24"/>
              </w:rPr>
            </w:rPrChange>
          </w:rPr>
          <w:t>.</w:t>
        </w:r>
      </w:ins>
      <w:ins w:id="2849" w:author="Diaz,Renata M" w:date="2020-06-09T14:02:00Z">
        <w:r w:rsidR="00DB659A" w:rsidRPr="00C97458" w:rsidDel="00A054F7">
          <w:rPr>
            <w:rFonts w:asciiTheme="majorHAnsi" w:eastAsia="Times New Roman" w:hAnsiTheme="majorHAnsi" w:cstheme="majorHAnsi"/>
            <w:rPrChange w:id="2850" w:author="Diaz,Renata M" w:date="2020-06-11T15:21:00Z">
              <w:rPr>
                <w:rFonts w:asciiTheme="majorHAnsi" w:eastAsia="Times New Roman" w:hAnsiTheme="majorHAnsi" w:cstheme="majorHAnsi"/>
                <w:sz w:val="24"/>
                <w:szCs w:val="24"/>
              </w:rPr>
            </w:rPrChange>
          </w:rPr>
          <w:t xml:space="preserve"> </w:t>
        </w:r>
      </w:ins>
      <w:ins w:id="2851" w:author="Diaz,Renata M" w:date="2020-06-11T09:41:00Z">
        <w:r w:rsidR="000A6D8B" w:rsidRPr="00C97458">
          <w:rPr>
            <w:rFonts w:asciiTheme="majorHAnsi" w:eastAsia="Times New Roman" w:hAnsiTheme="majorHAnsi" w:cstheme="majorHAnsi"/>
            <w:rPrChange w:id="2852" w:author="Diaz,Renata M" w:date="2020-06-11T15:21:00Z">
              <w:rPr>
                <w:rFonts w:asciiTheme="majorHAnsi" w:eastAsia="Times New Roman" w:hAnsiTheme="majorHAnsi" w:cstheme="majorHAnsi"/>
                <w:sz w:val="24"/>
                <w:szCs w:val="24"/>
              </w:rPr>
            </w:rPrChange>
          </w:rPr>
          <w:t xml:space="preserve">This allowed us to </w:t>
        </w:r>
      </w:ins>
      <w:ins w:id="2853" w:author="Diaz,Renata M" w:date="2020-06-11T09:42:00Z">
        <w:r w:rsidR="000A6D8B" w:rsidRPr="00C97458">
          <w:rPr>
            <w:rFonts w:asciiTheme="majorHAnsi" w:eastAsia="Times New Roman" w:hAnsiTheme="majorHAnsi" w:cstheme="majorHAnsi"/>
            <w:rPrChange w:id="2854" w:author="Diaz,Renata M" w:date="2020-06-11T15:21:00Z">
              <w:rPr>
                <w:rFonts w:asciiTheme="majorHAnsi" w:eastAsia="Times New Roman" w:hAnsiTheme="majorHAnsi" w:cstheme="majorHAnsi"/>
                <w:sz w:val="24"/>
                <w:szCs w:val="24"/>
              </w:rPr>
            </w:rPrChange>
          </w:rPr>
          <w:t>isolate</w:t>
        </w:r>
      </w:ins>
      <w:ins w:id="2855" w:author="Diaz,Renata M" w:date="2020-06-11T09:41:00Z">
        <w:r w:rsidR="000A6D8B" w:rsidRPr="00C97458">
          <w:rPr>
            <w:rFonts w:asciiTheme="majorHAnsi" w:eastAsia="Times New Roman" w:hAnsiTheme="majorHAnsi" w:cstheme="majorHAnsi"/>
            <w:rPrChange w:id="2856" w:author="Diaz,Renata M" w:date="2020-06-11T15:21:00Z">
              <w:rPr>
                <w:rFonts w:asciiTheme="majorHAnsi" w:eastAsia="Times New Roman" w:hAnsiTheme="majorHAnsi" w:cstheme="majorHAnsi"/>
                <w:sz w:val="24"/>
                <w:szCs w:val="24"/>
              </w:rPr>
            </w:rPrChange>
          </w:rPr>
          <w:t xml:space="preserve"> </w:t>
        </w:r>
      </w:ins>
      <w:ins w:id="2857" w:author="Diaz,Renata M" w:date="2020-06-11T09:42:00Z">
        <w:r w:rsidR="000A6D8B" w:rsidRPr="00C97458">
          <w:rPr>
            <w:rFonts w:asciiTheme="majorHAnsi" w:eastAsia="Times New Roman" w:hAnsiTheme="majorHAnsi" w:cstheme="majorHAnsi"/>
            <w:rPrChange w:id="2858" w:author="Diaz,Renata M" w:date="2020-06-11T15:21:00Z">
              <w:rPr>
                <w:rFonts w:asciiTheme="majorHAnsi" w:eastAsia="Times New Roman" w:hAnsiTheme="majorHAnsi" w:cstheme="majorHAnsi"/>
                <w:sz w:val="24"/>
                <w:szCs w:val="24"/>
              </w:rPr>
            </w:rPrChange>
          </w:rPr>
          <w:t xml:space="preserve">and compare </w:t>
        </w:r>
      </w:ins>
      <w:ins w:id="2859" w:author="Diaz,Renata M" w:date="2020-06-11T09:41:00Z">
        <w:r w:rsidR="000A6D8B" w:rsidRPr="00C97458">
          <w:rPr>
            <w:rFonts w:asciiTheme="majorHAnsi" w:eastAsia="Times New Roman" w:hAnsiTheme="majorHAnsi" w:cstheme="majorHAnsi"/>
            <w:rPrChange w:id="2860" w:author="Diaz,Renata M" w:date="2020-06-11T15:21:00Z">
              <w:rPr>
                <w:rFonts w:asciiTheme="majorHAnsi" w:eastAsia="Times New Roman" w:hAnsiTheme="majorHAnsi" w:cstheme="majorHAnsi"/>
                <w:sz w:val="24"/>
                <w:szCs w:val="24"/>
              </w:rPr>
            </w:rPrChange>
          </w:rPr>
          <w:t xml:space="preserve">the </w:t>
        </w:r>
        <w:r w:rsidR="000A6D8B" w:rsidRPr="00C97458">
          <w:rPr>
            <w:rFonts w:asciiTheme="majorHAnsi" w:eastAsia="Times New Roman" w:hAnsiTheme="majorHAnsi" w:cstheme="majorHAnsi"/>
            <w:i/>
            <w:iCs/>
            <w:rPrChange w:id="2861" w:author="Diaz,Renata M" w:date="2020-06-11T15:21:00Z">
              <w:rPr>
                <w:rFonts w:asciiTheme="majorHAnsi" w:eastAsia="Times New Roman" w:hAnsiTheme="majorHAnsi" w:cstheme="majorHAnsi"/>
                <w:sz w:val="24"/>
                <w:szCs w:val="24"/>
              </w:rPr>
            </w:rPrChange>
          </w:rPr>
          <w:t>narrowness</w:t>
        </w:r>
        <w:r w:rsidR="000A6D8B" w:rsidRPr="00C97458">
          <w:rPr>
            <w:rFonts w:asciiTheme="majorHAnsi" w:eastAsia="Times New Roman" w:hAnsiTheme="majorHAnsi" w:cstheme="majorHAnsi"/>
            <w:rPrChange w:id="2862" w:author="Diaz,Renata M" w:date="2020-06-11T15:21:00Z">
              <w:rPr>
                <w:rFonts w:asciiTheme="majorHAnsi" w:eastAsia="Times New Roman" w:hAnsiTheme="majorHAnsi" w:cstheme="majorHAnsi"/>
                <w:sz w:val="24"/>
                <w:szCs w:val="24"/>
              </w:rPr>
            </w:rPrChange>
          </w:rPr>
          <w:t xml:space="preserve"> of distributions that vary </w:t>
        </w:r>
      </w:ins>
      <w:ins w:id="2863" w:author="Diaz,Renata M" w:date="2020-06-11T09:42:00Z">
        <w:r w:rsidR="000A6D8B" w:rsidRPr="00C97458">
          <w:rPr>
            <w:rFonts w:asciiTheme="majorHAnsi" w:eastAsia="Times New Roman" w:hAnsiTheme="majorHAnsi" w:cstheme="majorHAnsi"/>
            <w:rPrChange w:id="2864" w:author="Diaz,Renata M" w:date="2020-06-11T15:21:00Z">
              <w:rPr>
                <w:rFonts w:asciiTheme="majorHAnsi" w:eastAsia="Times New Roman" w:hAnsiTheme="majorHAnsi" w:cstheme="majorHAnsi"/>
                <w:sz w:val="24"/>
                <w:szCs w:val="24"/>
              </w:rPr>
            </w:rPrChange>
          </w:rPr>
          <w:t xml:space="preserve">considerably </w:t>
        </w:r>
      </w:ins>
      <w:ins w:id="2865" w:author="Diaz,Renata M" w:date="2020-06-11T09:41:00Z">
        <w:r w:rsidR="000A6D8B" w:rsidRPr="00C97458">
          <w:rPr>
            <w:rFonts w:asciiTheme="majorHAnsi" w:eastAsia="Times New Roman" w:hAnsiTheme="majorHAnsi" w:cstheme="majorHAnsi"/>
            <w:rPrChange w:id="2866" w:author="Diaz,Renata M" w:date="2020-06-11T15:21:00Z">
              <w:rPr>
                <w:rFonts w:asciiTheme="majorHAnsi" w:eastAsia="Times New Roman" w:hAnsiTheme="majorHAnsi" w:cstheme="majorHAnsi"/>
                <w:sz w:val="24"/>
                <w:szCs w:val="24"/>
              </w:rPr>
            </w:rPrChange>
          </w:rPr>
          <w:t>in</w:t>
        </w:r>
      </w:ins>
      <w:ins w:id="2867" w:author="Diaz,Renata M" w:date="2020-06-11T09:42:00Z">
        <w:r w:rsidR="000A6D8B" w:rsidRPr="00C97458">
          <w:rPr>
            <w:rFonts w:asciiTheme="majorHAnsi" w:eastAsia="Times New Roman" w:hAnsiTheme="majorHAnsi" w:cstheme="majorHAnsi"/>
            <w:rPrChange w:id="2868" w:author="Diaz,Renata M" w:date="2020-06-11T15:21:00Z">
              <w:rPr>
                <w:rFonts w:asciiTheme="majorHAnsi" w:eastAsia="Times New Roman" w:hAnsiTheme="majorHAnsi" w:cstheme="majorHAnsi"/>
                <w:sz w:val="24"/>
                <w:szCs w:val="24"/>
              </w:rPr>
            </w:rPrChange>
          </w:rPr>
          <w:t xml:space="preserve"> their actual values, means, ranges, and standard deviations.</w:t>
        </w:r>
      </w:ins>
      <w:ins w:id="2869" w:author="Diaz,Renata M" w:date="2020-06-11T09:44:00Z">
        <w:r w:rsidR="00E66986" w:rsidRPr="00C97458">
          <w:rPr>
            <w:rFonts w:asciiTheme="majorHAnsi" w:eastAsia="Times New Roman" w:hAnsiTheme="majorHAnsi" w:cstheme="majorHAnsi"/>
            <w:rPrChange w:id="2870" w:author="Diaz,Renata M" w:date="2020-06-11T15:21:00Z">
              <w:rPr>
                <w:rFonts w:asciiTheme="majorHAnsi" w:eastAsia="Times New Roman" w:hAnsiTheme="majorHAnsi" w:cstheme="majorHAnsi"/>
                <w:sz w:val="24"/>
                <w:szCs w:val="24"/>
              </w:rPr>
            </w:rPrChange>
          </w:rPr>
          <w:t xml:space="preserve"> Results from this metric</w:t>
        </w:r>
      </w:ins>
      <w:ins w:id="2871" w:author="Diaz,Renata M" w:date="2020-06-11T09:45:00Z">
        <w:r w:rsidR="00E66986" w:rsidRPr="00C97458">
          <w:rPr>
            <w:rFonts w:asciiTheme="majorHAnsi" w:eastAsia="Times New Roman" w:hAnsiTheme="majorHAnsi" w:cstheme="majorHAnsi"/>
            <w:rPrChange w:id="2872" w:author="Diaz,Renata M" w:date="2020-06-11T15:21:00Z">
              <w:rPr>
                <w:rFonts w:asciiTheme="majorHAnsi" w:eastAsia="Times New Roman" w:hAnsiTheme="majorHAnsi" w:cstheme="majorHAnsi"/>
                <w:sz w:val="24"/>
                <w:szCs w:val="24"/>
              </w:rPr>
            </w:rPrChange>
          </w:rPr>
          <w:t xml:space="preserve"> correspond qualitatively to more computationally-intensive approaches to measuring the self-similarity </w:t>
        </w:r>
        <w:r w:rsidR="00BC5D54" w:rsidRPr="00C97458">
          <w:rPr>
            <w:rFonts w:asciiTheme="majorHAnsi" w:eastAsia="Times New Roman" w:hAnsiTheme="majorHAnsi" w:cstheme="majorHAnsi"/>
            <w:rPrChange w:id="2873" w:author="Diaz,Renata M" w:date="2020-06-11T15:21:00Z">
              <w:rPr>
                <w:rFonts w:asciiTheme="majorHAnsi" w:eastAsia="Times New Roman" w:hAnsiTheme="majorHAnsi" w:cstheme="majorHAnsi"/>
                <w:sz w:val="24"/>
                <w:szCs w:val="24"/>
              </w:rPr>
            </w:rPrChange>
          </w:rPr>
          <w:t>of</w:t>
        </w:r>
        <w:r w:rsidR="00E66986" w:rsidRPr="00C97458">
          <w:rPr>
            <w:rFonts w:asciiTheme="majorHAnsi" w:eastAsia="Times New Roman" w:hAnsiTheme="majorHAnsi" w:cstheme="majorHAnsi"/>
            <w:rPrChange w:id="2874" w:author="Diaz,Renata M" w:date="2020-06-11T15:21:00Z">
              <w:rPr>
                <w:rFonts w:asciiTheme="majorHAnsi" w:eastAsia="Times New Roman" w:hAnsiTheme="majorHAnsi" w:cstheme="majorHAnsi"/>
                <w:sz w:val="24"/>
                <w:szCs w:val="24"/>
              </w:rPr>
            </w:rPrChange>
          </w:rPr>
          <w:t xml:space="preserve"> </w:t>
        </w:r>
        <w:r w:rsidR="00625AF7" w:rsidRPr="00C97458">
          <w:rPr>
            <w:rFonts w:asciiTheme="majorHAnsi" w:eastAsia="Times New Roman" w:hAnsiTheme="majorHAnsi" w:cstheme="majorHAnsi"/>
            <w:rPrChange w:id="2875" w:author="Diaz,Renata M" w:date="2020-06-11T15:21:00Z">
              <w:rPr>
                <w:rFonts w:asciiTheme="majorHAnsi" w:eastAsia="Times New Roman" w:hAnsiTheme="majorHAnsi" w:cstheme="majorHAnsi"/>
                <w:sz w:val="24"/>
                <w:szCs w:val="24"/>
              </w:rPr>
            </w:rPrChange>
          </w:rPr>
          <w:t>the elements</w:t>
        </w:r>
      </w:ins>
      <w:ins w:id="2876" w:author="Diaz,Renata M" w:date="2020-06-11T09:46:00Z">
        <w:r w:rsidR="00625AF7" w:rsidRPr="00C97458">
          <w:rPr>
            <w:rFonts w:asciiTheme="majorHAnsi" w:eastAsia="Times New Roman" w:hAnsiTheme="majorHAnsi" w:cstheme="majorHAnsi"/>
            <w:rPrChange w:id="2877" w:author="Diaz,Renata M" w:date="2020-06-11T15:21:00Z">
              <w:rPr>
                <w:rFonts w:asciiTheme="majorHAnsi" w:eastAsia="Times New Roman" w:hAnsiTheme="majorHAnsi" w:cstheme="majorHAnsi"/>
                <w:sz w:val="24"/>
                <w:szCs w:val="24"/>
              </w:rPr>
            </w:rPrChange>
          </w:rPr>
          <w:t xml:space="preserve"> of </w:t>
        </w:r>
      </w:ins>
      <w:ins w:id="2878" w:author="Diaz,Renata M" w:date="2020-06-11T09:45:00Z">
        <w:r w:rsidR="00E66986" w:rsidRPr="00C97458">
          <w:rPr>
            <w:rFonts w:asciiTheme="majorHAnsi" w:eastAsia="Times New Roman" w:hAnsiTheme="majorHAnsi" w:cstheme="majorHAnsi"/>
            <w:rPrChange w:id="2879" w:author="Diaz,Renata M" w:date="2020-06-11T15:21:00Z">
              <w:rPr>
                <w:rFonts w:asciiTheme="majorHAnsi" w:eastAsia="Times New Roman" w:hAnsiTheme="majorHAnsi" w:cstheme="majorHAnsi"/>
                <w:sz w:val="24"/>
                <w:szCs w:val="24"/>
              </w:rPr>
            </w:rPrChange>
          </w:rPr>
          <w:t>feasible set</w:t>
        </w:r>
        <w:r w:rsidR="00BC5D54" w:rsidRPr="00C97458">
          <w:rPr>
            <w:rFonts w:asciiTheme="majorHAnsi" w:eastAsia="Times New Roman" w:hAnsiTheme="majorHAnsi" w:cstheme="majorHAnsi"/>
            <w:rPrChange w:id="2880" w:author="Diaz,Renata M" w:date="2020-06-11T15:21:00Z">
              <w:rPr>
                <w:rFonts w:asciiTheme="majorHAnsi" w:eastAsia="Times New Roman" w:hAnsiTheme="majorHAnsi" w:cstheme="majorHAnsi"/>
                <w:sz w:val="24"/>
                <w:szCs w:val="24"/>
              </w:rPr>
            </w:rPrChange>
          </w:rPr>
          <w:t>s</w:t>
        </w:r>
        <w:r w:rsidR="00E66986" w:rsidRPr="00C97458">
          <w:rPr>
            <w:rFonts w:asciiTheme="majorHAnsi" w:eastAsia="Times New Roman" w:hAnsiTheme="majorHAnsi" w:cstheme="majorHAnsi"/>
            <w:rPrChange w:id="2881" w:author="Diaz,Renata M" w:date="2020-06-11T15:21:00Z">
              <w:rPr>
                <w:rFonts w:asciiTheme="majorHAnsi" w:eastAsia="Times New Roman" w:hAnsiTheme="majorHAnsi" w:cstheme="majorHAnsi"/>
                <w:sz w:val="24"/>
                <w:szCs w:val="24"/>
              </w:rPr>
            </w:rPrChange>
          </w:rPr>
          <w:t xml:space="preserve"> (Supplement).</w:t>
        </w:r>
      </w:ins>
      <w:ins w:id="2882" w:author="Diaz,Renata M" w:date="2020-06-11T09:44:00Z">
        <w:r w:rsidR="00E66986" w:rsidRPr="00C97458">
          <w:rPr>
            <w:rFonts w:asciiTheme="majorHAnsi" w:eastAsia="Times New Roman" w:hAnsiTheme="majorHAnsi" w:cstheme="majorHAnsi"/>
            <w:rPrChange w:id="2883" w:author="Diaz,Renata M" w:date="2020-06-11T15:21:00Z">
              <w:rPr>
                <w:rFonts w:asciiTheme="majorHAnsi" w:eastAsia="Times New Roman" w:hAnsiTheme="majorHAnsi" w:cstheme="majorHAnsi"/>
                <w:sz w:val="24"/>
                <w:szCs w:val="24"/>
              </w:rPr>
            </w:rPrChange>
          </w:rPr>
          <w:t xml:space="preserve"> </w:t>
        </w:r>
      </w:ins>
      <w:ins w:id="2884" w:author="skmorgane" w:date="2020-05-26T11:29:00Z">
        <w:del w:id="2885" w:author="Diaz,Renata M" w:date="2020-06-08T15:38:00Z">
          <w:r w:rsidR="00542910" w:rsidRPr="00C97458" w:rsidDel="00A054F7">
            <w:rPr>
              <w:rFonts w:asciiTheme="majorHAnsi" w:eastAsia="Times New Roman" w:hAnsiTheme="majorHAnsi" w:cstheme="majorHAnsi"/>
              <w:rPrChange w:id="2886" w:author="Diaz,Renata M" w:date="2020-06-11T15:21:00Z">
                <w:rPr>
                  <w:rFonts w:ascii="Times New Roman" w:eastAsia="Times New Roman" w:hAnsi="Times New Roman" w:cs="Times New Roman"/>
                  <w:sz w:val="24"/>
                  <w:szCs w:val="24"/>
                </w:rPr>
              </w:rPrChange>
            </w:rPr>
            <w:delText>w</w:delText>
          </w:r>
        </w:del>
      </w:ins>
      <w:ins w:id="2887" w:author="skmorgane" w:date="2020-05-26T11:30:00Z">
        <w:del w:id="2888" w:author="Diaz,Renata M" w:date="2020-06-08T15:38:00Z">
          <w:r w:rsidR="00542910" w:rsidRPr="00C97458" w:rsidDel="00A054F7">
            <w:rPr>
              <w:rFonts w:asciiTheme="majorHAnsi" w:eastAsia="Times New Roman" w:hAnsiTheme="majorHAnsi" w:cstheme="majorHAnsi"/>
              <w:rPrChange w:id="2889" w:author="Diaz,Renata M" w:date="2020-06-11T15:21:00Z">
                <w:rPr>
                  <w:rFonts w:ascii="Times New Roman" w:eastAsia="Times New Roman" w:hAnsi="Times New Roman" w:cs="Times New Roman"/>
                  <w:sz w:val="24"/>
                  <w:szCs w:val="24"/>
                </w:rPr>
              </w:rPrChange>
            </w:rPr>
            <w:delText>calculatedunique draw.</w:delText>
          </w:r>
        </w:del>
      </w:ins>
      <w:moveFromRangeStart w:id="2890" w:author="Diaz,Renata M" w:date="2020-06-08T15:36:00Z" w:name="move42523028"/>
      <w:moveFrom w:id="2891" w:author="Diaz,Renata M" w:date="2020-06-08T15:36:00Z">
        <w:ins w:id="2892" w:author="skmorgane" w:date="2020-05-26T11:30:00Z">
          <w:del w:id="2893" w:author="Diaz,Renata M" w:date="2020-06-08T15:38:00Z">
            <w:r w:rsidR="00542910" w:rsidRPr="00C97458" w:rsidDel="00A054F7">
              <w:rPr>
                <w:rFonts w:asciiTheme="majorHAnsi" w:eastAsia="Times New Roman" w:hAnsiTheme="majorHAnsi" w:cstheme="majorHAnsi"/>
                <w:rPrChange w:id="2894" w:author="Diaz,Renata M" w:date="2020-06-11T15:21:00Z">
                  <w:rPr>
                    <w:rFonts w:ascii="Times New Roman" w:eastAsia="Times New Roman" w:hAnsi="Times New Roman" w:cs="Times New Roman"/>
                    <w:sz w:val="24"/>
                    <w:szCs w:val="24"/>
                  </w:rPr>
                </w:rPrChange>
              </w:rPr>
              <w:delText xml:space="preserve"> The distribution of skewness or Simpson’s even</w:delText>
            </w:r>
          </w:del>
        </w:ins>
        <w:ins w:id="2895" w:author="skmorgane" w:date="2020-05-26T11:31:00Z">
          <w:del w:id="2896" w:author="Diaz,Renata M" w:date="2020-06-08T15:38:00Z">
            <w:r w:rsidR="00542910" w:rsidRPr="00C97458" w:rsidDel="00A054F7">
              <w:rPr>
                <w:rFonts w:asciiTheme="majorHAnsi" w:eastAsia="Times New Roman" w:hAnsiTheme="majorHAnsi" w:cstheme="majorHAnsi"/>
                <w:rPrChange w:id="2897" w:author="Diaz,Renata M" w:date="2020-06-11T15:21:00Z">
                  <w:rPr>
                    <w:rFonts w:ascii="Times New Roman" w:eastAsia="Times New Roman" w:hAnsi="Times New Roman" w:cs="Times New Roman"/>
                    <w:sz w:val="24"/>
                    <w:szCs w:val="24"/>
                  </w:rPr>
                </w:rPrChange>
              </w:rPr>
              <w:delText>n</w:delText>
            </w:r>
          </w:del>
        </w:ins>
        <w:ins w:id="2898" w:author="skmorgane" w:date="2020-05-26T11:30:00Z">
          <w:del w:id="2899" w:author="Diaz,Renata M" w:date="2020-06-08T15:38:00Z">
            <w:r w:rsidR="00542910" w:rsidRPr="00C97458" w:rsidDel="00A054F7">
              <w:rPr>
                <w:rFonts w:asciiTheme="majorHAnsi" w:eastAsia="Times New Roman" w:hAnsiTheme="majorHAnsi" w:cstheme="majorHAnsi"/>
                <w:rPrChange w:id="2900" w:author="Diaz,Renata M" w:date="2020-06-11T15:21:00Z">
                  <w:rPr>
                    <w:rFonts w:ascii="Times New Roman" w:eastAsia="Times New Roman" w:hAnsi="Times New Roman" w:cs="Times New Roman"/>
                    <w:sz w:val="24"/>
                    <w:szCs w:val="24"/>
                  </w:rPr>
                </w:rPrChange>
              </w:rPr>
              <w:delText>ess values</w:delText>
            </w:r>
          </w:del>
        </w:ins>
        <w:ins w:id="2901" w:author="skmorgane" w:date="2020-05-26T11:35:00Z">
          <w:del w:id="2902" w:author="Diaz,Renata M" w:date="2020-06-08T15:38:00Z">
            <w:r w:rsidR="00AC2670" w:rsidRPr="00C97458" w:rsidDel="00A054F7">
              <w:rPr>
                <w:rFonts w:asciiTheme="majorHAnsi" w:eastAsia="Times New Roman" w:hAnsiTheme="majorHAnsi" w:cstheme="majorHAnsi"/>
                <w:rPrChange w:id="2903" w:author="Diaz,Renata M" w:date="2020-06-11T15:21:00Z">
                  <w:rPr>
                    <w:rFonts w:ascii="Times New Roman" w:eastAsia="Times New Roman" w:hAnsi="Times New Roman" w:cs="Times New Roman"/>
                    <w:sz w:val="24"/>
                    <w:szCs w:val="24"/>
                  </w:rPr>
                </w:rPrChange>
              </w:rPr>
              <w:delText xml:space="preserve"> generated from these draws</w:delText>
            </w:r>
          </w:del>
        </w:ins>
        <w:ins w:id="2904" w:author="skmorgane" w:date="2020-05-26T11:30:00Z">
          <w:del w:id="2905" w:author="Diaz,Renata M" w:date="2020-06-08T15:38:00Z">
            <w:r w:rsidR="00542910" w:rsidRPr="00C97458" w:rsidDel="00A054F7">
              <w:rPr>
                <w:rFonts w:asciiTheme="majorHAnsi" w:eastAsia="Times New Roman" w:hAnsiTheme="majorHAnsi" w:cstheme="majorHAnsi"/>
                <w:rPrChange w:id="2906" w:author="Diaz,Renata M" w:date="2020-06-11T15:21:00Z">
                  <w:rPr>
                    <w:rFonts w:ascii="Times New Roman" w:eastAsia="Times New Roman" w:hAnsi="Times New Roman" w:cs="Times New Roman"/>
                    <w:sz w:val="24"/>
                    <w:szCs w:val="24"/>
                  </w:rPr>
                </w:rPrChange>
              </w:rPr>
              <w:delText xml:space="preserve"> can</w:delText>
            </w:r>
          </w:del>
        </w:ins>
        <w:ins w:id="2907" w:author="skmorgane" w:date="2020-05-26T11:31:00Z">
          <w:del w:id="2908" w:author="Diaz,Renata M" w:date="2020-06-08T15:38:00Z">
            <w:r w:rsidR="00542910" w:rsidRPr="00C97458" w:rsidDel="00A054F7">
              <w:rPr>
                <w:rFonts w:asciiTheme="majorHAnsi" w:eastAsia="Times New Roman" w:hAnsiTheme="majorHAnsi" w:cstheme="majorHAnsi"/>
                <w:rPrChange w:id="2909" w:author="Diaz,Renata M" w:date="2020-06-11T15:21:00Z">
                  <w:rPr>
                    <w:rFonts w:ascii="Times New Roman" w:eastAsia="Times New Roman" w:hAnsi="Times New Roman" w:cs="Times New Roman"/>
                    <w:sz w:val="24"/>
                    <w:szCs w:val="24"/>
                  </w:rPr>
                </w:rPrChange>
              </w:rPr>
              <w:delText xml:space="preserve"> then</w:delText>
            </w:r>
          </w:del>
        </w:ins>
        <w:ins w:id="2910" w:author="skmorgane" w:date="2020-05-26T11:30:00Z">
          <w:del w:id="2911" w:author="Diaz,Renata M" w:date="2020-06-08T15:38:00Z">
            <w:r w:rsidR="00542910" w:rsidRPr="00C97458" w:rsidDel="00A054F7">
              <w:rPr>
                <w:rFonts w:asciiTheme="majorHAnsi" w:eastAsia="Times New Roman" w:hAnsiTheme="majorHAnsi" w:cstheme="majorHAnsi"/>
                <w:rPrChange w:id="2912" w:author="Diaz,Renata M" w:date="2020-06-11T15:21:00Z">
                  <w:rPr>
                    <w:rFonts w:ascii="Times New Roman" w:eastAsia="Times New Roman" w:hAnsi="Times New Roman" w:cs="Times New Roman"/>
                    <w:sz w:val="24"/>
                    <w:szCs w:val="24"/>
                  </w:rPr>
                </w:rPrChange>
              </w:rPr>
              <w:delText xml:space="preserve"> be used to assess </w:delText>
            </w:r>
          </w:del>
        </w:ins>
        <w:ins w:id="2913" w:author="skmorgane" w:date="2020-05-26T11:31:00Z">
          <w:del w:id="2914" w:author="Diaz,Renata M" w:date="2020-06-08T15:38:00Z">
            <w:r w:rsidR="00542910" w:rsidRPr="00C97458" w:rsidDel="00A054F7">
              <w:rPr>
                <w:rFonts w:asciiTheme="majorHAnsi" w:eastAsia="Times New Roman" w:hAnsiTheme="majorHAnsi" w:cstheme="majorHAnsi"/>
                <w:rPrChange w:id="2915" w:author="Diaz,Renata M" w:date="2020-06-11T15:21:00Z">
                  <w:rPr>
                    <w:rFonts w:ascii="Times New Roman" w:eastAsia="Times New Roman" w:hAnsi="Times New Roman" w:cs="Times New Roman"/>
                    <w:sz w:val="24"/>
                    <w:szCs w:val="24"/>
                  </w:rPr>
                </w:rPrChange>
              </w:rPr>
              <w:delText>how different elements in the feasible set te</w:delText>
            </w:r>
            <w:r w:rsidR="00AC2670" w:rsidRPr="00C97458" w:rsidDel="00A054F7">
              <w:rPr>
                <w:rFonts w:asciiTheme="majorHAnsi" w:eastAsia="Times New Roman" w:hAnsiTheme="majorHAnsi" w:cstheme="majorHAnsi"/>
                <w:rPrChange w:id="2916" w:author="Diaz,Renata M" w:date="2020-06-11T15:21:00Z">
                  <w:rPr>
                    <w:rFonts w:ascii="Times New Roman" w:eastAsia="Times New Roman" w:hAnsi="Times New Roman" w:cs="Times New Roman"/>
                    <w:sz w:val="24"/>
                    <w:szCs w:val="24"/>
                  </w:rPr>
                </w:rPrChange>
              </w:rPr>
              <w:delText>nd to be from each other (i.e. d</w:delText>
            </w:r>
            <w:r w:rsidR="00542910" w:rsidRPr="00C97458" w:rsidDel="00A054F7">
              <w:rPr>
                <w:rFonts w:asciiTheme="majorHAnsi" w:eastAsia="Times New Roman" w:hAnsiTheme="majorHAnsi" w:cstheme="majorHAnsi"/>
                <w:rPrChange w:id="2917" w:author="Diaz,Renata M" w:date="2020-06-11T15:21: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918" w:author="skmorgane" w:date="2020-05-26T11:36:00Z">
          <w:del w:id="2919" w:author="Diaz,Renata M" w:date="2020-06-08T15:38:00Z">
            <w:r w:rsidR="00AC2670" w:rsidRPr="00C97458" w:rsidDel="00A054F7">
              <w:rPr>
                <w:rFonts w:asciiTheme="majorHAnsi" w:eastAsia="Times New Roman" w:hAnsiTheme="majorHAnsi" w:cstheme="majorHAnsi"/>
                <w:rPrChange w:id="2920" w:author="Diaz,Renata M" w:date="2020-06-11T15:21:00Z">
                  <w:rPr>
                    <w:rFonts w:ascii="Times New Roman" w:eastAsia="Times New Roman" w:hAnsi="Times New Roman" w:cs="Times New Roman"/>
                    <w:sz w:val="24"/>
                    <w:szCs w:val="24"/>
                  </w:rPr>
                </w:rPrChange>
              </w:rPr>
              <w:delText xml:space="preserve"> see how </w:delText>
            </w:r>
          </w:del>
        </w:ins>
        <w:ins w:id="2921" w:author="skmorgane" w:date="2020-05-26T11:31:00Z">
          <w:del w:id="2922" w:author="Diaz,Renata M" w:date="2020-06-08T15:38:00Z">
            <w:r w:rsidR="00542910" w:rsidRPr="00C97458" w:rsidDel="00A054F7">
              <w:rPr>
                <w:rFonts w:asciiTheme="majorHAnsi" w:eastAsia="Times New Roman" w:hAnsiTheme="majorHAnsi" w:cstheme="majorHAnsi"/>
                <w:rPrChange w:id="2923" w:author="Diaz,Renata M" w:date="2020-06-11T15:21:00Z">
                  <w:rPr>
                    <w:rFonts w:ascii="Times New Roman" w:eastAsia="Times New Roman" w:hAnsi="Times New Roman" w:cs="Times New Roman"/>
                    <w:sz w:val="24"/>
                    <w:szCs w:val="24"/>
                  </w:rPr>
                </w:rPrChange>
              </w:rPr>
              <w:delText xml:space="preserve">empirical </w:delText>
            </w:r>
          </w:del>
        </w:ins>
        <w:ins w:id="2924" w:author="skmorgane" w:date="2020-05-26T11:36:00Z">
          <w:del w:id="2925" w:author="Diaz,Renata M" w:date="2020-06-08T15:38:00Z">
            <w:r w:rsidR="00AC2670" w:rsidRPr="00C97458" w:rsidDel="00A054F7">
              <w:rPr>
                <w:rFonts w:asciiTheme="majorHAnsi" w:eastAsia="Times New Roman" w:hAnsiTheme="majorHAnsi" w:cstheme="majorHAnsi"/>
                <w:rPrChange w:id="2926" w:author="Diaz,Renata M" w:date="2020-06-11T15:21:00Z">
                  <w:rPr>
                    <w:rFonts w:ascii="Times New Roman" w:eastAsia="Times New Roman" w:hAnsi="Times New Roman" w:cs="Times New Roman"/>
                    <w:sz w:val="24"/>
                    <w:szCs w:val="24"/>
                  </w:rPr>
                </w:rPrChange>
              </w:rPr>
              <w:delText>SADs</w:delText>
            </w:r>
          </w:del>
        </w:ins>
        <w:ins w:id="2927" w:author="skmorgane" w:date="2020-05-26T11:31:00Z">
          <w:del w:id="2928" w:author="Diaz,Renata M" w:date="2020-06-08T15:38:00Z">
            <w:r w:rsidR="00542910" w:rsidRPr="00C97458" w:rsidDel="00A054F7">
              <w:rPr>
                <w:rFonts w:asciiTheme="majorHAnsi" w:eastAsia="Times New Roman" w:hAnsiTheme="majorHAnsi" w:cstheme="majorHAnsi"/>
                <w:rPrChange w:id="2929" w:author="Diaz,Renata M" w:date="2020-06-11T15:21:00Z">
                  <w:rPr>
                    <w:rFonts w:ascii="Times New Roman" w:eastAsia="Times New Roman" w:hAnsi="Times New Roman" w:cs="Times New Roman"/>
                    <w:sz w:val="24"/>
                    <w:szCs w:val="24"/>
                  </w:rPr>
                </w:rPrChange>
              </w:rPr>
              <w:delText xml:space="preserve"> </w:delText>
            </w:r>
          </w:del>
        </w:ins>
        <w:ins w:id="2930" w:author="skmorgane" w:date="2020-05-26T11:36:00Z">
          <w:del w:id="2931" w:author="Diaz,Renata M" w:date="2020-06-08T15:38:00Z">
            <w:r w:rsidR="00AC2670" w:rsidRPr="00C97458" w:rsidDel="00A054F7">
              <w:rPr>
                <w:rFonts w:asciiTheme="majorHAnsi" w:eastAsia="Times New Roman" w:hAnsiTheme="majorHAnsi" w:cstheme="majorHAnsi"/>
                <w:rPrChange w:id="2932" w:author="Diaz,Renata M" w:date="2020-06-11T15:21:00Z">
                  <w:rPr>
                    <w:rFonts w:ascii="Times New Roman" w:eastAsia="Times New Roman" w:hAnsi="Times New Roman" w:cs="Times New Roman"/>
                    <w:sz w:val="24"/>
                    <w:szCs w:val="24"/>
                  </w:rPr>
                </w:rPrChange>
              </w:rPr>
              <w:delText xml:space="preserve">differ from </w:delText>
            </w:r>
          </w:del>
        </w:ins>
        <w:ins w:id="2933" w:author="skmorgane" w:date="2020-05-26T11:31:00Z">
          <w:del w:id="2934" w:author="Diaz,Renata M" w:date="2020-06-08T15:38:00Z">
            <w:r w:rsidR="00542910" w:rsidRPr="00C97458" w:rsidDel="00A054F7">
              <w:rPr>
                <w:rFonts w:asciiTheme="majorHAnsi" w:eastAsia="Times New Roman" w:hAnsiTheme="majorHAnsi" w:cstheme="majorHAnsi"/>
                <w:rPrChange w:id="2935" w:author="Diaz,Renata M" w:date="2020-06-11T15:21:00Z">
                  <w:rPr>
                    <w:rFonts w:ascii="Times New Roman" w:eastAsia="Times New Roman" w:hAnsi="Times New Roman" w:cs="Times New Roman"/>
                    <w:sz w:val="24"/>
                    <w:szCs w:val="24"/>
                  </w:rPr>
                </w:rPrChange>
              </w:rPr>
              <w:delText xml:space="preserve">the </w:delText>
            </w:r>
          </w:del>
        </w:ins>
        <w:ins w:id="2936" w:author="skmorgane" w:date="2020-05-26T11:33:00Z">
          <w:del w:id="2937" w:author="Diaz,Renata M" w:date="2020-06-08T15:38:00Z">
            <w:r w:rsidR="00AC2670" w:rsidRPr="00C97458" w:rsidDel="00A054F7">
              <w:rPr>
                <w:rFonts w:asciiTheme="majorHAnsi" w:eastAsia="Times New Roman" w:hAnsiTheme="majorHAnsi" w:cstheme="majorHAnsi"/>
                <w:rPrChange w:id="2938" w:author="Diaz,Renata M" w:date="2020-06-11T15:21:00Z">
                  <w:rPr>
                    <w:rFonts w:ascii="Times New Roman" w:eastAsia="Times New Roman" w:hAnsi="Times New Roman" w:cs="Times New Roman"/>
                    <w:sz w:val="24"/>
                    <w:szCs w:val="24"/>
                  </w:rPr>
                </w:rPrChange>
              </w:rPr>
              <w:delText>feasible set</w:delText>
            </w:r>
          </w:del>
        </w:ins>
      </w:moveFrom>
      <w:moveFromRangeEnd w:id="2890"/>
      <w:ins w:id="2939" w:author="skmorgane" w:date="2020-05-26T11:31:00Z">
        <w:del w:id="2940" w:author="Diaz,Renata M" w:date="2020-06-08T15:38:00Z">
          <w:r w:rsidR="00542910" w:rsidRPr="00C97458" w:rsidDel="00A054F7">
            <w:rPr>
              <w:rFonts w:asciiTheme="majorHAnsi" w:eastAsia="Times New Roman" w:hAnsiTheme="majorHAnsi" w:cstheme="majorHAnsi"/>
              <w:rPrChange w:id="2941" w:author="Diaz,Renata M" w:date="2020-06-11T15:21:00Z">
                <w:rPr>
                  <w:rFonts w:ascii="Times New Roman" w:eastAsia="Times New Roman" w:hAnsi="Times New Roman" w:cs="Times New Roman"/>
                  <w:sz w:val="24"/>
                  <w:szCs w:val="24"/>
                </w:rPr>
              </w:rPrChange>
            </w:rPr>
            <w:delText>.</w:delText>
          </w:r>
        </w:del>
      </w:ins>
      <w:ins w:id="2942" w:author="Diaz,Renata M" w:date="2020-06-08T16:19:00Z">
        <w:r w:rsidR="0081219D" w:rsidRPr="00C97458">
          <w:rPr>
            <w:rFonts w:asciiTheme="majorHAnsi" w:eastAsia="Times New Roman" w:hAnsiTheme="majorHAnsi" w:cstheme="majorHAnsi"/>
            <w:rPrChange w:id="2943" w:author="Diaz,Renata M" w:date="2020-06-11T15:21:00Z">
              <w:rPr>
                <w:rFonts w:ascii="Times New Roman" w:eastAsia="Times New Roman" w:hAnsi="Times New Roman" w:cs="Times New Roman"/>
                <w:sz w:val="24"/>
                <w:szCs w:val="24"/>
              </w:rPr>
            </w:rPrChange>
          </w:rPr>
          <w:t xml:space="preserve"> </w:t>
        </w:r>
      </w:ins>
    </w:p>
    <w:p w14:paraId="392EAE5F" w14:textId="0763A710" w:rsidR="00AC2670" w:rsidRPr="00C97458" w:rsidDel="00016C7F" w:rsidRDefault="00AC2670">
      <w:pPr>
        <w:rPr>
          <w:ins w:id="2944" w:author="skmorgane" w:date="2020-05-26T11:39:00Z"/>
          <w:del w:id="2945" w:author="Diaz,Renata M" w:date="2020-06-08T16:20:00Z"/>
          <w:rFonts w:asciiTheme="majorHAnsi" w:eastAsia="Times New Roman" w:hAnsiTheme="majorHAnsi" w:cstheme="majorHAnsi"/>
          <w:rPrChange w:id="2946" w:author="Diaz,Renata M" w:date="2020-06-11T15:21:00Z">
            <w:rPr>
              <w:ins w:id="2947" w:author="skmorgane" w:date="2020-05-26T11:39:00Z"/>
              <w:del w:id="2948" w:author="Diaz,Renata M" w:date="2020-06-08T16:20:00Z"/>
              <w:rFonts w:ascii="Times New Roman" w:eastAsia="Times New Roman" w:hAnsi="Times New Roman" w:cs="Times New Roman"/>
              <w:sz w:val="24"/>
              <w:szCs w:val="24"/>
            </w:rPr>
          </w:rPrChange>
        </w:rPr>
      </w:pPr>
      <w:ins w:id="2949" w:author="skmorgane" w:date="2020-05-26T11:39:00Z">
        <w:del w:id="2950" w:author="Diaz,Renata M" w:date="2020-06-08T16:19:00Z">
          <w:r w:rsidRPr="00C97458" w:rsidDel="0081219D">
            <w:rPr>
              <w:rFonts w:asciiTheme="majorHAnsi" w:eastAsia="Times New Roman" w:hAnsiTheme="majorHAnsi" w:cstheme="majorHAnsi"/>
              <w:rPrChange w:id="2951" w:author="Diaz,Renata M" w:date="2020-06-11T15:21:00Z">
                <w:rPr>
                  <w:rFonts w:ascii="Times New Roman" w:eastAsia="Times New Roman" w:hAnsi="Times New Roman" w:cs="Times New Roman"/>
                  <w:sz w:val="24"/>
                  <w:szCs w:val="24"/>
                </w:rPr>
              </w:rPrChange>
            </w:rPr>
            <w:delText xml:space="preserve">To assess the narrowness of </w:delText>
          </w:r>
        </w:del>
      </w:ins>
      <w:ins w:id="2952" w:author="skmorgane" w:date="2020-05-26T11:40:00Z">
        <w:del w:id="2953" w:author="Diaz,Renata M" w:date="2020-06-08T16:19:00Z">
          <w:r w:rsidRPr="00C97458" w:rsidDel="0081219D">
            <w:rPr>
              <w:rFonts w:asciiTheme="majorHAnsi" w:eastAsia="Times New Roman" w:hAnsiTheme="majorHAnsi" w:cstheme="majorHAnsi"/>
              <w:rPrChange w:id="2954" w:author="Diaz,Renata M" w:date="2020-06-11T15:21:00Z">
                <w:rPr>
                  <w:rFonts w:ascii="Times New Roman" w:eastAsia="Times New Roman" w:hAnsi="Times New Roman" w:cs="Times New Roman"/>
                  <w:sz w:val="24"/>
                  <w:szCs w:val="24"/>
                </w:rPr>
              </w:rPrChange>
            </w:rPr>
            <w:delText>a particular</w:delText>
          </w:r>
        </w:del>
      </w:ins>
      <w:ins w:id="2955" w:author="skmorgane" w:date="2020-05-26T11:39:00Z">
        <w:del w:id="2956" w:author="Diaz,Renata M" w:date="2020-06-08T16:19:00Z">
          <w:r w:rsidRPr="00C97458" w:rsidDel="0081219D">
            <w:rPr>
              <w:rFonts w:asciiTheme="majorHAnsi" w:eastAsia="Times New Roman" w:hAnsiTheme="majorHAnsi" w:cstheme="majorHAnsi"/>
              <w:rPrChange w:id="2957" w:author="Diaz,Renata M" w:date="2020-06-11T15:21:00Z">
                <w:rPr>
                  <w:rFonts w:ascii="Times New Roman" w:eastAsia="Times New Roman" w:hAnsi="Times New Roman" w:cs="Times New Roman"/>
                  <w:sz w:val="24"/>
                  <w:szCs w:val="24"/>
                </w:rPr>
              </w:rPrChange>
            </w:rPr>
            <w:delText xml:space="preserve"> feasible set, we </w:delText>
          </w:r>
        </w:del>
      </w:ins>
      <w:ins w:id="2958" w:author="skmorgane" w:date="2020-05-26T12:29:00Z">
        <w:del w:id="2959" w:author="Diaz,Renata M" w:date="2020-06-08T16:19:00Z">
          <w:r w:rsidR="006029D9" w:rsidRPr="00C97458" w:rsidDel="0081219D">
            <w:rPr>
              <w:rFonts w:asciiTheme="majorHAnsi" w:eastAsia="Times New Roman" w:hAnsiTheme="majorHAnsi" w:cstheme="majorHAnsi"/>
              <w:rPrChange w:id="2960" w:author="Diaz,Renata M" w:date="2020-06-11T15:21:00Z">
                <w:rPr>
                  <w:rFonts w:ascii="Times New Roman" w:eastAsia="Times New Roman" w:hAnsi="Times New Roman" w:cs="Times New Roman"/>
                  <w:sz w:val="24"/>
                  <w:szCs w:val="24"/>
                </w:rPr>
              </w:rPrChange>
            </w:rPr>
            <w:delText xml:space="preserve">compared the </w:delText>
          </w:r>
        </w:del>
      </w:ins>
      <w:ins w:id="2961" w:author="skmorgane" w:date="2020-05-26T11:46:00Z">
        <w:del w:id="2962" w:author="Diaz,Renata M" w:date="2020-06-08T16:19:00Z">
          <w:r w:rsidR="007263C1" w:rsidRPr="00C97458" w:rsidDel="0081219D">
            <w:rPr>
              <w:rFonts w:asciiTheme="majorHAnsi" w:eastAsia="Times New Roman" w:hAnsiTheme="majorHAnsi" w:cstheme="majorHAnsi"/>
              <w:rPrChange w:id="2963" w:author="Diaz,Renata M" w:date="2020-06-11T15:21:00Z">
                <w:rPr>
                  <w:rFonts w:ascii="Times New Roman" w:eastAsia="Times New Roman" w:hAnsi="Times New Roman" w:cs="Times New Roman"/>
                  <w:sz w:val="24"/>
                  <w:szCs w:val="24"/>
                </w:rPr>
              </w:rPrChange>
            </w:rPr>
            <w:delText xml:space="preserve">range of </w:delText>
          </w:r>
        </w:del>
      </w:ins>
      <w:ins w:id="2964" w:author="skmorgane" w:date="2020-05-26T12:30:00Z">
        <w:del w:id="2965" w:author="Diaz,Renata M" w:date="2020-06-08T16:19:00Z">
          <w:r w:rsidR="006029D9" w:rsidRPr="00C97458" w:rsidDel="0081219D">
            <w:rPr>
              <w:rFonts w:asciiTheme="majorHAnsi" w:eastAsia="Times New Roman" w:hAnsiTheme="majorHAnsi" w:cstheme="majorHAnsi"/>
              <w:rPrChange w:id="2966" w:author="Diaz,Renata M" w:date="2020-06-11T15:21:00Z">
                <w:rPr>
                  <w:rFonts w:ascii="Times New Roman" w:eastAsia="Times New Roman" w:hAnsi="Times New Roman" w:cs="Times New Roman"/>
                  <w:sz w:val="24"/>
                  <w:szCs w:val="24"/>
                </w:rPr>
              </w:rPrChange>
            </w:rPr>
            <w:delText xml:space="preserve">skewness or evenness </w:delText>
          </w:r>
        </w:del>
      </w:ins>
      <w:ins w:id="2967" w:author="skmorgane" w:date="2020-05-26T11:46:00Z">
        <w:del w:id="2968" w:author="Diaz,Renata M" w:date="2020-06-08T16:19:00Z">
          <w:r w:rsidR="007263C1" w:rsidRPr="00C97458" w:rsidDel="0081219D">
            <w:rPr>
              <w:rFonts w:asciiTheme="majorHAnsi" w:eastAsia="Times New Roman" w:hAnsiTheme="majorHAnsi" w:cstheme="majorHAnsi"/>
              <w:rPrChange w:id="2969" w:author="Diaz,Renata M" w:date="2020-06-11T15:21:00Z">
                <w:rPr>
                  <w:rFonts w:ascii="Times New Roman" w:eastAsia="Times New Roman" w:hAnsi="Times New Roman" w:cs="Times New Roman"/>
                  <w:sz w:val="24"/>
                  <w:szCs w:val="24"/>
                </w:rPr>
              </w:rPrChange>
            </w:rPr>
            <w:delText xml:space="preserve">values representing the </w:delText>
          </w:r>
        </w:del>
      </w:ins>
      <w:ins w:id="2970" w:author="skmorgane" w:date="2020-05-26T11:44:00Z">
        <w:del w:id="2971" w:author="Diaz,Renata M" w:date="2020-06-08T16:19:00Z">
          <w:r w:rsidR="007263C1" w:rsidRPr="00C97458" w:rsidDel="0081219D">
            <w:rPr>
              <w:rFonts w:asciiTheme="majorHAnsi" w:eastAsia="Times New Roman" w:hAnsiTheme="majorHAnsi" w:cstheme="majorHAnsi"/>
              <w:rPrChange w:id="2972" w:author="Diaz,Renata M" w:date="2020-06-11T15:21:00Z">
                <w:rPr>
                  <w:rFonts w:ascii="Times New Roman" w:eastAsia="Times New Roman" w:hAnsi="Times New Roman" w:cs="Times New Roman"/>
                  <w:sz w:val="24"/>
                  <w:szCs w:val="24"/>
                </w:rPr>
              </w:rPrChange>
            </w:rPr>
            <w:delText>95% interval</w:delText>
          </w:r>
        </w:del>
      </w:ins>
      <w:ins w:id="2973" w:author="skmorgane" w:date="2020-05-26T11:45:00Z">
        <w:del w:id="2974" w:author="Diaz,Renata M" w:date="2020-06-08T16:19:00Z">
          <w:r w:rsidR="007263C1" w:rsidRPr="00C97458" w:rsidDel="0081219D">
            <w:rPr>
              <w:rFonts w:asciiTheme="majorHAnsi" w:eastAsia="Times New Roman" w:hAnsiTheme="majorHAnsi" w:cstheme="majorHAnsi"/>
              <w:rPrChange w:id="2975" w:author="Diaz,Renata M" w:date="2020-06-11T15:21:00Z">
                <w:rPr>
                  <w:rFonts w:ascii="Times New Roman" w:eastAsia="Times New Roman" w:hAnsi="Times New Roman" w:cs="Times New Roman"/>
                  <w:sz w:val="24"/>
                  <w:szCs w:val="24"/>
                </w:rPr>
              </w:rPrChange>
            </w:rPr>
            <w:delText xml:space="preserve"> </w:delText>
          </w:r>
        </w:del>
      </w:ins>
      <w:ins w:id="2976" w:author="skmorgane" w:date="2020-05-26T11:46:00Z">
        <w:del w:id="2977" w:author="Diaz,Renata M" w:date="2020-06-08T16:19:00Z">
          <w:r w:rsidR="007263C1" w:rsidRPr="00C97458" w:rsidDel="0081219D">
            <w:rPr>
              <w:rFonts w:asciiTheme="majorHAnsi" w:eastAsia="Times New Roman" w:hAnsiTheme="majorHAnsi" w:cstheme="majorHAnsi"/>
              <w:rPrChange w:id="2978" w:author="Diaz,Renata M" w:date="2020-06-11T15:21:00Z">
                <w:rPr>
                  <w:rFonts w:ascii="Times New Roman" w:eastAsia="Times New Roman" w:hAnsi="Times New Roman" w:cs="Times New Roman"/>
                  <w:sz w:val="24"/>
                  <w:szCs w:val="24"/>
                </w:rPr>
              </w:rPrChange>
            </w:rPr>
            <w:delText>to total range of values</w:delText>
          </w:r>
        </w:del>
      </w:ins>
      <w:ins w:id="2979" w:author="skmorgane" w:date="2020-05-26T12:30:00Z">
        <w:del w:id="2980" w:author="Diaz,Renata M" w:date="2020-06-08T16:19:00Z">
          <w:r w:rsidR="006029D9" w:rsidRPr="00C97458" w:rsidDel="0081219D">
            <w:rPr>
              <w:rFonts w:asciiTheme="majorHAnsi" w:eastAsia="Times New Roman" w:hAnsiTheme="majorHAnsi" w:cstheme="majorHAnsi"/>
              <w:rPrChange w:id="2981" w:author="Diaz,Renata M" w:date="2020-06-11T15:21:00Z">
                <w:rPr>
                  <w:rFonts w:ascii="Times New Roman" w:eastAsia="Times New Roman" w:hAnsi="Times New Roman" w:cs="Times New Roman"/>
                  <w:sz w:val="24"/>
                  <w:szCs w:val="24"/>
                </w:rPr>
              </w:rPrChange>
            </w:rPr>
            <w:delText xml:space="preserve"> in that feasible set’s unique samples.</w:delText>
          </w:r>
        </w:del>
      </w:ins>
      <w:ins w:id="2982" w:author="skmorgane" w:date="2020-05-26T11:46:00Z">
        <w:del w:id="2983" w:author="Diaz,Renata M" w:date="2020-06-08T16:19:00Z">
          <w:r w:rsidR="007263C1" w:rsidRPr="00C97458" w:rsidDel="0081219D">
            <w:rPr>
              <w:rFonts w:asciiTheme="majorHAnsi" w:eastAsia="Times New Roman" w:hAnsiTheme="majorHAnsi" w:cstheme="majorHAnsi"/>
              <w:rPrChange w:id="2984" w:author="Diaz,Renata M" w:date="2020-06-11T15:21:00Z">
                <w:rPr>
                  <w:rFonts w:ascii="Times New Roman" w:eastAsia="Times New Roman" w:hAnsi="Times New Roman" w:cs="Times New Roman"/>
                  <w:sz w:val="24"/>
                  <w:szCs w:val="24"/>
                </w:rPr>
              </w:rPrChange>
            </w:rPr>
            <w:delText xml:space="preserve"> </w:delText>
          </w:r>
        </w:del>
      </w:ins>
      <w:ins w:id="2985" w:author="skmorgane" w:date="2020-05-26T11:42:00Z">
        <w:del w:id="2986" w:author="Diaz,Renata M" w:date="2020-06-08T16:06:00Z">
          <w:r w:rsidRPr="00C97458" w:rsidDel="006F7396">
            <w:rPr>
              <w:rFonts w:asciiTheme="majorHAnsi" w:eastAsia="Times New Roman" w:hAnsiTheme="majorHAnsi" w:cstheme="majorHAnsi"/>
              <w:rPrChange w:id="2987" w:author="Diaz,Renata M" w:date="2020-06-11T15:21:00Z">
                <w:rPr>
                  <w:rFonts w:ascii="Times New Roman" w:eastAsia="Times New Roman" w:hAnsi="Times New Roman" w:cs="Times New Roman"/>
                  <w:sz w:val="24"/>
                  <w:szCs w:val="24"/>
                </w:rPr>
              </w:rPrChange>
            </w:rPr>
            <w:delText xml:space="preserve"> </w:delText>
          </w:r>
        </w:del>
        <w:del w:id="2988" w:author="Diaz,Renata M" w:date="2020-06-08T16:19:00Z">
          <w:r w:rsidRPr="00C97458" w:rsidDel="0081219D">
            <w:rPr>
              <w:rFonts w:asciiTheme="majorHAnsi" w:eastAsia="Times New Roman" w:hAnsiTheme="majorHAnsi" w:cstheme="majorHAnsi"/>
              <w:rPrChange w:id="2989" w:author="Diaz,Renata M" w:date="2020-06-11T15:21:00Z">
                <w:rPr>
                  <w:rFonts w:ascii="Times New Roman" w:eastAsia="Times New Roman" w:hAnsi="Times New Roman" w:cs="Times New Roman"/>
                  <w:sz w:val="24"/>
                  <w:szCs w:val="24"/>
                </w:rPr>
              </w:rPrChange>
            </w:rPr>
            <w:delText>which results in the ing</w:delText>
          </w:r>
        </w:del>
      </w:ins>
      <w:ins w:id="2990" w:author="skmorgane" w:date="2020-05-26T11:43:00Z">
        <w:del w:id="2991" w:author="Diaz,Renata M" w:date="2020-06-08T16:19:00Z">
          <w:r w:rsidR="007263C1" w:rsidRPr="00C97458" w:rsidDel="0081219D">
            <w:rPr>
              <w:rFonts w:asciiTheme="majorHAnsi" w:eastAsia="Times New Roman" w:hAnsiTheme="majorHAnsi" w:cstheme="majorHAnsi"/>
              <w:rPrChange w:id="2992" w:author="Diaz,Renata M" w:date="2020-06-11T15:21:00Z">
                <w:rPr>
                  <w:rFonts w:ascii="Times New Roman" w:eastAsia="Times New Roman" w:hAnsi="Times New Roman" w:cs="Times New Roman"/>
                  <w:sz w:val="24"/>
                  <w:szCs w:val="24"/>
                </w:rPr>
              </w:rPrChange>
            </w:rPr>
            <w:delText>less restrictive and t</w:delText>
          </w:r>
        </w:del>
      </w:ins>
    </w:p>
    <w:p w14:paraId="0AC6A8ED" w14:textId="2E1C58EE" w:rsidR="003738F0" w:rsidRPr="00C97458" w:rsidDel="00153584" w:rsidRDefault="003738F0" w:rsidP="0264BE4F">
      <w:pPr>
        <w:rPr>
          <w:del w:id="2993" w:author="skmorgane" w:date="2020-06-24T10:46:00Z"/>
          <w:rFonts w:asciiTheme="majorHAnsi" w:eastAsia="Times New Roman" w:hAnsiTheme="majorHAnsi" w:cstheme="majorHAnsi"/>
          <w:i/>
          <w:iCs/>
          <w:rPrChange w:id="2994" w:author="Diaz,Renata M" w:date="2020-06-11T15:21:00Z">
            <w:rPr>
              <w:del w:id="2995" w:author="skmorgane" w:date="2020-06-24T10:46:00Z"/>
              <w:rFonts w:ascii="Times New Roman" w:eastAsia="Times New Roman" w:hAnsi="Times New Roman" w:cs="Times New Roman"/>
              <w:i/>
              <w:iCs/>
              <w:sz w:val="24"/>
              <w:szCs w:val="24"/>
            </w:rPr>
          </w:rPrChange>
        </w:rPr>
      </w:pPr>
      <w:del w:id="2996" w:author="Diaz,Renata M" w:date="2020-06-08T16:20:00Z">
        <w:r w:rsidRPr="00C97458" w:rsidDel="00016C7F">
          <w:rPr>
            <w:rFonts w:asciiTheme="majorHAnsi" w:eastAsia="Times New Roman" w:hAnsiTheme="majorHAnsi" w:cstheme="majorHAnsi"/>
            <w:i/>
            <w:iCs/>
            <w:rPrChange w:id="2997" w:author="Diaz,Renata M" w:date="2020-06-11T15:21: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C97458" w:rsidDel="008F2495" w:rsidRDefault="0088427E" w:rsidP="0264BE4F">
      <w:pPr>
        <w:rPr>
          <w:del w:id="2998" w:author="Diaz,Renata M" w:date="2020-05-17T11:19:00Z"/>
          <w:rFonts w:asciiTheme="majorHAnsi" w:eastAsia="Times New Roman" w:hAnsiTheme="majorHAnsi" w:cstheme="majorHAnsi"/>
          <w:rPrChange w:id="2999" w:author="Diaz,Renata M" w:date="2020-06-11T15:21:00Z">
            <w:rPr>
              <w:del w:id="3000" w:author="Diaz,Renata M" w:date="2020-05-17T11:19:00Z"/>
              <w:rFonts w:ascii="Times New Roman" w:eastAsia="Times New Roman" w:hAnsi="Times New Roman" w:cs="Times New Roman"/>
              <w:sz w:val="24"/>
              <w:szCs w:val="24"/>
            </w:rPr>
          </w:rPrChange>
        </w:rPr>
      </w:pPr>
      <w:del w:id="3001" w:author="Diaz,Renata M" w:date="2020-06-08T15:30:00Z">
        <w:r w:rsidRPr="00C97458" w:rsidDel="003A27DE">
          <w:rPr>
            <w:rFonts w:asciiTheme="majorHAnsi" w:eastAsia="Times New Roman" w:hAnsiTheme="majorHAnsi" w:cstheme="majorHAnsi"/>
            <w:rPrChange w:id="3002" w:author="Diaz,Renata M" w:date="2020-06-11T15:21:00Z">
              <w:rPr>
                <w:rFonts w:ascii="Times New Roman" w:eastAsia="Times New Roman" w:hAnsi="Times New Roman" w:cs="Times New Roman"/>
                <w:sz w:val="24"/>
                <w:szCs w:val="24"/>
              </w:rPr>
            </w:rPrChange>
          </w:rPr>
          <w:delText>We compare</w:delText>
        </w:r>
      </w:del>
      <w:ins w:id="3003" w:author="skmorgane" w:date="2020-05-26T12:33:00Z">
        <w:del w:id="3004" w:author="Diaz,Renata M" w:date="2020-06-08T15:30:00Z">
          <w:r w:rsidR="006029D9" w:rsidRPr="00C97458" w:rsidDel="003A27DE">
            <w:rPr>
              <w:rFonts w:asciiTheme="majorHAnsi" w:eastAsia="Times New Roman" w:hAnsiTheme="majorHAnsi" w:cstheme="majorHAnsi"/>
              <w:rPrChange w:id="3005" w:author="Diaz,Renata M" w:date="2020-06-11T15:21:00Z">
                <w:rPr>
                  <w:rFonts w:ascii="Times New Roman" w:eastAsia="Times New Roman" w:hAnsi="Times New Roman" w:cs="Times New Roman"/>
                  <w:sz w:val="24"/>
                  <w:szCs w:val="24"/>
                </w:rPr>
              </w:rPrChange>
            </w:rPr>
            <w:delText>To compare</w:delText>
          </w:r>
        </w:del>
      </w:ins>
      <w:del w:id="3006" w:author="Diaz,Renata M" w:date="2020-06-08T15:30:00Z">
        <w:r w:rsidRPr="00C97458" w:rsidDel="003A27DE">
          <w:rPr>
            <w:rFonts w:asciiTheme="majorHAnsi" w:eastAsia="Times New Roman" w:hAnsiTheme="majorHAnsi" w:cstheme="majorHAnsi"/>
            <w:rPrChange w:id="3007" w:author="Diaz,Renata M" w:date="2020-06-11T15:21:00Z">
              <w:rPr>
                <w:rFonts w:ascii="Times New Roman" w:eastAsia="Times New Roman" w:hAnsi="Times New Roman" w:cs="Times New Roman"/>
                <w:sz w:val="24"/>
                <w:szCs w:val="24"/>
              </w:rPr>
            </w:rPrChange>
          </w:rPr>
          <w:delText xml:space="preserve"> the forms of observed SADs to their feasible sets</w:delText>
        </w:r>
      </w:del>
      <w:ins w:id="3008" w:author="skmorgane" w:date="2020-05-26T12:33:00Z">
        <w:del w:id="3009" w:author="Diaz,Renata M" w:date="2020-06-08T15:30:00Z">
          <w:r w:rsidR="006029D9" w:rsidRPr="00C97458" w:rsidDel="003A27DE">
            <w:rPr>
              <w:rFonts w:asciiTheme="majorHAnsi" w:eastAsia="Times New Roman" w:hAnsiTheme="majorHAnsi" w:cstheme="majorHAnsi"/>
              <w:rPrChange w:id="3010" w:author="Diaz,Renata M" w:date="2020-06-11T15:21:00Z">
                <w:rPr>
                  <w:rFonts w:ascii="Times New Roman" w:eastAsia="Times New Roman" w:hAnsi="Times New Roman" w:cs="Times New Roman"/>
                  <w:sz w:val="24"/>
                  <w:szCs w:val="24"/>
                </w:rPr>
              </w:rPrChange>
            </w:rPr>
            <w:delText>, we</w:delText>
          </w:r>
        </w:del>
      </w:ins>
      <w:del w:id="3011" w:author="Diaz,Renata M" w:date="2020-06-08T15:30:00Z">
        <w:r w:rsidRPr="00C97458" w:rsidDel="003A27DE">
          <w:rPr>
            <w:rFonts w:asciiTheme="majorHAnsi" w:eastAsia="Times New Roman" w:hAnsiTheme="majorHAnsi" w:cstheme="majorHAnsi"/>
            <w:rPrChange w:id="3012" w:author="Diaz,Renata M" w:date="2020-06-11T15:21: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3013" w:author="skmorgane" w:date="2020-05-26T12:33:00Z">
        <w:del w:id="3014" w:author="Diaz,Renata M" w:date="2020-06-08T15:30:00Z">
          <w:r w:rsidR="006029D9" w:rsidRPr="00C97458" w:rsidDel="003A27DE">
            <w:rPr>
              <w:rFonts w:asciiTheme="majorHAnsi" w:eastAsia="Times New Roman" w:hAnsiTheme="majorHAnsi" w:cstheme="majorHAnsi"/>
              <w:rPrChange w:id="3015" w:author="Diaz,Renata M" w:date="2020-06-11T15:21:00Z">
                <w:rPr>
                  <w:rFonts w:ascii="Times New Roman" w:eastAsia="Times New Roman" w:hAnsi="Times New Roman" w:cs="Times New Roman"/>
                  <w:sz w:val="24"/>
                  <w:szCs w:val="24"/>
                </w:rPr>
              </w:rPrChange>
            </w:rPr>
            <w:delText xml:space="preserve">calculated </w:delText>
          </w:r>
        </w:del>
      </w:ins>
      <w:del w:id="3016" w:author="Diaz,Renata M" w:date="2020-04-23T11:40:00Z">
        <w:r w:rsidRPr="00C97458" w:rsidDel="00DE6C8B">
          <w:rPr>
            <w:rFonts w:asciiTheme="majorHAnsi" w:eastAsia="Times New Roman" w:hAnsiTheme="majorHAnsi" w:cstheme="majorHAnsi"/>
            <w:rPrChange w:id="3017" w:author="Diaz,Renata M" w:date="2020-06-11T15:21:00Z">
              <w:rPr>
                <w:rFonts w:ascii="Times New Roman" w:eastAsia="Times New Roman" w:hAnsi="Times New Roman" w:cs="Times New Roman"/>
                <w:sz w:val="24"/>
                <w:szCs w:val="24"/>
              </w:rPr>
            </w:rPrChange>
          </w:rPr>
          <w:delText>se distribu</w:delText>
        </w:r>
      </w:del>
      <w:del w:id="3018" w:author="Diaz,Renata M" w:date="2020-04-23T11:39:00Z">
        <w:r w:rsidRPr="00C97458" w:rsidDel="00DE6C8B">
          <w:rPr>
            <w:rFonts w:asciiTheme="majorHAnsi" w:eastAsia="Times New Roman" w:hAnsiTheme="majorHAnsi" w:cstheme="majorHAnsi"/>
            <w:rPrChange w:id="3019" w:author="Diaz,Renata M" w:date="2020-06-11T15:21:00Z">
              <w:rPr>
                <w:rFonts w:ascii="Times New Roman" w:eastAsia="Times New Roman" w:hAnsi="Times New Roman" w:cs="Times New Roman"/>
                <w:sz w:val="24"/>
                <w:szCs w:val="24"/>
              </w:rPr>
            </w:rPrChange>
          </w:rPr>
          <w:delText>tions</w:delText>
        </w:r>
      </w:del>
      <w:del w:id="3020" w:author="Diaz,Renata M" w:date="2020-05-17T11:19:00Z">
        <w:r w:rsidRPr="00C97458" w:rsidDel="00702953">
          <w:rPr>
            <w:rFonts w:asciiTheme="majorHAnsi" w:eastAsia="Times New Roman" w:hAnsiTheme="majorHAnsi" w:cstheme="majorHAnsi"/>
            <w:rPrChange w:id="3021" w:author="Diaz,Renata M" w:date="2020-06-11T15:21:00Z">
              <w:rPr>
                <w:rFonts w:ascii="Times New Roman" w:eastAsia="Times New Roman" w:hAnsi="Times New Roman" w:cs="Times New Roman"/>
                <w:sz w:val="24"/>
                <w:szCs w:val="24"/>
              </w:rPr>
            </w:rPrChange>
          </w:rPr>
          <w:delText>. We use</w:delText>
        </w:r>
      </w:del>
      <w:del w:id="3022" w:author="Diaz,Renata M" w:date="2020-06-08T15:30:00Z">
        <w:r w:rsidRPr="00C97458" w:rsidDel="003A27DE">
          <w:rPr>
            <w:rFonts w:asciiTheme="majorHAnsi" w:eastAsia="Times New Roman" w:hAnsiTheme="majorHAnsi" w:cstheme="majorHAnsi"/>
            <w:rPrChange w:id="3023" w:author="Diaz,Renata M" w:date="2020-06-11T15:21:00Z">
              <w:rPr>
                <w:rFonts w:ascii="Times New Roman" w:eastAsia="Times New Roman" w:hAnsi="Times New Roman" w:cs="Times New Roman"/>
                <w:sz w:val="24"/>
                <w:szCs w:val="24"/>
              </w:rPr>
            </w:rPrChange>
          </w:rPr>
          <w:delText xml:space="preserve">d </w:delText>
        </w:r>
        <w:r w:rsidR="006F32EE" w:rsidRPr="00C97458" w:rsidDel="003A27DE">
          <w:rPr>
            <w:rFonts w:asciiTheme="majorHAnsi" w:eastAsia="Times New Roman" w:hAnsiTheme="majorHAnsi" w:cstheme="majorHAnsi"/>
            <w:rPrChange w:id="3024" w:author="Diaz,Renata M" w:date="2020-06-11T15:21:00Z">
              <w:rPr>
                <w:rFonts w:ascii="Times New Roman" w:eastAsia="Times New Roman" w:hAnsi="Times New Roman" w:cs="Times New Roman"/>
                <w:sz w:val="24"/>
                <w:szCs w:val="24"/>
              </w:rPr>
            </w:rPrChange>
          </w:rPr>
          <w:delText xml:space="preserve">skewness </w:delText>
        </w:r>
        <w:r w:rsidRPr="00C97458" w:rsidDel="003A27DE">
          <w:rPr>
            <w:rFonts w:asciiTheme="majorHAnsi" w:eastAsia="Times New Roman" w:hAnsiTheme="majorHAnsi" w:cstheme="majorHAnsi"/>
            <w:rPrChange w:id="3025" w:author="Diaz,Renata M" w:date="2020-06-11T15:21:00Z">
              <w:rPr>
                <w:rFonts w:ascii="Times New Roman" w:eastAsia="Times New Roman" w:hAnsi="Times New Roman" w:cs="Times New Roman"/>
                <w:sz w:val="24"/>
                <w:szCs w:val="24"/>
              </w:rPr>
            </w:rPrChange>
          </w:rPr>
          <w:delText xml:space="preserve">and Simpson’s </w:delText>
        </w:r>
      </w:del>
      <w:del w:id="3026" w:author="Diaz,Renata M" w:date="2020-04-20T16:16:00Z">
        <w:r w:rsidRPr="00C97458" w:rsidDel="0008414A">
          <w:rPr>
            <w:rFonts w:asciiTheme="majorHAnsi" w:eastAsia="Times New Roman" w:hAnsiTheme="majorHAnsi" w:cstheme="majorHAnsi"/>
            <w:rPrChange w:id="3027" w:author="Diaz,Renata M" w:date="2020-06-11T15:21:00Z">
              <w:rPr>
                <w:rFonts w:ascii="Times New Roman" w:eastAsia="Times New Roman" w:hAnsi="Times New Roman" w:cs="Times New Roman"/>
                <w:sz w:val="24"/>
                <w:szCs w:val="24"/>
              </w:rPr>
            </w:rPrChange>
          </w:rPr>
          <w:delText>evenness  as</w:delText>
        </w:r>
      </w:del>
      <w:del w:id="3028" w:author="Diaz,Renata M" w:date="2020-06-08T15:30:00Z">
        <w:r w:rsidRPr="00C97458" w:rsidDel="003A27DE">
          <w:rPr>
            <w:rFonts w:asciiTheme="majorHAnsi" w:eastAsia="Times New Roman" w:hAnsiTheme="majorHAnsi" w:cstheme="majorHAnsi"/>
            <w:rPrChange w:id="3029" w:author="Diaz,Renata M" w:date="2020-06-11T15:21:00Z">
              <w:rPr>
                <w:rFonts w:ascii="Times New Roman" w:eastAsia="Times New Roman" w:hAnsi="Times New Roman" w:cs="Times New Roman"/>
                <w:sz w:val="24"/>
                <w:szCs w:val="24"/>
              </w:rPr>
            </w:rPrChange>
          </w:rPr>
          <w:delText xml:space="preserve"> our summary statistics</w:delText>
        </w:r>
      </w:del>
      <w:ins w:id="3030" w:author="skmorgane" w:date="2020-05-26T12:33:00Z">
        <w:del w:id="3031" w:author="Diaz,Renata M" w:date="2020-06-08T15:30:00Z">
          <w:r w:rsidR="006029D9" w:rsidRPr="00C97458" w:rsidDel="003A27DE">
            <w:rPr>
              <w:rFonts w:asciiTheme="majorHAnsi" w:eastAsia="Times New Roman" w:hAnsiTheme="majorHAnsi" w:cstheme="majorHAnsi"/>
              <w:rPrChange w:id="3032" w:author="Diaz,Renata M" w:date="2020-06-11T15:21:00Z">
                <w:rPr>
                  <w:rFonts w:ascii="Times New Roman" w:eastAsia="Times New Roman" w:hAnsi="Times New Roman" w:cs="Times New Roman"/>
                  <w:sz w:val="24"/>
                  <w:szCs w:val="24"/>
                </w:rPr>
              </w:rPrChange>
            </w:rPr>
            <w:delText>for the observed SAD</w:delText>
          </w:r>
        </w:del>
      </w:ins>
      <w:del w:id="3033" w:author="Diaz,Renata M" w:date="2020-05-17T11:19:00Z">
        <w:r w:rsidRPr="00C97458" w:rsidDel="008F2495">
          <w:rPr>
            <w:rFonts w:asciiTheme="majorHAnsi" w:eastAsia="Times New Roman" w:hAnsiTheme="majorHAnsi" w:cstheme="majorHAnsi"/>
            <w:rPrChange w:id="3034" w:author="Diaz,Renata M" w:date="2020-06-11T15:21:00Z">
              <w:rPr>
                <w:rFonts w:ascii="Times New Roman" w:eastAsia="Times New Roman" w:hAnsi="Times New Roman" w:cs="Times New Roman"/>
                <w:sz w:val="24"/>
                <w:szCs w:val="24"/>
              </w:rPr>
            </w:rPrChange>
          </w:rPr>
          <w:delText xml:space="preserve">, and calculated the percentile </w:delText>
        </w:r>
        <w:r w:rsidR="00036D95" w:rsidRPr="00C97458" w:rsidDel="008F2495">
          <w:rPr>
            <w:rFonts w:asciiTheme="majorHAnsi" w:eastAsia="Times New Roman" w:hAnsiTheme="majorHAnsi" w:cstheme="majorHAnsi"/>
            <w:rPrChange w:id="3035" w:author="Diaz,Renata M" w:date="2020-06-11T15:21:00Z">
              <w:rPr>
                <w:rFonts w:ascii="Times New Roman" w:eastAsia="Times New Roman" w:hAnsi="Times New Roman" w:cs="Times New Roman"/>
                <w:sz w:val="24"/>
                <w:szCs w:val="24"/>
              </w:rPr>
            </w:rPrChange>
          </w:rPr>
          <w:delText xml:space="preserve">rank </w:delText>
        </w:r>
        <w:r w:rsidRPr="00C97458" w:rsidDel="008F2495">
          <w:rPr>
            <w:rFonts w:asciiTheme="majorHAnsi" w:eastAsia="Times New Roman" w:hAnsiTheme="majorHAnsi" w:cstheme="majorHAnsi"/>
            <w:rPrChange w:id="3036" w:author="Diaz,Renata M" w:date="2020-06-11T15:21: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3037" w:author="Diaz,Renata M" w:date="2020-04-23T11:46:00Z">
        <w:r w:rsidR="00A1011A" w:rsidRPr="00C97458" w:rsidDel="000F6281">
          <w:rPr>
            <w:rFonts w:asciiTheme="majorHAnsi" w:eastAsia="Times New Roman" w:hAnsiTheme="majorHAnsi" w:cstheme="majorHAnsi"/>
            <w:rPrChange w:id="3038" w:author="Diaz,Renata M" w:date="2020-06-11T15:21:00Z">
              <w:rPr>
                <w:rFonts w:ascii="Times New Roman" w:eastAsia="Times New Roman" w:hAnsi="Times New Roman" w:cs="Times New Roman"/>
                <w:sz w:val="24"/>
                <w:szCs w:val="24"/>
              </w:rPr>
            </w:rPrChange>
          </w:rPr>
          <w:delText>Skewness can be calculated multiple ways, but using different formulas yield</w:delText>
        </w:r>
        <w:r w:rsidR="00EB279F" w:rsidRPr="00C97458" w:rsidDel="000F6281">
          <w:rPr>
            <w:rFonts w:asciiTheme="majorHAnsi" w:eastAsia="Times New Roman" w:hAnsiTheme="majorHAnsi" w:cstheme="majorHAnsi"/>
            <w:rPrChange w:id="3039" w:author="Diaz,Renata M" w:date="2020-06-11T15:21:00Z">
              <w:rPr>
                <w:rFonts w:ascii="Times New Roman" w:eastAsia="Times New Roman" w:hAnsi="Times New Roman" w:cs="Times New Roman"/>
                <w:sz w:val="24"/>
                <w:szCs w:val="24"/>
              </w:rPr>
            </w:rPrChange>
          </w:rPr>
          <w:delText>s</w:delText>
        </w:r>
        <w:r w:rsidR="00A1011A" w:rsidRPr="00C97458" w:rsidDel="000F6281">
          <w:rPr>
            <w:rFonts w:asciiTheme="majorHAnsi" w:eastAsia="Times New Roman" w:hAnsiTheme="majorHAnsi" w:cstheme="majorHAnsi"/>
            <w:rPrChange w:id="3040" w:author="Diaz,Renata M" w:date="2020-06-11T15:21: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3041"/>
        <w:r w:rsidR="00A1011A" w:rsidRPr="00C97458" w:rsidDel="000F6281">
          <w:rPr>
            <w:rFonts w:asciiTheme="majorHAnsi" w:eastAsia="Times New Roman" w:hAnsiTheme="majorHAnsi" w:cstheme="majorHAnsi"/>
            <w:rPrChange w:id="3042" w:author="Diaz,Renata M" w:date="2020-06-11T15:21:00Z">
              <w:rPr>
                <w:rFonts w:ascii="Times New Roman" w:eastAsia="Times New Roman" w:hAnsi="Times New Roman" w:cs="Times New Roman"/>
                <w:sz w:val="24"/>
                <w:szCs w:val="24"/>
              </w:rPr>
            </w:rPrChange>
          </w:rPr>
          <w:delText>infinite</w:delText>
        </w:r>
        <w:commentRangeEnd w:id="3041"/>
        <w:r w:rsidR="00A1011A" w:rsidRPr="00C97458" w:rsidDel="000F6281">
          <w:rPr>
            <w:rStyle w:val="CommentReference"/>
            <w:rFonts w:asciiTheme="majorHAnsi" w:hAnsiTheme="majorHAnsi" w:cstheme="majorHAnsi"/>
            <w:sz w:val="22"/>
            <w:szCs w:val="22"/>
            <w:rPrChange w:id="3043" w:author="Diaz,Renata M" w:date="2020-06-11T15:21:00Z">
              <w:rPr>
                <w:rStyle w:val="CommentReference"/>
                <w:rFonts w:ascii="Times New Roman" w:hAnsi="Times New Roman" w:cs="Times New Roman"/>
              </w:rPr>
            </w:rPrChange>
          </w:rPr>
          <w:commentReference w:id="3041"/>
        </w:r>
        <w:r w:rsidR="00A1011A" w:rsidRPr="00C97458" w:rsidDel="000F6281">
          <w:rPr>
            <w:rFonts w:asciiTheme="majorHAnsi" w:eastAsia="Times New Roman" w:hAnsiTheme="majorHAnsi" w:cstheme="majorHAnsi"/>
            <w:rPrChange w:id="3044" w:author="Diaz,Renata M" w:date="2020-06-11T15:21:00Z">
              <w:rPr>
                <w:rFonts w:ascii="Times New Roman" w:eastAsia="Times New Roman" w:hAnsi="Times New Roman" w:cs="Times New Roman"/>
                <w:sz w:val="24"/>
                <w:szCs w:val="24"/>
              </w:rPr>
            </w:rPrChange>
          </w:rPr>
          <w:delText xml:space="preserve"> in the special case where every species has the same number of individuals. </w:delText>
        </w:r>
      </w:del>
      <w:del w:id="3045" w:author="Diaz,Renata M" w:date="2020-04-20T14:30:00Z">
        <w:r w:rsidR="00A1011A" w:rsidRPr="00C97458" w:rsidDel="00285E16">
          <w:rPr>
            <w:rFonts w:asciiTheme="majorHAnsi" w:eastAsia="Times New Roman" w:hAnsiTheme="majorHAnsi" w:cstheme="majorHAnsi"/>
            <w:rPrChange w:id="3046" w:author="Diaz,Renata M" w:date="2020-06-11T15:21: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C97458" w:rsidDel="003A27DE" w:rsidRDefault="0088427E" w:rsidP="00A1011A">
      <w:pPr>
        <w:rPr>
          <w:del w:id="3047" w:author="Diaz,Renata M" w:date="2020-06-08T15:30:00Z"/>
          <w:rFonts w:asciiTheme="majorHAnsi" w:eastAsia="Times New Roman" w:hAnsiTheme="majorHAnsi" w:cstheme="majorHAnsi"/>
          <w:rPrChange w:id="3048" w:author="Diaz,Renata M" w:date="2020-06-11T15:21:00Z">
            <w:rPr>
              <w:del w:id="3049" w:author="Diaz,Renata M" w:date="2020-06-08T15:30:00Z"/>
              <w:rFonts w:ascii="Times New Roman" w:eastAsia="Times New Roman" w:hAnsi="Times New Roman" w:cs="Times New Roman"/>
              <w:sz w:val="24"/>
              <w:szCs w:val="24"/>
            </w:rPr>
          </w:rPrChange>
        </w:rPr>
      </w:pPr>
      <w:del w:id="3050" w:author="Diaz,Renata M" w:date="2020-06-08T15:30:00Z">
        <w:r w:rsidRPr="00C97458" w:rsidDel="003A27DE">
          <w:rPr>
            <w:rFonts w:asciiTheme="majorHAnsi" w:eastAsia="Times New Roman" w:hAnsiTheme="majorHAnsi" w:cstheme="majorHAnsi"/>
            <w:rPrChange w:id="3051" w:author="Diaz,Renata M" w:date="2020-06-11T15:21:00Z">
              <w:rPr>
                <w:rFonts w:ascii="Times New Roman" w:eastAsia="Times New Roman" w:hAnsi="Times New Roman" w:cs="Times New Roman"/>
                <w:sz w:val="24"/>
                <w:szCs w:val="24"/>
              </w:rPr>
            </w:rPrChange>
          </w:rPr>
          <w:delText xml:space="preserve">The range of values for both statistics depends on S and N, so in order to </w:delText>
        </w:r>
      </w:del>
      <w:del w:id="3052" w:author="Diaz,Renata M" w:date="2020-04-22T10:05:00Z">
        <w:r w:rsidRPr="00C97458" w:rsidDel="00043490">
          <w:rPr>
            <w:rFonts w:asciiTheme="majorHAnsi" w:eastAsia="Times New Roman" w:hAnsiTheme="majorHAnsi" w:cstheme="majorHAnsi"/>
            <w:rPrChange w:id="3053" w:author="Diaz,Renata M" w:date="2020-06-11T15:21:00Z">
              <w:rPr>
                <w:rFonts w:ascii="Times New Roman" w:eastAsia="Times New Roman" w:hAnsi="Times New Roman" w:cs="Times New Roman"/>
                <w:sz w:val="24"/>
                <w:szCs w:val="24"/>
              </w:rPr>
            </w:rPrChange>
          </w:rPr>
          <w:delText>synthesize across</w:delText>
        </w:r>
      </w:del>
      <w:del w:id="3054" w:author="Diaz,Renata M" w:date="2020-06-08T15:30:00Z">
        <w:r w:rsidRPr="00C97458" w:rsidDel="003A27DE">
          <w:rPr>
            <w:rFonts w:asciiTheme="majorHAnsi" w:eastAsia="Times New Roman" w:hAnsiTheme="majorHAnsi" w:cstheme="majorHAnsi"/>
            <w:rPrChange w:id="3055" w:author="Diaz,Renata M" w:date="2020-06-11T15:21: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C97458" w:rsidDel="003A27DE">
          <w:rPr>
            <w:rFonts w:asciiTheme="majorHAnsi" w:eastAsia="Times New Roman" w:hAnsiTheme="majorHAnsi" w:cstheme="majorHAnsi"/>
            <w:rPrChange w:id="3056" w:author="Diaz,Renata M" w:date="2020-06-11T15:21:00Z">
              <w:rPr>
                <w:rFonts w:ascii="Times New Roman" w:eastAsia="Times New Roman" w:hAnsi="Times New Roman" w:cs="Times New Roman"/>
                <w:sz w:val="24"/>
                <w:szCs w:val="24"/>
              </w:rPr>
            </w:rPrChange>
          </w:rPr>
          <w:delText xml:space="preserve"> We calculated percentile rank as the percent of values in the</w:delText>
        </w:r>
      </w:del>
      <w:ins w:id="3057" w:author="skmorgane" w:date="2020-05-26T12:35:00Z">
        <w:del w:id="3058" w:author="Diaz,Renata M" w:date="2020-06-08T15:30:00Z">
          <w:r w:rsidR="006029D9" w:rsidRPr="00C97458" w:rsidDel="003A27DE">
            <w:rPr>
              <w:rFonts w:asciiTheme="majorHAnsi" w:eastAsia="Times New Roman" w:hAnsiTheme="majorHAnsi" w:cstheme="majorHAnsi"/>
              <w:rPrChange w:id="3059" w:author="Diaz,Renata M" w:date="2020-06-11T15:21:00Z">
                <w:rPr>
                  <w:rFonts w:ascii="Times New Roman" w:eastAsia="Times New Roman" w:hAnsi="Times New Roman" w:cs="Times New Roman"/>
                  <w:sz w:val="24"/>
                  <w:szCs w:val="24"/>
                </w:rPr>
              </w:rPrChange>
            </w:rPr>
            <w:delText xml:space="preserve"> feasible set</w:delText>
          </w:r>
        </w:del>
      </w:ins>
      <w:del w:id="3060" w:author="Diaz,Renata M" w:date="2020-06-08T15:30:00Z">
        <w:r w:rsidR="00036D95" w:rsidRPr="00C97458" w:rsidDel="003A27DE">
          <w:rPr>
            <w:rFonts w:asciiTheme="majorHAnsi" w:eastAsia="Times New Roman" w:hAnsiTheme="majorHAnsi" w:cstheme="majorHAnsi"/>
            <w:rPrChange w:id="3061" w:author="Diaz,Renata M" w:date="2020-06-11T15:21:00Z">
              <w:rPr>
                <w:rFonts w:ascii="Times New Roman" w:eastAsia="Times New Roman" w:hAnsi="Times New Roman" w:cs="Times New Roman"/>
                <w:sz w:val="24"/>
                <w:szCs w:val="24"/>
              </w:rPr>
            </w:rPrChange>
          </w:rPr>
          <w:delText xml:space="preserve"> distribution less than or equal to the observed </w:delText>
        </w:r>
      </w:del>
      <w:ins w:id="3062" w:author="skmorgane" w:date="2020-05-26T12:36:00Z">
        <w:del w:id="3063" w:author="Diaz,Renata M" w:date="2020-06-08T15:30:00Z">
          <w:r w:rsidR="006029D9" w:rsidRPr="00C97458" w:rsidDel="003A27DE">
            <w:rPr>
              <w:rFonts w:asciiTheme="majorHAnsi" w:eastAsia="Times New Roman" w:hAnsiTheme="majorHAnsi" w:cstheme="majorHAnsi"/>
              <w:rPrChange w:id="3064" w:author="Diaz,Renata M" w:date="2020-06-11T15:21:00Z">
                <w:rPr>
                  <w:rFonts w:ascii="Times New Roman" w:eastAsia="Times New Roman" w:hAnsi="Times New Roman" w:cs="Times New Roman"/>
                  <w:sz w:val="24"/>
                  <w:szCs w:val="24"/>
                </w:rPr>
              </w:rPrChange>
            </w:rPr>
            <w:delText xml:space="preserve">empirical </w:delText>
          </w:r>
        </w:del>
      </w:ins>
      <w:del w:id="3065" w:author="Diaz,Renata M" w:date="2020-06-08T15:30:00Z">
        <w:r w:rsidR="00036D95" w:rsidRPr="00C97458" w:rsidDel="003A27DE">
          <w:rPr>
            <w:rFonts w:asciiTheme="majorHAnsi" w:eastAsia="Times New Roman" w:hAnsiTheme="majorHAnsi" w:cstheme="majorHAnsi"/>
            <w:rPrChange w:id="3066" w:author="Diaz,Renata M" w:date="2020-06-11T15:21:00Z">
              <w:rPr>
                <w:rFonts w:ascii="Times New Roman" w:eastAsia="Times New Roman" w:hAnsi="Times New Roman" w:cs="Times New Roman"/>
                <w:sz w:val="24"/>
                <w:szCs w:val="24"/>
              </w:rPr>
            </w:rPrChange>
          </w:rPr>
          <w:delText>value.</w:delText>
        </w:r>
        <w:r w:rsidRPr="00C97458" w:rsidDel="003A27DE">
          <w:rPr>
            <w:rFonts w:asciiTheme="majorHAnsi" w:eastAsia="Times New Roman" w:hAnsiTheme="majorHAnsi" w:cstheme="majorHAnsi"/>
            <w:rPrChange w:id="3067" w:author="Diaz,Renata M" w:date="2020-06-11T15:21:00Z">
              <w:rPr>
                <w:rFonts w:ascii="Times New Roman" w:eastAsia="Times New Roman" w:hAnsi="Times New Roman" w:cs="Times New Roman"/>
                <w:sz w:val="24"/>
                <w:szCs w:val="24"/>
              </w:rPr>
            </w:rPrChange>
          </w:rPr>
          <w:delText xml:space="preserve"> </w:delText>
        </w:r>
        <w:commentRangeStart w:id="3068"/>
        <w:r w:rsidR="00A1011A" w:rsidRPr="00C97458" w:rsidDel="003A27DE">
          <w:rPr>
            <w:rFonts w:asciiTheme="majorHAnsi" w:eastAsia="Times New Roman" w:hAnsiTheme="majorHAnsi" w:cstheme="majorHAnsi"/>
            <w:rPrChange w:id="3069" w:author="Diaz,Renata M" w:date="2020-06-11T15:21:00Z">
              <w:rPr>
                <w:rFonts w:ascii="Times New Roman" w:eastAsia="Times New Roman" w:hAnsi="Times New Roman" w:cs="Times New Roman"/>
                <w:sz w:val="24"/>
                <w:szCs w:val="24"/>
              </w:rPr>
            </w:rPrChange>
          </w:rPr>
          <w:delText xml:space="preserve">Note that </w:delText>
        </w:r>
        <w:r w:rsidR="008C01DF" w:rsidRPr="00C97458" w:rsidDel="003A27DE">
          <w:rPr>
            <w:rFonts w:asciiTheme="majorHAnsi" w:eastAsia="Times New Roman" w:hAnsiTheme="majorHAnsi" w:cstheme="majorHAnsi"/>
            <w:rPrChange w:id="3070" w:author="Diaz,Renata M" w:date="2020-06-11T15:21:00Z">
              <w:rPr>
                <w:rFonts w:ascii="Times New Roman" w:eastAsia="Times New Roman" w:hAnsi="Times New Roman" w:cs="Times New Roman"/>
                <w:sz w:val="24"/>
                <w:szCs w:val="24"/>
              </w:rPr>
            </w:rPrChange>
          </w:rPr>
          <w:delText xml:space="preserve">the </w:delText>
        </w:r>
        <w:r w:rsidR="007F0EF7" w:rsidRPr="00C97458" w:rsidDel="003A27DE">
          <w:rPr>
            <w:rFonts w:asciiTheme="majorHAnsi" w:eastAsia="Times New Roman" w:hAnsiTheme="majorHAnsi" w:cstheme="majorHAnsi"/>
            <w:rPrChange w:id="3071" w:author="Diaz,Renata M" w:date="2020-06-11T15:21:00Z">
              <w:rPr>
                <w:rFonts w:ascii="Times New Roman" w:eastAsia="Times New Roman" w:hAnsi="Times New Roman" w:cs="Times New Roman"/>
                <w:sz w:val="24"/>
                <w:szCs w:val="24"/>
              </w:rPr>
            </w:rPrChange>
          </w:rPr>
          <w:delText xml:space="preserve">precise </w:delText>
        </w:r>
        <w:r w:rsidR="008C01DF" w:rsidRPr="00C97458" w:rsidDel="003A27DE">
          <w:rPr>
            <w:rFonts w:asciiTheme="majorHAnsi" w:eastAsia="Times New Roman" w:hAnsiTheme="majorHAnsi" w:cstheme="majorHAnsi"/>
            <w:rPrChange w:id="3072" w:author="Diaz,Renata M" w:date="2020-06-11T15:21:00Z">
              <w:rPr>
                <w:rFonts w:ascii="Times New Roman" w:eastAsia="Times New Roman" w:hAnsi="Times New Roman" w:cs="Times New Roman"/>
                <w:sz w:val="24"/>
                <w:szCs w:val="24"/>
              </w:rPr>
            </w:rPrChange>
          </w:rPr>
          <w:delText xml:space="preserve">meaning of </w:delText>
        </w:r>
        <w:r w:rsidR="00036D95" w:rsidRPr="00C97458" w:rsidDel="003A27DE">
          <w:rPr>
            <w:rFonts w:asciiTheme="majorHAnsi" w:eastAsia="Times New Roman" w:hAnsiTheme="majorHAnsi" w:cstheme="majorHAnsi"/>
            <w:rPrChange w:id="3073" w:author="Diaz,Renata M" w:date="2020-06-11T15:21:00Z">
              <w:rPr>
                <w:rFonts w:ascii="Times New Roman" w:eastAsia="Times New Roman" w:hAnsi="Times New Roman" w:cs="Times New Roman"/>
                <w:sz w:val="24"/>
                <w:szCs w:val="24"/>
              </w:rPr>
            </w:rPrChange>
          </w:rPr>
          <w:delText>this</w:delText>
        </w:r>
        <w:r w:rsidR="008C01DF" w:rsidRPr="00C97458" w:rsidDel="003A27DE">
          <w:rPr>
            <w:rFonts w:asciiTheme="majorHAnsi" w:eastAsia="Times New Roman" w:hAnsiTheme="majorHAnsi" w:cstheme="majorHAnsi"/>
            <w:rPrChange w:id="3074" w:author="Diaz,Renata M" w:date="2020-06-11T15:21: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C97458" w:rsidDel="003A27DE">
          <w:rPr>
            <w:rFonts w:asciiTheme="majorHAnsi" w:eastAsia="Times New Roman" w:hAnsiTheme="majorHAnsi" w:cstheme="majorHAnsi"/>
            <w:i/>
            <w:iCs/>
            <w:rPrChange w:id="3075" w:author="Diaz,Renata M" w:date="2020-06-11T15:21:00Z">
              <w:rPr>
                <w:rFonts w:ascii="Times New Roman" w:eastAsia="Times New Roman" w:hAnsi="Times New Roman" w:cs="Times New Roman"/>
                <w:i/>
                <w:iCs/>
                <w:sz w:val="24"/>
                <w:szCs w:val="24"/>
              </w:rPr>
            </w:rPrChange>
          </w:rPr>
          <w:delText xml:space="preserve">samples </w:delText>
        </w:r>
        <w:r w:rsidR="008C01DF" w:rsidRPr="00C97458" w:rsidDel="003A27DE">
          <w:rPr>
            <w:rFonts w:asciiTheme="majorHAnsi" w:eastAsia="Times New Roman" w:hAnsiTheme="majorHAnsi" w:cstheme="majorHAnsi"/>
            <w:rPrChange w:id="3076" w:author="Diaz,Renata M" w:date="2020-06-11T15:21:00Z">
              <w:rPr>
                <w:rFonts w:ascii="Times New Roman" w:eastAsia="Times New Roman" w:hAnsi="Times New Roman" w:cs="Times New Roman"/>
                <w:sz w:val="24"/>
                <w:szCs w:val="24"/>
              </w:rPr>
            </w:rPrChange>
          </w:rPr>
          <w:delText xml:space="preserve">or an </w:delText>
        </w:r>
        <w:r w:rsidR="00486C7E" w:rsidRPr="00C97458" w:rsidDel="003A27DE">
          <w:rPr>
            <w:rFonts w:asciiTheme="majorHAnsi" w:eastAsia="Times New Roman" w:hAnsiTheme="majorHAnsi" w:cstheme="majorHAnsi"/>
            <w:rPrChange w:id="3077" w:author="Diaz,Renata M" w:date="2020-06-11T15:21:00Z">
              <w:rPr>
                <w:rFonts w:ascii="Times New Roman" w:eastAsia="Times New Roman" w:hAnsi="Times New Roman" w:cs="Times New Roman"/>
                <w:sz w:val="24"/>
                <w:szCs w:val="24"/>
              </w:rPr>
            </w:rPrChange>
          </w:rPr>
          <w:delText>exhaustive account</w:delText>
        </w:r>
        <w:r w:rsidR="00036D95" w:rsidRPr="00C97458" w:rsidDel="003A27DE">
          <w:rPr>
            <w:rFonts w:asciiTheme="majorHAnsi" w:eastAsia="Times New Roman" w:hAnsiTheme="majorHAnsi" w:cstheme="majorHAnsi"/>
            <w:rPrChange w:id="3078" w:author="Diaz,Renata M" w:date="2020-06-11T15:21: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3079" w:author="Diaz,Renata M" w:date="2020-04-20T16:27:00Z">
        <w:r w:rsidR="00036D95" w:rsidRPr="00C97458" w:rsidDel="007A0C97">
          <w:rPr>
            <w:rFonts w:asciiTheme="majorHAnsi" w:eastAsia="Times New Roman" w:hAnsiTheme="majorHAnsi" w:cstheme="majorHAnsi"/>
            <w:rPrChange w:id="3080" w:author="Diaz,Renata M" w:date="2020-06-11T15:21:00Z">
              <w:rPr>
                <w:rFonts w:ascii="Times New Roman" w:eastAsia="Times New Roman" w:hAnsi="Times New Roman" w:cs="Times New Roman"/>
                <w:sz w:val="24"/>
                <w:szCs w:val="24"/>
              </w:rPr>
            </w:rPrChange>
          </w:rPr>
          <w:delText>&lt;= to</w:delText>
        </w:r>
      </w:del>
      <w:del w:id="3081" w:author="Diaz,Renata M" w:date="2020-06-08T15:30:00Z">
        <w:r w:rsidR="00036D95" w:rsidRPr="00C97458" w:rsidDel="003A27DE">
          <w:rPr>
            <w:rFonts w:asciiTheme="majorHAnsi" w:eastAsia="Times New Roman" w:hAnsiTheme="majorHAnsi" w:cstheme="majorHAnsi"/>
            <w:rPrChange w:id="3082" w:author="Diaz,Renata M" w:date="2020-06-11T15:21: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C97458" w:rsidDel="003A27DE">
          <w:rPr>
            <w:rFonts w:asciiTheme="majorHAnsi" w:eastAsia="Times New Roman" w:hAnsiTheme="majorHAnsi" w:cstheme="majorHAnsi"/>
            <w:rPrChange w:id="3083" w:author="Diaz,Renata M" w:date="2020-06-11T15:21:00Z">
              <w:rPr>
                <w:rFonts w:ascii="Times New Roman" w:eastAsia="Times New Roman" w:hAnsi="Times New Roman" w:cs="Times New Roman"/>
                <w:sz w:val="24"/>
                <w:szCs w:val="24"/>
              </w:rPr>
            </w:rPrChange>
          </w:rPr>
          <w:delText>possible</w:delText>
        </w:r>
        <w:r w:rsidR="00036D95" w:rsidRPr="00C97458" w:rsidDel="003A27DE">
          <w:rPr>
            <w:rFonts w:asciiTheme="majorHAnsi" w:eastAsia="Times New Roman" w:hAnsiTheme="majorHAnsi" w:cstheme="majorHAnsi"/>
            <w:rPrChange w:id="3084" w:author="Diaz,Renata M" w:date="2020-06-11T15:21:00Z">
              <w:rPr>
                <w:rFonts w:ascii="Times New Roman" w:eastAsia="Times New Roman" w:hAnsi="Times New Roman" w:cs="Times New Roman"/>
                <w:sz w:val="24"/>
                <w:szCs w:val="24"/>
              </w:rPr>
            </w:rPrChange>
          </w:rPr>
          <w:delText xml:space="preserve">, it is still </w:delText>
        </w:r>
      </w:del>
      <w:del w:id="3085" w:author="Diaz,Renata M" w:date="2020-04-20T16:27:00Z">
        <w:r w:rsidR="00036D95" w:rsidRPr="00C97458" w:rsidDel="00521B8F">
          <w:rPr>
            <w:rFonts w:asciiTheme="majorHAnsi" w:eastAsia="Times New Roman" w:hAnsiTheme="majorHAnsi" w:cstheme="majorHAnsi"/>
            <w:rPrChange w:id="3086" w:author="Diaz,Renata M" w:date="2020-06-11T15:21:00Z">
              <w:rPr>
                <w:rFonts w:ascii="Times New Roman" w:eastAsia="Times New Roman" w:hAnsi="Times New Roman" w:cs="Times New Roman"/>
                <w:sz w:val="24"/>
                <w:szCs w:val="24"/>
              </w:rPr>
            </w:rPrChange>
          </w:rPr>
          <w:delText xml:space="preserve">&lt;= </w:delText>
        </w:r>
      </w:del>
      <w:del w:id="3087" w:author="Diaz,Renata M" w:date="2020-06-08T15:30:00Z">
        <w:r w:rsidR="00036D95" w:rsidRPr="00C97458" w:rsidDel="003A27DE">
          <w:rPr>
            <w:rFonts w:asciiTheme="majorHAnsi" w:eastAsia="Times New Roman" w:hAnsiTheme="majorHAnsi" w:cstheme="majorHAnsi"/>
            <w:rPrChange w:id="3088" w:author="Diaz,Renata M" w:date="2020-06-11T15:21:00Z">
              <w:rPr>
                <w:rFonts w:ascii="Times New Roman" w:eastAsia="Times New Roman" w:hAnsi="Times New Roman" w:cs="Times New Roman"/>
                <w:sz w:val="24"/>
                <w:szCs w:val="24"/>
              </w:rPr>
            </w:rPrChange>
          </w:rPr>
          <w:delText xml:space="preserve">itself. However, if </w:delText>
        </w:r>
        <w:r w:rsidR="00FF1CC7" w:rsidRPr="00C97458" w:rsidDel="003A27DE">
          <w:rPr>
            <w:rFonts w:asciiTheme="majorHAnsi" w:eastAsia="Times New Roman" w:hAnsiTheme="majorHAnsi" w:cstheme="majorHAnsi"/>
            <w:rPrChange w:id="3089" w:author="Diaz,Renata M" w:date="2020-06-11T15:21:00Z">
              <w:rPr>
                <w:rFonts w:ascii="Times New Roman" w:eastAsia="Times New Roman" w:hAnsi="Times New Roman" w:cs="Times New Roman"/>
                <w:sz w:val="24"/>
                <w:szCs w:val="24"/>
              </w:rPr>
            </w:rPrChange>
          </w:rPr>
          <w:delText>sampling</w:delText>
        </w:r>
        <w:r w:rsidR="00036D95" w:rsidRPr="00C97458" w:rsidDel="003A27DE">
          <w:rPr>
            <w:rFonts w:asciiTheme="majorHAnsi" w:eastAsia="Times New Roman" w:hAnsiTheme="majorHAnsi" w:cstheme="majorHAnsi"/>
            <w:rPrChange w:id="3090" w:author="Diaz,Renata M" w:date="2020-06-11T15:21:00Z">
              <w:rPr>
                <w:rFonts w:ascii="Times New Roman" w:eastAsia="Times New Roman" w:hAnsi="Times New Roman" w:cs="Times New Roman"/>
                <w:sz w:val="24"/>
                <w:szCs w:val="24"/>
              </w:rPr>
            </w:rPrChange>
          </w:rPr>
          <w:delText xml:space="preserve"> </w:delText>
        </w:r>
        <w:r w:rsidR="00FF1CC7" w:rsidRPr="00C97458" w:rsidDel="003A27DE">
          <w:rPr>
            <w:rFonts w:asciiTheme="majorHAnsi" w:eastAsia="Times New Roman" w:hAnsiTheme="majorHAnsi" w:cstheme="majorHAnsi"/>
            <w:rPrChange w:id="3091" w:author="Diaz,Renata M" w:date="2020-06-11T15:21:00Z">
              <w:rPr>
                <w:rFonts w:ascii="Times New Roman" w:eastAsia="Times New Roman" w:hAnsi="Times New Roman" w:cs="Times New Roman"/>
                <w:sz w:val="24"/>
                <w:szCs w:val="24"/>
              </w:rPr>
            </w:rPrChange>
          </w:rPr>
          <w:delText>is</w:delText>
        </w:r>
        <w:r w:rsidR="00036D95" w:rsidRPr="00C97458" w:rsidDel="003A27DE">
          <w:rPr>
            <w:rFonts w:asciiTheme="majorHAnsi" w:eastAsia="Times New Roman" w:hAnsiTheme="majorHAnsi" w:cstheme="majorHAnsi"/>
            <w:rPrChange w:id="3092" w:author="Diaz,Renata M" w:date="2020-06-11T15:21: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C97458" w:rsidDel="003A27DE">
          <w:rPr>
            <w:rFonts w:asciiTheme="majorHAnsi" w:eastAsia="Times New Roman" w:hAnsiTheme="majorHAnsi" w:cstheme="majorHAnsi"/>
            <w:rPrChange w:id="3093" w:author="Diaz,Renata M" w:date="2020-06-11T15:21:00Z">
              <w:rPr>
                <w:rFonts w:ascii="Times New Roman" w:eastAsia="Times New Roman" w:hAnsi="Times New Roman" w:cs="Times New Roman"/>
                <w:sz w:val="24"/>
                <w:szCs w:val="24"/>
              </w:rPr>
            </w:rPrChange>
          </w:rPr>
          <w:delText>came across</w:delText>
        </w:r>
        <w:r w:rsidR="00036D95" w:rsidRPr="00C97458" w:rsidDel="003A27DE">
          <w:rPr>
            <w:rFonts w:asciiTheme="majorHAnsi" w:eastAsia="Times New Roman" w:hAnsiTheme="majorHAnsi" w:cstheme="majorHAnsi"/>
            <w:rPrChange w:id="3094" w:author="Diaz,Renata M" w:date="2020-06-11T15:21:00Z">
              <w:rPr>
                <w:rFonts w:ascii="Times New Roman" w:eastAsia="Times New Roman" w:hAnsi="Times New Roman" w:cs="Times New Roman"/>
                <w:sz w:val="24"/>
                <w:szCs w:val="24"/>
              </w:rPr>
            </w:rPrChange>
          </w:rPr>
          <w:delText xml:space="preserve"> via sampling. </w:delText>
        </w:r>
        <w:commentRangeEnd w:id="3068"/>
        <w:r w:rsidR="00914C3F" w:rsidRPr="00C97458" w:rsidDel="003A27DE">
          <w:rPr>
            <w:rStyle w:val="CommentReference"/>
            <w:rFonts w:asciiTheme="majorHAnsi" w:hAnsiTheme="majorHAnsi" w:cstheme="majorHAnsi"/>
            <w:sz w:val="22"/>
            <w:szCs w:val="22"/>
            <w:rPrChange w:id="3095" w:author="Diaz,Renata M" w:date="2020-06-11T15:21:00Z">
              <w:rPr>
                <w:rStyle w:val="CommentReference"/>
              </w:rPr>
            </w:rPrChange>
          </w:rPr>
          <w:commentReference w:id="3068"/>
        </w:r>
      </w:del>
    </w:p>
    <w:p w14:paraId="6167FA01" w14:textId="54DF1D08" w:rsidR="003E739D" w:rsidRPr="00C97458" w:rsidDel="003A27DE" w:rsidRDefault="003E739D">
      <w:pPr>
        <w:rPr>
          <w:del w:id="3096" w:author="Diaz,Renata M" w:date="2020-06-08T15:30:00Z"/>
          <w:rFonts w:asciiTheme="majorHAnsi" w:eastAsia="Times New Roman" w:hAnsiTheme="majorHAnsi" w:cstheme="majorHAnsi"/>
          <w:rPrChange w:id="3097" w:author="Diaz,Renata M" w:date="2020-06-11T15:21:00Z">
            <w:rPr>
              <w:del w:id="3098" w:author="Diaz,Renata M" w:date="2020-06-08T15:30:00Z"/>
              <w:rFonts w:ascii="Times New Roman" w:eastAsia="Times New Roman" w:hAnsi="Times New Roman" w:cs="Times New Roman"/>
              <w:sz w:val="24"/>
              <w:szCs w:val="24"/>
            </w:rPr>
          </w:rPrChange>
        </w:rPr>
      </w:pPr>
      <w:del w:id="3099" w:author="Diaz,Renata M" w:date="2020-06-08T15:30:00Z">
        <w:r w:rsidRPr="00C97458" w:rsidDel="003A27DE">
          <w:rPr>
            <w:rFonts w:asciiTheme="majorHAnsi" w:eastAsia="Times New Roman" w:hAnsiTheme="majorHAnsi" w:cstheme="majorHAnsi"/>
            <w:rPrChange w:id="3100" w:author="Diaz,Renata M" w:date="2020-06-11T15:21: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3101" w:author="Diaz,Renata M" w:date="2020-04-20T14:30:00Z">
        <w:r w:rsidRPr="00C97458" w:rsidDel="000F6B98">
          <w:rPr>
            <w:rFonts w:asciiTheme="majorHAnsi" w:eastAsia="Times New Roman" w:hAnsiTheme="majorHAnsi" w:cstheme="majorHAnsi"/>
            <w:rPrChange w:id="3102" w:author="Diaz,Renata M" w:date="2020-06-11T15:21:00Z">
              <w:rPr>
                <w:rFonts w:ascii="Times New Roman" w:eastAsia="Times New Roman" w:hAnsi="Times New Roman" w:cs="Times New Roman"/>
                <w:sz w:val="24"/>
                <w:szCs w:val="24"/>
              </w:rPr>
            </w:rPrChange>
          </w:rPr>
          <w:delText>nonuniform</w:delText>
        </w:r>
      </w:del>
      <w:del w:id="3103" w:author="Diaz,Renata M" w:date="2020-06-08T15:30:00Z">
        <w:r w:rsidRPr="00C97458" w:rsidDel="003A27DE">
          <w:rPr>
            <w:rFonts w:asciiTheme="majorHAnsi" w:eastAsia="Times New Roman" w:hAnsiTheme="majorHAnsi" w:cstheme="majorHAnsi"/>
            <w:rPrChange w:id="3104" w:author="Diaz,Renata M" w:date="2020-06-11T15:21:00Z">
              <w:rPr>
                <w:rFonts w:ascii="Times New Roman" w:eastAsia="Times New Roman" w:hAnsi="Times New Roman" w:cs="Times New Roman"/>
                <w:sz w:val="24"/>
                <w:szCs w:val="24"/>
              </w:rPr>
            </w:rPrChange>
          </w:rPr>
          <w:delText>.</w:delText>
        </w:r>
      </w:del>
      <w:del w:id="3105" w:author="Diaz,Renata M" w:date="2020-06-08T14:07:00Z">
        <w:r w:rsidR="00607288" w:rsidRPr="00C97458" w:rsidDel="00D76774">
          <w:rPr>
            <w:rFonts w:asciiTheme="majorHAnsi" w:eastAsia="Times New Roman" w:hAnsiTheme="majorHAnsi" w:cstheme="majorHAnsi"/>
            <w:rPrChange w:id="3106" w:author="Diaz,Renata M" w:date="2020-06-11T15:21:00Z">
              <w:rPr>
                <w:rFonts w:ascii="Times New Roman" w:eastAsia="Times New Roman" w:hAnsi="Times New Roman" w:cs="Times New Roman"/>
                <w:sz w:val="24"/>
                <w:szCs w:val="24"/>
              </w:rPr>
            </w:rPrChange>
          </w:rPr>
          <w:delText xml:space="preserve"> If, as we suspect</w:delText>
        </w:r>
      </w:del>
      <w:del w:id="3107" w:author="Diaz,Renata M" w:date="2020-04-20T16:29:00Z">
        <w:r w:rsidR="00607288" w:rsidRPr="00C97458" w:rsidDel="00271B30">
          <w:rPr>
            <w:rFonts w:asciiTheme="majorHAnsi" w:eastAsia="Times New Roman" w:hAnsiTheme="majorHAnsi" w:cstheme="majorHAnsi"/>
            <w:rPrChange w:id="3108" w:author="Diaz,Renata M" w:date="2020-06-11T15:21:00Z">
              <w:rPr>
                <w:rFonts w:ascii="Times New Roman" w:eastAsia="Times New Roman" w:hAnsi="Times New Roman" w:cs="Times New Roman"/>
                <w:sz w:val="24"/>
                <w:szCs w:val="24"/>
              </w:rPr>
            </w:rPrChange>
          </w:rPr>
          <w:delText xml:space="preserve"> given our reasoning about the </w:delText>
        </w:r>
      </w:del>
      <w:del w:id="3109" w:author="Diaz,Renata M" w:date="2020-04-20T16:28:00Z">
        <w:r w:rsidR="00607288" w:rsidRPr="00C97458" w:rsidDel="00271B30">
          <w:rPr>
            <w:rFonts w:asciiTheme="majorHAnsi" w:eastAsia="Times New Roman" w:hAnsiTheme="majorHAnsi" w:cstheme="majorHAnsi"/>
            <w:rPrChange w:id="3110" w:author="Diaz,Renata M" w:date="2020-06-11T15:21:00Z">
              <w:rPr>
                <w:rFonts w:ascii="Times New Roman" w:eastAsia="Times New Roman" w:hAnsi="Times New Roman" w:cs="Times New Roman"/>
                <w:sz w:val="24"/>
                <w:szCs w:val="24"/>
              </w:rPr>
            </w:rPrChange>
          </w:rPr>
          <w:delText xml:space="preserve">central tendency (above), </w:delText>
        </w:r>
      </w:del>
      <w:del w:id="3111" w:author="Diaz,Renata M" w:date="2020-06-08T14:07:00Z">
        <w:r w:rsidR="00542F55" w:rsidRPr="00C97458" w:rsidDel="00D76774">
          <w:rPr>
            <w:rFonts w:asciiTheme="majorHAnsi" w:eastAsia="Times New Roman" w:hAnsiTheme="majorHAnsi" w:cstheme="majorHAnsi"/>
            <w:rPrChange w:id="3112" w:author="Diaz,Renata M" w:date="2020-06-11T15:21:00Z">
              <w:rPr>
                <w:rFonts w:ascii="Times New Roman" w:eastAsia="Times New Roman" w:hAnsi="Times New Roman" w:cs="Times New Roman"/>
                <w:sz w:val="24"/>
                <w:szCs w:val="24"/>
              </w:rPr>
            </w:rPrChange>
          </w:rPr>
          <w:delText xml:space="preserve">smaller communities have </w:delText>
        </w:r>
      </w:del>
      <w:del w:id="3113" w:author="Diaz,Renata M" w:date="2020-04-20T16:29:00Z">
        <w:r w:rsidR="00542F55" w:rsidRPr="00C97458" w:rsidDel="00271B30">
          <w:rPr>
            <w:rFonts w:asciiTheme="majorHAnsi" w:eastAsia="Times New Roman" w:hAnsiTheme="majorHAnsi" w:cstheme="majorHAnsi"/>
            <w:rPrChange w:id="3114" w:author="Diaz,Renata M" w:date="2020-06-11T15:21:00Z">
              <w:rPr>
                <w:rFonts w:ascii="Times New Roman" w:eastAsia="Times New Roman" w:hAnsi="Times New Roman" w:cs="Times New Roman"/>
                <w:sz w:val="24"/>
                <w:szCs w:val="24"/>
              </w:rPr>
            </w:rPrChange>
          </w:rPr>
          <w:delText>less defined central tendencies</w:delText>
        </w:r>
      </w:del>
      <w:del w:id="3115" w:author="Diaz,Renata M" w:date="2020-06-08T14:07:00Z">
        <w:r w:rsidR="00542F55" w:rsidRPr="00C97458" w:rsidDel="00D76774">
          <w:rPr>
            <w:rFonts w:asciiTheme="majorHAnsi" w:eastAsia="Times New Roman" w:hAnsiTheme="majorHAnsi" w:cstheme="majorHAnsi"/>
            <w:rPrChange w:id="3116" w:author="Diaz,Renata M" w:date="2020-06-11T15:21:00Z">
              <w:rPr>
                <w:rFonts w:ascii="Times New Roman" w:eastAsia="Times New Roman" w:hAnsi="Times New Roman" w:cs="Times New Roman"/>
                <w:sz w:val="24"/>
                <w:szCs w:val="24"/>
              </w:rPr>
            </w:rPrChange>
          </w:rPr>
          <w:delText xml:space="preserve">, we may not </w:delText>
        </w:r>
      </w:del>
      <w:del w:id="3117" w:author="Diaz,Renata M" w:date="2020-04-20T16:31:00Z">
        <w:r w:rsidR="00542F55" w:rsidRPr="00C97458" w:rsidDel="003E3F58">
          <w:rPr>
            <w:rFonts w:asciiTheme="majorHAnsi" w:eastAsia="Times New Roman" w:hAnsiTheme="majorHAnsi" w:cstheme="majorHAnsi"/>
            <w:rPrChange w:id="3118" w:author="Diaz,Renata M" w:date="2020-06-11T15:21:00Z">
              <w:rPr>
                <w:rFonts w:ascii="Times New Roman" w:eastAsia="Times New Roman" w:hAnsi="Times New Roman" w:cs="Times New Roman"/>
                <w:sz w:val="24"/>
                <w:szCs w:val="24"/>
              </w:rPr>
            </w:rPrChange>
          </w:rPr>
          <w:delText xml:space="preserve">detect </w:delText>
        </w:r>
      </w:del>
      <w:del w:id="3119" w:author="Diaz,Renata M" w:date="2020-06-08T14:07:00Z">
        <w:r w:rsidR="00542F55" w:rsidRPr="00C97458" w:rsidDel="00D76774">
          <w:rPr>
            <w:rFonts w:asciiTheme="majorHAnsi" w:eastAsia="Times New Roman" w:hAnsiTheme="majorHAnsi" w:cstheme="majorHAnsi"/>
            <w:rPrChange w:id="3120" w:author="Diaz,Renata M" w:date="2020-06-11T15:21:00Z">
              <w:rPr>
                <w:rFonts w:ascii="Times New Roman" w:eastAsia="Times New Roman" w:hAnsi="Times New Roman" w:cs="Times New Roman"/>
                <w:sz w:val="24"/>
                <w:szCs w:val="24"/>
              </w:rPr>
            </w:rPrChange>
          </w:rPr>
          <w:delText xml:space="preserve">consistent deviations from randomness in those communities. </w:delText>
        </w:r>
      </w:del>
      <w:del w:id="3121" w:author="Diaz,Renata M" w:date="2020-04-23T11:43:00Z">
        <w:r w:rsidR="00D50874" w:rsidRPr="00C97458" w:rsidDel="00D5512A">
          <w:rPr>
            <w:rFonts w:asciiTheme="majorHAnsi" w:eastAsia="Times New Roman" w:hAnsiTheme="majorHAnsi" w:cstheme="majorHAnsi"/>
            <w:rPrChange w:id="3122" w:author="Diaz,Renata M" w:date="2020-06-11T15:21:00Z">
              <w:rPr>
                <w:rFonts w:ascii="Times New Roman" w:eastAsia="Times New Roman" w:hAnsi="Times New Roman" w:cs="Times New Roman"/>
                <w:sz w:val="24"/>
                <w:szCs w:val="24"/>
              </w:rPr>
            </w:rPrChange>
          </w:rPr>
          <w:delText xml:space="preserve">To show how the </w:delText>
        </w:r>
      </w:del>
      <w:del w:id="3123" w:author="Diaz,Renata M" w:date="2020-04-20T16:30:00Z">
        <w:r w:rsidR="00D50874" w:rsidRPr="00C97458" w:rsidDel="009A2AAF">
          <w:rPr>
            <w:rFonts w:asciiTheme="majorHAnsi" w:eastAsia="Times New Roman" w:hAnsiTheme="majorHAnsi" w:cstheme="majorHAnsi"/>
            <w:rPrChange w:id="3124" w:author="Diaz,Renata M" w:date="2020-06-11T15:21:00Z">
              <w:rPr>
                <w:rFonts w:ascii="Times New Roman" w:eastAsia="Times New Roman" w:hAnsi="Times New Roman" w:cs="Times New Roman"/>
                <w:sz w:val="24"/>
                <w:szCs w:val="24"/>
              </w:rPr>
            </w:rPrChange>
          </w:rPr>
          <w:delText>strength of the central tendency</w:delText>
        </w:r>
      </w:del>
      <w:del w:id="3125" w:author="Diaz,Renata M" w:date="2020-04-23T11:43:00Z">
        <w:r w:rsidR="00D50874" w:rsidRPr="00C97458" w:rsidDel="00D5512A">
          <w:rPr>
            <w:rFonts w:asciiTheme="majorHAnsi" w:eastAsia="Times New Roman" w:hAnsiTheme="majorHAnsi" w:cstheme="majorHAnsi"/>
            <w:rPrChange w:id="3126" w:author="Diaz,Renata M" w:date="2020-06-11T15:21: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3127" w:author="Diaz,Renata M" w:date="2020-06-08T14:07:00Z">
        <w:r w:rsidR="00D50874" w:rsidRPr="00C97458" w:rsidDel="00D76774">
          <w:rPr>
            <w:rFonts w:asciiTheme="majorHAnsi" w:eastAsia="Times New Roman" w:hAnsiTheme="majorHAnsi" w:cstheme="majorHAnsi"/>
            <w:rPrChange w:id="3128" w:author="Diaz,Renata M" w:date="2020-06-11T15:21:00Z">
              <w:rPr>
                <w:rFonts w:ascii="Times New Roman" w:eastAsia="Times New Roman" w:hAnsi="Times New Roman" w:cs="Times New Roman"/>
                <w:sz w:val="24"/>
                <w:szCs w:val="24"/>
              </w:rPr>
            </w:rPrChange>
          </w:rPr>
          <w:delText xml:space="preserve">We present results for percentile values aggregated over all datasets, and </w:delText>
        </w:r>
      </w:del>
      <w:del w:id="3129" w:author="Diaz,Renata M" w:date="2020-04-20T14:31:00Z">
        <w:r w:rsidR="00E31E17" w:rsidRPr="00C97458" w:rsidDel="009C049C">
          <w:rPr>
            <w:rFonts w:asciiTheme="majorHAnsi" w:eastAsia="Times New Roman" w:hAnsiTheme="majorHAnsi" w:cstheme="majorHAnsi"/>
            <w:rPrChange w:id="3130" w:author="Diaz,Renata M" w:date="2020-06-11T15:21:00Z">
              <w:rPr>
                <w:rFonts w:ascii="Times New Roman" w:eastAsia="Times New Roman" w:hAnsi="Times New Roman" w:cs="Times New Roman"/>
                <w:sz w:val="24"/>
                <w:szCs w:val="24"/>
              </w:rPr>
            </w:rPrChange>
          </w:rPr>
          <w:delText>subset</w:delText>
        </w:r>
      </w:del>
      <w:del w:id="3131" w:author="Diaz,Renata M" w:date="2020-06-08T14:07:00Z">
        <w:r w:rsidR="00E31E17" w:rsidRPr="00C97458" w:rsidDel="00D76774">
          <w:rPr>
            <w:rFonts w:asciiTheme="majorHAnsi" w:eastAsia="Times New Roman" w:hAnsiTheme="majorHAnsi" w:cstheme="majorHAnsi"/>
            <w:rPrChange w:id="3132" w:author="Diaz,Renata M" w:date="2020-06-11T15:21:00Z">
              <w:rPr>
                <w:rFonts w:ascii="Times New Roman" w:eastAsia="Times New Roman" w:hAnsi="Times New Roman" w:cs="Times New Roman"/>
                <w:sz w:val="24"/>
                <w:szCs w:val="24"/>
              </w:rPr>
            </w:rPrChange>
          </w:rPr>
          <w:delText xml:space="preserve"> a</w:delText>
        </w:r>
        <w:r w:rsidR="00D50874" w:rsidRPr="00C97458" w:rsidDel="00D76774">
          <w:rPr>
            <w:rFonts w:asciiTheme="majorHAnsi" w:eastAsia="Times New Roman" w:hAnsiTheme="majorHAnsi" w:cstheme="majorHAnsi"/>
            <w:rPrChange w:id="3133" w:author="Diaz,Renata M" w:date="2020-06-11T15:21:00Z">
              <w:rPr>
                <w:rFonts w:ascii="Times New Roman" w:eastAsia="Times New Roman" w:hAnsi="Times New Roman" w:cs="Times New Roman"/>
                <w:sz w:val="24"/>
                <w:szCs w:val="24"/>
              </w:rPr>
            </w:rPrChange>
          </w:rPr>
          <w:delText xml:space="preserve">ccording to the </w:delText>
        </w:r>
      </w:del>
      <w:del w:id="3134" w:author="Diaz,Renata M" w:date="2020-04-23T16:22:00Z">
        <w:r w:rsidR="00D50874" w:rsidRPr="00C97458" w:rsidDel="002558D8">
          <w:rPr>
            <w:rFonts w:asciiTheme="majorHAnsi" w:eastAsia="Times New Roman" w:hAnsiTheme="majorHAnsi" w:cstheme="majorHAnsi"/>
            <w:rPrChange w:id="3135" w:author="Diaz,Renata M" w:date="2020-06-11T15:21:00Z">
              <w:rPr>
                <w:rFonts w:ascii="Times New Roman" w:eastAsia="Times New Roman" w:hAnsi="Times New Roman" w:cs="Times New Roman"/>
                <w:sz w:val="24"/>
                <w:szCs w:val="24"/>
              </w:rPr>
            </w:rPrChange>
          </w:rPr>
          <w:delText xml:space="preserve">size and </w:delText>
        </w:r>
      </w:del>
      <w:del w:id="3136" w:author="Diaz,Renata M" w:date="2020-04-20T16:31:00Z">
        <w:r w:rsidR="00D50874" w:rsidRPr="00C97458" w:rsidDel="00A010A5">
          <w:rPr>
            <w:rFonts w:asciiTheme="majorHAnsi" w:eastAsia="Times New Roman" w:hAnsiTheme="majorHAnsi" w:cstheme="majorHAnsi"/>
            <w:rPrChange w:id="3137" w:author="Diaz,Renata M" w:date="2020-06-11T15:21:00Z">
              <w:rPr>
                <w:rFonts w:ascii="Times New Roman" w:eastAsia="Times New Roman" w:hAnsi="Times New Roman" w:cs="Times New Roman"/>
                <w:sz w:val="24"/>
                <w:szCs w:val="24"/>
              </w:rPr>
            </w:rPrChange>
          </w:rPr>
          <w:delText>range of variation</w:delText>
        </w:r>
      </w:del>
      <w:del w:id="3138" w:author="Diaz,Renata M" w:date="2020-04-23T16:22:00Z">
        <w:r w:rsidR="00D50874" w:rsidRPr="00C97458" w:rsidDel="002558D8">
          <w:rPr>
            <w:rFonts w:asciiTheme="majorHAnsi" w:eastAsia="Times New Roman" w:hAnsiTheme="majorHAnsi" w:cstheme="majorHAnsi"/>
            <w:rPrChange w:id="3139" w:author="Diaz,Renata M" w:date="2020-06-11T15:21: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C97458" w:rsidRDefault="004B5719" w:rsidP="0264BE4F">
      <w:pPr>
        <w:rPr>
          <w:rFonts w:asciiTheme="majorHAnsi" w:eastAsia="Times New Roman" w:hAnsiTheme="majorHAnsi" w:cstheme="majorHAnsi"/>
          <w:rPrChange w:id="3140"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i/>
          <w:iCs/>
          <w:rPrChange w:id="3141" w:author="Diaz,Renata M" w:date="2020-06-11T15:21:00Z">
            <w:rPr>
              <w:rFonts w:ascii="Times New Roman" w:eastAsia="Times New Roman" w:hAnsi="Times New Roman" w:cs="Times New Roman"/>
              <w:i/>
              <w:iCs/>
              <w:sz w:val="24"/>
              <w:szCs w:val="24"/>
            </w:rPr>
          </w:rPrChange>
        </w:rPr>
        <w:t>Effects of rarefaction</w:t>
      </w:r>
    </w:p>
    <w:p w14:paraId="70E81D84" w14:textId="19C73628" w:rsidR="0023298A" w:rsidRPr="00C97458" w:rsidDel="00973CC4" w:rsidRDefault="00153584">
      <w:pPr>
        <w:rPr>
          <w:del w:id="3142" w:author="Diaz,Renata M" w:date="2020-04-13T16:21:00Z"/>
          <w:rFonts w:asciiTheme="majorHAnsi" w:eastAsia="Times New Roman" w:hAnsiTheme="majorHAnsi" w:cstheme="majorHAnsi"/>
          <w:rPrChange w:id="3143" w:author="Diaz,Renata M" w:date="2020-06-11T15:21:00Z">
            <w:rPr>
              <w:del w:id="3144" w:author="Diaz,Renata M" w:date="2020-04-13T16:21:00Z"/>
              <w:rFonts w:ascii="Times New Roman" w:eastAsia="Times New Roman" w:hAnsi="Times New Roman" w:cs="Times New Roman"/>
              <w:sz w:val="24"/>
              <w:szCs w:val="24"/>
            </w:rPr>
          </w:rPrChange>
        </w:rPr>
      </w:pPr>
      <w:ins w:id="3145" w:author="skmorgane" w:date="2020-06-24T10:48:00Z">
        <w:r>
          <w:rPr>
            <w:rFonts w:asciiTheme="majorHAnsi" w:eastAsia="Times New Roman" w:hAnsiTheme="majorHAnsi" w:cstheme="majorHAnsi"/>
          </w:rPr>
          <w:t xml:space="preserve">Generally, it is logistically impossible to conduct </w:t>
        </w:r>
      </w:ins>
      <w:ins w:id="3146" w:author="skmorgane" w:date="2020-06-24T10:47:00Z">
        <w:r>
          <w:rPr>
            <w:rFonts w:asciiTheme="majorHAnsi" w:eastAsia="Times New Roman" w:hAnsiTheme="majorHAnsi" w:cstheme="majorHAnsi"/>
          </w:rPr>
          <w:t xml:space="preserve">exhaustive </w:t>
        </w:r>
      </w:ins>
      <w:ins w:id="3147" w:author="skmorgane" w:date="2020-06-24T10:48:00Z">
        <w:r>
          <w:rPr>
            <w:rFonts w:asciiTheme="majorHAnsi" w:eastAsia="Times New Roman" w:hAnsiTheme="majorHAnsi" w:cstheme="majorHAnsi"/>
          </w:rPr>
          <w:t>surveys of ecological communities</w:t>
        </w:r>
      </w:ins>
      <w:ins w:id="3148" w:author="skmorgane" w:date="2020-06-24T10:47:00Z">
        <w:r>
          <w:rPr>
            <w:rFonts w:asciiTheme="majorHAnsi" w:eastAsia="Times New Roman" w:hAnsiTheme="majorHAnsi" w:cstheme="majorHAnsi"/>
          </w:rPr>
          <w:t xml:space="preserve">, and even the most intensive </w:t>
        </w:r>
      </w:ins>
      <w:ins w:id="3149" w:author="skmorgane" w:date="2020-06-24T10:48:00Z">
        <w:r>
          <w:rPr>
            <w:rFonts w:asciiTheme="majorHAnsi" w:eastAsia="Times New Roman" w:hAnsiTheme="majorHAnsi" w:cstheme="majorHAnsi"/>
          </w:rPr>
          <w:t xml:space="preserve">surveys of nature are likely to </w:t>
        </w:r>
      </w:ins>
      <w:del w:id="3150" w:author="skmorgane" w:date="2020-06-24T10:48:00Z">
        <w:r w:rsidR="007F0EF7" w:rsidRPr="00C97458" w:rsidDel="00153584">
          <w:rPr>
            <w:rFonts w:asciiTheme="majorHAnsi" w:eastAsia="Times New Roman" w:hAnsiTheme="majorHAnsi" w:cstheme="majorHAnsi"/>
            <w:rPrChange w:id="3151" w:author="Diaz,Renata M" w:date="2020-06-11T15:21:00Z">
              <w:rPr>
                <w:rFonts w:ascii="Times New Roman" w:eastAsia="Times New Roman" w:hAnsi="Times New Roman" w:cs="Times New Roman"/>
                <w:sz w:val="24"/>
                <w:szCs w:val="24"/>
              </w:rPr>
            </w:rPrChange>
          </w:rPr>
          <w:delText>When</w:delText>
        </w:r>
      </w:del>
      <w:del w:id="3152" w:author="skmorgane" w:date="2020-06-24T10:46:00Z">
        <w:r w:rsidR="007F0EF7" w:rsidRPr="00C97458" w:rsidDel="00153584">
          <w:rPr>
            <w:rFonts w:asciiTheme="majorHAnsi" w:eastAsia="Times New Roman" w:hAnsiTheme="majorHAnsi" w:cstheme="majorHAnsi"/>
            <w:rPrChange w:id="3153" w:author="Diaz,Renata M" w:date="2020-06-11T15:21:00Z">
              <w:rPr>
                <w:rFonts w:ascii="Times New Roman" w:eastAsia="Times New Roman" w:hAnsi="Times New Roman" w:cs="Times New Roman"/>
                <w:sz w:val="24"/>
                <w:szCs w:val="24"/>
              </w:rPr>
            </w:rPrChange>
          </w:rPr>
          <w:delText xml:space="preserve">ever </w:delText>
        </w:r>
      </w:del>
      <w:del w:id="3154" w:author="skmorgane" w:date="2020-06-24T10:48:00Z">
        <w:r w:rsidR="007F0EF7" w:rsidRPr="00C97458" w:rsidDel="00153584">
          <w:rPr>
            <w:rFonts w:asciiTheme="majorHAnsi" w:eastAsia="Times New Roman" w:hAnsiTheme="majorHAnsi" w:cstheme="majorHAnsi"/>
            <w:rPrChange w:id="3155" w:author="Diaz,Renata M" w:date="2020-06-11T15:21:00Z">
              <w:rPr>
                <w:rFonts w:ascii="Times New Roman" w:eastAsia="Times New Roman" w:hAnsi="Times New Roman" w:cs="Times New Roman"/>
                <w:sz w:val="24"/>
                <w:szCs w:val="24"/>
              </w:rPr>
            </w:rPrChange>
          </w:rPr>
          <w:delText xml:space="preserve">we sample </w:delText>
        </w:r>
      </w:del>
      <w:ins w:id="3156" w:author="Diaz,Renata M" w:date="2020-04-13T16:21:00Z">
        <w:del w:id="3157" w:author="skmorgane" w:date="2020-06-24T10:48:00Z">
          <w:r w:rsidR="00914C3F" w:rsidRPr="00C97458" w:rsidDel="00153584">
            <w:rPr>
              <w:rFonts w:asciiTheme="majorHAnsi" w:eastAsia="Times New Roman" w:hAnsiTheme="majorHAnsi" w:cstheme="majorHAnsi"/>
              <w:rPrChange w:id="3158" w:author="Diaz,Renata M" w:date="2020-06-11T15:21:00Z">
                <w:rPr>
                  <w:rFonts w:ascii="Times New Roman" w:eastAsia="Times New Roman" w:hAnsi="Times New Roman" w:cs="Times New Roman"/>
                  <w:sz w:val="24"/>
                  <w:szCs w:val="24"/>
                </w:rPr>
              </w:rPrChange>
            </w:rPr>
            <w:delText xml:space="preserve">survey </w:delText>
          </w:r>
        </w:del>
      </w:ins>
      <w:del w:id="3159" w:author="skmorgane" w:date="2020-06-24T10:46:00Z">
        <w:r w:rsidR="007F0EF7" w:rsidRPr="00C97458" w:rsidDel="00153584">
          <w:rPr>
            <w:rFonts w:asciiTheme="majorHAnsi" w:eastAsia="Times New Roman" w:hAnsiTheme="majorHAnsi" w:cstheme="majorHAnsi"/>
            <w:rPrChange w:id="3160" w:author="Diaz,Renata M" w:date="2020-06-11T15:21:00Z">
              <w:rPr>
                <w:rFonts w:ascii="Times New Roman" w:eastAsia="Times New Roman" w:hAnsi="Times New Roman" w:cs="Times New Roman"/>
                <w:sz w:val="24"/>
                <w:szCs w:val="24"/>
              </w:rPr>
            </w:rPrChange>
          </w:rPr>
          <w:delText xml:space="preserve">the species present in a </w:delText>
        </w:r>
      </w:del>
      <w:del w:id="3161" w:author="skmorgane" w:date="2020-06-24T10:48:00Z">
        <w:r w:rsidR="007F0EF7" w:rsidRPr="00C97458" w:rsidDel="00153584">
          <w:rPr>
            <w:rFonts w:asciiTheme="majorHAnsi" w:eastAsia="Times New Roman" w:hAnsiTheme="majorHAnsi" w:cstheme="majorHAnsi"/>
            <w:rPrChange w:id="3162" w:author="Diaz,Renata M" w:date="2020-06-11T15:21:00Z">
              <w:rPr>
                <w:rFonts w:ascii="Times New Roman" w:eastAsia="Times New Roman" w:hAnsi="Times New Roman" w:cs="Times New Roman"/>
                <w:sz w:val="24"/>
                <w:szCs w:val="24"/>
              </w:rPr>
            </w:rPrChange>
          </w:rPr>
          <w:delText xml:space="preserve">real system, we are likely </w:delText>
        </w:r>
      </w:del>
      <w:ins w:id="3163" w:author="Diaz,Renata M" w:date="2020-06-08T15:42:00Z">
        <w:del w:id="3164" w:author="skmorgane" w:date="2020-06-24T10:48:00Z">
          <w:r w:rsidR="00B4729A" w:rsidRPr="00C97458" w:rsidDel="00153584">
            <w:rPr>
              <w:rFonts w:asciiTheme="majorHAnsi" w:eastAsia="Times New Roman" w:hAnsiTheme="majorHAnsi" w:cstheme="majorHAnsi"/>
              <w:rPrChange w:id="3165" w:author="Diaz,Renata M" w:date="2020-06-11T15:21:00Z">
                <w:rPr>
                  <w:rFonts w:ascii="Times New Roman" w:eastAsia="Times New Roman" w:hAnsi="Times New Roman" w:cs="Times New Roman"/>
                  <w:sz w:val="24"/>
                  <w:szCs w:val="24"/>
                </w:rPr>
              </w:rPrChange>
            </w:rPr>
            <w:delText xml:space="preserve">to </w:delText>
          </w:r>
        </w:del>
      </w:ins>
      <w:r w:rsidR="007F0EF7" w:rsidRPr="00C97458">
        <w:rPr>
          <w:rFonts w:asciiTheme="majorHAnsi" w:eastAsia="Times New Roman" w:hAnsiTheme="majorHAnsi" w:cstheme="majorHAnsi"/>
          <w:rPrChange w:id="3166" w:author="Diaz,Renata M" w:date="2020-06-11T15:21:00Z">
            <w:rPr>
              <w:rFonts w:ascii="Times New Roman" w:eastAsia="Times New Roman" w:hAnsi="Times New Roman" w:cs="Times New Roman"/>
              <w:sz w:val="24"/>
              <w:szCs w:val="24"/>
            </w:rPr>
          </w:rPrChange>
        </w:rPr>
        <w:t xml:space="preserve">miss some species – </w:t>
      </w:r>
      <w:del w:id="3167" w:author="Diaz,Renata M" w:date="2020-06-08T15:42:00Z">
        <w:r w:rsidR="007F0EF7" w:rsidRPr="00C97458" w:rsidDel="007C54FD">
          <w:rPr>
            <w:rFonts w:asciiTheme="majorHAnsi" w:eastAsia="Times New Roman" w:hAnsiTheme="majorHAnsi" w:cstheme="majorHAnsi"/>
            <w:rPrChange w:id="3168" w:author="Diaz,Renata M" w:date="2020-06-11T15:21:00Z">
              <w:rPr>
                <w:rFonts w:ascii="Times New Roman" w:eastAsia="Times New Roman" w:hAnsi="Times New Roman" w:cs="Times New Roman"/>
                <w:sz w:val="24"/>
                <w:szCs w:val="24"/>
              </w:rPr>
            </w:rPrChange>
          </w:rPr>
          <w:delText xml:space="preserve">particular </w:delText>
        </w:r>
      </w:del>
      <w:ins w:id="3169" w:author="Diaz,Renata M" w:date="2020-06-09T12:21:00Z">
        <w:r w:rsidR="003679D9" w:rsidRPr="00C97458">
          <w:rPr>
            <w:rFonts w:asciiTheme="majorHAnsi" w:eastAsia="Times New Roman" w:hAnsiTheme="majorHAnsi" w:cstheme="majorHAnsi"/>
            <w:rPrChange w:id="3170" w:author="Diaz,Renata M" w:date="2020-06-11T15:21:00Z">
              <w:rPr>
                <w:rFonts w:asciiTheme="majorHAnsi" w:eastAsia="Times New Roman" w:hAnsiTheme="majorHAnsi" w:cstheme="majorHAnsi"/>
                <w:sz w:val="24"/>
                <w:szCs w:val="24"/>
              </w:rPr>
            </w:rPrChange>
          </w:rPr>
          <w:t>particularly</w:t>
        </w:r>
      </w:ins>
      <w:ins w:id="3171" w:author="Diaz,Renata M" w:date="2020-06-08T15:42:00Z">
        <w:r w:rsidR="007C54FD" w:rsidRPr="00C97458">
          <w:rPr>
            <w:rFonts w:asciiTheme="majorHAnsi" w:eastAsia="Times New Roman" w:hAnsiTheme="majorHAnsi" w:cstheme="majorHAnsi"/>
            <w:rPrChange w:id="3172" w:author="Diaz,Renata M" w:date="2020-06-11T15:21:00Z">
              <w:rPr>
                <w:rFonts w:ascii="Times New Roman" w:eastAsia="Times New Roman" w:hAnsi="Times New Roman" w:cs="Times New Roman"/>
                <w:sz w:val="24"/>
                <w:szCs w:val="24"/>
              </w:rPr>
            </w:rPrChange>
          </w:rPr>
          <w:t xml:space="preserve"> </w:t>
        </w:r>
      </w:ins>
      <w:r w:rsidR="007F0EF7" w:rsidRPr="00C97458">
        <w:rPr>
          <w:rFonts w:asciiTheme="majorHAnsi" w:eastAsia="Times New Roman" w:hAnsiTheme="majorHAnsi" w:cstheme="majorHAnsi"/>
          <w:rPrChange w:id="3173" w:author="Diaz,Renata M" w:date="2020-06-11T15:21:00Z">
            <w:rPr>
              <w:rFonts w:ascii="Times New Roman" w:eastAsia="Times New Roman" w:hAnsi="Times New Roman" w:cs="Times New Roman"/>
              <w:sz w:val="24"/>
              <w:szCs w:val="24"/>
            </w:rPr>
          </w:rPrChange>
        </w:rPr>
        <w:t xml:space="preserve">rare or cryptic ones. </w:t>
      </w:r>
      <w:r w:rsidR="00553674" w:rsidRPr="00C97458">
        <w:rPr>
          <w:rFonts w:asciiTheme="majorHAnsi" w:eastAsia="Times New Roman" w:hAnsiTheme="majorHAnsi" w:cstheme="majorHAnsi"/>
          <w:rPrChange w:id="3174" w:author="Diaz,Renata M" w:date="2020-06-11T15:21:00Z">
            <w:rPr>
              <w:rFonts w:ascii="Times New Roman" w:eastAsia="Times New Roman" w:hAnsi="Times New Roman" w:cs="Times New Roman"/>
              <w:sz w:val="24"/>
              <w:szCs w:val="24"/>
            </w:rPr>
          </w:rPrChange>
        </w:rPr>
        <w:t xml:space="preserve">To test whether </w:t>
      </w:r>
      <w:ins w:id="3175" w:author="skmorgane" w:date="2020-06-24T10:48:00Z">
        <w:r>
          <w:rPr>
            <w:rFonts w:asciiTheme="majorHAnsi" w:eastAsia="Times New Roman" w:hAnsiTheme="majorHAnsi" w:cstheme="majorHAnsi"/>
          </w:rPr>
          <w:t xml:space="preserve">missing rare species </w:t>
        </w:r>
      </w:ins>
      <w:ins w:id="3176" w:author="skmorgane" w:date="2020-06-24T10:49:00Z">
        <w:r>
          <w:rPr>
            <w:rFonts w:asciiTheme="majorHAnsi" w:eastAsia="Times New Roman" w:hAnsiTheme="majorHAnsi" w:cstheme="majorHAnsi"/>
          </w:rPr>
          <w:t xml:space="preserve">influenced the relationship between observed communities and their feasible sets, </w:t>
        </w:r>
      </w:ins>
      <w:del w:id="3177" w:author="skmorgane" w:date="2020-06-24T10:50:00Z">
        <w:r w:rsidR="00553674" w:rsidRPr="00C97458" w:rsidDel="00153584">
          <w:rPr>
            <w:rFonts w:asciiTheme="majorHAnsi" w:eastAsia="Times New Roman" w:hAnsiTheme="majorHAnsi" w:cstheme="majorHAnsi"/>
            <w:rPrChange w:id="3178" w:author="Diaz,Renata M" w:date="2020-06-11T15:21:00Z">
              <w:rPr>
                <w:rFonts w:ascii="Times New Roman" w:eastAsia="Times New Roman" w:hAnsi="Times New Roman" w:cs="Times New Roman"/>
                <w:sz w:val="24"/>
                <w:szCs w:val="24"/>
              </w:rPr>
            </w:rPrChange>
          </w:rPr>
          <w:delText>adding these presumably present-but-unaccounted-for species affects our</w:delText>
        </w:r>
      </w:del>
      <w:ins w:id="3179" w:author="Diaz,Renata M" w:date="2020-05-17T11:28:00Z">
        <w:del w:id="3180" w:author="skmorgane" w:date="2020-06-24T10:50:00Z">
          <w:r w:rsidR="001270C5" w:rsidRPr="00C97458" w:rsidDel="00153584">
            <w:rPr>
              <w:rFonts w:asciiTheme="majorHAnsi" w:eastAsia="Times New Roman" w:hAnsiTheme="majorHAnsi" w:cstheme="majorHAnsi"/>
              <w:rPrChange w:id="3181" w:author="Diaz,Renata M" w:date="2020-06-11T15:21:00Z">
                <w:rPr>
                  <w:rFonts w:ascii="Times New Roman" w:eastAsia="Times New Roman" w:hAnsi="Times New Roman" w:cs="Times New Roman"/>
                  <w:sz w:val="24"/>
                  <w:szCs w:val="24"/>
                </w:rPr>
              </w:rPrChange>
            </w:rPr>
            <w:delText>this affect</w:delText>
          </w:r>
        </w:del>
      </w:ins>
      <w:ins w:id="3182" w:author="Diaz,Renata M" w:date="2020-06-09T12:21:00Z">
        <w:del w:id="3183" w:author="skmorgane" w:date="2020-06-24T10:50:00Z">
          <w:r w:rsidR="00093158" w:rsidRPr="00C97458" w:rsidDel="00153584">
            <w:rPr>
              <w:rFonts w:asciiTheme="majorHAnsi" w:eastAsia="Times New Roman" w:hAnsiTheme="majorHAnsi" w:cstheme="majorHAnsi"/>
              <w:rPrChange w:id="3184" w:author="Diaz,Renata M" w:date="2020-06-11T15:21:00Z">
                <w:rPr>
                  <w:rFonts w:asciiTheme="majorHAnsi" w:eastAsia="Times New Roman" w:hAnsiTheme="majorHAnsi" w:cstheme="majorHAnsi"/>
                  <w:sz w:val="24"/>
                  <w:szCs w:val="24"/>
                </w:rPr>
              </w:rPrChange>
            </w:rPr>
            <w:delText>ed</w:delText>
          </w:r>
        </w:del>
      </w:ins>
      <w:ins w:id="3185" w:author="Diaz,Renata M" w:date="2020-05-17T11:28:00Z">
        <w:del w:id="3186" w:author="skmorgane" w:date="2020-06-24T10:50:00Z">
          <w:r w:rsidR="001270C5" w:rsidRPr="00C97458" w:rsidDel="00153584">
            <w:rPr>
              <w:rFonts w:asciiTheme="majorHAnsi" w:eastAsia="Times New Roman" w:hAnsiTheme="majorHAnsi" w:cstheme="majorHAnsi"/>
              <w:rPrChange w:id="3187" w:author="Diaz,Renata M" w:date="2020-06-11T15:21:00Z">
                <w:rPr>
                  <w:rFonts w:ascii="Times New Roman" w:eastAsia="Times New Roman" w:hAnsi="Times New Roman" w:cs="Times New Roman"/>
                  <w:sz w:val="24"/>
                  <w:szCs w:val="24"/>
                </w:rPr>
              </w:rPrChange>
            </w:rPr>
            <w:delText xml:space="preserve"> our</w:delText>
          </w:r>
        </w:del>
      </w:ins>
      <w:del w:id="3188" w:author="skmorgane" w:date="2020-06-24T10:50:00Z">
        <w:r w:rsidR="00553674" w:rsidRPr="00C97458" w:rsidDel="00153584">
          <w:rPr>
            <w:rFonts w:asciiTheme="majorHAnsi" w:eastAsia="Times New Roman" w:hAnsiTheme="majorHAnsi" w:cstheme="majorHAnsi"/>
            <w:rPrChange w:id="3189" w:author="Diaz,Renata M" w:date="2020-06-11T15:21:00Z">
              <w:rPr>
                <w:rFonts w:ascii="Times New Roman" w:eastAsia="Times New Roman" w:hAnsi="Times New Roman" w:cs="Times New Roman"/>
                <w:sz w:val="24"/>
                <w:szCs w:val="24"/>
              </w:rPr>
            </w:rPrChange>
          </w:rPr>
          <w:delText xml:space="preserve"> results, </w:delText>
        </w:r>
      </w:del>
      <w:r w:rsidR="00553674" w:rsidRPr="00C97458">
        <w:rPr>
          <w:rFonts w:asciiTheme="majorHAnsi" w:eastAsia="Times New Roman" w:hAnsiTheme="majorHAnsi" w:cstheme="majorHAnsi"/>
          <w:rPrChange w:id="3190" w:author="Diaz,Renata M" w:date="2020-06-11T15:21:00Z">
            <w:rPr>
              <w:rFonts w:ascii="Times New Roman" w:eastAsia="Times New Roman" w:hAnsi="Times New Roman" w:cs="Times New Roman"/>
              <w:sz w:val="24"/>
              <w:szCs w:val="24"/>
            </w:rPr>
          </w:rPrChange>
        </w:rPr>
        <w:t xml:space="preserve">we ran our analyses on both </w:t>
      </w:r>
      <w:del w:id="3191" w:author="Diaz,Renata M" w:date="2020-04-13T16:21:00Z">
        <w:r w:rsidR="00553674" w:rsidRPr="00C97458" w:rsidDel="008231CD">
          <w:rPr>
            <w:rFonts w:asciiTheme="majorHAnsi" w:eastAsia="Times New Roman" w:hAnsiTheme="majorHAnsi" w:cstheme="majorHAnsi"/>
            <w:rPrChange w:id="3192" w:author="Diaz,Renata M" w:date="2020-06-11T15:21:00Z">
              <w:rPr>
                <w:rFonts w:ascii="Times New Roman" w:eastAsia="Times New Roman" w:hAnsi="Times New Roman" w:cs="Times New Roman"/>
                <w:sz w:val="24"/>
                <w:szCs w:val="24"/>
              </w:rPr>
            </w:rPrChange>
          </w:rPr>
          <w:delText>the</w:delText>
        </w:r>
      </w:del>
      <w:ins w:id="3193" w:author="Diaz,Renata M" w:date="2020-04-13T16:21:00Z">
        <w:r w:rsidR="00C23CF6" w:rsidRPr="00C97458">
          <w:rPr>
            <w:rFonts w:asciiTheme="majorHAnsi" w:eastAsia="Times New Roman" w:hAnsiTheme="majorHAnsi" w:cstheme="majorHAnsi"/>
            <w:rPrChange w:id="3194" w:author="Diaz,Renata M" w:date="2020-06-11T15:21:00Z">
              <w:rPr>
                <w:rFonts w:ascii="Times New Roman" w:eastAsia="Times New Roman" w:hAnsi="Times New Roman" w:cs="Times New Roman"/>
                <w:sz w:val="24"/>
                <w:szCs w:val="24"/>
              </w:rPr>
            </w:rPrChange>
          </w:rPr>
          <w:t>raw</w:t>
        </w:r>
      </w:ins>
      <w:r w:rsidR="00553674" w:rsidRPr="00C97458">
        <w:rPr>
          <w:rFonts w:asciiTheme="majorHAnsi" w:eastAsia="Times New Roman" w:hAnsiTheme="majorHAnsi" w:cstheme="majorHAnsi"/>
          <w:rPrChange w:id="3195" w:author="Diaz,Renata M" w:date="2020-06-11T15:21:00Z">
            <w:rPr>
              <w:rFonts w:ascii="Times New Roman" w:eastAsia="Times New Roman" w:hAnsi="Times New Roman" w:cs="Times New Roman"/>
              <w:sz w:val="24"/>
              <w:szCs w:val="24"/>
            </w:rPr>
          </w:rPrChange>
        </w:rPr>
        <w:t xml:space="preserve"> </w:t>
      </w:r>
      <w:del w:id="3196" w:author="Diaz,Renata M" w:date="2020-04-13T16:21:00Z">
        <w:r w:rsidR="00553674" w:rsidRPr="00C97458" w:rsidDel="00D24471">
          <w:rPr>
            <w:rFonts w:asciiTheme="majorHAnsi" w:eastAsia="Times New Roman" w:hAnsiTheme="majorHAnsi" w:cstheme="majorHAnsi"/>
            <w:rPrChange w:id="3197" w:author="Diaz,Renata M" w:date="2020-06-11T15:21:00Z">
              <w:rPr>
                <w:rFonts w:ascii="Times New Roman" w:eastAsia="Times New Roman" w:hAnsi="Times New Roman" w:cs="Times New Roman"/>
                <w:sz w:val="24"/>
                <w:szCs w:val="24"/>
              </w:rPr>
            </w:rPrChange>
          </w:rPr>
          <w:delText xml:space="preserve">abundance </w:delText>
        </w:r>
      </w:del>
      <w:r w:rsidR="00553674" w:rsidRPr="00C97458">
        <w:rPr>
          <w:rFonts w:asciiTheme="majorHAnsi" w:eastAsia="Times New Roman" w:hAnsiTheme="majorHAnsi" w:cstheme="majorHAnsi"/>
          <w:rPrChange w:id="3198" w:author="Diaz,Renata M" w:date="2020-06-11T15:21:00Z">
            <w:rPr>
              <w:rFonts w:ascii="Times New Roman" w:eastAsia="Times New Roman" w:hAnsi="Times New Roman" w:cs="Times New Roman"/>
              <w:sz w:val="24"/>
              <w:szCs w:val="24"/>
            </w:rPr>
          </w:rPrChange>
        </w:rPr>
        <w:t xml:space="preserve">data </w:t>
      </w:r>
      <w:del w:id="3199" w:author="Diaz,Renata M" w:date="2020-04-13T16:21:00Z">
        <w:r w:rsidR="00553674" w:rsidRPr="00C97458" w:rsidDel="00C23CF6">
          <w:rPr>
            <w:rFonts w:asciiTheme="majorHAnsi" w:eastAsia="Times New Roman" w:hAnsiTheme="majorHAnsi" w:cstheme="majorHAnsi"/>
            <w:rPrChange w:id="3200" w:author="Diaz,Renata M" w:date="2020-06-11T15:21:00Z">
              <w:rPr>
                <w:rFonts w:ascii="Times New Roman" w:eastAsia="Times New Roman" w:hAnsi="Times New Roman" w:cs="Times New Roman"/>
                <w:sz w:val="24"/>
                <w:szCs w:val="24"/>
              </w:rPr>
            </w:rPrChange>
          </w:rPr>
          <w:delText>as reported and</w:delText>
        </w:r>
      </w:del>
      <w:ins w:id="3201" w:author="Diaz,Renata M" w:date="2020-04-13T16:21:00Z">
        <w:r w:rsidR="00C23CF6" w:rsidRPr="00C97458">
          <w:rPr>
            <w:rFonts w:asciiTheme="majorHAnsi" w:eastAsia="Times New Roman" w:hAnsiTheme="majorHAnsi" w:cstheme="majorHAnsi"/>
            <w:rPrChange w:id="3202" w:author="Diaz,Renata M" w:date="2020-06-11T15:21:00Z">
              <w:rPr>
                <w:rFonts w:ascii="Times New Roman" w:eastAsia="Times New Roman" w:hAnsi="Times New Roman" w:cs="Times New Roman"/>
                <w:sz w:val="24"/>
                <w:szCs w:val="24"/>
              </w:rPr>
            </w:rPrChange>
          </w:rPr>
          <w:t>and</w:t>
        </w:r>
      </w:ins>
      <w:r w:rsidR="00553674" w:rsidRPr="00C97458">
        <w:rPr>
          <w:rFonts w:asciiTheme="majorHAnsi" w:eastAsia="Times New Roman" w:hAnsiTheme="majorHAnsi" w:cstheme="majorHAnsi"/>
          <w:rPrChange w:id="3203" w:author="Diaz,Renata M" w:date="2020-06-11T15:21: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C97458">
        <w:rPr>
          <w:rFonts w:asciiTheme="majorHAnsi" w:eastAsia="Times New Roman" w:hAnsiTheme="majorHAnsi" w:cstheme="majorHAnsi"/>
          <w:rPrChange w:id="3204" w:author="Diaz,Renata M" w:date="2020-06-11T15:21:00Z">
            <w:rPr>
              <w:rFonts w:ascii="Times New Roman" w:eastAsia="Times New Roman" w:hAnsi="Times New Roman" w:cs="Times New Roman"/>
              <w:sz w:val="24"/>
              <w:szCs w:val="24"/>
            </w:rPr>
          </w:rPrChange>
        </w:rPr>
        <w:t xml:space="preserve">[] </w:t>
      </w:r>
      <w:r w:rsidR="00553674" w:rsidRPr="00C97458">
        <w:rPr>
          <w:rFonts w:asciiTheme="majorHAnsi" w:eastAsia="Times New Roman" w:hAnsiTheme="majorHAnsi" w:cstheme="majorHAnsi"/>
          <w:rPrChange w:id="3205" w:author="Diaz,Renata M" w:date="2020-06-11T15:21:00Z">
            <w:rPr>
              <w:rFonts w:ascii="Times New Roman" w:eastAsia="Times New Roman" w:hAnsi="Times New Roman" w:cs="Times New Roman"/>
              <w:sz w:val="24"/>
              <w:szCs w:val="24"/>
            </w:rPr>
          </w:rPrChange>
        </w:rPr>
        <w:t xml:space="preserve">richness estimators, and added species to reach this mean estimated richness. We </w:t>
      </w:r>
      <w:del w:id="3206" w:author="Diaz,Renata M" w:date="2020-04-13T16:21:00Z">
        <w:r w:rsidR="00553674" w:rsidRPr="00C97458" w:rsidDel="00652518">
          <w:rPr>
            <w:rFonts w:asciiTheme="majorHAnsi" w:eastAsia="Times New Roman" w:hAnsiTheme="majorHAnsi" w:cstheme="majorHAnsi"/>
            <w:rPrChange w:id="3207" w:author="Diaz,Renata M" w:date="2020-06-11T15:21:00Z">
              <w:rPr>
                <w:rFonts w:ascii="Times New Roman" w:eastAsia="Times New Roman" w:hAnsi="Times New Roman" w:cs="Times New Roman"/>
                <w:sz w:val="24"/>
                <w:szCs w:val="24"/>
              </w:rPr>
            </w:rPrChange>
          </w:rPr>
          <w:delText>assume</w:delText>
        </w:r>
        <w:r w:rsidR="005B4300" w:rsidRPr="00C97458" w:rsidDel="00652518">
          <w:rPr>
            <w:rFonts w:asciiTheme="majorHAnsi" w:eastAsia="Times New Roman" w:hAnsiTheme="majorHAnsi" w:cstheme="majorHAnsi"/>
            <w:rPrChange w:id="3208" w:author="Diaz,Renata M" w:date="2020-06-11T15:21:00Z">
              <w:rPr>
                <w:rFonts w:ascii="Times New Roman" w:eastAsia="Times New Roman" w:hAnsi="Times New Roman" w:cs="Times New Roman"/>
                <w:sz w:val="24"/>
                <w:szCs w:val="24"/>
              </w:rPr>
            </w:rPrChange>
          </w:rPr>
          <w:delText>d</w:delText>
        </w:r>
        <w:r w:rsidR="00553674" w:rsidRPr="00C97458" w:rsidDel="00652518">
          <w:rPr>
            <w:rFonts w:asciiTheme="majorHAnsi" w:eastAsia="Times New Roman" w:hAnsiTheme="majorHAnsi" w:cstheme="majorHAnsi"/>
            <w:rPrChange w:id="3209" w:author="Diaz,Renata M" w:date="2020-06-11T15:21:00Z">
              <w:rPr>
                <w:rFonts w:ascii="Times New Roman" w:eastAsia="Times New Roman" w:hAnsi="Times New Roman" w:cs="Times New Roman"/>
                <w:sz w:val="24"/>
                <w:szCs w:val="24"/>
              </w:rPr>
            </w:rPrChange>
          </w:rPr>
          <w:delText xml:space="preserve"> </w:delText>
        </w:r>
      </w:del>
      <w:ins w:id="3210" w:author="Diaz,Renata M" w:date="2020-04-13T16:21:00Z">
        <w:r w:rsidR="00652518" w:rsidRPr="00C97458">
          <w:rPr>
            <w:rFonts w:asciiTheme="majorHAnsi" w:eastAsia="Times New Roman" w:hAnsiTheme="majorHAnsi" w:cstheme="majorHAnsi"/>
            <w:rPrChange w:id="3211" w:author="Diaz,Renata M" w:date="2020-06-11T15:21:00Z">
              <w:rPr>
                <w:rFonts w:ascii="Times New Roman" w:eastAsia="Times New Roman" w:hAnsi="Times New Roman" w:cs="Times New Roman"/>
                <w:sz w:val="24"/>
                <w:szCs w:val="24"/>
              </w:rPr>
            </w:rPrChange>
          </w:rPr>
          <w:t xml:space="preserve">reasoned </w:t>
        </w:r>
      </w:ins>
      <w:r w:rsidR="00553674" w:rsidRPr="00C97458">
        <w:rPr>
          <w:rFonts w:asciiTheme="majorHAnsi" w:eastAsia="Times New Roman" w:hAnsiTheme="majorHAnsi" w:cstheme="majorHAnsi"/>
          <w:rPrChange w:id="3212" w:author="Diaz,Renata M" w:date="2020-06-11T15:21:00Z">
            <w:rPr>
              <w:rFonts w:ascii="Times New Roman" w:eastAsia="Times New Roman" w:hAnsi="Times New Roman" w:cs="Times New Roman"/>
              <w:sz w:val="24"/>
              <w:szCs w:val="24"/>
            </w:rPr>
          </w:rPrChange>
        </w:rPr>
        <w:t xml:space="preserve">that </w:t>
      </w:r>
      <w:r w:rsidR="005B4300" w:rsidRPr="00C97458">
        <w:rPr>
          <w:rFonts w:asciiTheme="majorHAnsi" w:eastAsia="Times New Roman" w:hAnsiTheme="majorHAnsi" w:cstheme="majorHAnsi"/>
          <w:rPrChange w:id="3213" w:author="Diaz,Renata M" w:date="2020-06-11T15:21:00Z">
            <w:rPr>
              <w:rFonts w:ascii="Times New Roman" w:eastAsia="Times New Roman" w:hAnsi="Times New Roman" w:cs="Times New Roman"/>
              <w:sz w:val="24"/>
              <w:szCs w:val="24"/>
            </w:rPr>
          </w:rPrChange>
        </w:rPr>
        <w:t>species</w:t>
      </w:r>
      <w:r w:rsidR="00EF23E3" w:rsidRPr="00C97458">
        <w:rPr>
          <w:rFonts w:asciiTheme="majorHAnsi" w:eastAsia="Times New Roman" w:hAnsiTheme="majorHAnsi" w:cstheme="majorHAnsi"/>
          <w:rPrChange w:id="3214" w:author="Diaz,Renata M" w:date="2020-06-11T15:21:00Z">
            <w:rPr>
              <w:rFonts w:ascii="Times New Roman" w:eastAsia="Times New Roman" w:hAnsi="Times New Roman" w:cs="Times New Roman"/>
              <w:sz w:val="24"/>
              <w:szCs w:val="24"/>
            </w:rPr>
          </w:rPrChange>
        </w:rPr>
        <w:t xml:space="preserve"> missed during sampling</w:t>
      </w:r>
      <w:r w:rsidR="005B4300" w:rsidRPr="00C97458">
        <w:rPr>
          <w:rFonts w:asciiTheme="majorHAnsi" w:eastAsia="Times New Roman" w:hAnsiTheme="majorHAnsi" w:cstheme="majorHAnsi"/>
          <w:rPrChange w:id="3215" w:author="Diaz,Renata M" w:date="2020-06-11T15:21:00Z">
            <w:rPr>
              <w:rFonts w:ascii="Times New Roman" w:eastAsia="Times New Roman" w:hAnsi="Times New Roman" w:cs="Times New Roman"/>
              <w:sz w:val="24"/>
              <w:szCs w:val="24"/>
            </w:rPr>
          </w:rPrChange>
        </w:rPr>
        <w:t xml:space="preserve"> are likely to be rare, and added a single individual </w:t>
      </w:r>
      <w:r w:rsidR="00F242B5" w:rsidRPr="00C97458">
        <w:rPr>
          <w:rFonts w:asciiTheme="majorHAnsi" w:eastAsia="Times New Roman" w:hAnsiTheme="majorHAnsi" w:cstheme="majorHAnsi"/>
          <w:rPrChange w:id="3216" w:author="Diaz,Renata M" w:date="2020-06-11T15:21:00Z">
            <w:rPr>
              <w:rFonts w:ascii="Times New Roman" w:eastAsia="Times New Roman" w:hAnsi="Times New Roman" w:cs="Times New Roman"/>
              <w:sz w:val="24"/>
              <w:szCs w:val="24"/>
            </w:rPr>
          </w:rPrChange>
        </w:rPr>
        <w:t>each for</w:t>
      </w:r>
      <w:r w:rsidR="005B4300" w:rsidRPr="00C97458">
        <w:rPr>
          <w:rFonts w:asciiTheme="majorHAnsi" w:eastAsia="Times New Roman" w:hAnsiTheme="majorHAnsi" w:cstheme="majorHAnsi"/>
          <w:rPrChange w:id="3217" w:author="Diaz,Renata M" w:date="2020-06-11T15:21:00Z">
            <w:rPr>
              <w:rFonts w:ascii="Times New Roman" w:eastAsia="Times New Roman" w:hAnsi="Times New Roman" w:cs="Times New Roman"/>
              <w:sz w:val="24"/>
              <w:szCs w:val="24"/>
            </w:rPr>
          </w:rPrChange>
        </w:rPr>
        <w:t xml:space="preserve"> each added species. This </w:t>
      </w:r>
      <w:del w:id="3218" w:author="Diaz,Renata M" w:date="2020-05-17T11:29:00Z">
        <w:r w:rsidR="004457E2" w:rsidRPr="00C97458" w:rsidDel="001270C5">
          <w:rPr>
            <w:rFonts w:asciiTheme="majorHAnsi" w:eastAsia="Times New Roman" w:hAnsiTheme="majorHAnsi" w:cstheme="majorHAnsi"/>
            <w:rPrChange w:id="3219" w:author="Diaz,Renata M" w:date="2020-06-11T15:21:00Z">
              <w:rPr>
                <w:rFonts w:ascii="Times New Roman" w:eastAsia="Times New Roman" w:hAnsi="Times New Roman" w:cs="Times New Roman"/>
                <w:sz w:val="24"/>
                <w:szCs w:val="24"/>
              </w:rPr>
            </w:rPrChange>
          </w:rPr>
          <w:delText>allow</w:delText>
        </w:r>
        <w:r w:rsidR="00F2106C" w:rsidRPr="00C97458" w:rsidDel="001270C5">
          <w:rPr>
            <w:rFonts w:asciiTheme="majorHAnsi" w:eastAsia="Times New Roman" w:hAnsiTheme="majorHAnsi" w:cstheme="majorHAnsi"/>
            <w:rPrChange w:id="3220" w:author="Diaz,Renata M" w:date="2020-06-11T15:21:00Z">
              <w:rPr>
                <w:rFonts w:ascii="Times New Roman" w:eastAsia="Times New Roman" w:hAnsi="Times New Roman" w:cs="Times New Roman"/>
                <w:sz w:val="24"/>
                <w:szCs w:val="24"/>
              </w:rPr>
            </w:rPrChange>
          </w:rPr>
          <w:delText>ed</w:delText>
        </w:r>
        <w:r w:rsidR="004457E2" w:rsidRPr="00C97458" w:rsidDel="001270C5">
          <w:rPr>
            <w:rFonts w:asciiTheme="majorHAnsi" w:eastAsia="Times New Roman" w:hAnsiTheme="majorHAnsi" w:cstheme="majorHAnsi"/>
            <w:rPrChange w:id="3221" w:author="Diaz,Renata M" w:date="2020-06-11T15:21:00Z">
              <w:rPr>
                <w:rFonts w:ascii="Times New Roman" w:eastAsia="Times New Roman" w:hAnsi="Times New Roman" w:cs="Times New Roman"/>
                <w:sz w:val="24"/>
                <w:szCs w:val="24"/>
              </w:rPr>
            </w:rPrChange>
          </w:rPr>
          <w:delText xml:space="preserve"> </w:delText>
        </w:r>
      </w:del>
      <w:ins w:id="3222" w:author="Diaz,Renata M" w:date="2020-05-17T11:29:00Z">
        <w:r w:rsidR="001270C5" w:rsidRPr="00C97458">
          <w:rPr>
            <w:rFonts w:asciiTheme="majorHAnsi" w:eastAsia="Times New Roman" w:hAnsiTheme="majorHAnsi" w:cstheme="majorHAnsi"/>
            <w:rPrChange w:id="3223" w:author="Diaz,Renata M" w:date="2020-06-11T15:21:00Z">
              <w:rPr>
                <w:rFonts w:ascii="Times New Roman" w:eastAsia="Times New Roman" w:hAnsi="Times New Roman" w:cs="Times New Roman"/>
                <w:sz w:val="24"/>
                <w:szCs w:val="24"/>
              </w:rPr>
            </w:rPrChange>
          </w:rPr>
          <w:t>also allow</w:t>
        </w:r>
      </w:ins>
      <w:ins w:id="3224" w:author="Diaz,Renata M" w:date="2020-06-09T12:22:00Z">
        <w:r w:rsidR="004A55A6" w:rsidRPr="00C97458">
          <w:rPr>
            <w:rFonts w:asciiTheme="majorHAnsi" w:eastAsia="Times New Roman" w:hAnsiTheme="majorHAnsi" w:cstheme="majorHAnsi"/>
            <w:rPrChange w:id="3225" w:author="Diaz,Renata M" w:date="2020-06-11T15:21:00Z">
              <w:rPr>
                <w:rFonts w:asciiTheme="majorHAnsi" w:eastAsia="Times New Roman" w:hAnsiTheme="majorHAnsi" w:cstheme="majorHAnsi"/>
                <w:sz w:val="24"/>
                <w:szCs w:val="24"/>
              </w:rPr>
            </w:rPrChange>
          </w:rPr>
          <w:t>ed</w:t>
        </w:r>
      </w:ins>
      <w:ins w:id="3226" w:author="Diaz,Renata M" w:date="2020-05-17T11:29:00Z">
        <w:r w:rsidR="001270C5" w:rsidRPr="00C97458">
          <w:rPr>
            <w:rFonts w:asciiTheme="majorHAnsi" w:eastAsia="Times New Roman" w:hAnsiTheme="majorHAnsi" w:cstheme="majorHAnsi"/>
            <w:rPrChange w:id="3227" w:author="Diaz,Renata M" w:date="2020-06-11T15:21:00Z">
              <w:rPr>
                <w:rFonts w:ascii="Times New Roman" w:eastAsia="Times New Roman" w:hAnsi="Times New Roman" w:cs="Times New Roman"/>
                <w:sz w:val="24"/>
                <w:szCs w:val="24"/>
              </w:rPr>
            </w:rPrChange>
          </w:rPr>
          <w:t xml:space="preserve"> </w:t>
        </w:r>
      </w:ins>
      <w:r w:rsidR="004457E2" w:rsidRPr="00C97458">
        <w:rPr>
          <w:rFonts w:asciiTheme="majorHAnsi" w:eastAsia="Times New Roman" w:hAnsiTheme="majorHAnsi" w:cstheme="majorHAnsi"/>
          <w:rPrChange w:id="3228" w:author="Diaz,Renata M" w:date="2020-06-11T15:21:00Z">
            <w:rPr>
              <w:rFonts w:ascii="Times New Roman" w:eastAsia="Times New Roman" w:hAnsi="Times New Roman" w:cs="Times New Roman"/>
              <w:sz w:val="24"/>
              <w:szCs w:val="24"/>
            </w:rPr>
          </w:rPrChange>
        </w:rPr>
        <w:t>us to explore the consequences of rarefaction while making the smallest possible changes</w:t>
      </w:r>
      <w:r w:rsidR="005B4300" w:rsidRPr="00C97458">
        <w:rPr>
          <w:rFonts w:asciiTheme="majorHAnsi" w:eastAsia="Times New Roman" w:hAnsiTheme="majorHAnsi" w:cstheme="majorHAnsi"/>
          <w:rPrChange w:id="3229" w:author="Diaz,Renata M" w:date="2020-06-11T15:21:00Z">
            <w:rPr>
              <w:rFonts w:ascii="Times New Roman" w:eastAsia="Times New Roman" w:hAnsi="Times New Roman" w:cs="Times New Roman"/>
              <w:sz w:val="24"/>
              <w:szCs w:val="24"/>
            </w:rPr>
          </w:rPrChange>
        </w:rPr>
        <w:t xml:space="preserve"> </w:t>
      </w:r>
      <w:r w:rsidR="004457E2" w:rsidRPr="00C97458">
        <w:rPr>
          <w:rFonts w:asciiTheme="majorHAnsi" w:eastAsia="Times New Roman" w:hAnsiTheme="majorHAnsi" w:cstheme="majorHAnsi"/>
          <w:rPrChange w:id="3230" w:author="Diaz,Renata M" w:date="2020-06-11T15:21:00Z">
            <w:rPr>
              <w:rFonts w:ascii="Times New Roman" w:eastAsia="Times New Roman" w:hAnsi="Times New Roman" w:cs="Times New Roman"/>
              <w:sz w:val="24"/>
              <w:szCs w:val="24"/>
            </w:rPr>
          </w:rPrChange>
        </w:rPr>
        <w:t>to</w:t>
      </w:r>
      <w:r w:rsidR="005B4300" w:rsidRPr="00C97458">
        <w:rPr>
          <w:rFonts w:asciiTheme="majorHAnsi" w:eastAsia="Times New Roman" w:hAnsiTheme="majorHAnsi" w:cstheme="majorHAnsi"/>
          <w:rPrChange w:id="3231" w:author="Diaz,Renata M" w:date="2020-06-11T15:21:00Z">
            <w:rPr>
              <w:rFonts w:ascii="Times New Roman" w:eastAsia="Times New Roman" w:hAnsi="Times New Roman" w:cs="Times New Roman"/>
              <w:sz w:val="24"/>
              <w:szCs w:val="24"/>
            </w:rPr>
          </w:rPrChange>
        </w:rPr>
        <w:t xml:space="preserve"> S and N</w:t>
      </w:r>
      <w:r w:rsidR="00553674" w:rsidRPr="00C97458">
        <w:rPr>
          <w:rFonts w:asciiTheme="majorHAnsi" w:eastAsia="Times New Roman" w:hAnsiTheme="majorHAnsi" w:cstheme="majorHAnsi"/>
          <w:rPrChange w:id="3232" w:author="Diaz,Renata M" w:date="2020-06-11T15:21:00Z">
            <w:rPr>
              <w:rFonts w:ascii="Times New Roman" w:eastAsia="Times New Roman" w:hAnsi="Times New Roman" w:cs="Times New Roman"/>
              <w:sz w:val="24"/>
              <w:szCs w:val="24"/>
            </w:rPr>
          </w:rPrChange>
        </w:rPr>
        <w:t>.</w:t>
      </w:r>
    </w:p>
    <w:p w14:paraId="570DCBCA" w14:textId="4512B8C1" w:rsidR="00C3078A" w:rsidRPr="00C97458" w:rsidRDefault="00553674">
      <w:pPr>
        <w:rPr>
          <w:rFonts w:asciiTheme="majorHAnsi" w:eastAsia="Times New Roman" w:hAnsiTheme="majorHAnsi" w:cstheme="majorHAnsi"/>
          <w:rPrChange w:id="3233" w:author="Diaz,Renata M" w:date="2020-06-11T15:21:00Z">
            <w:rPr>
              <w:rFonts w:ascii="Times New Roman" w:eastAsia="Times New Roman" w:hAnsi="Times New Roman" w:cs="Times New Roman"/>
              <w:sz w:val="24"/>
              <w:szCs w:val="24"/>
            </w:rPr>
          </w:rPrChange>
        </w:rPr>
      </w:pPr>
      <w:del w:id="3234" w:author="Diaz,Renata M" w:date="2020-04-13T16:21:00Z">
        <w:r w:rsidRPr="00C97458" w:rsidDel="00A374B7">
          <w:rPr>
            <w:rFonts w:asciiTheme="majorHAnsi" w:eastAsia="Times New Roman" w:hAnsiTheme="majorHAnsi" w:cstheme="majorHAnsi"/>
            <w:rPrChange w:id="3235" w:author="Diaz,Renata M" w:date="2020-06-11T15:21:00Z">
              <w:rPr>
                <w:rFonts w:ascii="Times New Roman" w:eastAsia="Times New Roman" w:hAnsi="Times New Roman" w:cs="Times New Roman"/>
                <w:sz w:val="24"/>
                <w:szCs w:val="24"/>
              </w:rPr>
            </w:rPrChange>
          </w:rPr>
          <w:delText xml:space="preserve"> </w:delText>
        </w:r>
      </w:del>
    </w:p>
    <w:p w14:paraId="7A468A9E" w14:textId="115DFCCB" w:rsidR="004457E2" w:rsidRPr="00C97458" w:rsidDel="00D6678E" w:rsidRDefault="004457E2">
      <w:pPr>
        <w:rPr>
          <w:del w:id="3236" w:author="Diaz,Renata M" w:date="2020-06-08T16:22:00Z"/>
          <w:rFonts w:asciiTheme="majorHAnsi" w:eastAsia="Times New Roman" w:hAnsiTheme="majorHAnsi" w:cstheme="majorHAnsi"/>
          <w:b/>
          <w:bCs/>
          <w:rPrChange w:id="3237" w:author="Diaz,Renata M" w:date="2020-06-11T15:21:00Z">
            <w:rPr>
              <w:del w:id="3238" w:author="Diaz,Renata M" w:date="2020-06-08T16:22:00Z"/>
              <w:rFonts w:ascii="Times New Roman" w:eastAsia="Times New Roman" w:hAnsi="Times New Roman" w:cs="Times New Roman"/>
              <w:b/>
              <w:bCs/>
              <w:sz w:val="24"/>
              <w:szCs w:val="24"/>
            </w:rPr>
          </w:rPrChange>
        </w:rPr>
      </w:pPr>
      <w:del w:id="3239" w:author="Diaz,Renata M" w:date="2020-06-08T16:22:00Z">
        <w:r w:rsidRPr="00C97458" w:rsidDel="00D6678E">
          <w:rPr>
            <w:rFonts w:asciiTheme="majorHAnsi" w:eastAsia="Times New Roman" w:hAnsiTheme="majorHAnsi" w:cstheme="majorHAnsi"/>
            <w:b/>
            <w:bCs/>
            <w:rPrChange w:id="3240" w:author="Diaz,Renata M" w:date="2020-06-11T15:21:00Z">
              <w:rPr>
                <w:rFonts w:ascii="Times New Roman" w:eastAsia="Times New Roman" w:hAnsi="Times New Roman" w:cs="Times New Roman"/>
                <w:b/>
                <w:bCs/>
                <w:sz w:val="24"/>
                <w:szCs w:val="24"/>
              </w:rPr>
            </w:rPrChange>
          </w:rPr>
          <w:delText>Results</w:delText>
        </w:r>
      </w:del>
    </w:p>
    <w:p w14:paraId="525C0083" w14:textId="30F5F698" w:rsidR="004457E2" w:rsidRPr="00C97458" w:rsidDel="00D6678E" w:rsidRDefault="004457E2">
      <w:pPr>
        <w:rPr>
          <w:del w:id="3241" w:author="Diaz,Renata M" w:date="2020-06-08T16:22:00Z"/>
          <w:rFonts w:asciiTheme="majorHAnsi" w:eastAsia="Times New Roman" w:hAnsiTheme="majorHAnsi" w:cstheme="majorHAnsi"/>
          <w:i/>
          <w:iCs/>
          <w:rPrChange w:id="3242" w:author="Diaz,Renata M" w:date="2020-06-11T15:21:00Z">
            <w:rPr>
              <w:del w:id="3243" w:author="Diaz,Renata M" w:date="2020-06-08T16:22:00Z"/>
              <w:rFonts w:ascii="Times New Roman" w:eastAsia="Times New Roman" w:hAnsi="Times New Roman" w:cs="Times New Roman"/>
              <w:i/>
              <w:iCs/>
              <w:sz w:val="24"/>
              <w:szCs w:val="24"/>
            </w:rPr>
          </w:rPrChange>
        </w:rPr>
      </w:pPr>
      <w:del w:id="3244" w:author="Diaz,Renata M" w:date="2020-06-08T16:22:00Z">
        <w:r w:rsidRPr="00C97458" w:rsidDel="00D6678E">
          <w:rPr>
            <w:rFonts w:asciiTheme="majorHAnsi" w:eastAsia="Times New Roman" w:hAnsiTheme="majorHAnsi" w:cstheme="majorHAnsi"/>
            <w:i/>
            <w:iCs/>
            <w:rPrChange w:id="3245" w:author="Diaz,Renata M" w:date="2020-06-11T15:21:00Z">
              <w:rPr>
                <w:rFonts w:ascii="Times New Roman" w:eastAsia="Times New Roman" w:hAnsi="Times New Roman" w:cs="Times New Roman"/>
                <w:i/>
                <w:iCs/>
                <w:sz w:val="24"/>
                <w:szCs w:val="24"/>
              </w:rPr>
            </w:rPrChange>
          </w:rPr>
          <w:delText xml:space="preserve">Effects of S and N on the </w:delText>
        </w:r>
      </w:del>
      <w:del w:id="3246" w:author="Diaz,Renata M" w:date="2020-04-13T15:51:00Z">
        <w:r w:rsidRPr="00C97458" w:rsidDel="00935F67">
          <w:rPr>
            <w:rFonts w:asciiTheme="majorHAnsi" w:eastAsia="Times New Roman" w:hAnsiTheme="majorHAnsi" w:cstheme="majorHAnsi"/>
            <w:i/>
            <w:iCs/>
            <w:rPrChange w:id="3247" w:author="Diaz,Renata M" w:date="2020-06-11T15:21:00Z">
              <w:rPr>
                <w:rFonts w:ascii="Times New Roman" w:eastAsia="Times New Roman" w:hAnsi="Times New Roman" w:cs="Times New Roman"/>
                <w:i/>
                <w:iCs/>
                <w:sz w:val="24"/>
                <w:szCs w:val="24"/>
              </w:rPr>
            </w:rPrChange>
          </w:rPr>
          <w:delText>feasible set</w:delText>
        </w:r>
      </w:del>
    </w:p>
    <w:p w14:paraId="0D63169B" w14:textId="0F6AE5E7" w:rsidR="009977B6" w:rsidRPr="00C97458" w:rsidRDefault="00D6678E" w:rsidP="009977B6">
      <w:pPr>
        <w:rPr>
          <w:ins w:id="3248" w:author="Diaz,Renata M" w:date="2020-06-08T16:21:00Z"/>
          <w:rFonts w:asciiTheme="majorHAnsi" w:eastAsia="Times New Roman" w:hAnsiTheme="majorHAnsi" w:cstheme="majorHAnsi"/>
          <w:i/>
          <w:iCs/>
          <w:rPrChange w:id="3249" w:author="Diaz,Renata M" w:date="2020-06-11T15:21:00Z">
            <w:rPr>
              <w:ins w:id="3250" w:author="Diaz,Renata M" w:date="2020-06-08T16:21:00Z"/>
              <w:rFonts w:ascii="Times New Roman" w:eastAsia="Times New Roman" w:hAnsi="Times New Roman" w:cs="Times New Roman"/>
              <w:sz w:val="24"/>
              <w:szCs w:val="24"/>
            </w:rPr>
          </w:rPrChange>
        </w:rPr>
      </w:pPr>
      <w:ins w:id="3251" w:author="Diaz,Renata M" w:date="2020-06-08T16:22:00Z">
        <w:r w:rsidRPr="00C97458">
          <w:rPr>
            <w:rFonts w:asciiTheme="majorHAnsi" w:eastAsia="Times New Roman" w:hAnsiTheme="majorHAnsi" w:cstheme="majorHAnsi"/>
            <w:b/>
            <w:bCs/>
            <w:rPrChange w:id="3252" w:author="Diaz,Renata M" w:date="2020-06-11T15:21:00Z">
              <w:rPr>
                <w:rFonts w:ascii="Times New Roman" w:eastAsia="Times New Roman" w:hAnsi="Times New Roman" w:cs="Times New Roman"/>
                <w:b/>
                <w:bCs/>
                <w:sz w:val="24"/>
                <w:szCs w:val="24"/>
              </w:rPr>
            </w:rPrChange>
          </w:rPr>
          <w:t xml:space="preserve">Results and </w:t>
        </w:r>
        <w:r w:rsidR="009C503C" w:rsidRPr="00C97458">
          <w:rPr>
            <w:rFonts w:asciiTheme="majorHAnsi" w:eastAsia="Times New Roman" w:hAnsiTheme="majorHAnsi" w:cstheme="majorHAnsi"/>
            <w:b/>
            <w:bCs/>
            <w:rPrChange w:id="3253" w:author="Diaz,Renata M" w:date="2020-06-11T15:21:00Z">
              <w:rPr>
                <w:rFonts w:ascii="Times New Roman" w:eastAsia="Times New Roman" w:hAnsi="Times New Roman" w:cs="Times New Roman"/>
                <w:b/>
                <w:bCs/>
                <w:sz w:val="24"/>
                <w:szCs w:val="24"/>
              </w:rPr>
            </w:rPrChange>
          </w:rPr>
          <w:t>D</w:t>
        </w:r>
        <w:r w:rsidRPr="00C97458">
          <w:rPr>
            <w:rFonts w:asciiTheme="majorHAnsi" w:eastAsia="Times New Roman" w:hAnsiTheme="majorHAnsi" w:cstheme="majorHAnsi"/>
            <w:b/>
            <w:bCs/>
            <w:rPrChange w:id="3254" w:author="Diaz,Renata M" w:date="2020-06-11T15:21:00Z">
              <w:rPr>
                <w:rFonts w:ascii="Times New Roman" w:eastAsia="Times New Roman" w:hAnsi="Times New Roman" w:cs="Times New Roman"/>
                <w:b/>
                <w:bCs/>
                <w:sz w:val="24"/>
                <w:szCs w:val="24"/>
              </w:rPr>
            </w:rPrChange>
          </w:rPr>
          <w:t>iscussion</w:t>
        </w:r>
      </w:ins>
    </w:p>
    <w:p w14:paraId="2D66E08C" w14:textId="251B7604" w:rsidR="009977B6" w:rsidRPr="00C97458" w:rsidDel="00FB4D84" w:rsidRDefault="00FB4D84" w:rsidP="009977B6">
      <w:pPr>
        <w:rPr>
          <w:ins w:id="3255" w:author="Diaz,Renata M" w:date="2020-06-08T16:21:00Z"/>
          <w:del w:id="3256" w:author="skmorgane" w:date="2020-06-26T08:49:00Z"/>
          <w:rFonts w:asciiTheme="majorHAnsi" w:eastAsia="Times New Roman" w:hAnsiTheme="majorHAnsi" w:cstheme="majorHAnsi"/>
          <w:rPrChange w:id="3257" w:author="Diaz,Renata M" w:date="2020-06-11T15:21:00Z">
            <w:rPr>
              <w:ins w:id="3258" w:author="Diaz,Renata M" w:date="2020-06-08T16:21:00Z"/>
              <w:del w:id="3259" w:author="skmorgane" w:date="2020-06-26T08:49:00Z"/>
              <w:rFonts w:ascii="Times New Roman" w:eastAsia="Times New Roman" w:hAnsi="Times New Roman" w:cs="Times New Roman"/>
              <w:sz w:val="24"/>
              <w:szCs w:val="24"/>
            </w:rPr>
          </w:rPrChange>
        </w:rPr>
      </w:pPr>
      <w:ins w:id="3260" w:author="skmorgane" w:date="2020-06-26T08:50:00Z">
        <w:r>
          <w:rPr>
            <w:rFonts w:asciiTheme="majorHAnsi" w:eastAsia="Times New Roman" w:hAnsiTheme="majorHAnsi" w:cstheme="majorHAnsi"/>
          </w:rPr>
          <w:t xml:space="preserve">We found evidence that the </w:t>
        </w:r>
      </w:ins>
      <w:ins w:id="3261" w:author="skmorgane" w:date="2020-06-26T09:38:00Z">
        <w:r w:rsidR="00C3645E">
          <w:rPr>
            <w:rFonts w:asciiTheme="majorHAnsi" w:eastAsia="Times New Roman" w:hAnsiTheme="majorHAnsi" w:cstheme="majorHAnsi"/>
          </w:rPr>
          <w:t xml:space="preserve">shape of the </w:t>
        </w:r>
      </w:ins>
      <w:ins w:id="3262" w:author="skmorgane" w:date="2020-06-26T08:51:00Z">
        <w:r w:rsidR="00C3645E">
          <w:rPr>
            <w:rFonts w:asciiTheme="majorHAnsi" w:eastAsia="Times New Roman" w:hAnsiTheme="majorHAnsi" w:cstheme="majorHAnsi"/>
          </w:rPr>
          <w:t>SAD</w:t>
        </w:r>
        <w:r>
          <w:rPr>
            <w:rFonts w:asciiTheme="majorHAnsi" w:eastAsia="Times New Roman" w:hAnsiTheme="majorHAnsi" w:cstheme="majorHAnsi"/>
          </w:rPr>
          <w:t xml:space="preserve"> for </w:t>
        </w:r>
      </w:ins>
      <w:ins w:id="3263" w:author="skmorgane" w:date="2020-06-26T08:54:00Z">
        <w:r>
          <w:rPr>
            <w:rFonts w:asciiTheme="majorHAnsi" w:eastAsia="Times New Roman" w:hAnsiTheme="majorHAnsi" w:cstheme="majorHAnsi"/>
          </w:rPr>
          <w:t xml:space="preserve">a range of </w:t>
        </w:r>
      </w:ins>
      <w:ins w:id="3264" w:author="skmorgane" w:date="2020-06-26T08:51:00Z">
        <w:r>
          <w:rPr>
            <w:rFonts w:asciiTheme="majorHAnsi" w:eastAsia="Times New Roman" w:hAnsiTheme="majorHAnsi" w:cstheme="majorHAnsi"/>
          </w:rPr>
          <w:t xml:space="preserve">real ecological communities </w:t>
        </w:r>
      </w:ins>
      <w:ins w:id="3265" w:author="skmorgane" w:date="2020-06-26T08:52:00Z">
        <w:r>
          <w:rPr>
            <w:rFonts w:asciiTheme="majorHAnsi" w:eastAsia="Times New Roman" w:hAnsiTheme="majorHAnsi" w:cstheme="majorHAnsi"/>
          </w:rPr>
          <w:t>are statistically unlikely when compared to the</w:t>
        </w:r>
      </w:ins>
      <w:ins w:id="3266" w:author="skmorgane" w:date="2020-06-26T09:38:00Z">
        <w:r w:rsidR="00C3645E">
          <w:rPr>
            <w:rFonts w:asciiTheme="majorHAnsi" w:eastAsia="Times New Roman" w:hAnsiTheme="majorHAnsi" w:cstheme="majorHAnsi"/>
          </w:rPr>
          <w:t>ir feasible set</w:t>
        </w:r>
      </w:ins>
      <w:ins w:id="3267" w:author="skmorgane" w:date="2020-06-26T08:52:00Z">
        <w:r>
          <w:rPr>
            <w:rFonts w:asciiTheme="majorHAnsi" w:eastAsia="Times New Roman" w:hAnsiTheme="majorHAnsi" w:cstheme="majorHAnsi"/>
          </w:rPr>
          <w:t xml:space="preserve">. </w:t>
        </w:r>
      </w:ins>
      <w:ins w:id="3268" w:author="skmorgane" w:date="2020-06-26T08:51:00Z">
        <w:r>
          <w:rPr>
            <w:rFonts w:asciiTheme="majorHAnsi" w:eastAsia="Times New Roman" w:hAnsiTheme="majorHAnsi" w:cstheme="majorHAnsi"/>
          </w:rPr>
          <w:t xml:space="preserve"> </w:t>
        </w:r>
      </w:ins>
      <w:commentRangeStart w:id="3269"/>
      <w:ins w:id="3270" w:author="Diaz,Renata M" w:date="2020-06-08T16:21:00Z">
        <w:del w:id="3271" w:author="skmorgane" w:date="2020-06-26T08:49:00Z">
          <w:r w:rsidR="009977B6" w:rsidRPr="00C97458" w:rsidDel="00FB4D84">
            <w:rPr>
              <w:rFonts w:asciiTheme="majorHAnsi" w:eastAsia="Times New Roman" w:hAnsiTheme="majorHAnsi" w:cstheme="majorHAnsi"/>
              <w:rPrChange w:id="3272" w:author="Diaz,Renata M" w:date="2020-06-11T15:21:00Z">
                <w:rPr>
                  <w:rFonts w:ascii="Times New Roman" w:eastAsia="Times New Roman" w:hAnsi="Times New Roman" w:cs="Times New Roman"/>
                  <w:sz w:val="24"/>
                  <w:szCs w:val="24"/>
                </w:rPr>
              </w:rPrChange>
            </w:rPr>
            <w:delText>We</w:delText>
          </w:r>
        </w:del>
      </w:ins>
      <w:commentRangeEnd w:id="3269"/>
      <w:ins w:id="3273" w:author="Diaz,Renata M" w:date="2020-06-11T09:47:00Z">
        <w:del w:id="3274" w:author="skmorgane" w:date="2020-06-26T08:49:00Z">
          <w:r w:rsidR="00AF4DC8" w:rsidRPr="00C97458" w:rsidDel="00FB4D84">
            <w:rPr>
              <w:rStyle w:val="CommentReference"/>
              <w:rFonts w:asciiTheme="majorHAnsi" w:hAnsiTheme="majorHAnsi" w:cstheme="majorHAnsi"/>
              <w:sz w:val="22"/>
              <w:szCs w:val="22"/>
              <w:rPrChange w:id="3275" w:author="Diaz,Renata M" w:date="2020-06-11T15:21:00Z">
                <w:rPr>
                  <w:rStyle w:val="CommentReference"/>
                </w:rPr>
              </w:rPrChange>
            </w:rPr>
            <w:commentReference w:id="3269"/>
          </w:r>
        </w:del>
      </w:ins>
      <w:ins w:id="3276" w:author="Diaz,Renata M" w:date="2020-06-08T16:21:00Z">
        <w:del w:id="3277" w:author="skmorgane" w:date="2020-06-26T08:49:00Z">
          <w:r w:rsidR="009977B6" w:rsidRPr="00C97458" w:rsidDel="00FB4D84">
            <w:rPr>
              <w:rFonts w:asciiTheme="majorHAnsi" w:eastAsia="Times New Roman" w:hAnsiTheme="majorHAnsi" w:cstheme="majorHAnsi"/>
              <w:rPrChange w:id="3278" w:author="Diaz,Renata M" w:date="2020-06-11T15:21:00Z">
                <w:rPr>
                  <w:rFonts w:ascii="Times New Roman" w:eastAsia="Times New Roman" w:hAnsi="Times New Roman" w:cs="Times New Roman"/>
                  <w:sz w:val="24"/>
                  <w:szCs w:val="24"/>
                </w:rPr>
              </w:rPrChange>
            </w:rPr>
            <w:delText xml:space="preserve"> detect</w:delText>
          </w:r>
        </w:del>
      </w:ins>
      <w:ins w:id="3279" w:author="Diaz,Renata M" w:date="2020-06-09T12:22:00Z">
        <w:del w:id="3280" w:author="skmorgane" w:date="2020-06-26T08:49:00Z">
          <w:r w:rsidR="00AD4F33" w:rsidRPr="00C97458" w:rsidDel="00FB4D84">
            <w:rPr>
              <w:rFonts w:asciiTheme="majorHAnsi" w:eastAsia="Times New Roman" w:hAnsiTheme="majorHAnsi" w:cstheme="majorHAnsi"/>
              <w:rPrChange w:id="3281" w:author="Diaz,Renata M" w:date="2020-06-11T15:21:00Z">
                <w:rPr>
                  <w:rFonts w:asciiTheme="majorHAnsi" w:eastAsia="Times New Roman" w:hAnsiTheme="majorHAnsi" w:cstheme="majorHAnsi"/>
                  <w:sz w:val="24"/>
                  <w:szCs w:val="24"/>
                </w:rPr>
              </w:rPrChange>
            </w:rPr>
            <w:delText>ed</w:delText>
          </w:r>
        </w:del>
      </w:ins>
      <w:ins w:id="3282" w:author="Diaz,Renata M" w:date="2020-06-08T16:21:00Z">
        <w:del w:id="3283" w:author="skmorgane" w:date="2020-06-26T08:49:00Z">
          <w:r w:rsidR="009977B6" w:rsidRPr="00C97458" w:rsidDel="00FB4D84">
            <w:rPr>
              <w:rFonts w:asciiTheme="majorHAnsi" w:eastAsia="Times New Roman" w:hAnsiTheme="majorHAnsi" w:cstheme="majorHAnsi"/>
              <w:rPrChange w:id="3284" w:author="Diaz,Renata M" w:date="2020-06-11T15:21:00Z">
                <w:rPr>
                  <w:rFonts w:ascii="Times New Roman" w:eastAsia="Times New Roman" w:hAnsi="Times New Roman" w:cs="Times New Roman"/>
                  <w:sz w:val="24"/>
                  <w:szCs w:val="24"/>
                </w:rPr>
              </w:rPrChange>
            </w:rPr>
            <w:delText xml:space="preserve"> appreciable differences between empirical SADs and their feasible sets, with a range of variation that may be a promising source of new information and statistical leverage. We observe</w:delText>
          </w:r>
        </w:del>
      </w:ins>
      <w:ins w:id="3285" w:author="Diaz,Renata M" w:date="2020-06-09T12:22:00Z">
        <w:del w:id="3286" w:author="skmorgane" w:date="2020-06-26T08:49:00Z">
          <w:r w:rsidR="00997FCC" w:rsidRPr="00C97458" w:rsidDel="00FB4D84">
            <w:rPr>
              <w:rFonts w:asciiTheme="majorHAnsi" w:eastAsia="Times New Roman" w:hAnsiTheme="majorHAnsi" w:cstheme="majorHAnsi"/>
              <w:rPrChange w:id="3287" w:author="Diaz,Renata M" w:date="2020-06-11T15:21:00Z">
                <w:rPr>
                  <w:rFonts w:asciiTheme="majorHAnsi" w:eastAsia="Times New Roman" w:hAnsiTheme="majorHAnsi" w:cstheme="majorHAnsi"/>
                  <w:sz w:val="24"/>
                  <w:szCs w:val="24"/>
                </w:rPr>
              </w:rPrChange>
            </w:rPr>
            <w:delText>d</w:delText>
          </w:r>
        </w:del>
      </w:ins>
      <w:ins w:id="3288" w:author="Diaz,Renata M" w:date="2020-06-08T16:21:00Z">
        <w:del w:id="3289" w:author="skmorgane" w:date="2020-06-26T08:49:00Z">
          <w:r w:rsidR="009977B6" w:rsidRPr="00C97458" w:rsidDel="00FB4D84">
            <w:rPr>
              <w:rFonts w:asciiTheme="majorHAnsi" w:eastAsia="Times New Roman" w:hAnsiTheme="majorHAnsi" w:cstheme="majorHAnsi"/>
              <w:rPrChange w:id="3290" w:author="Diaz,Renata M" w:date="2020-06-11T15:21:00Z">
                <w:rPr>
                  <w:rFonts w:ascii="Times New Roman" w:eastAsia="Times New Roman" w:hAnsi="Times New Roman" w:cs="Times New Roman"/>
                  <w:sz w:val="24"/>
                  <w:szCs w:val="24"/>
                </w:rPr>
              </w:rPrChange>
            </w:rPr>
            <w:delTex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w:delText>
          </w:r>
        </w:del>
      </w:ins>
    </w:p>
    <w:p w14:paraId="5EC12317" w14:textId="58AEE465" w:rsidR="009977B6" w:rsidRPr="00C97458" w:rsidDel="00FB4D84" w:rsidRDefault="009977B6" w:rsidP="009977B6">
      <w:pPr>
        <w:rPr>
          <w:ins w:id="3291" w:author="Diaz,Renata M" w:date="2020-06-08T16:21:00Z"/>
          <w:del w:id="3292" w:author="skmorgane" w:date="2020-06-26T08:50:00Z"/>
          <w:rFonts w:asciiTheme="majorHAnsi" w:eastAsia="Times New Roman" w:hAnsiTheme="majorHAnsi" w:cstheme="majorHAnsi"/>
          <w:i/>
          <w:iCs/>
          <w:rPrChange w:id="3293" w:author="Diaz,Renata M" w:date="2020-06-11T15:21:00Z">
            <w:rPr>
              <w:ins w:id="3294" w:author="Diaz,Renata M" w:date="2020-06-08T16:21:00Z"/>
              <w:del w:id="3295" w:author="skmorgane" w:date="2020-06-26T08:50:00Z"/>
              <w:rFonts w:ascii="Times New Roman" w:eastAsia="Times New Roman" w:hAnsi="Times New Roman" w:cs="Times New Roman"/>
              <w:sz w:val="24"/>
              <w:szCs w:val="24"/>
            </w:rPr>
          </w:rPrChange>
        </w:rPr>
      </w:pPr>
      <w:ins w:id="3296" w:author="Diaz,Renata M" w:date="2020-06-08T16:21:00Z">
        <w:del w:id="3297" w:author="skmorgane" w:date="2020-06-26T08:50:00Z">
          <w:r w:rsidRPr="00C97458" w:rsidDel="00FB4D84">
            <w:rPr>
              <w:rFonts w:asciiTheme="majorHAnsi" w:eastAsia="Times New Roman" w:hAnsiTheme="majorHAnsi" w:cstheme="majorHAnsi"/>
              <w:i/>
              <w:iCs/>
              <w:rPrChange w:id="3298" w:author="Diaz,Renata M" w:date="2020-06-11T15:21:00Z">
                <w:rPr>
                  <w:rFonts w:ascii="Times New Roman" w:eastAsia="Times New Roman" w:hAnsi="Times New Roman" w:cs="Times New Roman"/>
                  <w:sz w:val="24"/>
                  <w:szCs w:val="24"/>
                </w:rPr>
              </w:rPrChange>
            </w:rPr>
            <w:delText>Empirical SADs compared to their baselines</w:delText>
          </w:r>
        </w:del>
      </w:ins>
    </w:p>
    <w:p w14:paraId="1E1DC1D1" w14:textId="04187139" w:rsidR="00081947" w:rsidRDefault="009977B6" w:rsidP="00081947">
      <w:pPr>
        <w:rPr>
          <w:moveTo w:id="3299" w:author="skmorgane" w:date="2020-06-26T09:11:00Z"/>
          <w:rFonts w:asciiTheme="majorHAnsi" w:eastAsia="Times New Roman" w:hAnsiTheme="majorHAnsi" w:cstheme="majorHAnsi"/>
        </w:rPr>
      </w:pPr>
      <w:ins w:id="3300" w:author="Diaz,Renata M" w:date="2020-06-08T16:21:00Z">
        <w:r w:rsidRPr="00C97458">
          <w:rPr>
            <w:rFonts w:asciiTheme="majorHAnsi" w:eastAsia="Times New Roman" w:hAnsiTheme="majorHAnsi" w:cstheme="majorHAnsi"/>
            <w:rPrChange w:id="3301" w:author="Diaz,Renata M" w:date="2020-06-11T15:21:00Z">
              <w:rPr>
                <w:rFonts w:ascii="Times New Roman" w:eastAsia="Times New Roman" w:hAnsi="Times New Roman" w:cs="Times New Roman"/>
                <w:sz w:val="24"/>
                <w:szCs w:val="24"/>
              </w:rPr>
            </w:rPrChange>
          </w:rPr>
          <w:t xml:space="preserve">For four of the five datasets we analyzed – BBS, Gentry, </w:t>
        </w:r>
      </w:ins>
      <w:ins w:id="3302" w:author="Diaz,Renata M" w:date="2020-06-11T09:48:00Z">
        <w:r w:rsidR="00B00726" w:rsidRPr="00C97458">
          <w:rPr>
            <w:rFonts w:asciiTheme="majorHAnsi" w:eastAsia="Times New Roman" w:hAnsiTheme="majorHAnsi" w:cstheme="majorHAnsi"/>
            <w:rPrChange w:id="3303" w:author="Diaz,Renata M" w:date="2020-06-11T15:21:00Z">
              <w:rPr>
                <w:rFonts w:asciiTheme="majorHAnsi" w:eastAsia="Times New Roman" w:hAnsiTheme="majorHAnsi" w:cstheme="majorHAnsi"/>
                <w:sz w:val="24"/>
                <w:szCs w:val="24"/>
              </w:rPr>
            </w:rPrChange>
          </w:rPr>
          <w:t>Mammal Communities</w:t>
        </w:r>
      </w:ins>
      <w:ins w:id="3304" w:author="Diaz,Renata M" w:date="2020-06-08T16:21:00Z">
        <w:r w:rsidRPr="00C97458">
          <w:rPr>
            <w:rFonts w:asciiTheme="majorHAnsi" w:eastAsia="Times New Roman" w:hAnsiTheme="majorHAnsi" w:cstheme="majorHAnsi"/>
            <w:rPrChange w:id="3305" w:author="Diaz,Renata M" w:date="2020-06-11T15:21:00Z">
              <w:rPr>
                <w:rFonts w:ascii="Times New Roman" w:eastAsia="Times New Roman" w:hAnsi="Times New Roman" w:cs="Times New Roman"/>
                <w:sz w:val="24"/>
                <w:szCs w:val="24"/>
              </w:rPr>
            </w:rPrChange>
          </w:rPr>
          <w:t>, and M</w:t>
        </w:r>
      </w:ins>
      <w:ins w:id="3306" w:author="Diaz,Renata M" w:date="2020-06-11T09:48:00Z">
        <w:r w:rsidR="00B00726" w:rsidRPr="00C97458">
          <w:rPr>
            <w:rFonts w:asciiTheme="majorHAnsi" w:eastAsia="Times New Roman" w:hAnsiTheme="majorHAnsi" w:cstheme="majorHAnsi"/>
            <w:rPrChange w:id="3307" w:author="Diaz,Renata M" w:date="2020-06-11T15:21:00Z">
              <w:rPr>
                <w:rFonts w:asciiTheme="majorHAnsi" w:eastAsia="Times New Roman" w:hAnsiTheme="majorHAnsi" w:cstheme="majorHAnsi"/>
                <w:sz w:val="24"/>
                <w:szCs w:val="24"/>
              </w:rPr>
            </w:rPrChange>
          </w:rPr>
          <w:t>i</w:t>
        </w:r>
      </w:ins>
      <w:ins w:id="3308" w:author="Diaz,Renata M" w:date="2020-06-08T16:21:00Z">
        <w:r w:rsidRPr="00C97458">
          <w:rPr>
            <w:rFonts w:asciiTheme="majorHAnsi" w:eastAsia="Times New Roman" w:hAnsiTheme="majorHAnsi" w:cstheme="majorHAnsi"/>
            <w:rPrChange w:id="3309" w:author="Diaz,Renata M" w:date="2020-06-11T15:21:00Z">
              <w:rPr>
                <w:rFonts w:ascii="Times New Roman" w:eastAsia="Times New Roman" w:hAnsi="Times New Roman" w:cs="Times New Roman"/>
                <w:sz w:val="24"/>
                <w:szCs w:val="24"/>
              </w:rPr>
            </w:rPrChange>
          </w:rPr>
          <w:t>sc. Abund – empirical SADs are highly skewed and highly uneven relative to their feasible sets much more frequently than would be expected by chance</w:t>
        </w:r>
      </w:ins>
      <w:ins w:id="3310" w:author="Diaz,Renata M" w:date="2020-06-11T09:49:00Z">
        <w:r w:rsidR="002279AD" w:rsidRPr="00C97458">
          <w:rPr>
            <w:rFonts w:asciiTheme="majorHAnsi" w:eastAsia="Times New Roman" w:hAnsiTheme="majorHAnsi" w:cstheme="majorHAnsi"/>
            <w:rPrChange w:id="3311" w:author="Diaz,Renata M" w:date="2020-06-11T15:21:00Z">
              <w:rPr>
                <w:rFonts w:asciiTheme="majorHAnsi" w:eastAsia="Times New Roman" w:hAnsiTheme="majorHAnsi" w:cstheme="majorHAnsi"/>
                <w:sz w:val="24"/>
                <w:szCs w:val="24"/>
              </w:rPr>
            </w:rPrChange>
          </w:rPr>
          <w:t xml:space="preserve"> (</w:t>
        </w:r>
        <w:r w:rsidR="002279AD" w:rsidRPr="00C97458">
          <w:rPr>
            <w:rFonts w:asciiTheme="majorHAnsi" w:eastAsia="Times New Roman" w:hAnsiTheme="majorHAnsi" w:cstheme="majorHAnsi"/>
            <w:rPrChange w:id="3312" w:author="Diaz,Renata M" w:date="2020-06-11T15:21:00Z">
              <w:rPr>
                <w:rFonts w:asciiTheme="majorHAnsi" w:eastAsia="Times New Roman" w:hAnsiTheme="majorHAnsi" w:cstheme="majorHAnsi"/>
                <w:sz w:val="24"/>
                <w:szCs w:val="24"/>
              </w:rPr>
            </w:rPrChange>
          </w:rPr>
          <w:fldChar w:fldCharType="begin"/>
        </w:r>
        <w:r w:rsidR="002279AD" w:rsidRPr="00C97458">
          <w:rPr>
            <w:rFonts w:asciiTheme="majorHAnsi" w:eastAsia="Times New Roman" w:hAnsiTheme="majorHAnsi" w:cstheme="majorHAnsi"/>
            <w:rPrChange w:id="3313" w:author="Diaz,Renata M" w:date="2020-06-11T15:21:00Z">
              <w:rPr>
                <w:rFonts w:asciiTheme="majorHAnsi" w:eastAsia="Times New Roman" w:hAnsiTheme="majorHAnsi" w:cstheme="majorHAnsi"/>
                <w:sz w:val="24"/>
                <w:szCs w:val="24"/>
              </w:rPr>
            </w:rPrChange>
          </w:rPr>
          <w:instrText xml:space="preserve"> HYPERLINK  \l "_Figure_3:_Skewness_1" </w:instrText>
        </w:r>
        <w:r w:rsidR="002279AD" w:rsidRPr="00C97458">
          <w:rPr>
            <w:rFonts w:asciiTheme="majorHAnsi" w:eastAsia="Times New Roman" w:hAnsiTheme="majorHAnsi" w:cstheme="majorHAnsi"/>
            <w:rPrChange w:id="3314" w:author="Diaz,Renata M" w:date="2020-06-11T15:21:00Z">
              <w:rPr>
                <w:rFonts w:asciiTheme="majorHAnsi" w:eastAsia="Times New Roman" w:hAnsiTheme="majorHAnsi" w:cstheme="majorHAnsi"/>
                <w:sz w:val="24"/>
                <w:szCs w:val="24"/>
              </w:rPr>
            </w:rPrChange>
          </w:rPr>
          <w:fldChar w:fldCharType="separate"/>
        </w:r>
        <w:r w:rsidR="002279AD" w:rsidRPr="00C97458">
          <w:rPr>
            <w:rStyle w:val="Hyperlink"/>
            <w:rFonts w:asciiTheme="majorHAnsi" w:eastAsia="Times New Roman" w:hAnsiTheme="majorHAnsi" w:cstheme="majorHAnsi"/>
            <w:rPrChange w:id="3315" w:author="Diaz,Renata M" w:date="2020-06-11T15:21:00Z">
              <w:rPr>
                <w:rStyle w:val="Hyperlink"/>
                <w:rFonts w:asciiTheme="majorHAnsi" w:eastAsia="Times New Roman" w:hAnsiTheme="majorHAnsi" w:cstheme="majorHAnsi"/>
                <w:sz w:val="24"/>
                <w:szCs w:val="24"/>
              </w:rPr>
            </w:rPrChange>
          </w:rPr>
          <w:t>Figure</w:t>
        </w:r>
        <w:r w:rsidR="002279AD" w:rsidRPr="00C97458">
          <w:rPr>
            <w:rFonts w:asciiTheme="majorHAnsi" w:eastAsia="Times New Roman" w:hAnsiTheme="majorHAnsi" w:cstheme="majorHAnsi"/>
            <w:rPrChange w:id="3316" w:author="Diaz,Renata M" w:date="2020-06-11T15:21:00Z">
              <w:rPr>
                <w:rFonts w:asciiTheme="majorHAnsi" w:eastAsia="Times New Roman" w:hAnsiTheme="majorHAnsi" w:cstheme="majorHAnsi"/>
                <w:sz w:val="24"/>
                <w:szCs w:val="24"/>
              </w:rPr>
            </w:rPrChange>
          </w:rPr>
          <w:fldChar w:fldCharType="end"/>
        </w:r>
        <w:r w:rsidR="002279AD" w:rsidRPr="00C97458">
          <w:rPr>
            <w:rFonts w:asciiTheme="majorHAnsi" w:eastAsia="Times New Roman" w:hAnsiTheme="majorHAnsi" w:cstheme="majorHAnsi"/>
            <w:rPrChange w:id="3317" w:author="Diaz,Renata M" w:date="2020-06-11T15:21:00Z">
              <w:rPr>
                <w:rFonts w:asciiTheme="majorHAnsi" w:eastAsia="Times New Roman" w:hAnsiTheme="majorHAnsi" w:cstheme="majorHAnsi"/>
                <w:sz w:val="24"/>
                <w:szCs w:val="24"/>
              </w:rPr>
            </w:rPrChange>
          </w:rPr>
          <w:t xml:space="preserve">, </w:t>
        </w:r>
        <w:r w:rsidR="002279AD" w:rsidRPr="00C97458">
          <w:rPr>
            <w:rFonts w:asciiTheme="majorHAnsi" w:eastAsia="Times New Roman" w:hAnsiTheme="majorHAnsi" w:cstheme="majorHAnsi"/>
            <w:rPrChange w:id="3318" w:author="Diaz,Renata M" w:date="2020-06-11T15:21:00Z">
              <w:rPr>
                <w:rFonts w:asciiTheme="majorHAnsi" w:eastAsia="Times New Roman" w:hAnsiTheme="majorHAnsi" w:cstheme="majorHAnsi"/>
                <w:sz w:val="24"/>
                <w:szCs w:val="24"/>
              </w:rPr>
            </w:rPrChange>
          </w:rPr>
          <w:fldChar w:fldCharType="begin"/>
        </w:r>
        <w:r w:rsidR="002279AD" w:rsidRPr="00C97458">
          <w:rPr>
            <w:rFonts w:asciiTheme="majorHAnsi" w:eastAsia="Times New Roman" w:hAnsiTheme="majorHAnsi" w:cstheme="majorHAnsi"/>
            <w:rPrChange w:id="3319" w:author="Diaz,Renata M" w:date="2020-06-11T15:21:00Z">
              <w:rPr>
                <w:rFonts w:asciiTheme="majorHAnsi" w:eastAsia="Times New Roman" w:hAnsiTheme="majorHAnsi" w:cstheme="majorHAnsi"/>
                <w:sz w:val="24"/>
                <w:szCs w:val="24"/>
              </w:rPr>
            </w:rPrChange>
          </w:rPr>
          <w:instrText xml:space="preserve"> HYPERLINK  \l "_Figure_4:_Evenness" </w:instrText>
        </w:r>
        <w:r w:rsidR="002279AD" w:rsidRPr="00C97458">
          <w:rPr>
            <w:rFonts w:asciiTheme="majorHAnsi" w:eastAsia="Times New Roman" w:hAnsiTheme="majorHAnsi" w:cstheme="majorHAnsi"/>
            <w:rPrChange w:id="3320" w:author="Diaz,Renata M" w:date="2020-06-11T15:21:00Z">
              <w:rPr>
                <w:rFonts w:asciiTheme="majorHAnsi" w:eastAsia="Times New Roman" w:hAnsiTheme="majorHAnsi" w:cstheme="majorHAnsi"/>
                <w:sz w:val="24"/>
                <w:szCs w:val="24"/>
              </w:rPr>
            </w:rPrChange>
          </w:rPr>
          <w:fldChar w:fldCharType="separate"/>
        </w:r>
        <w:r w:rsidR="002279AD" w:rsidRPr="00C97458">
          <w:rPr>
            <w:rStyle w:val="Hyperlink"/>
            <w:rFonts w:asciiTheme="majorHAnsi" w:eastAsia="Times New Roman" w:hAnsiTheme="majorHAnsi" w:cstheme="majorHAnsi"/>
            <w:rPrChange w:id="3321" w:author="Diaz,Renata M" w:date="2020-06-11T15:21:00Z">
              <w:rPr>
                <w:rStyle w:val="Hyperlink"/>
                <w:rFonts w:asciiTheme="majorHAnsi" w:eastAsia="Times New Roman" w:hAnsiTheme="majorHAnsi" w:cstheme="majorHAnsi"/>
                <w:sz w:val="24"/>
                <w:szCs w:val="24"/>
              </w:rPr>
            </w:rPrChange>
          </w:rPr>
          <w:t>Figure</w:t>
        </w:r>
        <w:r w:rsidR="002279AD" w:rsidRPr="00C97458">
          <w:rPr>
            <w:rFonts w:asciiTheme="majorHAnsi" w:eastAsia="Times New Roman" w:hAnsiTheme="majorHAnsi" w:cstheme="majorHAnsi"/>
            <w:rPrChange w:id="3322" w:author="Diaz,Renata M" w:date="2020-06-11T15:21:00Z">
              <w:rPr>
                <w:rFonts w:asciiTheme="majorHAnsi" w:eastAsia="Times New Roman" w:hAnsiTheme="majorHAnsi" w:cstheme="majorHAnsi"/>
                <w:sz w:val="24"/>
                <w:szCs w:val="24"/>
              </w:rPr>
            </w:rPrChange>
          </w:rPr>
          <w:fldChar w:fldCharType="end"/>
        </w:r>
        <w:r w:rsidR="002279AD" w:rsidRPr="00C97458">
          <w:rPr>
            <w:rFonts w:asciiTheme="majorHAnsi" w:eastAsia="Times New Roman" w:hAnsiTheme="majorHAnsi" w:cstheme="majorHAnsi"/>
            <w:rPrChange w:id="3323" w:author="Diaz,Renata M" w:date="2020-06-11T15:21:00Z">
              <w:rPr>
                <w:rFonts w:asciiTheme="majorHAnsi" w:eastAsia="Times New Roman" w:hAnsiTheme="majorHAnsi" w:cstheme="majorHAnsi"/>
                <w:sz w:val="24"/>
                <w:szCs w:val="24"/>
              </w:rPr>
            </w:rPrChange>
          </w:rPr>
          <w:t>)</w:t>
        </w:r>
      </w:ins>
      <w:ins w:id="3324" w:author="Diaz,Renata M" w:date="2020-06-08T16:21:00Z">
        <w:r w:rsidRPr="00C97458">
          <w:rPr>
            <w:rFonts w:asciiTheme="majorHAnsi" w:eastAsia="Times New Roman" w:hAnsiTheme="majorHAnsi" w:cstheme="majorHAnsi"/>
            <w:rPrChange w:id="3325" w:author="Diaz,Renata M" w:date="2020-06-11T15:21:00Z">
              <w:rPr>
                <w:rFonts w:ascii="Times New Roman" w:eastAsia="Times New Roman" w:hAnsi="Times New Roman" w:cs="Times New Roman"/>
                <w:sz w:val="24"/>
                <w:szCs w:val="24"/>
              </w:rPr>
            </w:rPrChange>
          </w:rPr>
          <w:t xml:space="preserve">. Combined across these four datasets, 16% of observed SADs are more skewed than 95% of their feasible sets, and 31% are less even than 95% of their feasible sets. By chance we would expect only 5% of observed </w:t>
        </w:r>
        <w:r w:rsidRPr="00C97458">
          <w:rPr>
            <w:rFonts w:asciiTheme="majorHAnsi" w:eastAsia="Times New Roman" w:hAnsiTheme="majorHAnsi" w:cstheme="majorHAnsi"/>
            <w:rPrChange w:id="3326" w:author="Diaz,Renata M" w:date="2020-06-11T15:21:00Z">
              <w:rPr>
                <w:rFonts w:ascii="Times New Roman" w:eastAsia="Times New Roman" w:hAnsi="Times New Roman" w:cs="Times New Roman"/>
                <w:sz w:val="24"/>
                <w:szCs w:val="24"/>
              </w:rPr>
            </w:rPrChange>
          </w:rPr>
          <w:lastRenderedPageBreak/>
          <w:t xml:space="preserve">distributions to fall in these extremes. </w:t>
        </w:r>
      </w:ins>
      <w:ins w:id="3327" w:author="skmorgane" w:date="2020-06-26T09:11:00Z">
        <w:r w:rsidR="00081947" w:rsidRPr="00081947">
          <w:rPr>
            <w:rFonts w:asciiTheme="majorHAnsi" w:eastAsia="Times New Roman" w:hAnsiTheme="majorHAnsi" w:cstheme="majorHAnsi"/>
          </w:rPr>
          <w:t xml:space="preserve"> </w:t>
        </w:r>
      </w:ins>
      <w:ins w:id="3328" w:author="skmorgane" w:date="2020-06-26T09:36:00Z">
        <w:r w:rsidR="007335E1">
          <w:rPr>
            <w:rFonts w:asciiTheme="majorHAnsi" w:eastAsia="Times New Roman" w:hAnsiTheme="majorHAnsi" w:cstheme="majorHAnsi"/>
          </w:rPr>
          <w:t xml:space="preserve">However, </w:t>
        </w:r>
      </w:ins>
      <w:moveToRangeStart w:id="3329" w:author="skmorgane" w:date="2020-06-26T09:11:00Z" w:name="move44055129"/>
      <w:moveTo w:id="3330" w:author="skmorgane" w:date="2020-06-26T09:11:00Z">
        <w:del w:id="3331" w:author="skmorgane" w:date="2020-06-26T09:36:00Z">
          <w:r w:rsidR="00081947" w:rsidRPr="00AA798C" w:rsidDel="007335E1">
            <w:rPr>
              <w:rFonts w:asciiTheme="majorHAnsi" w:eastAsia="Times New Roman" w:hAnsiTheme="majorHAnsi" w:cstheme="majorHAnsi"/>
            </w:rPr>
            <w:delText>W</w:delText>
          </w:r>
        </w:del>
      </w:moveTo>
      <w:ins w:id="3332" w:author="skmorgane" w:date="2020-06-26T09:36:00Z">
        <w:r w:rsidR="007335E1">
          <w:rPr>
            <w:rFonts w:asciiTheme="majorHAnsi" w:eastAsia="Times New Roman" w:hAnsiTheme="majorHAnsi" w:cstheme="majorHAnsi"/>
          </w:rPr>
          <w:t>w</w:t>
        </w:r>
      </w:ins>
      <w:moveTo w:id="3333" w:author="skmorgane" w:date="2020-06-26T09:11:00Z">
        <w:r w:rsidR="00081947" w:rsidRPr="00AA798C">
          <w:rPr>
            <w:rFonts w:asciiTheme="majorHAnsi" w:eastAsia="Times New Roman" w:hAnsiTheme="majorHAnsi" w:cstheme="majorHAnsi"/>
          </w:rPr>
          <w:t>e detected considerably less pronounced deviations for communities from the FIA communities (</w:t>
        </w:r>
        <w:r w:rsidR="00081947" w:rsidRPr="00AA798C">
          <w:rPr>
            <w:rFonts w:asciiTheme="majorHAnsi" w:eastAsia="Times New Roman" w:hAnsiTheme="majorHAnsi" w:cstheme="majorHAnsi"/>
          </w:rPr>
          <w:fldChar w:fldCharType="begin"/>
        </w:r>
        <w:r w:rsidR="00081947" w:rsidRPr="00AA798C">
          <w:rPr>
            <w:rFonts w:asciiTheme="majorHAnsi" w:eastAsia="Times New Roman" w:hAnsiTheme="majorHAnsi" w:cstheme="majorHAnsi"/>
          </w:rPr>
          <w:instrText xml:space="preserve"> HYPERLINK  \l "_Figure_3:_Skewness_1" </w:instrText>
        </w:r>
        <w:r w:rsidR="00081947" w:rsidRPr="00AA798C">
          <w:rPr>
            <w:rFonts w:asciiTheme="majorHAnsi" w:eastAsia="Times New Roman" w:hAnsiTheme="majorHAnsi" w:cstheme="majorHAnsi"/>
          </w:rPr>
          <w:fldChar w:fldCharType="separate"/>
        </w:r>
        <w:r w:rsidR="00081947" w:rsidRPr="00AA798C">
          <w:rPr>
            <w:rStyle w:val="Hyperlink"/>
            <w:rFonts w:asciiTheme="majorHAnsi" w:eastAsia="Times New Roman" w:hAnsiTheme="majorHAnsi" w:cstheme="majorHAnsi"/>
          </w:rPr>
          <w:t>Figure</w:t>
        </w:r>
        <w:r w:rsidR="00081947" w:rsidRPr="00AA798C">
          <w:rPr>
            <w:rFonts w:asciiTheme="majorHAnsi" w:eastAsia="Times New Roman" w:hAnsiTheme="majorHAnsi" w:cstheme="majorHAnsi"/>
          </w:rPr>
          <w:fldChar w:fldCharType="end"/>
        </w:r>
        <w:r w:rsidR="00081947" w:rsidRPr="00AA798C">
          <w:rPr>
            <w:rFonts w:asciiTheme="majorHAnsi" w:eastAsia="Times New Roman" w:hAnsiTheme="majorHAnsi" w:cstheme="majorHAnsi"/>
          </w:rPr>
          <w:t xml:space="preserve">, </w:t>
        </w:r>
        <w:r w:rsidR="00081947" w:rsidRPr="00AA798C">
          <w:rPr>
            <w:rFonts w:asciiTheme="majorHAnsi" w:eastAsia="Times New Roman" w:hAnsiTheme="majorHAnsi" w:cstheme="majorHAnsi"/>
          </w:rPr>
          <w:fldChar w:fldCharType="begin"/>
        </w:r>
        <w:r w:rsidR="00081947" w:rsidRPr="00AA798C">
          <w:rPr>
            <w:rFonts w:asciiTheme="majorHAnsi" w:eastAsia="Times New Roman" w:hAnsiTheme="majorHAnsi" w:cstheme="majorHAnsi"/>
          </w:rPr>
          <w:instrText xml:space="preserve"> HYPERLINK  \l "_Figure_4:_Evenness" </w:instrText>
        </w:r>
        <w:r w:rsidR="00081947" w:rsidRPr="00AA798C">
          <w:rPr>
            <w:rFonts w:asciiTheme="majorHAnsi" w:eastAsia="Times New Roman" w:hAnsiTheme="majorHAnsi" w:cstheme="majorHAnsi"/>
          </w:rPr>
          <w:fldChar w:fldCharType="separate"/>
        </w:r>
        <w:r w:rsidR="00081947" w:rsidRPr="00AA798C">
          <w:rPr>
            <w:rStyle w:val="Hyperlink"/>
            <w:rFonts w:asciiTheme="majorHAnsi" w:eastAsia="Times New Roman" w:hAnsiTheme="majorHAnsi" w:cstheme="majorHAnsi"/>
          </w:rPr>
          <w:t>Figure</w:t>
        </w:r>
        <w:r w:rsidR="00081947" w:rsidRPr="00AA798C">
          <w:rPr>
            <w:rFonts w:asciiTheme="majorHAnsi" w:eastAsia="Times New Roman" w:hAnsiTheme="majorHAnsi" w:cstheme="majorHAnsi"/>
          </w:rPr>
          <w:fldChar w:fldCharType="end"/>
        </w:r>
        <w:r w:rsidR="00081947" w:rsidRPr="00AA798C">
          <w:rPr>
            <w:rFonts w:asciiTheme="majorHAnsi" w:eastAsia="Times New Roman" w:hAnsiTheme="majorHAnsi" w:cstheme="majorHAnsi"/>
          </w:rPr>
          <w:t>)</w:t>
        </w:r>
      </w:moveTo>
      <w:ins w:id="3334" w:author="skmorgane" w:date="2020-06-26T09:39:00Z">
        <w:r w:rsidR="00C3645E">
          <w:rPr>
            <w:rFonts w:asciiTheme="majorHAnsi" w:eastAsia="Times New Roman" w:hAnsiTheme="majorHAnsi" w:cstheme="majorHAnsi"/>
          </w:rPr>
          <w:t xml:space="preserve">, where </w:t>
        </w:r>
      </w:ins>
      <w:moveTo w:id="3335" w:author="skmorgane" w:date="2020-06-26T09:11:00Z">
        <w:del w:id="3336" w:author="skmorgane" w:date="2020-06-26T09:39:00Z">
          <w:r w:rsidR="00081947" w:rsidRPr="00AA798C" w:rsidDel="00C3645E">
            <w:rPr>
              <w:rFonts w:asciiTheme="majorHAnsi" w:eastAsia="Times New Roman" w:hAnsiTheme="majorHAnsi" w:cstheme="majorHAnsi"/>
            </w:rPr>
            <w:delText xml:space="preserve">. For these sites, </w:delText>
          </w:r>
        </w:del>
        <w:r w:rsidR="00081947" w:rsidRPr="00AA798C">
          <w:rPr>
            <w:rFonts w:asciiTheme="majorHAnsi" w:eastAsia="Times New Roman" w:hAnsiTheme="majorHAnsi" w:cstheme="majorHAnsi"/>
          </w:rPr>
          <w:t xml:space="preserve">percentile scores were near uniformly-distributed for skewness (5% of observations are more skewed than 95% of the feasible set), and much noisier than any of the other datasets for evenness (11.5% of observations are less even). </w:t>
        </w:r>
      </w:moveTo>
      <w:ins w:id="3337" w:author="skmorgane" w:date="2020-06-26T09:39:00Z">
        <w:r w:rsidR="00C3645E">
          <w:rPr>
            <w:rFonts w:asciiTheme="majorHAnsi" w:eastAsia="Times New Roman" w:hAnsiTheme="majorHAnsi" w:cstheme="majorHAnsi"/>
          </w:rPr>
          <w:t xml:space="preserve"> Why the FIA dataset shows a different pattern is unclear, but </w:t>
        </w:r>
      </w:ins>
      <w:ins w:id="3338" w:author="skmorgane" w:date="2020-06-26T09:40:00Z">
        <w:r w:rsidR="00C3645E">
          <w:rPr>
            <w:rFonts w:asciiTheme="majorHAnsi" w:eastAsia="Times New Roman" w:hAnsiTheme="majorHAnsi" w:cstheme="majorHAnsi"/>
          </w:rPr>
          <w:t>it may be due to their small size,</w:t>
        </w:r>
      </w:ins>
      <w:ins w:id="3339" w:author="skmorgane" w:date="2020-06-26T09:41:00Z">
        <w:r w:rsidR="00C3645E">
          <w:rPr>
            <w:rFonts w:asciiTheme="majorHAnsi" w:eastAsia="Times New Roman" w:hAnsiTheme="majorHAnsi" w:cstheme="majorHAnsi"/>
          </w:rPr>
          <w:t xml:space="preserve"> which </w:t>
        </w:r>
      </w:ins>
      <w:ins w:id="3340" w:author="skmorgane" w:date="2020-06-26T09:39:00Z">
        <w:r w:rsidR="00C3645E">
          <w:rPr>
            <w:rFonts w:asciiTheme="majorHAnsi" w:eastAsia="Times New Roman" w:hAnsiTheme="majorHAnsi" w:cstheme="majorHAnsi"/>
          </w:rPr>
          <w:t xml:space="preserve">we explore further below. </w:t>
        </w:r>
      </w:ins>
      <w:ins w:id="3341" w:author="skmorgane" w:date="2020-06-26T09:40:00Z">
        <w:r w:rsidR="00C3645E">
          <w:rPr>
            <w:rFonts w:asciiTheme="majorHAnsi" w:eastAsia="Times New Roman" w:hAnsiTheme="majorHAnsi" w:cstheme="majorHAnsi"/>
          </w:rPr>
          <w:t xml:space="preserve">For the four other datasets, however, our results </w:t>
        </w:r>
      </w:ins>
      <w:ins w:id="3342" w:author="skmorgane" w:date="2020-06-26T09:53:00Z">
        <w:r w:rsidR="00992D10">
          <w:rPr>
            <w:rFonts w:asciiTheme="majorHAnsi" w:eastAsia="Times New Roman" w:hAnsiTheme="majorHAnsi" w:cstheme="majorHAnsi"/>
          </w:rPr>
          <w:t xml:space="preserve">suggest </w:t>
        </w:r>
        <w:commentRangeStart w:id="3343"/>
        <w:r w:rsidR="00992D10">
          <w:rPr>
            <w:rFonts w:asciiTheme="majorHAnsi" w:eastAsia="Times New Roman" w:hAnsiTheme="majorHAnsi" w:cstheme="majorHAnsi"/>
          </w:rPr>
          <w:t xml:space="preserve">that </w:t>
        </w:r>
      </w:ins>
      <w:ins w:id="3344" w:author="skmorgane" w:date="2020-06-26T09:40:00Z">
        <w:r w:rsidR="00C3645E">
          <w:rPr>
            <w:rFonts w:asciiTheme="majorHAnsi" w:eastAsia="Times New Roman" w:hAnsiTheme="majorHAnsi" w:cstheme="majorHAnsi"/>
          </w:rPr>
          <w:t>…</w:t>
        </w:r>
      </w:ins>
      <w:commentRangeEnd w:id="3343"/>
      <w:ins w:id="3345" w:author="skmorgane" w:date="2020-06-26T09:53:00Z">
        <w:r w:rsidR="00992D10">
          <w:rPr>
            <w:rStyle w:val="CommentReference"/>
          </w:rPr>
          <w:commentReference w:id="3343"/>
        </w:r>
      </w:ins>
      <w:moveTo w:id="3346" w:author="skmorgane" w:date="2020-06-26T09:11:00Z">
        <w:del w:id="3347" w:author="skmorgane" w:date="2020-06-26T09:40:00Z">
          <w:r w:rsidR="00081947" w:rsidRPr="00AA798C" w:rsidDel="00C3645E">
            <w:rPr>
              <w:rFonts w:asciiTheme="majorHAnsi" w:eastAsia="Times New Roman" w:hAnsiTheme="majorHAnsi" w:cstheme="majorHAnsi"/>
            </w:rPr>
            <w:delText>This may be primarily an effect of small community size: the FIA communities are the smallest in our database. There was not an obvious difference between FIA communities and comparably-sized communities from other datasets in the distribution of percentile values – although note that the vast majority of communities in this size range are FIA (</w:delText>
          </w:r>
          <w:r w:rsidR="00081947" w:rsidRPr="00AA798C" w:rsidDel="00C3645E">
            <w:rPr>
              <w:rFonts w:asciiTheme="majorHAnsi" w:eastAsia="Times New Roman" w:hAnsiTheme="majorHAnsi" w:cstheme="majorHAnsi"/>
            </w:rPr>
            <w:fldChar w:fldCharType="begin"/>
          </w:r>
          <w:r w:rsidR="00081947" w:rsidRPr="00AA798C" w:rsidDel="00C3645E">
            <w:rPr>
              <w:rFonts w:asciiTheme="majorHAnsi" w:eastAsia="Times New Roman" w:hAnsiTheme="majorHAnsi" w:cstheme="majorHAnsi"/>
            </w:rPr>
            <w:delInstrText xml:space="preserve"> HYPERLINK  \l "_Figure_7:_Percentile" </w:delInstrText>
          </w:r>
          <w:r w:rsidR="00081947" w:rsidRPr="00AA798C" w:rsidDel="00C3645E">
            <w:rPr>
              <w:rFonts w:asciiTheme="majorHAnsi" w:eastAsia="Times New Roman" w:hAnsiTheme="majorHAnsi" w:cstheme="majorHAnsi"/>
            </w:rPr>
            <w:fldChar w:fldCharType="separate"/>
          </w:r>
          <w:r w:rsidR="00081947" w:rsidRPr="00AA798C" w:rsidDel="00C3645E">
            <w:rPr>
              <w:rStyle w:val="Hyperlink"/>
              <w:rFonts w:asciiTheme="majorHAnsi" w:eastAsia="Times New Roman" w:hAnsiTheme="majorHAnsi" w:cstheme="majorHAnsi"/>
            </w:rPr>
            <w:delText>Figure</w:delText>
          </w:r>
          <w:r w:rsidR="00081947" w:rsidRPr="00AA798C" w:rsidDel="00C3645E">
            <w:rPr>
              <w:rFonts w:asciiTheme="majorHAnsi" w:eastAsia="Times New Roman" w:hAnsiTheme="majorHAnsi" w:cstheme="majorHAnsi"/>
            </w:rPr>
            <w:fldChar w:fldCharType="end"/>
          </w:r>
          <w:r w:rsidR="00081947" w:rsidRPr="00AA798C" w:rsidDel="00C3645E">
            <w:rPr>
              <w:rFonts w:asciiTheme="majorHAnsi" w:eastAsia="Times New Roman" w:hAnsiTheme="majorHAnsi" w:cstheme="majorHAnsi"/>
            </w:rPr>
            <w:delText xml:space="preserve">).  </w:delText>
          </w:r>
        </w:del>
      </w:moveTo>
    </w:p>
    <w:p w14:paraId="1C3585D5" w14:textId="45166C4F" w:rsidR="00992D10" w:rsidRDefault="009977B6" w:rsidP="009977B6">
      <w:pPr>
        <w:rPr>
          <w:ins w:id="3348" w:author="skmorgane" w:date="2020-06-26T09:48:00Z"/>
          <w:rFonts w:asciiTheme="majorHAnsi" w:eastAsia="Times New Roman" w:hAnsiTheme="majorHAnsi" w:cstheme="majorHAnsi"/>
        </w:rPr>
      </w:pPr>
      <w:moveFromRangeStart w:id="3349" w:author="skmorgane" w:date="2020-06-26T09:49:00Z" w:name="move44057356"/>
      <w:moveToRangeEnd w:id="3329"/>
      <w:commentRangeStart w:id="3350"/>
      <w:moveFrom w:id="3351" w:author="skmorgane" w:date="2020-06-26T09:49:00Z">
        <w:ins w:id="3352" w:author="Diaz,Renata M" w:date="2020-06-08T16:21:00Z">
          <w:r w:rsidRPr="00C97458" w:rsidDel="00992D10">
            <w:rPr>
              <w:rFonts w:asciiTheme="majorHAnsi" w:eastAsia="Times New Roman" w:hAnsiTheme="majorHAnsi" w:cstheme="majorHAnsi"/>
              <w:rPrChange w:id="3353" w:author="Diaz,Renata M" w:date="2020-06-11T15:21:00Z">
                <w:rPr>
                  <w:rFonts w:ascii="Times New Roman" w:eastAsia="Times New Roman" w:hAnsi="Times New Roman" w:cs="Times New Roman"/>
                  <w:sz w:val="24"/>
                  <w:szCs w:val="24"/>
                </w:rPr>
              </w:rPrChange>
            </w:rPr>
            <w:t>Adjusting for rarefaction increase</w:t>
          </w:r>
        </w:ins>
        <w:ins w:id="3354" w:author="Diaz,Renata M" w:date="2020-06-09T12:22:00Z">
          <w:r w:rsidR="00D731A1" w:rsidRPr="00C97458" w:rsidDel="00992D10">
            <w:rPr>
              <w:rFonts w:asciiTheme="majorHAnsi" w:eastAsia="Times New Roman" w:hAnsiTheme="majorHAnsi" w:cstheme="majorHAnsi"/>
              <w:rPrChange w:id="3355" w:author="Diaz,Renata M" w:date="2020-06-11T15:21:00Z">
                <w:rPr>
                  <w:rFonts w:asciiTheme="majorHAnsi" w:eastAsia="Times New Roman" w:hAnsiTheme="majorHAnsi" w:cstheme="majorHAnsi"/>
                  <w:sz w:val="24"/>
                  <w:szCs w:val="24"/>
                </w:rPr>
              </w:rPrChange>
            </w:rPr>
            <w:t>d</w:t>
          </w:r>
        </w:ins>
        <w:ins w:id="3356" w:author="Diaz,Renata M" w:date="2020-06-08T16:21:00Z">
          <w:r w:rsidRPr="00C97458" w:rsidDel="00992D10">
            <w:rPr>
              <w:rFonts w:asciiTheme="majorHAnsi" w:eastAsia="Times New Roman" w:hAnsiTheme="majorHAnsi" w:cstheme="majorHAnsi"/>
              <w:rPrChange w:id="3357" w:author="Diaz,Renata M" w:date="2020-06-11T15:21: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even.</w:t>
          </w:r>
        </w:ins>
        <w:ins w:id="3358" w:author="Diaz,Renata M" w:date="2020-06-09T15:25:00Z">
          <w:r w:rsidR="00F85B9B" w:rsidRPr="00C97458" w:rsidDel="00992D10">
            <w:rPr>
              <w:rFonts w:asciiTheme="majorHAnsi" w:eastAsia="Times New Roman" w:hAnsiTheme="majorHAnsi" w:cstheme="majorHAnsi"/>
              <w:rPrChange w:id="3359" w:author="Diaz,Renata M" w:date="2020-06-11T15:21:00Z">
                <w:rPr>
                  <w:rFonts w:asciiTheme="majorHAnsi" w:eastAsia="Times New Roman" w:hAnsiTheme="majorHAnsi" w:cstheme="majorHAnsi"/>
                  <w:sz w:val="24"/>
                  <w:szCs w:val="24"/>
                </w:rPr>
              </w:rPrChange>
            </w:rPr>
            <w:t xml:space="preserve"> In nearly every case, the percentile scores for rarefaction-adjusted SADs were more extreme than</w:t>
          </w:r>
        </w:ins>
        <w:ins w:id="3360" w:author="Diaz,Renata M" w:date="2020-06-09T15:26:00Z">
          <w:r w:rsidR="00F85B9B" w:rsidRPr="00C97458" w:rsidDel="00992D10">
            <w:rPr>
              <w:rFonts w:asciiTheme="majorHAnsi" w:eastAsia="Times New Roman" w:hAnsiTheme="majorHAnsi" w:cstheme="majorHAnsi"/>
              <w:rPrChange w:id="3361" w:author="Diaz,Renata M" w:date="2020-06-11T15:21:00Z">
                <w:rPr>
                  <w:rFonts w:asciiTheme="majorHAnsi" w:eastAsia="Times New Roman" w:hAnsiTheme="majorHAnsi" w:cstheme="majorHAnsi"/>
                  <w:sz w:val="24"/>
                  <w:szCs w:val="24"/>
                </w:rPr>
              </w:rPrChange>
            </w:rPr>
            <w:t xml:space="preserve"> for the raw SADs</w:t>
          </w:r>
        </w:ins>
        <w:ins w:id="3362" w:author="Diaz,Renata M" w:date="2020-06-11T09:49:00Z">
          <w:r w:rsidR="00DD1D4F" w:rsidRPr="00C97458" w:rsidDel="00992D10">
            <w:rPr>
              <w:rFonts w:asciiTheme="majorHAnsi" w:eastAsia="Times New Roman" w:hAnsiTheme="majorHAnsi" w:cstheme="majorHAnsi"/>
              <w:rPrChange w:id="3363" w:author="Diaz,Renata M" w:date="2020-06-11T15:21:00Z">
                <w:rPr>
                  <w:rFonts w:asciiTheme="majorHAnsi" w:eastAsia="Times New Roman" w:hAnsiTheme="majorHAnsi" w:cstheme="majorHAnsi"/>
                  <w:sz w:val="24"/>
                  <w:szCs w:val="24"/>
                </w:rPr>
              </w:rPrChange>
            </w:rPr>
            <w:t xml:space="preserve"> (</w:t>
          </w:r>
        </w:ins>
        <w:ins w:id="3364" w:author="Diaz,Renata M" w:date="2020-06-11T09:50:00Z">
          <w:r w:rsidR="00DD1D4F" w:rsidRPr="00C97458" w:rsidDel="00992D10">
            <w:rPr>
              <w:rFonts w:asciiTheme="majorHAnsi" w:eastAsia="Times New Roman" w:hAnsiTheme="majorHAnsi" w:cstheme="majorHAnsi"/>
              <w:rPrChange w:id="3365" w:author="Diaz,Renata M" w:date="2020-06-11T15:21:00Z">
                <w:rPr>
                  <w:rFonts w:asciiTheme="majorHAnsi" w:eastAsia="Times New Roman" w:hAnsiTheme="majorHAnsi" w:cstheme="majorHAnsi"/>
                  <w:sz w:val="24"/>
                  <w:szCs w:val="24"/>
                </w:rPr>
              </w:rPrChange>
            </w:rPr>
            <w:fldChar w:fldCharType="begin"/>
          </w:r>
          <w:r w:rsidR="00DD1D4F" w:rsidRPr="00C97458" w:rsidDel="00992D10">
            <w:rPr>
              <w:rFonts w:asciiTheme="majorHAnsi" w:eastAsia="Times New Roman" w:hAnsiTheme="majorHAnsi" w:cstheme="majorHAnsi"/>
              <w:rPrChange w:id="3366" w:author="Diaz,Renata M" w:date="2020-06-11T15:21:00Z">
                <w:rPr>
                  <w:rFonts w:asciiTheme="majorHAnsi" w:eastAsia="Times New Roman" w:hAnsiTheme="majorHAnsi" w:cstheme="majorHAnsi"/>
                  <w:sz w:val="24"/>
                  <w:szCs w:val="24"/>
                </w:rPr>
              </w:rPrChange>
            </w:rPr>
            <w:instrText xml:space="preserve"> HYPERLINK  \l "_Figure_5:_Rarefaction" </w:instrText>
          </w:r>
          <w:r w:rsidR="00DD1D4F" w:rsidRPr="00C97458" w:rsidDel="00992D10">
            <w:rPr>
              <w:rFonts w:asciiTheme="majorHAnsi" w:eastAsia="Times New Roman" w:hAnsiTheme="majorHAnsi" w:cstheme="majorHAnsi"/>
              <w:rPrChange w:id="3367" w:author="Diaz,Renata M" w:date="2020-06-11T15:21:00Z">
                <w:rPr>
                  <w:rFonts w:asciiTheme="majorHAnsi" w:eastAsia="Times New Roman" w:hAnsiTheme="majorHAnsi" w:cstheme="majorHAnsi"/>
                  <w:sz w:val="24"/>
                  <w:szCs w:val="24"/>
                </w:rPr>
              </w:rPrChange>
            </w:rPr>
            <w:fldChar w:fldCharType="separate"/>
          </w:r>
          <w:r w:rsidR="00DD1D4F" w:rsidRPr="00C97458" w:rsidDel="00992D10">
            <w:rPr>
              <w:rStyle w:val="Hyperlink"/>
              <w:rFonts w:asciiTheme="majorHAnsi" w:eastAsia="Times New Roman" w:hAnsiTheme="majorHAnsi" w:cstheme="majorHAnsi"/>
              <w:rPrChange w:id="3368" w:author="Diaz,Renata M" w:date="2020-06-11T15:21:00Z">
                <w:rPr>
                  <w:rStyle w:val="Hyperlink"/>
                  <w:rFonts w:asciiTheme="majorHAnsi" w:eastAsia="Times New Roman" w:hAnsiTheme="majorHAnsi" w:cstheme="majorHAnsi"/>
                  <w:sz w:val="24"/>
                  <w:szCs w:val="24"/>
                </w:rPr>
              </w:rPrChange>
            </w:rPr>
            <w:t>Figure</w:t>
          </w:r>
          <w:r w:rsidR="00DD1D4F" w:rsidRPr="00C97458" w:rsidDel="00992D10">
            <w:rPr>
              <w:rFonts w:asciiTheme="majorHAnsi" w:eastAsia="Times New Roman" w:hAnsiTheme="majorHAnsi" w:cstheme="majorHAnsi"/>
              <w:rPrChange w:id="3369" w:author="Diaz,Renata M" w:date="2020-06-11T15:21:00Z">
                <w:rPr>
                  <w:rFonts w:asciiTheme="majorHAnsi" w:eastAsia="Times New Roman" w:hAnsiTheme="majorHAnsi" w:cstheme="majorHAnsi"/>
                  <w:sz w:val="24"/>
                  <w:szCs w:val="24"/>
                </w:rPr>
              </w:rPrChange>
            </w:rPr>
            <w:fldChar w:fldCharType="end"/>
          </w:r>
        </w:ins>
        <w:ins w:id="3370" w:author="Diaz,Renata M" w:date="2020-06-11T09:49:00Z">
          <w:r w:rsidR="00DD1D4F" w:rsidRPr="00C97458" w:rsidDel="00992D10">
            <w:rPr>
              <w:rFonts w:asciiTheme="majorHAnsi" w:eastAsia="Times New Roman" w:hAnsiTheme="majorHAnsi" w:cstheme="majorHAnsi"/>
              <w:rPrChange w:id="3371" w:author="Diaz,Renata M" w:date="2020-06-11T15:21:00Z">
                <w:rPr>
                  <w:rFonts w:asciiTheme="majorHAnsi" w:eastAsia="Times New Roman" w:hAnsiTheme="majorHAnsi" w:cstheme="majorHAnsi"/>
                  <w:sz w:val="24"/>
                  <w:szCs w:val="24"/>
                </w:rPr>
              </w:rPrChange>
            </w:rPr>
            <w:t>)</w:t>
          </w:r>
        </w:ins>
        <w:ins w:id="3372" w:author="Diaz,Renata M" w:date="2020-06-09T15:26:00Z">
          <w:r w:rsidR="00F85B9B" w:rsidRPr="00C97458" w:rsidDel="00992D10">
            <w:rPr>
              <w:rFonts w:asciiTheme="majorHAnsi" w:eastAsia="Times New Roman" w:hAnsiTheme="majorHAnsi" w:cstheme="majorHAnsi"/>
              <w:rPrChange w:id="3373" w:author="Diaz,Renata M" w:date="2020-06-11T15:21:00Z">
                <w:rPr>
                  <w:rFonts w:asciiTheme="majorHAnsi" w:eastAsia="Times New Roman" w:hAnsiTheme="majorHAnsi" w:cstheme="majorHAnsi"/>
                  <w:sz w:val="24"/>
                  <w:szCs w:val="24"/>
                </w:rPr>
              </w:rPrChange>
            </w:rPr>
            <w:t>.</w:t>
          </w:r>
        </w:ins>
        <w:ins w:id="3374" w:author="Diaz,Renata M" w:date="2020-06-08T16:21:00Z">
          <w:r w:rsidRPr="00C97458" w:rsidDel="00992D10">
            <w:rPr>
              <w:rFonts w:asciiTheme="majorHAnsi" w:eastAsia="Times New Roman" w:hAnsiTheme="majorHAnsi" w:cstheme="majorHAnsi"/>
              <w:rPrChange w:id="3375" w:author="Diaz,Renata M" w:date="2020-06-11T15:21:00Z">
                <w:rPr>
                  <w:rFonts w:ascii="Times New Roman" w:eastAsia="Times New Roman" w:hAnsi="Times New Roman" w:cs="Times New Roman"/>
                  <w:sz w:val="24"/>
                  <w:szCs w:val="24"/>
                </w:rPr>
              </w:rPrChange>
            </w:rPr>
            <w:t xml:space="preserve"> </w:t>
          </w:r>
        </w:ins>
        <w:ins w:id="3376" w:author="Diaz,Renata M" w:date="2020-06-09T14:09:00Z">
          <w:r w:rsidR="00F51C18" w:rsidRPr="00C97458" w:rsidDel="00992D10">
            <w:rPr>
              <w:rFonts w:asciiTheme="majorHAnsi" w:eastAsia="Times New Roman" w:hAnsiTheme="majorHAnsi" w:cstheme="majorHAnsi"/>
              <w:rPrChange w:id="3377" w:author="Diaz,Renata M" w:date="2020-06-11T15:21:00Z">
                <w:rPr>
                  <w:rFonts w:asciiTheme="majorHAnsi" w:eastAsia="Times New Roman" w:hAnsiTheme="majorHAnsi" w:cstheme="majorHAnsi"/>
                  <w:sz w:val="24"/>
                  <w:szCs w:val="24"/>
                </w:rPr>
              </w:rPrChange>
            </w:rPr>
            <w:t xml:space="preserve">If anything, incomplete sampling seems to cause us to </w:t>
          </w:r>
          <w:r w:rsidR="00F51C18" w:rsidRPr="00C97458" w:rsidDel="00992D10">
            <w:rPr>
              <w:rFonts w:asciiTheme="majorHAnsi" w:eastAsia="Times New Roman" w:hAnsiTheme="majorHAnsi" w:cstheme="majorHAnsi"/>
              <w:i/>
              <w:iCs/>
              <w:rPrChange w:id="3378" w:author="Diaz,Renata M" w:date="2020-06-11T15:21:00Z">
                <w:rPr>
                  <w:rFonts w:asciiTheme="majorHAnsi" w:eastAsia="Times New Roman" w:hAnsiTheme="majorHAnsi" w:cstheme="majorHAnsi"/>
                  <w:i/>
                  <w:iCs/>
                  <w:sz w:val="24"/>
                  <w:szCs w:val="24"/>
                </w:rPr>
              </w:rPrChange>
            </w:rPr>
            <w:t xml:space="preserve">under </w:t>
          </w:r>
          <w:r w:rsidR="00F51C18" w:rsidRPr="00C97458" w:rsidDel="00992D10">
            <w:rPr>
              <w:rFonts w:asciiTheme="majorHAnsi" w:eastAsia="Times New Roman" w:hAnsiTheme="majorHAnsi" w:cstheme="majorHAnsi"/>
              <w:rPrChange w:id="3379" w:author="Diaz,Renata M" w:date="2020-06-11T15:21:00Z">
                <w:rPr>
                  <w:rFonts w:asciiTheme="majorHAnsi" w:eastAsia="Times New Roman" w:hAnsiTheme="majorHAnsi" w:cstheme="majorHAnsi"/>
                  <w:sz w:val="24"/>
                  <w:szCs w:val="24"/>
                </w:rPr>
              </w:rPrChange>
            </w:rPr>
            <w:t>estimate the deviation between observation and randomness.</w:t>
          </w:r>
        </w:ins>
        <w:commentRangeEnd w:id="3350"/>
        <w:r w:rsidR="004C34D7" w:rsidDel="00992D10">
          <w:rPr>
            <w:rStyle w:val="CommentReference"/>
          </w:rPr>
          <w:commentReference w:id="3350"/>
        </w:r>
      </w:moveFrom>
      <w:moveFromRangeEnd w:id="3349"/>
    </w:p>
    <w:p w14:paraId="5504688B" w14:textId="77777777" w:rsidR="004F213D" w:rsidRDefault="00992D10" w:rsidP="004F213D">
      <w:pPr>
        <w:rPr>
          <w:ins w:id="3380" w:author="skmorgane" w:date="2020-06-26T10:20:00Z"/>
          <w:rFonts w:asciiTheme="majorHAnsi" w:eastAsia="Times New Roman" w:hAnsiTheme="majorHAnsi" w:cstheme="majorHAnsi"/>
        </w:rPr>
      </w:pPr>
      <w:moveToRangeStart w:id="3381" w:author="skmorgane" w:date="2020-06-26T09:48:00Z" w:name="move44057336"/>
      <w:moveTo w:id="3382" w:author="skmorgane" w:date="2020-06-26T09:48:00Z">
        <w:r w:rsidRPr="00AA798C">
          <w:rPr>
            <w:rFonts w:asciiTheme="majorHAnsi" w:eastAsia="Times New Roman" w:hAnsiTheme="majorHAnsi" w:cstheme="majorHAnsi"/>
          </w:rPr>
          <w:t xml:space="preserve">While there is an overall </w:t>
        </w:r>
      </w:moveTo>
      <w:ins w:id="3383" w:author="skmorgane" w:date="2020-06-26T10:16:00Z">
        <w:r w:rsidR="0021461D">
          <w:rPr>
            <w:rFonts w:asciiTheme="majorHAnsi" w:eastAsia="Times New Roman" w:hAnsiTheme="majorHAnsi" w:cstheme="majorHAnsi"/>
          </w:rPr>
          <w:t xml:space="preserve">of something pushing observed SADs into unusual states of </w:t>
        </w:r>
      </w:ins>
      <w:moveTo w:id="3384" w:author="skmorgane" w:date="2020-06-26T09:48:00Z">
        <w:del w:id="3385" w:author="skmorgane" w:date="2020-06-26T10:16:00Z">
          <w:r w:rsidRPr="00AA798C" w:rsidDel="0021461D">
            <w:rPr>
              <w:rFonts w:asciiTheme="majorHAnsi" w:eastAsia="Times New Roman" w:hAnsiTheme="majorHAnsi" w:cstheme="majorHAnsi"/>
            </w:rPr>
            <w:delText xml:space="preserve">signal of </w:delText>
          </w:r>
        </w:del>
        <w:r w:rsidRPr="00AA798C">
          <w:rPr>
            <w:rFonts w:asciiTheme="majorHAnsi" w:eastAsia="Times New Roman" w:hAnsiTheme="majorHAnsi" w:cstheme="majorHAnsi"/>
          </w:rPr>
          <w:t xml:space="preserve">high skewness and unevenness in </w:t>
        </w:r>
        <w:del w:id="3386" w:author="skmorgane" w:date="2020-06-26T09:49:00Z">
          <w:r w:rsidRPr="00AA798C" w:rsidDel="00992D10">
            <w:rPr>
              <w:rFonts w:asciiTheme="majorHAnsi" w:eastAsia="Times New Roman" w:hAnsiTheme="majorHAnsi" w:cstheme="majorHAnsi"/>
            </w:rPr>
            <w:delText xml:space="preserve">these </w:delText>
          </w:r>
        </w:del>
        <w:r w:rsidRPr="00AA798C">
          <w:rPr>
            <w:rFonts w:asciiTheme="majorHAnsi" w:eastAsia="Times New Roman" w:hAnsiTheme="majorHAnsi" w:cstheme="majorHAnsi"/>
          </w:rPr>
          <w:t xml:space="preserve">four </w:t>
        </w:r>
      </w:moveTo>
      <w:ins w:id="3387" w:author="skmorgane" w:date="2020-06-26T09:49:00Z">
        <w:r>
          <w:rPr>
            <w:rFonts w:asciiTheme="majorHAnsi" w:eastAsia="Times New Roman" w:hAnsiTheme="majorHAnsi" w:cstheme="majorHAnsi"/>
          </w:rPr>
          <w:t xml:space="preserve">of our </w:t>
        </w:r>
      </w:ins>
      <w:moveTo w:id="3388" w:author="skmorgane" w:date="2020-06-26T09:48:00Z">
        <w:r w:rsidRPr="00AA798C">
          <w:rPr>
            <w:rFonts w:asciiTheme="majorHAnsi" w:eastAsia="Times New Roman" w:hAnsiTheme="majorHAnsi" w:cstheme="majorHAnsi"/>
          </w:rPr>
          <w:t xml:space="preserve">datasets, there is also considerable </w:t>
        </w:r>
        <w:del w:id="3389" w:author="skmorgane" w:date="2020-06-26T10:16:00Z">
          <w:r w:rsidRPr="00AA798C" w:rsidDel="0021461D">
            <w:rPr>
              <w:rFonts w:asciiTheme="majorHAnsi" w:eastAsia="Times New Roman" w:hAnsiTheme="majorHAnsi" w:cstheme="majorHAnsi"/>
            </w:rPr>
            <w:delText xml:space="preserve">heterogeneity </w:delText>
          </w:r>
        </w:del>
      </w:moveTo>
      <w:ins w:id="3390" w:author="skmorgane" w:date="2020-06-26T10:16:00Z">
        <w:r w:rsidR="0021461D">
          <w:rPr>
            <w:rFonts w:asciiTheme="majorHAnsi" w:eastAsia="Times New Roman" w:hAnsiTheme="majorHAnsi" w:cstheme="majorHAnsi"/>
          </w:rPr>
          <w:t xml:space="preserve">variation </w:t>
        </w:r>
      </w:ins>
      <w:ins w:id="3391" w:author="skmorgane" w:date="2020-06-26T10:17:00Z">
        <w:r w:rsidR="0021461D">
          <w:rPr>
            <w:rFonts w:asciiTheme="majorHAnsi" w:eastAsia="Times New Roman" w:hAnsiTheme="majorHAnsi" w:cstheme="majorHAnsi"/>
          </w:rPr>
          <w:t xml:space="preserve">in this signal at the individual SAD </w:t>
        </w:r>
        <w:commentRangeStart w:id="3392"/>
        <w:r w:rsidR="0021461D">
          <w:rPr>
            <w:rFonts w:asciiTheme="majorHAnsi" w:eastAsia="Times New Roman" w:hAnsiTheme="majorHAnsi" w:cstheme="majorHAnsi"/>
          </w:rPr>
          <w:t xml:space="preserve">level. </w:t>
        </w:r>
      </w:ins>
      <w:moveTo w:id="3393" w:author="skmorgane" w:date="2020-06-26T09:48:00Z">
        <w:del w:id="3394" w:author="skmorgane" w:date="2020-06-26T10:17:00Z">
          <w:r w:rsidRPr="00AA798C" w:rsidDel="0021461D">
            <w:rPr>
              <w:rFonts w:asciiTheme="majorHAnsi" w:eastAsia="Times New Roman" w:hAnsiTheme="majorHAnsi" w:cstheme="majorHAnsi"/>
            </w:rPr>
            <w:delText>in how empirical SADs compare to their feasible sets.</w:delText>
          </w:r>
        </w:del>
        <w:r w:rsidRPr="00AA798C">
          <w:rPr>
            <w:rFonts w:asciiTheme="majorHAnsi" w:eastAsia="Times New Roman" w:hAnsiTheme="majorHAnsi" w:cstheme="majorHAnsi"/>
          </w:rPr>
          <w:t xml:space="preserve"> </w:t>
        </w:r>
      </w:moveTo>
      <w:commentRangeEnd w:id="3392"/>
      <w:r w:rsidR="0021461D">
        <w:rPr>
          <w:rStyle w:val="CommentReference"/>
        </w:rPr>
        <w:commentReference w:id="3392"/>
      </w:r>
      <w:ins w:id="3395" w:author="skmorgane" w:date="2020-06-26T10:17:00Z">
        <w:r w:rsidR="0021461D">
          <w:rPr>
            <w:rFonts w:asciiTheme="majorHAnsi" w:eastAsia="Times New Roman" w:hAnsiTheme="majorHAnsi" w:cstheme="majorHAnsi"/>
          </w:rPr>
          <w:t>S</w:t>
        </w:r>
      </w:ins>
      <w:ins w:id="3396" w:author="skmorgane" w:date="2020-06-26T09:50:00Z">
        <w:r>
          <w:rPr>
            <w:rFonts w:asciiTheme="majorHAnsi" w:eastAsia="Times New Roman" w:hAnsiTheme="majorHAnsi" w:cstheme="majorHAnsi"/>
          </w:rPr>
          <w:t>ome of this variation may be due to d</w:t>
        </w:r>
      </w:ins>
      <w:ins w:id="3397" w:author="skmorgane" w:date="2020-06-26T09:51:00Z">
        <w:r>
          <w:rPr>
            <w:rFonts w:asciiTheme="majorHAnsi" w:eastAsia="Times New Roman" w:hAnsiTheme="majorHAnsi" w:cstheme="majorHAnsi"/>
          </w:rPr>
          <w:t xml:space="preserve">ifferences in the strength of ecological processes structuring communities, as might be expected from theory, </w:t>
        </w:r>
      </w:ins>
      <w:ins w:id="3398" w:author="skmorgane" w:date="2020-06-26T10:19:00Z">
        <w:r w:rsidR="0021461D">
          <w:rPr>
            <w:rFonts w:asciiTheme="majorHAnsi" w:eastAsia="Times New Roman" w:hAnsiTheme="majorHAnsi" w:cstheme="majorHAnsi"/>
          </w:rPr>
          <w:t xml:space="preserve">but </w:t>
        </w:r>
      </w:ins>
      <w:ins w:id="3399" w:author="skmorgane" w:date="2020-06-26T09:51:00Z">
        <w:r>
          <w:rPr>
            <w:rFonts w:asciiTheme="majorHAnsi" w:eastAsia="Times New Roman" w:hAnsiTheme="majorHAnsi" w:cstheme="majorHAnsi"/>
          </w:rPr>
          <w:t xml:space="preserve">there are </w:t>
        </w:r>
      </w:ins>
      <w:ins w:id="3400" w:author="skmorgane" w:date="2020-06-26T10:19:00Z">
        <w:r w:rsidR="0021461D">
          <w:rPr>
            <w:rFonts w:asciiTheme="majorHAnsi" w:eastAsia="Times New Roman" w:hAnsiTheme="majorHAnsi" w:cstheme="majorHAnsi"/>
          </w:rPr>
          <w:t>also</w:t>
        </w:r>
      </w:ins>
      <w:ins w:id="3401" w:author="skmorgane" w:date="2020-06-26T09:51:00Z">
        <w:r>
          <w:rPr>
            <w:rFonts w:asciiTheme="majorHAnsi" w:eastAsia="Times New Roman" w:hAnsiTheme="majorHAnsi" w:cstheme="majorHAnsi"/>
          </w:rPr>
          <w:t xml:space="preserve"> statistical </w:t>
        </w:r>
      </w:ins>
      <w:ins w:id="3402" w:author="skmorgane" w:date="2020-06-26T09:52:00Z">
        <w:r>
          <w:rPr>
            <w:rFonts w:asciiTheme="majorHAnsi" w:eastAsia="Times New Roman" w:hAnsiTheme="majorHAnsi" w:cstheme="majorHAnsi"/>
          </w:rPr>
          <w:t>issues that could</w:t>
        </w:r>
      </w:ins>
      <w:ins w:id="3403" w:author="skmorgane" w:date="2020-06-26T10:19:00Z">
        <w:r w:rsidR="004F213D">
          <w:rPr>
            <w:rFonts w:asciiTheme="majorHAnsi" w:eastAsia="Times New Roman" w:hAnsiTheme="majorHAnsi" w:cstheme="majorHAnsi"/>
          </w:rPr>
          <w:t xml:space="preserve"> also underlies this heterogeneity.</w:t>
        </w:r>
      </w:ins>
      <w:ins w:id="3404" w:author="skmorgane" w:date="2020-06-26T09:52:00Z">
        <w:r>
          <w:rPr>
            <w:rFonts w:asciiTheme="majorHAnsi" w:eastAsia="Times New Roman" w:hAnsiTheme="majorHAnsi" w:cstheme="majorHAnsi"/>
          </w:rPr>
          <w:t xml:space="preserve"> </w:t>
        </w:r>
      </w:ins>
      <w:ins w:id="3405" w:author="skmorgane" w:date="2020-06-26T09:51:00Z">
        <w:r>
          <w:rPr>
            <w:rFonts w:asciiTheme="majorHAnsi" w:eastAsia="Times New Roman" w:hAnsiTheme="majorHAnsi" w:cstheme="majorHAnsi"/>
          </w:rPr>
          <w:t xml:space="preserve"> </w:t>
        </w:r>
      </w:ins>
      <w:ins w:id="3406" w:author="skmorgane" w:date="2020-06-26T10:17:00Z">
        <w:r w:rsidR="0021461D">
          <w:rPr>
            <w:rFonts w:asciiTheme="majorHAnsi" w:eastAsia="Times New Roman" w:hAnsiTheme="majorHAnsi" w:cstheme="majorHAnsi"/>
          </w:rPr>
          <w:t xml:space="preserve"> </w:t>
        </w:r>
      </w:ins>
      <w:commentRangeStart w:id="3407"/>
      <w:ins w:id="3408" w:author="skmorgane" w:date="2020-06-26T10:20:00Z">
        <w:r w:rsidR="004F213D" w:rsidRPr="00AA798C">
          <w:rPr>
            <w:rFonts w:asciiTheme="majorHAnsi" w:eastAsia="Times New Roman" w:hAnsiTheme="majorHAnsi" w:cstheme="majorHAnsi"/>
          </w:rPr>
          <w:t>Adjusting for rarefaction increased the strength of this signal: for these datasets, 18% of adjusted SADs are more skewed than 95% of their feasible sets, and 38% are less even. In nearly every case, the percentile scores for rarefaction-adjusted SADs were more extreme than for the raw SADs (</w:t>
        </w:r>
        <w:r w:rsidR="004F213D" w:rsidRPr="00AA798C">
          <w:rPr>
            <w:rFonts w:asciiTheme="majorHAnsi" w:eastAsia="Times New Roman" w:hAnsiTheme="majorHAnsi" w:cstheme="majorHAnsi"/>
          </w:rPr>
          <w:fldChar w:fldCharType="begin"/>
        </w:r>
        <w:r w:rsidR="004F213D" w:rsidRPr="00AA798C">
          <w:rPr>
            <w:rFonts w:asciiTheme="majorHAnsi" w:eastAsia="Times New Roman" w:hAnsiTheme="majorHAnsi" w:cstheme="majorHAnsi"/>
          </w:rPr>
          <w:instrText xml:space="preserve"> HYPERLINK  \l "_Figure_5:_Rarefaction" </w:instrText>
        </w:r>
        <w:r w:rsidR="004F213D" w:rsidRPr="00AA798C">
          <w:rPr>
            <w:rFonts w:asciiTheme="majorHAnsi" w:eastAsia="Times New Roman" w:hAnsiTheme="majorHAnsi" w:cstheme="majorHAnsi"/>
          </w:rPr>
          <w:fldChar w:fldCharType="separate"/>
        </w:r>
        <w:r w:rsidR="004F213D" w:rsidRPr="00AA798C">
          <w:rPr>
            <w:rStyle w:val="Hyperlink"/>
            <w:rFonts w:asciiTheme="majorHAnsi" w:eastAsia="Times New Roman" w:hAnsiTheme="majorHAnsi" w:cstheme="majorHAnsi"/>
          </w:rPr>
          <w:t>Figure</w:t>
        </w:r>
        <w:r w:rsidR="004F213D" w:rsidRPr="00AA798C">
          <w:rPr>
            <w:rFonts w:asciiTheme="majorHAnsi" w:eastAsia="Times New Roman" w:hAnsiTheme="majorHAnsi" w:cstheme="majorHAnsi"/>
          </w:rPr>
          <w:fldChar w:fldCharType="end"/>
        </w:r>
        <w:r w:rsidR="004F213D" w:rsidRPr="00AA798C">
          <w:rPr>
            <w:rFonts w:asciiTheme="majorHAnsi" w:eastAsia="Times New Roman" w:hAnsiTheme="majorHAnsi" w:cstheme="majorHAnsi"/>
          </w:rPr>
          <w:t xml:space="preserve">). If anything, incomplete sampling seems to cause us to </w:t>
        </w:r>
        <w:r w:rsidR="004F213D" w:rsidRPr="00AA798C">
          <w:rPr>
            <w:rFonts w:asciiTheme="majorHAnsi" w:eastAsia="Times New Roman" w:hAnsiTheme="majorHAnsi" w:cstheme="majorHAnsi"/>
            <w:i/>
            <w:iCs/>
          </w:rPr>
          <w:t xml:space="preserve">under </w:t>
        </w:r>
        <w:r w:rsidR="004F213D" w:rsidRPr="00AA798C">
          <w:rPr>
            <w:rFonts w:asciiTheme="majorHAnsi" w:eastAsia="Times New Roman" w:hAnsiTheme="majorHAnsi" w:cstheme="majorHAnsi"/>
          </w:rPr>
          <w:t>estimate the deviation between observation and randomness.</w:t>
        </w:r>
        <w:commentRangeEnd w:id="3407"/>
        <w:r w:rsidR="004F213D">
          <w:rPr>
            <w:rStyle w:val="CommentReference"/>
          </w:rPr>
          <w:commentReference w:id="3407"/>
        </w:r>
      </w:ins>
    </w:p>
    <w:p w14:paraId="6525976B" w14:textId="77777777" w:rsidR="004F213D" w:rsidRDefault="004F213D" w:rsidP="00992D10">
      <w:pPr>
        <w:rPr>
          <w:ins w:id="3409" w:author="skmorgane" w:date="2020-06-26T10:19:00Z"/>
          <w:rFonts w:asciiTheme="majorHAnsi" w:eastAsia="Times New Roman" w:hAnsiTheme="majorHAnsi" w:cstheme="majorHAnsi"/>
        </w:rPr>
      </w:pPr>
    </w:p>
    <w:p w14:paraId="2566892B" w14:textId="7BAFF121" w:rsidR="0091528E" w:rsidRDefault="00992D10">
      <w:pPr>
        <w:rPr>
          <w:ins w:id="3410" w:author="skmorgane" w:date="2020-06-26T10:38:00Z"/>
          <w:rFonts w:asciiTheme="majorHAnsi" w:eastAsia="Times New Roman" w:hAnsiTheme="majorHAnsi" w:cstheme="majorHAnsi"/>
        </w:rPr>
      </w:pPr>
      <w:commentRangeStart w:id="3411"/>
      <w:moveTo w:id="3412" w:author="skmorgane" w:date="2020-06-26T09:48:00Z">
        <w:r w:rsidRPr="00AA798C">
          <w:rPr>
            <w:rFonts w:asciiTheme="majorHAnsi" w:eastAsia="Times New Roman" w:hAnsiTheme="majorHAnsi" w:cstheme="majorHAnsi"/>
          </w:rPr>
          <w:t xml:space="preserve">Some of this </w:t>
        </w:r>
        <w:commentRangeStart w:id="3413"/>
        <w:r w:rsidRPr="00AA798C">
          <w:rPr>
            <w:rFonts w:asciiTheme="majorHAnsi" w:eastAsia="Times New Roman" w:hAnsiTheme="majorHAnsi" w:cstheme="majorHAnsi"/>
          </w:rPr>
          <w:t xml:space="preserve">variation </w:t>
        </w:r>
        <w:commentRangeEnd w:id="3413"/>
        <w:r>
          <w:rPr>
            <w:rStyle w:val="CommentReference"/>
          </w:rPr>
          <w:commentReference w:id="3413"/>
        </w:r>
      </w:moveTo>
      <w:ins w:id="3414" w:author="skmorgane" w:date="2020-06-26T10:23:00Z">
        <w:r w:rsidR="004F213D">
          <w:rPr>
            <w:rFonts w:asciiTheme="majorHAnsi" w:eastAsia="Times New Roman" w:hAnsiTheme="majorHAnsi" w:cstheme="majorHAnsi"/>
          </w:rPr>
          <w:t xml:space="preserve">in how communities compare to their feasible set </w:t>
        </w:r>
      </w:ins>
      <w:moveTo w:id="3415" w:author="skmorgane" w:date="2020-06-26T09:48:00Z">
        <w:r w:rsidRPr="00AA798C">
          <w:rPr>
            <w:rFonts w:asciiTheme="majorHAnsi" w:eastAsia="Times New Roman" w:hAnsiTheme="majorHAnsi" w:cstheme="majorHAnsi"/>
          </w:rPr>
          <w:t xml:space="preserve">may be </w:t>
        </w:r>
      </w:moveTo>
      <w:ins w:id="3416" w:author="skmorgane" w:date="2020-06-26T10:25:00Z">
        <w:r w:rsidR="004F213D">
          <w:rPr>
            <w:rFonts w:asciiTheme="majorHAnsi" w:eastAsia="Times New Roman" w:hAnsiTheme="majorHAnsi" w:cstheme="majorHAnsi"/>
          </w:rPr>
          <w:t xml:space="preserve">due to </w:t>
        </w:r>
      </w:ins>
      <w:ins w:id="3417" w:author="skmorgane" w:date="2020-06-26T10:35:00Z">
        <w:r w:rsidR="0091528E">
          <w:rPr>
            <w:rFonts w:asciiTheme="majorHAnsi" w:eastAsia="Times New Roman" w:hAnsiTheme="majorHAnsi" w:cstheme="majorHAnsi"/>
          </w:rPr>
          <w:t>statistical</w:t>
        </w:r>
      </w:ins>
      <w:ins w:id="3418" w:author="skmorgane" w:date="2020-06-26T10:25:00Z">
        <w:r w:rsidR="004F213D">
          <w:rPr>
            <w:rFonts w:asciiTheme="majorHAnsi" w:eastAsia="Times New Roman" w:hAnsiTheme="majorHAnsi" w:cstheme="majorHAnsi"/>
          </w:rPr>
          <w:t xml:space="preserve"> issues with community size. </w:t>
        </w:r>
      </w:ins>
      <w:commentRangeEnd w:id="3411"/>
      <w:ins w:id="3419" w:author="skmorgane" w:date="2020-06-26T10:35:00Z">
        <w:r w:rsidR="0091528E">
          <w:rPr>
            <w:rStyle w:val="CommentReference"/>
          </w:rPr>
          <w:commentReference w:id="3411"/>
        </w:r>
      </w:ins>
      <w:ins w:id="3420" w:author="skmorgane" w:date="2020-06-26T10:25:00Z">
        <w:r w:rsidR="004F213D" w:rsidRPr="00AA798C">
          <w:rPr>
            <w:rFonts w:asciiTheme="majorHAnsi" w:eastAsia="Times New Roman" w:hAnsiTheme="majorHAnsi" w:cstheme="majorHAnsi"/>
          </w:rPr>
          <w:t xml:space="preserve">Community size – in terms of </w:t>
        </w:r>
        <w:r w:rsidR="004F213D" w:rsidRPr="00AA798C">
          <w:rPr>
            <w:rFonts w:asciiTheme="majorHAnsi" w:eastAsia="Times New Roman" w:hAnsiTheme="majorHAnsi" w:cstheme="majorHAnsi"/>
            <w:i/>
            <w:iCs/>
          </w:rPr>
          <w:t xml:space="preserve">S </w:t>
        </w:r>
        <w:r w:rsidR="004F213D" w:rsidRPr="00AA798C">
          <w:rPr>
            <w:rFonts w:asciiTheme="majorHAnsi" w:eastAsia="Times New Roman" w:hAnsiTheme="majorHAnsi" w:cstheme="majorHAnsi"/>
          </w:rPr>
          <w:t xml:space="preserve">and </w:t>
        </w:r>
        <w:r w:rsidR="004F213D" w:rsidRPr="00AA798C">
          <w:rPr>
            <w:rFonts w:asciiTheme="majorHAnsi" w:eastAsia="Times New Roman" w:hAnsiTheme="majorHAnsi" w:cstheme="majorHAnsi"/>
            <w:i/>
            <w:iCs/>
          </w:rPr>
          <w:t>N</w:t>
        </w:r>
        <w:r w:rsidR="004F213D" w:rsidRPr="00AA798C">
          <w:rPr>
            <w:rFonts w:asciiTheme="majorHAnsi" w:eastAsia="Times New Roman" w:hAnsiTheme="majorHAnsi" w:cstheme="majorHAnsi"/>
          </w:rPr>
          <w:t xml:space="preserve"> – may affect our ability to distinguish between deviations and randomness via its effect on the variability of forms represented in the feasible set.</w:t>
        </w:r>
        <w:r w:rsidR="004F213D">
          <w:rPr>
            <w:rFonts w:asciiTheme="majorHAnsi" w:eastAsia="Times New Roman" w:hAnsiTheme="majorHAnsi" w:cstheme="majorHAnsi"/>
          </w:rPr>
          <w:t xml:space="preserve"> </w:t>
        </w:r>
      </w:ins>
      <w:moveTo w:id="3421" w:author="skmorgane" w:date="2020-06-26T09:48:00Z">
        <w:del w:id="3422" w:author="skmorgane" w:date="2020-06-26T10:25:00Z">
          <w:r w:rsidRPr="00AA798C" w:rsidDel="004F213D">
            <w:rPr>
              <w:rFonts w:asciiTheme="majorHAnsi" w:eastAsia="Times New Roman" w:hAnsiTheme="majorHAnsi" w:cstheme="majorHAnsi"/>
            </w:rPr>
            <w:delText>statistical</w:delText>
          </w:r>
        </w:del>
        <w:del w:id="3423" w:author="skmorgane" w:date="2020-06-26T10:23:00Z">
          <w:r w:rsidRPr="00AA798C" w:rsidDel="004F213D">
            <w:rPr>
              <w:rFonts w:asciiTheme="majorHAnsi" w:eastAsia="Times New Roman" w:hAnsiTheme="majorHAnsi" w:cstheme="majorHAnsi"/>
            </w:rPr>
            <w:delText xml:space="preserve">, driven by special circumstances regarding </w:delText>
          </w:r>
        </w:del>
        <w:del w:id="3424" w:author="skmorgane" w:date="2020-06-26T10:25:00Z">
          <w:r w:rsidRPr="00AA798C" w:rsidDel="004F213D">
            <w:rPr>
              <w:rFonts w:asciiTheme="majorHAnsi" w:eastAsia="Times New Roman" w:hAnsiTheme="majorHAnsi" w:cstheme="majorHAnsi"/>
            </w:rPr>
            <w:delText xml:space="preserve">S and N. </w:delText>
          </w:r>
        </w:del>
        <w:r w:rsidRPr="00AA798C">
          <w:rPr>
            <w:rFonts w:asciiTheme="majorHAnsi" w:eastAsia="Times New Roman" w:hAnsiTheme="majorHAnsi" w:cstheme="majorHAnsi"/>
          </w:rPr>
          <w:t xml:space="preserve">For example, certain Gentry communities have very low average abundances, which forces all elements of the feasible set to be fairly even; coincidentally, these are the only group of communities for which empirical SADs are unusually </w:t>
        </w:r>
        <w:r w:rsidRPr="00AA798C">
          <w:rPr>
            <w:rFonts w:asciiTheme="majorHAnsi" w:eastAsia="Times New Roman" w:hAnsiTheme="majorHAnsi" w:cstheme="majorHAnsi"/>
            <w:i/>
            <w:iCs/>
          </w:rPr>
          <w:t>even</w:t>
        </w:r>
        <w:r w:rsidRPr="00AA798C">
          <w:rPr>
            <w:rFonts w:asciiTheme="majorHAnsi" w:eastAsia="Times New Roman" w:hAnsiTheme="majorHAnsi" w:cstheme="majorHAnsi"/>
          </w:rPr>
          <w:t xml:space="preserve"> relative to their feasible sets (</w:t>
        </w:r>
        <w:r w:rsidRPr="00AA798C">
          <w:rPr>
            <w:rFonts w:asciiTheme="majorHAnsi" w:eastAsia="Times New Roman" w:hAnsiTheme="majorHAnsi" w:cstheme="majorHAnsi"/>
          </w:rPr>
          <w:fldChar w:fldCharType="begin"/>
        </w:r>
        <w:r w:rsidRPr="00AA798C">
          <w:rPr>
            <w:rFonts w:asciiTheme="majorHAnsi" w:eastAsia="Times New Roman" w:hAnsiTheme="majorHAnsi" w:cstheme="majorHAnsi"/>
          </w:rPr>
          <w:instrText xml:space="preserve"> HYPERLINK  \l "_Figure_6:_Percentile" </w:instrText>
        </w:r>
        <w:r w:rsidRPr="00AA798C">
          <w:rPr>
            <w:rFonts w:asciiTheme="majorHAnsi" w:eastAsia="Times New Roman" w:hAnsiTheme="majorHAnsi" w:cstheme="majorHAnsi"/>
          </w:rPr>
          <w:fldChar w:fldCharType="separate"/>
        </w:r>
        <w:r w:rsidRPr="00AA798C">
          <w:rPr>
            <w:rStyle w:val="Hyperlink"/>
            <w:rFonts w:asciiTheme="majorHAnsi" w:eastAsia="Times New Roman" w:hAnsiTheme="majorHAnsi" w:cstheme="majorHAnsi"/>
          </w:rPr>
          <w:t>Figure</w:t>
        </w:r>
        <w:r w:rsidRPr="00AA798C">
          <w:rPr>
            <w:rFonts w:asciiTheme="majorHAnsi" w:eastAsia="Times New Roman" w:hAnsiTheme="majorHAnsi" w:cstheme="majorHAnsi"/>
          </w:rPr>
          <w:fldChar w:fldCharType="end"/>
        </w:r>
        <w:r w:rsidRPr="00AA798C">
          <w:rPr>
            <w:rFonts w:asciiTheme="majorHAnsi" w:eastAsia="Times New Roman" w:hAnsiTheme="majorHAnsi" w:cstheme="majorHAnsi"/>
          </w:rPr>
          <w:t xml:space="preserve">). </w:t>
        </w:r>
      </w:moveTo>
      <w:ins w:id="3425" w:author="skmorgane" w:date="2020-06-26T10:26:00Z">
        <w:r w:rsidR="004F213D">
          <w:rPr>
            <w:rFonts w:asciiTheme="majorHAnsi" w:eastAsia="Times New Roman" w:hAnsiTheme="majorHAnsi" w:cstheme="majorHAnsi"/>
          </w:rPr>
          <w:t xml:space="preserve">Additionally, </w:t>
        </w:r>
        <w:r w:rsidR="004F213D" w:rsidRPr="00AA798C">
          <w:rPr>
            <w:rFonts w:asciiTheme="majorHAnsi" w:eastAsia="Times New Roman" w:hAnsiTheme="majorHAnsi" w:cstheme="majorHAnsi"/>
          </w:rPr>
          <w:t xml:space="preserve">FIA communities are </w:t>
        </w:r>
        <w:r w:rsidR="004F213D">
          <w:rPr>
            <w:rFonts w:asciiTheme="majorHAnsi" w:eastAsia="Times New Roman" w:hAnsiTheme="majorHAnsi" w:cstheme="majorHAnsi"/>
          </w:rPr>
          <w:t>among the</w:t>
        </w:r>
        <w:r w:rsidR="004F213D" w:rsidRPr="00AA798C">
          <w:rPr>
            <w:rFonts w:asciiTheme="majorHAnsi" w:eastAsia="Times New Roman" w:hAnsiTheme="majorHAnsi" w:cstheme="majorHAnsi"/>
          </w:rPr>
          <w:t xml:space="preserve"> smallest in our database</w:t>
        </w:r>
        <w:r w:rsidR="004F213D">
          <w:rPr>
            <w:rFonts w:asciiTheme="majorHAnsi" w:eastAsia="Times New Roman" w:hAnsiTheme="majorHAnsi" w:cstheme="majorHAnsi"/>
          </w:rPr>
          <w:t xml:space="preserve">, and we </w:t>
        </w:r>
      </w:ins>
      <w:ins w:id="3426" w:author="skmorgane" w:date="2020-06-26T10:27:00Z">
        <w:r w:rsidR="004F213D">
          <w:rPr>
            <w:rFonts w:asciiTheme="majorHAnsi" w:eastAsia="Times New Roman" w:hAnsiTheme="majorHAnsi" w:cstheme="majorHAnsi"/>
          </w:rPr>
          <w:t xml:space="preserve">saw little evidence of these communities deviating from their feasible set. </w:t>
        </w:r>
      </w:ins>
      <w:ins w:id="3427" w:author="skmorgane" w:date="2020-06-26T10:28:00Z">
        <w:r w:rsidR="004F213D">
          <w:rPr>
            <w:rFonts w:asciiTheme="majorHAnsi" w:eastAsia="Times New Roman" w:hAnsiTheme="majorHAnsi" w:cstheme="majorHAnsi"/>
          </w:rPr>
          <w:t>This would be consistent with the concern than small communities may not have enough possible states</w:t>
        </w:r>
      </w:ins>
      <w:ins w:id="3428" w:author="skmorgane" w:date="2020-06-26T10:29:00Z">
        <w:r w:rsidR="004F213D">
          <w:rPr>
            <w:rFonts w:asciiTheme="majorHAnsi" w:eastAsia="Times New Roman" w:hAnsiTheme="majorHAnsi" w:cstheme="majorHAnsi"/>
          </w:rPr>
          <w:t>, or elements in their feasible set, to generate highly resolved distributions with strong definitions of the mostly likely state of the system.</w:t>
        </w:r>
      </w:ins>
      <w:ins w:id="3429" w:author="skmorgane" w:date="2020-06-26T10:37:00Z">
        <w:r w:rsidR="0091528E">
          <w:rPr>
            <w:rFonts w:asciiTheme="majorHAnsi" w:eastAsia="Times New Roman" w:hAnsiTheme="majorHAnsi" w:cstheme="majorHAnsi"/>
          </w:rPr>
          <w:t xml:space="preserve"> </w:t>
        </w:r>
      </w:ins>
    </w:p>
    <w:p w14:paraId="32B2C4A2" w14:textId="69A90DFC" w:rsidR="00992D10" w:rsidRPr="00AA798C" w:rsidDel="0091528E" w:rsidRDefault="0091528E" w:rsidP="00992D10">
      <w:pPr>
        <w:rPr>
          <w:del w:id="3430" w:author="skmorgane" w:date="2020-06-26T10:30:00Z"/>
          <w:moveTo w:id="3431" w:author="skmorgane" w:date="2020-06-26T09:48:00Z"/>
          <w:rFonts w:asciiTheme="majorHAnsi" w:eastAsia="Times New Roman" w:hAnsiTheme="majorHAnsi" w:cstheme="majorHAnsi"/>
        </w:rPr>
      </w:pPr>
      <w:ins w:id="3432" w:author="skmorgane" w:date="2020-06-26T10:37:00Z">
        <w:r>
          <w:rPr>
            <w:rFonts w:asciiTheme="majorHAnsi" w:eastAsia="Times New Roman" w:hAnsiTheme="majorHAnsi" w:cstheme="majorHAnsi"/>
          </w:rPr>
          <w:t xml:space="preserve">When </w:t>
        </w:r>
      </w:ins>
      <w:moveTo w:id="3433" w:author="skmorgane" w:date="2020-06-26T09:48:00Z">
        <w:del w:id="3434" w:author="skmorgane" w:date="2020-06-26T10:30:00Z">
          <w:r w:rsidR="00992D10" w:rsidRPr="00AA798C" w:rsidDel="0091528E">
            <w:rPr>
              <w:rFonts w:asciiTheme="majorHAnsi" w:eastAsia="Times New Roman" w:hAnsiTheme="majorHAnsi" w:cstheme="majorHAnsi"/>
            </w:rPr>
            <w:delText>However, we also see considerable variation between communities with similar values of S and N (</w:delText>
          </w:r>
          <w:r w:rsidR="00992D10" w:rsidRPr="00AA798C" w:rsidDel="0091528E">
            <w:rPr>
              <w:rFonts w:asciiTheme="majorHAnsi" w:eastAsia="Times New Roman" w:hAnsiTheme="majorHAnsi" w:cstheme="majorHAnsi"/>
            </w:rPr>
            <w:fldChar w:fldCharType="begin"/>
          </w:r>
          <w:r w:rsidR="00992D10" w:rsidRPr="00AA798C" w:rsidDel="0091528E">
            <w:rPr>
              <w:rFonts w:asciiTheme="majorHAnsi" w:eastAsia="Times New Roman" w:hAnsiTheme="majorHAnsi" w:cstheme="majorHAnsi"/>
            </w:rPr>
            <w:delInstrText xml:space="preserve"> HYPERLINK  \l "_Figure_6:_Percentile" </w:delInstrText>
          </w:r>
          <w:r w:rsidR="00992D10" w:rsidRPr="00AA798C" w:rsidDel="0091528E">
            <w:rPr>
              <w:rFonts w:asciiTheme="majorHAnsi" w:eastAsia="Times New Roman" w:hAnsiTheme="majorHAnsi" w:cstheme="majorHAnsi"/>
            </w:rPr>
            <w:fldChar w:fldCharType="separate"/>
          </w:r>
          <w:r w:rsidR="00992D10" w:rsidRPr="00AA798C" w:rsidDel="0091528E">
            <w:rPr>
              <w:rStyle w:val="Hyperlink"/>
              <w:rFonts w:asciiTheme="majorHAnsi" w:eastAsia="Times New Roman" w:hAnsiTheme="majorHAnsi" w:cstheme="majorHAnsi"/>
            </w:rPr>
            <w:delText>Figure</w:delText>
          </w:r>
          <w:r w:rsidR="00992D10" w:rsidRPr="00AA798C" w:rsidDel="0091528E">
            <w:rPr>
              <w:rFonts w:asciiTheme="majorHAnsi" w:eastAsia="Times New Roman" w:hAnsiTheme="majorHAnsi" w:cstheme="majorHAnsi"/>
            </w:rPr>
            <w:fldChar w:fldCharType="end"/>
          </w:r>
          <w:r w:rsidR="00992D10" w:rsidRPr="00AA798C" w:rsidDel="0091528E">
            <w:rPr>
              <w:rFonts w:asciiTheme="majorHAnsi" w:eastAsia="Times New Roman" w:hAnsiTheme="majorHAnsi" w:cstheme="majorHAnsi"/>
            </w:rPr>
            <w:delText xml:space="preserve">). More focused comparisons between communities may show whether there are identifiable differences between these communities that systematically cause some to deviate and some not – differences to which we might not otherwise have been attuned. </w:delText>
          </w:r>
        </w:del>
      </w:moveTo>
      <w:ins w:id="3435" w:author="skmorgane" w:date="2020-06-26T10:29:00Z">
        <w:r>
          <w:rPr>
            <w:rFonts w:asciiTheme="majorHAnsi" w:eastAsia="Times New Roman" w:hAnsiTheme="majorHAnsi" w:cstheme="majorHAnsi"/>
          </w:rPr>
          <w:t>we examined the shape of the feasib</w:t>
        </w:r>
      </w:ins>
      <w:ins w:id="3436" w:author="skmorgane" w:date="2020-06-26T10:30:00Z">
        <w:r>
          <w:rPr>
            <w:rFonts w:asciiTheme="majorHAnsi" w:eastAsia="Times New Roman" w:hAnsiTheme="majorHAnsi" w:cstheme="majorHAnsi"/>
          </w:rPr>
          <w:t xml:space="preserve">le set distributions, for small versus large communities, we found </w:t>
        </w:r>
      </w:ins>
    </w:p>
    <w:p w14:paraId="7DD258D4" w14:textId="0C6AEA80" w:rsidR="00992D10" w:rsidDel="004F213D" w:rsidRDefault="004F213D" w:rsidP="00992D10">
      <w:pPr>
        <w:rPr>
          <w:del w:id="3437" w:author="skmorgane" w:date="2020-06-26T10:19:00Z"/>
          <w:moveTo w:id="3438" w:author="skmorgane" w:date="2020-06-26T09:49:00Z"/>
          <w:rFonts w:asciiTheme="majorHAnsi" w:eastAsia="Times New Roman" w:hAnsiTheme="majorHAnsi" w:cstheme="majorHAnsi"/>
        </w:rPr>
      </w:pPr>
      <w:moveToRangeStart w:id="3439" w:author="skmorgane" w:date="2020-06-26T10:24:00Z" w:name="move44059497"/>
      <w:moveToRangeEnd w:id="3381"/>
      <w:moveTo w:id="3440" w:author="skmorgane" w:date="2020-06-26T10:24:00Z">
        <w:del w:id="3441" w:author="skmorgane" w:date="2020-06-26T10:25:00Z">
          <w:r w:rsidRPr="00AA798C" w:rsidDel="004F213D">
            <w:rPr>
              <w:rFonts w:asciiTheme="majorHAnsi" w:eastAsia="Times New Roman" w:hAnsiTheme="majorHAnsi" w:cstheme="majorHAnsi"/>
            </w:rPr>
            <w:delText xml:space="preserve">Community size – in terms of </w:delText>
          </w:r>
          <w:r w:rsidRPr="00AA798C" w:rsidDel="004F213D">
            <w:rPr>
              <w:rFonts w:asciiTheme="majorHAnsi" w:eastAsia="Times New Roman" w:hAnsiTheme="majorHAnsi" w:cstheme="majorHAnsi"/>
              <w:i/>
              <w:iCs/>
            </w:rPr>
            <w:delText xml:space="preserve">S </w:delText>
          </w:r>
          <w:r w:rsidRPr="00AA798C" w:rsidDel="004F213D">
            <w:rPr>
              <w:rFonts w:asciiTheme="majorHAnsi" w:eastAsia="Times New Roman" w:hAnsiTheme="majorHAnsi" w:cstheme="majorHAnsi"/>
            </w:rPr>
            <w:delText xml:space="preserve">and </w:delText>
          </w:r>
          <w:r w:rsidRPr="00AA798C" w:rsidDel="004F213D">
            <w:rPr>
              <w:rFonts w:asciiTheme="majorHAnsi" w:eastAsia="Times New Roman" w:hAnsiTheme="majorHAnsi" w:cstheme="majorHAnsi"/>
              <w:i/>
              <w:iCs/>
            </w:rPr>
            <w:delText>N</w:delText>
          </w:r>
          <w:r w:rsidRPr="00AA798C" w:rsidDel="004F213D">
            <w:rPr>
              <w:rFonts w:asciiTheme="majorHAnsi" w:eastAsia="Times New Roman" w:hAnsiTheme="majorHAnsi" w:cstheme="majorHAnsi"/>
            </w:rPr>
            <w:delText xml:space="preserve"> – may affect our ability to distinguish between deviations and randomness via its effect on the variability of forms represented in the feasible set.</w:delText>
          </w:r>
        </w:del>
      </w:moveTo>
      <w:moveToRangeStart w:id="3442" w:author="skmorgane" w:date="2020-06-26T09:49:00Z" w:name="move44057356"/>
      <w:moveToRangeEnd w:id="3439"/>
      <w:commentRangeStart w:id="3443"/>
      <w:moveTo w:id="3444" w:author="skmorgane" w:date="2020-06-26T09:49:00Z">
        <w:del w:id="3445" w:author="skmorgane" w:date="2020-06-26T10:19:00Z">
          <w:r w:rsidR="00992D10" w:rsidRPr="00AA798C" w:rsidDel="004F213D">
            <w:rPr>
              <w:rFonts w:asciiTheme="majorHAnsi" w:eastAsia="Times New Roman" w:hAnsiTheme="majorHAnsi" w:cstheme="majorHAnsi"/>
            </w:rPr>
            <w:delText>Adjusting for rarefaction increased the strength of this signal: for these datasets, 18% of adjusted SADs are more skewed than 95% of their feasible sets, and 38% are less even. In nearly every case, the percentile scores for rarefaction-adjusted SADs were more extreme than for the raw SADs (</w:delText>
          </w:r>
          <w:r w:rsidR="00992D10" w:rsidRPr="00AA798C" w:rsidDel="004F213D">
            <w:rPr>
              <w:rFonts w:asciiTheme="majorHAnsi" w:eastAsia="Times New Roman" w:hAnsiTheme="majorHAnsi" w:cstheme="majorHAnsi"/>
            </w:rPr>
            <w:fldChar w:fldCharType="begin"/>
          </w:r>
          <w:r w:rsidR="00992D10" w:rsidRPr="00AA798C" w:rsidDel="004F213D">
            <w:rPr>
              <w:rFonts w:asciiTheme="majorHAnsi" w:eastAsia="Times New Roman" w:hAnsiTheme="majorHAnsi" w:cstheme="majorHAnsi"/>
            </w:rPr>
            <w:delInstrText xml:space="preserve"> HYPERLINK  \l "_Figure_5:_Rarefaction" </w:delInstrText>
          </w:r>
          <w:r w:rsidR="00992D10" w:rsidRPr="00AA798C" w:rsidDel="004F213D">
            <w:rPr>
              <w:rFonts w:asciiTheme="majorHAnsi" w:eastAsia="Times New Roman" w:hAnsiTheme="majorHAnsi" w:cstheme="majorHAnsi"/>
            </w:rPr>
            <w:fldChar w:fldCharType="separate"/>
          </w:r>
          <w:r w:rsidR="00992D10" w:rsidRPr="00AA798C" w:rsidDel="004F213D">
            <w:rPr>
              <w:rStyle w:val="Hyperlink"/>
              <w:rFonts w:asciiTheme="majorHAnsi" w:eastAsia="Times New Roman" w:hAnsiTheme="majorHAnsi" w:cstheme="majorHAnsi"/>
            </w:rPr>
            <w:delText>Figure</w:delText>
          </w:r>
          <w:r w:rsidR="00992D10" w:rsidRPr="00AA798C" w:rsidDel="004F213D">
            <w:rPr>
              <w:rFonts w:asciiTheme="majorHAnsi" w:eastAsia="Times New Roman" w:hAnsiTheme="majorHAnsi" w:cstheme="majorHAnsi"/>
            </w:rPr>
            <w:fldChar w:fldCharType="end"/>
          </w:r>
          <w:r w:rsidR="00992D10" w:rsidRPr="00AA798C" w:rsidDel="004F213D">
            <w:rPr>
              <w:rFonts w:asciiTheme="majorHAnsi" w:eastAsia="Times New Roman" w:hAnsiTheme="majorHAnsi" w:cstheme="majorHAnsi"/>
            </w:rPr>
            <w:delText xml:space="preserve">). If anything, incomplete sampling seems to cause us to </w:delText>
          </w:r>
          <w:r w:rsidR="00992D10" w:rsidRPr="00AA798C" w:rsidDel="004F213D">
            <w:rPr>
              <w:rFonts w:asciiTheme="majorHAnsi" w:eastAsia="Times New Roman" w:hAnsiTheme="majorHAnsi" w:cstheme="majorHAnsi"/>
              <w:i/>
              <w:iCs/>
            </w:rPr>
            <w:delText xml:space="preserve">under </w:delText>
          </w:r>
          <w:r w:rsidR="00992D10" w:rsidRPr="00AA798C" w:rsidDel="004F213D">
            <w:rPr>
              <w:rFonts w:asciiTheme="majorHAnsi" w:eastAsia="Times New Roman" w:hAnsiTheme="majorHAnsi" w:cstheme="majorHAnsi"/>
            </w:rPr>
            <w:delText>estimate the deviation between observation and randomness.</w:delText>
          </w:r>
          <w:commentRangeEnd w:id="3443"/>
          <w:r w:rsidR="00992D10" w:rsidDel="004F213D">
            <w:rPr>
              <w:rStyle w:val="CommentReference"/>
            </w:rPr>
            <w:commentReference w:id="3443"/>
          </w:r>
        </w:del>
      </w:moveTo>
    </w:p>
    <w:moveToRangeEnd w:id="3442"/>
    <w:p w14:paraId="0845EE44" w14:textId="40192268" w:rsidR="00992D10" w:rsidRPr="00C97458" w:rsidDel="0091528E" w:rsidRDefault="00992D10" w:rsidP="009977B6">
      <w:pPr>
        <w:rPr>
          <w:ins w:id="3446" w:author="Diaz,Renata M" w:date="2020-06-08T16:21:00Z"/>
          <w:del w:id="3447" w:author="skmorgane" w:date="2020-06-26T10:30:00Z"/>
          <w:rFonts w:asciiTheme="majorHAnsi" w:eastAsia="Times New Roman" w:hAnsiTheme="majorHAnsi" w:cstheme="majorHAnsi"/>
          <w:rPrChange w:id="3448" w:author="Diaz,Renata M" w:date="2020-06-11T15:21:00Z">
            <w:rPr>
              <w:ins w:id="3449" w:author="Diaz,Renata M" w:date="2020-06-08T16:21:00Z"/>
              <w:del w:id="3450" w:author="skmorgane" w:date="2020-06-26T10:30:00Z"/>
              <w:rFonts w:ascii="Times New Roman" w:eastAsia="Times New Roman" w:hAnsi="Times New Roman" w:cs="Times New Roman"/>
              <w:sz w:val="24"/>
              <w:szCs w:val="24"/>
            </w:rPr>
          </w:rPrChange>
        </w:rPr>
      </w:pPr>
    </w:p>
    <w:p w14:paraId="7558E01C" w14:textId="11BA8519" w:rsidR="009977B6" w:rsidRPr="00C97458" w:rsidDel="0091528E" w:rsidRDefault="009977B6" w:rsidP="009977B6">
      <w:pPr>
        <w:rPr>
          <w:ins w:id="3451" w:author="Diaz,Renata M" w:date="2020-06-08T16:21:00Z"/>
          <w:del w:id="3452" w:author="skmorgane" w:date="2020-06-26T10:30:00Z"/>
          <w:rFonts w:asciiTheme="majorHAnsi" w:eastAsia="Times New Roman" w:hAnsiTheme="majorHAnsi" w:cstheme="majorHAnsi"/>
          <w:rPrChange w:id="3453" w:author="Diaz,Renata M" w:date="2020-06-11T15:21:00Z">
            <w:rPr>
              <w:ins w:id="3454" w:author="Diaz,Renata M" w:date="2020-06-08T16:21:00Z"/>
              <w:del w:id="3455" w:author="skmorgane" w:date="2020-06-26T10:30:00Z"/>
              <w:rFonts w:ascii="Times New Roman" w:eastAsia="Times New Roman" w:hAnsi="Times New Roman" w:cs="Times New Roman"/>
              <w:sz w:val="24"/>
              <w:szCs w:val="24"/>
            </w:rPr>
          </w:rPrChange>
        </w:rPr>
      </w:pPr>
      <w:ins w:id="3456" w:author="Diaz,Renata M" w:date="2020-06-08T16:21:00Z">
        <w:del w:id="3457" w:author="skmorgane" w:date="2020-06-26T10:30:00Z">
          <w:r w:rsidRPr="00C97458" w:rsidDel="0091528E">
            <w:rPr>
              <w:rFonts w:asciiTheme="majorHAnsi" w:eastAsia="Times New Roman" w:hAnsiTheme="majorHAnsi" w:cstheme="majorHAnsi"/>
              <w:rPrChange w:id="3458" w:author="Diaz,Renata M" w:date="2020-06-11T15:21:00Z">
                <w:rPr>
                  <w:rFonts w:ascii="Times New Roman" w:eastAsia="Times New Roman" w:hAnsi="Times New Roman" w:cs="Times New Roman"/>
                  <w:sz w:val="24"/>
                  <w:szCs w:val="24"/>
                </w:rPr>
              </w:rPrChange>
            </w:rPr>
            <w:delTex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w:delText>
          </w:r>
        </w:del>
      </w:ins>
      <w:ins w:id="3459" w:author="Diaz,Renata M" w:date="2020-06-09T14:03:00Z">
        <w:del w:id="3460" w:author="skmorgane" w:date="2020-06-26T10:30:00Z">
          <w:r w:rsidR="003A50B6" w:rsidRPr="00C97458" w:rsidDel="0091528E">
            <w:rPr>
              <w:rFonts w:asciiTheme="majorHAnsi" w:eastAsia="Times New Roman" w:hAnsiTheme="majorHAnsi" w:cstheme="majorHAnsi"/>
              <w:rPrChange w:id="3461" w:author="Diaz,Renata M" w:date="2020-06-11T15:21:00Z">
                <w:rPr>
                  <w:rFonts w:asciiTheme="majorHAnsi" w:eastAsia="Times New Roman" w:hAnsiTheme="majorHAnsi" w:cstheme="majorHAnsi"/>
                  <w:sz w:val="24"/>
                  <w:szCs w:val="24"/>
                </w:rPr>
              </w:rPrChange>
            </w:rPr>
            <w:delText>focused on the</w:delText>
          </w:r>
        </w:del>
      </w:ins>
      <w:ins w:id="3462" w:author="Diaz,Renata M" w:date="2020-06-08T16:21:00Z">
        <w:del w:id="3463" w:author="skmorgane" w:date="2020-06-26T10:30:00Z">
          <w:r w:rsidRPr="00C97458" w:rsidDel="0091528E">
            <w:rPr>
              <w:rFonts w:asciiTheme="majorHAnsi" w:eastAsia="Times New Roman" w:hAnsiTheme="majorHAnsi" w:cstheme="majorHAnsi"/>
              <w:rPrChange w:id="3464" w:author="Diaz,Renata M" w:date="2020-06-11T15:21:00Z">
                <w:rPr>
                  <w:rFonts w:ascii="Times New Roman" w:eastAsia="Times New Roman" w:hAnsi="Times New Roman" w:cs="Times New Roman"/>
                  <w:sz w:val="24"/>
                  <w:szCs w:val="24"/>
                </w:rPr>
              </w:rPrChange>
            </w:rPr>
            <w:delText xml:space="preserv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METE, ???) and common functional approximations (logseries, exponential, and log normal) for the SAD to evaluate which ones make accurate predictions regarding deviations. </w:delText>
          </w:r>
        </w:del>
      </w:ins>
    </w:p>
    <w:p w14:paraId="6D9A7B72" w14:textId="75188508" w:rsidR="009977B6" w:rsidRPr="00C97458" w:rsidDel="0091528E" w:rsidRDefault="009977B6" w:rsidP="009977B6">
      <w:pPr>
        <w:rPr>
          <w:ins w:id="3465" w:author="Diaz,Renata M" w:date="2020-06-09T12:24:00Z"/>
          <w:del w:id="3466" w:author="skmorgane" w:date="2020-06-26T10:30:00Z"/>
          <w:moveFrom w:id="3467" w:author="skmorgane" w:date="2020-06-26T09:48:00Z"/>
          <w:rFonts w:asciiTheme="majorHAnsi" w:eastAsia="Times New Roman" w:hAnsiTheme="majorHAnsi" w:cstheme="majorHAnsi"/>
          <w:rPrChange w:id="3468" w:author="Diaz,Renata M" w:date="2020-06-11T15:21:00Z">
            <w:rPr>
              <w:ins w:id="3469" w:author="Diaz,Renata M" w:date="2020-06-09T12:24:00Z"/>
              <w:del w:id="3470" w:author="skmorgane" w:date="2020-06-26T10:30:00Z"/>
              <w:moveFrom w:id="3471" w:author="skmorgane" w:date="2020-06-26T09:48:00Z"/>
              <w:rFonts w:asciiTheme="majorHAnsi" w:eastAsia="Times New Roman" w:hAnsiTheme="majorHAnsi" w:cstheme="majorHAnsi"/>
              <w:sz w:val="24"/>
              <w:szCs w:val="24"/>
            </w:rPr>
          </w:rPrChange>
        </w:rPr>
      </w:pPr>
      <w:moveFromRangeStart w:id="3472" w:author="skmorgane" w:date="2020-06-26T09:48:00Z" w:name="move44057336"/>
      <w:moveFrom w:id="3473" w:author="skmorgane" w:date="2020-06-26T09:48:00Z">
        <w:ins w:id="3474" w:author="Diaz,Renata M" w:date="2020-06-08T16:21:00Z">
          <w:del w:id="3475" w:author="skmorgane" w:date="2020-06-26T10:30:00Z">
            <w:r w:rsidRPr="00C97458" w:rsidDel="0091528E">
              <w:rPr>
                <w:rFonts w:asciiTheme="majorHAnsi" w:eastAsia="Times New Roman" w:hAnsiTheme="majorHAnsi" w:cstheme="majorHAnsi"/>
                <w:rPrChange w:id="3476" w:author="Diaz,Renata M" w:date="2020-06-11T15:21:00Z">
                  <w:rPr>
                    <w:rFonts w:ascii="Times New Roman" w:eastAsia="Times New Roman" w:hAnsi="Times New Roman" w:cs="Times New Roman"/>
                    <w:sz w:val="24"/>
                    <w:szCs w:val="24"/>
                  </w:rPr>
                </w:rPrChange>
              </w:rPr>
              <w:delText xml:space="preserve">While there is an overall signal of high </w:delText>
            </w:r>
          </w:del>
        </w:ins>
        <w:ins w:id="3477" w:author="Diaz,Renata M" w:date="2020-06-11T09:49:00Z">
          <w:del w:id="3478" w:author="skmorgane" w:date="2020-06-26T10:30:00Z">
            <w:r w:rsidR="00732110" w:rsidRPr="00C97458" w:rsidDel="0091528E">
              <w:rPr>
                <w:rFonts w:asciiTheme="majorHAnsi" w:eastAsia="Times New Roman" w:hAnsiTheme="majorHAnsi" w:cstheme="majorHAnsi"/>
                <w:rPrChange w:id="3479" w:author="Diaz,Renata M" w:date="2020-06-11T15:21:00Z">
                  <w:rPr>
                    <w:rFonts w:asciiTheme="majorHAnsi" w:eastAsia="Times New Roman" w:hAnsiTheme="majorHAnsi" w:cstheme="majorHAnsi"/>
                    <w:sz w:val="24"/>
                    <w:szCs w:val="24"/>
                  </w:rPr>
                </w:rPrChange>
              </w:rPr>
              <w:delText xml:space="preserve">skewness and </w:delText>
            </w:r>
          </w:del>
        </w:ins>
        <w:ins w:id="3480" w:author="Diaz,Renata M" w:date="2020-06-08T16:21:00Z">
          <w:del w:id="3481" w:author="skmorgane" w:date="2020-06-26T10:30:00Z">
            <w:r w:rsidRPr="00C97458" w:rsidDel="0091528E">
              <w:rPr>
                <w:rFonts w:asciiTheme="majorHAnsi" w:eastAsia="Times New Roman" w:hAnsiTheme="majorHAnsi" w:cstheme="majorHAnsi"/>
                <w:rPrChange w:id="3482" w:author="Diaz,Renata M" w:date="2020-06-11T15:21:00Z">
                  <w:rPr>
                    <w:rFonts w:ascii="Times New Roman" w:eastAsia="Times New Roman" w:hAnsi="Times New Roman" w:cs="Times New Roman"/>
                    <w:sz w:val="24"/>
                    <w:szCs w:val="24"/>
                  </w:rPr>
                </w:rPrChange>
              </w:rPr>
              <w:delText xml:space="preserve">unevenness in these four datasets, there is also considerable heterogeneity in how empirical SADs compare to their feasible sets. Some </w:delText>
            </w:r>
          </w:del>
        </w:ins>
        <w:ins w:id="3483" w:author="Diaz,Renata M" w:date="2020-06-09T14:44:00Z">
          <w:del w:id="3484" w:author="skmorgane" w:date="2020-06-26T10:30:00Z">
            <w:r w:rsidR="00036099" w:rsidRPr="00C97458" w:rsidDel="0091528E">
              <w:rPr>
                <w:rFonts w:asciiTheme="majorHAnsi" w:eastAsia="Times New Roman" w:hAnsiTheme="majorHAnsi" w:cstheme="majorHAnsi"/>
                <w:rPrChange w:id="3485" w:author="Diaz,Renata M" w:date="2020-06-11T15:21:00Z">
                  <w:rPr>
                    <w:rFonts w:asciiTheme="majorHAnsi" w:eastAsia="Times New Roman" w:hAnsiTheme="majorHAnsi" w:cstheme="majorHAnsi"/>
                    <w:sz w:val="24"/>
                    <w:szCs w:val="24"/>
                  </w:rPr>
                </w:rPrChange>
              </w:rPr>
              <w:delText xml:space="preserve">of </w:delText>
            </w:r>
          </w:del>
        </w:ins>
        <w:ins w:id="3486" w:author="Diaz,Renata M" w:date="2020-06-08T16:21:00Z">
          <w:del w:id="3487" w:author="skmorgane" w:date="2020-06-26T10:30:00Z">
            <w:r w:rsidRPr="00C97458" w:rsidDel="0091528E">
              <w:rPr>
                <w:rFonts w:asciiTheme="majorHAnsi" w:eastAsia="Times New Roman" w:hAnsiTheme="majorHAnsi" w:cstheme="majorHAnsi"/>
                <w:rPrChange w:id="3488" w:author="Diaz,Renata M" w:date="2020-06-11T15:21:00Z">
                  <w:rPr>
                    <w:rFonts w:ascii="Times New Roman" w:eastAsia="Times New Roman" w:hAnsi="Times New Roman" w:cs="Times New Roman"/>
                    <w:sz w:val="24"/>
                    <w:szCs w:val="24"/>
                  </w:rPr>
                </w:rPrChange>
              </w:rPr>
              <w:delText xml:space="preserve">this </w:delText>
            </w:r>
            <w:commentRangeStart w:id="3489"/>
            <w:r w:rsidRPr="00C97458" w:rsidDel="0091528E">
              <w:rPr>
                <w:rFonts w:asciiTheme="majorHAnsi" w:eastAsia="Times New Roman" w:hAnsiTheme="majorHAnsi" w:cstheme="majorHAnsi"/>
                <w:rPrChange w:id="3490" w:author="Diaz,Renata M" w:date="2020-06-11T15:21:00Z">
                  <w:rPr>
                    <w:rFonts w:ascii="Times New Roman" w:eastAsia="Times New Roman" w:hAnsi="Times New Roman" w:cs="Times New Roman"/>
                    <w:sz w:val="24"/>
                    <w:szCs w:val="24"/>
                  </w:rPr>
                </w:rPrChange>
              </w:rPr>
              <w:delText xml:space="preserve">variation </w:delText>
            </w:r>
          </w:del>
        </w:ins>
        <w:commentRangeEnd w:id="3489"/>
        <w:del w:id="3491" w:author="skmorgane" w:date="2020-06-26T10:30:00Z">
          <w:r w:rsidR="004C34D7" w:rsidDel="0091528E">
            <w:rPr>
              <w:rStyle w:val="CommentReference"/>
            </w:rPr>
            <w:commentReference w:id="3489"/>
          </w:r>
        </w:del>
        <w:ins w:id="3492" w:author="Diaz,Renata M" w:date="2020-06-08T16:21:00Z">
          <w:del w:id="3493" w:author="skmorgane" w:date="2020-06-26T10:30:00Z">
            <w:r w:rsidRPr="00C97458" w:rsidDel="0091528E">
              <w:rPr>
                <w:rFonts w:asciiTheme="majorHAnsi" w:eastAsia="Times New Roman" w:hAnsiTheme="majorHAnsi" w:cstheme="majorHAnsi"/>
                <w:rPrChange w:id="3494" w:author="Diaz,Renata M" w:date="2020-06-11T15:21:00Z">
                  <w:rPr>
                    <w:rFonts w:ascii="Times New Roman" w:eastAsia="Times New Roman" w:hAnsi="Times New Roman" w:cs="Times New Roman"/>
                    <w:sz w:val="24"/>
                    <w:szCs w:val="24"/>
                  </w:rPr>
                </w:rPrChange>
              </w:rPr>
              <w:delText xml:space="preserve">may be statistical, driven by special </w:delText>
            </w:r>
          </w:del>
        </w:ins>
        <w:ins w:id="3495" w:author="Diaz,Renata M" w:date="2020-06-09T14:04:00Z">
          <w:del w:id="3496" w:author="skmorgane" w:date="2020-06-26T10:30:00Z">
            <w:r w:rsidR="00D21362" w:rsidRPr="00C97458" w:rsidDel="0091528E">
              <w:rPr>
                <w:rFonts w:asciiTheme="majorHAnsi" w:eastAsia="Times New Roman" w:hAnsiTheme="majorHAnsi" w:cstheme="majorHAnsi"/>
                <w:rPrChange w:id="3497" w:author="Diaz,Renata M" w:date="2020-06-11T15:21:00Z">
                  <w:rPr>
                    <w:rFonts w:asciiTheme="majorHAnsi" w:eastAsia="Times New Roman" w:hAnsiTheme="majorHAnsi" w:cstheme="majorHAnsi"/>
                    <w:sz w:val="24"/>
                    <w:szCs w:val="24"/>
                  </w:rPr>
                </w:rPrChange>
              </w:rPr>
              <w:delText>circumstances</w:delText>
            </w:r>
          </w:del>
        </w:ins>
        <w:ins w:id="3498" w:author="Diaz,Renata M" w:date="2020-06-08T16:21:00Z">
          <w:del w:id="3499" w:author="skmorgane" w:date="2020-06-26T10:30:00Z">
            <w:r w:rsidRPr="00C97458" w:rsidDel="0091528E">
              <w:rPr>
                <w:rFonts w:asciiTheme="majorHAnsi" w:eastAsia="Times New Roman" w:hAnsiTheme="majorHAnsi" w:cstheme="majorHAnsi"/>
                <w:rPrChange w:id="3500" w:author="Diaz,Renata M" w:date="2020-06-11T15:21:00Z">
                  <w:rPr>
                    <w:rFonts w:ascii="Times New Roman" w:eastAsia="Times New Roman" w:hAnsi="Times New Roman" w:cs="Times New Roman"/>
                    <w:sz w:val="24"/>
                    <w:szCs w:val="24"/>
                  </w:rPr>
                </w:rPrChange>
              </w:rPr>
              <w:delText xml:space="preserve"> regarding S and N. For example, certain Gentry communities have very low average abundances, which forces all elements of the feasible set to be fairly even; coincidentally, these are the only group of communities for which empirical SADs are unusually </w:delText>
            </w:r>
            <w:r w:rsidRPr="00C97458" w:rsidDel="0091528E">
              <w:rPr>
                <w:rFonts w:asciiTheme="majorHAnsi" w:eastAsia="Times New Roman" w:hAnsiTheme="majorHAnsi" w:cstheme="majorHAnsi"/>
                <w:i/>
                <w:iCs/>
                <w:rPrChange w:id="3501" w:author="Diaz,Renata M" w:date="2020-06-11T15:21:00Z">
                  <w:rPr>
                    <w:rFonts w:ascii="Times New Roman" w:eastAsia="Times New Roman" w:hAnsi="Times New Roman" w:cs="Times New Roman"/>
                    <w:sz w:val="24"/>
                    <w:szCs w:val="24"/>
                  </w:rPr>
                </w:rPrChange>
              </w:rPr>
              <w:delText>even</w:delText>
            </w:r>
            <w:r w:rsidRPr="00C97458" w:rsidDel="0091528E">
              <w:rPr>
                <w:rFonts w:asciiTheme="majorHAnsi" w:eastAsia="Times New Roman" w:hAnsiTheme="majorHAnsi" w:cstheme="majorHAnsi"/>
                <w:rPrChange w:id="3502" w:author="Diaz,Renata M" w:date="2020-06-11T15:21:00Z">
                  <w:rPr>
                    <w:rFonts w:ascii="Times New Roman" w:eastAsia="Times New Roman" w:hAnsi="Times New Roman" w:cs="Times New Roman"/>
                    <w:sz w:val="24"/>
                    <w:szCs w:val="24"/>
                  </w:rPr>
                </w:rPrChange>
              </w:rPr>
              <w:delText xml:space="preserve"> relative to their feasible sets</w:delText>
            </w:r>
          </w:del>
        </w:ins>
        <w:ins w:id="3503" w:author="Diaz,Renata M" w:date="2020-06-11T09:50:00Z">
          <w:del w:id="3504" w:author="skmorgane" w:date="2020-06-26T10:30:00Z">
            <w:r w:rsidR="00EB4FD6" w:rsidRPr="00C97458" w:rsidDel="0091528E">
              <w:rPr>
                <w:rFonts w:asciiTheme="majorHAnsi" w:eastAsia="Times New Roman" w:hAnsiTheme="majorHAnsi" w:cstheme="majorHAnsi"/>
                <w:rPrChange w:id="3505" w:author="Diaz,Renata M" w:date="2020-06-11T15:21:00Z">
                  <w:rPr>
                    <w:rFonts w:asciiTheme="majorHAnsi" w:eastAsia="Times New Roman" w:hAnsiTheme="majorHAnsi" w:cstheme="majorHAnsi"/>
                    <w:sz w:val="24"/>
                    <w:szCs w:val="24"/>
                  </w:rPr>
                </w:rPrChange>
              </w:rPr>
              <w:delText xml:space="preserve"> (</w:delText>
            </w:r>
            <w:r w:rsidR="00EB4FD6" w:rsidRPr="00C97458" w:rsidDel="0091528E">
              <w:rPr>
                <w:rFonts w:asciiTheme="majorHAnsi" w:eastAsia="Times New Roman" w:hAnsiTheme="majorHAnsi" w:cstheme="majorHAnsi"/>
                <w:rPrChange w:id="3506" w:author="Diaz,Renata M" w:date="2020-06-11T15:21:00Z">
                  <w:rPr>
                    <w:rFonts w:asciiTheme="majorHAnsi" w:eastAsia="Times New Roman" w:hAnsiTheme="majorHAnsi" w:cstheme="majorHAnsi"/>
                    <w:sz w:val="24"/>
                    <w:szCs w:val="24"/>
                  </w:rPr>
                </w:rPrChange>
              </w:rPr>
              <w:fldChar w:fldCharType="begin"/>
            </w:r>
            <w:r w:rsidR="00EB4FD6" w:rsidRPr="00C97458" w:rsidDel="0091528E">
              <w:rPr>
                <w:rFonts w:asciiTheme="majorHAnsi" w:eastAsia="Times New Roman" w:hAnsiTheme="majorHAnsi" w:cstheme="majorHAnsi"/>
                <w:rPrChange w:id="3507" w:author="Diaz,Renata M" w:date="2020-06-11T15:21:00Z">
                  <w:rPr>
                    <w:rFonts w:asciiTheme="majorHAnsi" w:eastAsia="Times New Roman" w:hAnsiTheme="majorHAnsi" w:cstheme="majorHAnsi"/>
                    <w:sz w:val="24"/>
                    <w:szCs w:val="24"/>
                  </w:rPr>
                </w:rPrChange>
              </w:rPr>
              <w:delInstrText xml:space="preserve"> HYPERLINK  \l "_Figure_6:_Percentile" </w:delInstrText>
            </w:r>
            <w:r w:rsidR="00EB4FD6" w:rsidRPr="00C97458" w:rsidDel="0091528E">
              <w:rPr>
                <w:rFonts w:asciiTheme="majorHAnsi" w:eastAsia="Times New Roman" w:hAnsiTheme="majorHAnsi" w:cstheme="majorHAnsi"/>
                <w:rPrChange w:id="3508" w:author="Diaz,Renata M" w:date="2020-06-11T15:21:00Z">
                  <w:rPr>
                    <w:rFonts w:asciiTheme="majorHAnsi" w:eastAsia="Times New Roman" w:hAnsiTheme="majorHAnsi" w:cstheme="majorHAnsi"/>
                    <w:sz w:val="24"/>
                    <w:szCs w:val="24"/>
                  </w:rPr>
                </w:rPrChange>
              </w:rPr>
              <w:fldChar w:fldCharType="separate"/>
            </w:r>
            <w:r w:rsidR="00EB4FD6" w:rsidRPr="00C97458" w:rsidDel="0091528E">
              <w:rPr>
                <w:rStyle w:val="Hyperlink"/>
                <w:rFonts w:asciiTheme="majorHAnsi" w:eastAsia="Times New Roman" w:hAnsiTheme="majorHAnsi" w:cstheme="majorHAnsi"/>
                <w:rPrChange w:id="3509" w:author="Diaz,Renata M" w:date="2020-06-11T15:21:00Z">
                  <w:rPr>
                    <w:rStyle w:val="Hyperlink"/>
                    <w:rFonts w:asciiTheme="majorHAnsi" w:eastAsia="Times New Roman" w:hAnsiTheme="majorHAnsi" w:cstheme="majorHAnsi"/>
                    <w:sz w:val="24"/>
                    <w:szCs w:val="24"/>
                  </w:rPr>
                </w:rPrChange>
              </w:rPr>
              <w:delText>Figure</w:delText>
            </w:r>
            <w:r w:rsidR="00EB4FD6" w:rsidRPr="00C97458" w:rsidDel="0091528E">
              <w:rPr>
                <w:rFonts w:asciiTheme="majorHAnsi" w:eastAsia="Times New Roman" w:hAnsiTheme="majorHAnsi" w:cstheme="majorHAnsi"/>
                <w:rPrChange w:id="3510" w:author="Diaz,Renata M" w:date="2020-06-11T15:21:00Z">
                  <w:rPr>
                    <w:rFonts w:asciiTheme="majorHAnsi" w:eastAsia="Times New Roman" w:hAnsiTheme="majorHAnsi" w:cstheme="majorHAnsi"/>
                    <w:sz w:val="24"/>
                    <w:szCs w:val="24"/>
                  </w:rPr>
                </w:rPrChange>
              </w:rPr>
              <w:fldChar w:fldCharType="end"/>
            </w:r>
            <w:r w:rsidR="00EB4FD6" w:rsidRPr="00C97458" w:rsidDel="0091528E">
              <w:rPr>
                <w:rFonts w:asciiTheme="majorHAnsi" w:eastAsia="Times New Roman" w:hAnsiTheme="majorHAnsi" w:cstheme="majorHAnsi"/>
                <w:rPrChange w:id="3511" w:author="Diaz,Renata M" w:date="2020-06-11T15:21:00Z">
                  <w:rPr>
                    <w:rFonts w:asciiTheme="majorHAnsi" w:eastAsia="Times New Roman" w:hAnsiTheme="majorHAnsi" w:cstheme="majorHAnsi"/>
                    <w:sz w:val="24"/>
                    <w:szCs w:val="24"/>
                  </w:rPr>
                </w:rPrChange>
              </w:rPr>
              <w:delText>)</w:delText>
            </w:r>
          </w:del>
        </w:ins>
        <w:ins w:id="3512" w:author="Diaz,Renata M" w:date="2020-06-08T16:21:00Z">
          <w:del w:id="3513" w:author="skmorgane" w:date="2020-06-26T10:30:00Z">
            <w:r w:rsidRPr="00C97458" w:rsidDel="0091528E">
              <w:rPr>
                <w:rFonts w:asciiTheme="majorHAnsi" w:eastAsia="Times New Roman" w:hAnsiTheme="majorHAnsi" w:cstheme="majorHAnsi"/>
                <w:rPrChange w:id="3514" w:author="Diaz,Renata M" w:date="2020-06-11T15:21:00Z">
                  <w:rPr>
                    <w:rFonts w:ascii="Times New Roman" w:eastAsia="Times New Roman" w:hAnsi="Times New Roman" w:cs="Times New Roman"/>
                    <w:sz w:val="24"/>
                    <w:szCs w:val="24"/>
                  </w:rPr>
                </w:rPrChange>
              </w:rPr>
              <w:delText>. However, we also see considerable variation between communities with similar values of S and N</w:delText>
            </w:r>
          </w:del>
        </w:ins>
        <w:ins w:id="3515" w:author="Diaz,Renata M" w:date="2020-06-11T09:50:00Z">
          <w:del w:id="3516" w:author="skmorgane" w:date="2020-06-26T10:30:00Z">
            <w:r w:rsidR="00EB4FD6" w:rsidRPr="00C97458" w:rsidDel="0091528E">
              <w:rPr>
                <w:rFonts w:asciiTheme="majorHAnsi" w:eastAsia="Times New Roman" w:hAnsiTheme="majorHAnsi" w:cstheme="majorHAnsi"/>
                <w:rPrChange w:id="3517" w:author="Diaz,Renata M" w:date="2020-06-11T15:21:00Z">
                  <w:rPr>
                    <w:rFonts w:asciiTheme="majorHAnsi" w:eastAsia="Times New Roman" w:hAnsiTheme="majorHAnsi" w:cstheme="majorHAnsi"/>
                    <w:sz w:val="24"/>
                    <w:szCs w:val="24"/>
                  </w:rPr>
                </w:rPrChange>
              </w:rPr>
              <w:delText xml:space="preserve"> (</w:delText>
            </w:r>
            <w:r w:rsidR="00EB4FD6" w:rsidRPr="00C97458" w:rsidDel="0091528E">
              <w:rPr>
                <w:rFonts w:asciiTheme="majorHAnsi" w:eastAsia="Times New Roman" w:hAnsiTheme="majorHAnsi" w:cstheme="majorHAnsi"/>
                <w:rPrChange w:id="3518" w:author="Diaz,Renata M" w:date="2020-06-11T15:21:00Z">
                  <w:rPr>
                    <w:rFonts w:asciiTheme="majorHAnsi" w:eastAsia="Times New Roman" w:hAnsiTheme="majorHAnsi" w:cstheme="majorHAnsi"/>
                    <w:sz w:val="24"/>
                    <w:szCs w:val="24"/>
                  </w:rPr>
                </w:rPrChange>
              </w:rPr>
              <w:fldChar w:fldCharType="begin"/>
            </w:r>
            <w:r w:rsidR="00EB4FD6" w:rsidRPr="00C97458" w:rsidDel="0091528E">
              <w:rPr>
                <w:rFonts w:asciiTheme="majorHAnsi" w:eastAsia="Times New Roman" w:hAnsiTheme="majorHAnsi" w:cstheme="majorHAnsi"/>
                <w:rPrChange w:id="3519" w:author="Diaz,Renata M" w:date="2020-06-11T15:21:00Z">
                  <w:rPr>
                    <w:rFonts w:asciiTheme="majorHAnsi" w:eastAsia="Times New Roman" w:hAnsiTheme="majorHAnsi" w:cstheme="majorHAnsi"/>
                    <w:sz w:val="24"/>
                    <w:szCs w:val="24"/>
                  </w:rPr>
                </w:rPrChange>
              </w:rPr>
              <w:delInstrText xml:space="preserve"> HYPERLINK  \l "_Figure_6:_Percentile" </w:delInstrText>
            </w:r>
            <w:r w:rsidR="00EB4FD6" w:rsidRPr="00C97458" w:rsidDel="0091528E">
              <w:rPr>
                <w:rFonts w:asciiTheme="majorHAnsi" w:eastAsia="Times New Roman" w:hAnsiTheme="majorHAnsi" w:cstheme="majorHAnsi"/>
                <w:rPrChange w:id="3520" w:author="Diaz,Renata M" w:date="2020-06-11T15:21:00Z">
                  <w:rPr>
                    <w:rFonts w:asciiTheme="majorHAnsi" w:eastAsia="Times New Roman" w:hAnsiTheme="majorHAnsi" w:cstheme="majorHAnsi"/>
                    <w:sz w:val="24"/>
                    <w:szCs w:val="24"/>
                  </w:rPr>
                </w:rPrChange>
              </w:rPr>
              <w:fldChar w:fldCharType="separate"/>
            </w:r>
            <w:r w:rsidR="00EB4FD6" w:rsidRPr="00C97458" w:rsidDel="0091528E">
              <w:rPr>
                <w:rStyle w:val="Hyperlink"/>
                <w:rFonts w:asciiTheme="majorHAnsi" w:eastAsia="Times New Roman" w:hAnsiTheme="majorHAnsi" w:cstheme="majorHAnsi"/>
                <w:rPrChange w:id="3521" w:author="Diaz,Renata M" w:date="2020-06-11T15:21:00Z">
                  <w:rPr>
                    <w:rStyle w:val="Hyperlink"/>
                    <w:rFonts w:asciiTheme="majorHAnsi" w:eastAsia="Times New Roman" w:hAnsiTheme="majorHAnsi" w:cstheme="majorHAnsi"/>
                    <w:sz w:val="24"/>
                    <w:szCs w:val="24"/>
                  </w:rPr>
                </w:rPrChange>
              </w:rPr>
              <w:delText>Figure</w:delText>
            </w:r>
            <w:r w:rsidR="00EB4FD6" w:rsidRPr="00C97458" w:rsidDel="0091528E">
              <w:rPr>
                <w:rFonts w:asciiTheme="majorHAnsi" w:eastAsia="Times New Roman" w:hAnsiTheme="majorHAnsi" w:cstheme="majorHAnsi"/>
                <w:rPrChange w:id="3522" w:author="Diaz,Renata M" w:date="2020-06-11T15:21:00Z">
                  <w:rPr>
                    <w:rFonts w:asciiTheme="majorHAnsi" w:eastAsia="Times New Roman" w:hAnsiTheme="majorHAnsi" w:cstheme="majorHAnsi"/>
                    <w:sz w:val="24"/>
                    <w:szCs w:val="24"/>
                  </w:rPr>
                </w:rPrChange>
              </w:rPr>
              <w:fldChar w:fldCharType="end"/>
            </w:r>
            <w:r w:rsidR="00EB4FD6" w:rsidRPr="00C97458" w:rsidDel="0091528E">
              <w:rPr>
                <w:rFonts w:asciiTheme="majorHAnsi" w:eastAsia="Times New Roman" w:hAnsiTheme="majorHAnsi" w:cstheme="majorHAnsi"/>
                <w:rPrChange w:id="3523" w:author="Diaz,Renata M" w:date="2020-06-11T15:21:00Z">
                  <w:rPr>
                    <w:rFonts w:asciiTheme="majorHAnsi" w:eastAsia="Times New Roman" w:hAnsiTheme="majorHAnsi" w:cstheme="majorHAnsi"/>
                    <w:sz w:val="24"/>
                    <w:szCs w:val="24"/>
                  </w:rPr>
                </w:rPrChange>
              </w:rPr>
              <w:delText>)</w:delText>
            </w:r>
          </w:del>
        </w:ins>
        <w:ins w:id="3524" w:author="Diaz,Renata M" w:date="2020-06-08T16:21:00Z">
          <w:del w:id="3525" w:author="skmorgane" w:date="2020-06-26T10:30:00Z">
            <w:r w:rsidRPr="00C97458" w:rsidDel="0091528E">
              <w:rPr>
                <w:rFonts w:asciiTheme="majorHAnsi" w:eastAsia="Times New Roman" w:hAnsiTheme="majorHAnsi" w:cstheme="majorHAnsi"/>
                <w:rPrChange w:id="3526" w:author="Diaz,Renata M" w:date="2020-06-11T15:21:00Z">
                  <w:rPr>
                    <w:rFonts w:ascii="Times New Roman" w:eastAsia="Times New Roman" w:hAnsi="Times New Roman" w:cs="Times New Roman"/>
                    <w:sz w:val="24"/>
                    <w:szCs w:val="24"/>
                  </w:rPr>
                </w:rPrChange>
              </w:rPr>
              <w:delText xml:space="preserve">. More focused comparisons between communities may show whether there are identifiable differences between these communities that systematically cause some to deviate and some not – differences to which we </w:delText>
            </w:r>
          </w:del>
        </w:ins>
        <w:ins w:id="3527" w:author="Diaz,Renata M" w:date="2020-06-11T09:50:00Z">
          <w:del w:id="3528" w:author="skmorgane" w:date="2020-06-26T10:30:00Z">
            <w:r w:rsidR="00F005E6" w:rsidRPr="00C97458" w:rsidDel="0091528E">
              <w:rPr>
                <w:rFonts w:asciiTheme="majorHAnsi" w:eastAsia="Times New Roman" w:hAnsiTheme="majorHAnsi" w:cstheme="majorHAnsi"/>
                <w:rPrChange w:id="3529" w:author="Diaz,Renata M" w:date="2020-06-11T15:21:00Z">
                  <w:rPr>
                    <w:rFonts w:asciiTheme="majorHAnsi" w:eastAsia="Times New Roman" w:hAnsiTheme="majorHAnsi" w:cstheme="majorHAnsi"/>
                    <w:sz w:val="24"/>
                    <w:szCs w:val="24"/>
                  </w:rPr>
                </w:rPrChange>
              </w:rPr>
              <w:delText>might</w:delText>
            </w:r>
          </w:del>
        </w:ins>
        <w:ins w:id="3530" w:author="Diaz,Renata M" w:date="2020-06-08T16:21:00Z">
          <w:del w:id="3531" w:author="skmorgane" w:date="2020-06-26T10:30:00Z">
            <w:r w:rsidRPr="00C97458" w:rsidDel="0091528E">
              <w:rPr>
                <w:rFonts w:asciiTheme="majorHAnsi" w:eastAsia="Times New Roman" w:hAnsiTheme="majorHAnsi" w:cstheme="majorHAnsi"/>
                <w:rPrChange w:id="3532" w:author="Diaz,Renata M" w:date="2020-06-11T15:21:00Z">
                  <w:rPr>
                    <w:rFonts w:ascii="Times New Roman" w:eastAsia="Times New Roman" w:hAnsi="Times New Roman" w:cs="Times New Roman"/>
                    <w:sz w:val="24"/>
                    <w:szCs w:val="24"/>
                  </w:rPr>
                </w:rPrChange>
              </w:rPr>
              <w:delText xml:space="preserve"> not otherwise have been attuned. </w:delText>
            </w:r>
          </w:del>
        </w:ins>
      </w:moveFrom>
    </w:p>
    <w:p w14:paraId="43A01E3F" w14:textId="18EE2ED9" w:rsidR="00FB4D84" w:rsidRPr="00C97458" w:rsidDel="0091528E" w:rsidRDefault="009977B6" w:rsidP="009977B6">
      <w:pPr>
        <w:rPr>
          <w:ins w:id="3533" w:author="Diaz,Renata M" w:date="2020-06-09T12:23:00Z"/>
          <w:del w:id="3534" w:author="skmorgane" w:date="2020-06-26T10:30:00Z"/>
          <w:rFonts w:asciiTheme="majorHAnsi" w:eastAsia="Times New Roman" w:hAnsiTheme="majorHAnsi" w:cstheme="majorHAnsi"/>
          <w:rPrChange w:id="3535" w:author="Diaz,Renata M" w:date="2020-06-11T15:21:00Z">
            <w:rPr>
              <w:ins w:id="3536" w:author="Diaz,Renata M" w:date="2020-06-09T12:23:00Z"/>
              <w:del w:id="3537" w:author="skmorgane" w:date="2020-06-26T10:30:00Z"/>
              <w:rFonts w:asciiTheme="majorHAnsi" w:eastAsia="Times New Roman" w:hAnsiTheme="majorHAnsi" w:cstheme="majorHAnsi"/>
              <w:sz w:val="24"/>
              <w:szCs w:val="24"/>
            </w:rPr>
          </w:rPrChange>
        </w:rPr>
      </w:pPr>
      <w:moveFromRangeStart w:id="3538" w:author="skmorgane" w:date="2020-06-26T09:11:00Z" w:name="move44055129"/>
      <w:moveFromRangeEnd w:id="3472"/>
      <w:moveFrom w:id="3539" w:author="skmorgane" w:date="2020-06-26T09:11:00Z">
        <w:ins w:id="3540" w:author="Diaz,Renata M" w:date="2020-06-08T16:21:00Z">
          <w:del w:id="3541" w:author="skmorgane" w:date="2020-06-26T10:30:00Z">
            <w:r w:rsidRPr="00C97458" w:rsidDel="0091528E">
              <w:rPr>
                <w:rFonts w:asciiTheme="majorHAnsi" w:eastAsia="Times New Roman" w:hAnsiTheme="majorHAnsi" w:cstheme="majorHAnsi"/>
                <w:rPrChange w:id="3542" w:author="Diaz,Renata M" w:date="2020-06-11T15:21:00Z">
                  <w:rPr>
                    <w:rFonts w:ascii="Times New Roman" w:eastAsia="Times New Roman" w:hAnsi="Times New Roman" w:cs="Times New Roman"/>
                    <w:sz w:val="24"/>
                    <w:szCs w:val="24"/>
                  </w:rPr>
                </w:rPrChange>
              </w:rPr>
              <w:delText>We detect</w:delText>
            </w:r>
          </w:del>
        </w:ins>
        <w:ins w:id="3543" w:author="Diaz,Renata M" w:date="2020-06-09T12:23:00Z">
          <w:del w:id="3544" w:author="skmorgane" w:date="2020-06-26T10:30:00Z">
            <w:r w:rsidR="001164F7" w:rsidRPr="00C97458" w:rsidDel="0091528E">
              <w:rPr>
                <w:rFonts w:asciiTheme="majorHAnsi" w:eastAsia="Times New Roman" w:hAnsiTheme="majorHAnsi" w:cstheme="majorHAnsi"/>
                <w:rPrChange w:id="3545" w:author="Diaz,Renata M" w:date="2020-06-11T15:21:00Z">
                  <w:rPr>
                    <w:rFonts w:asciiTheme="majorHAnsi" w:eastAsia="Times New Roman" w:hAnsiTheme="majorHAnsi" w:cstheme="majorHAnsi"/>
                    <w:sz w:val="24"/>
                    <w:szCs w:val="24"/>
                  </w:rPr>
                </w:rPrChange>
              </w:rPr>
              <w:delText>ed</w:delText>
            </w:r>
          </w:del>
        </w:ins>
        <w:ins w:id="3546" w:author="Diaz,Renata M" w:date="2020-06-08T16:21:00Z">
          <w:del w:id="3547" w:author="skmorgane" w:date="2020-06-26T10:30:00Z">
            <w:r w:rsidRPr="00C97458" w:rsidDel="0091528E">
              <w:rPr>
                <w:rFonts w:asciiTheme="majorHAnsi" w:eastAsia="Times New Roman" w:hAnsiTheme="majorHAnsi" w:cstheme="majorHAnsi"/>
                <w:rPrChange w:id="3548" w:author="Diaz,Renata M" w:date="2020-06-11T15:21:00Z">
                  <w:rPr>
                    <w:rFonts w:ascii="Times New Roman" w:eastAsia="Times New Roman" w:hAnsi="Times New Roman" w:cs="Times New Roman"/>
                    <w:sz w:val="24"/>
                    <w:szCs w:val="24"/>
                  </w:rPr>
                </w:rPrChange>
              </w:rPr>
              <w:delText xml:space="preserve"> considerably less pronounced deviations for communities from the FIA </w:delText>
            </w:r>
          </w:del>
        </w:ins>
        <w:ins w:id="3549" w:author="Diaz,Renata M" w:date="2020-06-11T09:50:00Z">
          <w:del w:id="3550" w:author="skmorgane" w:date="2020-06-26T10:30:00Z">
            <w:r w:rsidR="001D4E98" w:rsidRPr="00C97458" w:rsidDel="0091528E">
              <w:rPr>
                <w:rFonts w:asciiTheme="majorHAnsi" w:eastAsia="Times New Roman" w:hAnsiTheme="majorHAnsi" w:cstheme="majorHAnsi"/>
                <w:rPrChange w:id="3551" w:author="Diaz,Renata M" w:date="2020-06-11T15:21:00Z">
                  <w:rPr>
                    <w:rFonts w:asciiTheme="majorHAnsi" w:eastAsia="Times New Roman" w:hAnsiTheme="majorHAnsi" w:cstheme="majorHAnsi"/>
                    <w:sz w:val="24"/>
                    <w:szCs w:val="24"/>
                  </w:rPr>
                </w:rPrChange>
              </w:rPr>
              <w:delText>communities (</w:delText>
            </w:r>
            <w:r w:rsidR="001D4E98" w:rsidRPr="00C97458" w:rsidDel="0091528E">
              <w:rPr>
                <w:rFonts w:asciiTheme="majorHAnsi" w:eastAsia="Times New Roman" w:hAnsiTheme="majorHAnsi" w:cstheme="majorHAnsi"/>
                <w:rPrChange w:id="3552" w:author="Diaz,Renata M" w:date="2020-06-11T15:21:00Z">
                  <w:rPr>
                    <w:rFonts w:asciiTheme="majorHAnsi" w:eastAsia="Times New Roman" w:hAnsiTheme="majorHAnsi" w:cstheme="majorHAnsi"/>
                    <w:sz w:val="24"/>
                    <w:szCs w:val="24"/>
                  </w:rPr>
                </w:rPrChange>
              </w:rPr>
              <w:fldChar w:fldCharType="begin"/>
            </w:r>
            <w:r w:rsidR="001D4E98" w:rsidRPr="00C97458" w:rsidDel="0091528E">
              <w:rPr>
                <w:rFonts w:asciiTheme="majorHAnsi" w:eastAsia="Times New Roman" w:hAnsiTheme="majorHAnsi" w:cstheme="majorHAnsi"/>
                <w:rPrChange w:id="3553" w:author="Diaz,Renata M" w:date="2020-06-11T15:21:00Z">
                  <w:rPr>
                    <w:rFonts w:asciiTheme="majorHAnsi" w:eastAsia="Times New Roman" w:hAnsiTheme="majorHAnsi" w:cstheme="majorHAnsi"/>
                    <w:sz w:val="24"/>
                    <w:szCs w:val="24"/>
                  </w:rPr>
                </w:rPrChange>
              </w:rPr>
              <w:delInstrText xml:space="preserve"> HYPERLINK  \l "_Figure_3:_Skewness_1" </w:delInstrText>
            </w:r>
            <w:r w:rsidR="001D4E98" w:rsidRPr="00C97458" w:rsidDel="0091528E">
              <w:rPr>
                <w:rFonts w:asciiTheme="majorHAnsi" w:eastAsia="Times New Roman" w:hAnsiTheme="majorHAnsi" w:cstheme="majorHAnsi"/>
                <w:rPrChange w:id="3554" w:author="Diaz,Renata M" w:date="2020-06-11T15:21:00Z">
                  <w:rPr>
                    <w:rFonts w:asciiTheme="majorHAnsi" w:eastAsia="Times New Roman" w:hAnsiTheme="majorHAnsi" w:cstheme="majorHAnsi"/>
                    <w:sz w:val="24"/>
                    <w:szCs w:val="24"/>
                  </w:rPr>
                </w:rPrChange>
              </w:rPr>
              <w:fldChar w:fldCharType="separate"/>
            </w:r>
            <w:r w:rsidR="001D4E98" w:rsidRPr="00C97458" w:rsidDel="0091528E">
              <w:rPr>
                <w:rStyle w:val="Hyperlink"/>
                <w:rFonts w:asciiTheme="majorHAnsi" w:eastAsia="Times New Roman" w:hAnsiTheme="majorHAnsi" w:cstheme="majorHAnsi"/>
                <w:rPrChange w:id="3555" w:author="Diaz,Renata M" w:date="2020-06-11T15:21:00Z">
                  <w:rPr>
                    <w:rStyle w:val="Hyperlink"/>
                    <w:rFonts w:asciiTheme="majorHAnsi" w:eastAsia="Times New Roman" w:hAnsiTheme="majorHAnsi" w:cstheme="majorHAnsi"/>
                    <w:sz w:val="24"/>
                    <w:szCs w:val="24"/>
                  </w:rPr>
                </w:rPrChange>
              </w:rPr>
              <w:delText>Figure</w:delText>
            </w:r>
            <w:r w:rsidR="001D4E98" w:rsidRPr="00C97458" w:rsidDel="0091528E">
              <w:rPr>
                <w:rFonts w:asciiTheme="majorHAnsi" w:eastAsia="Times New Roman" w:hAnsiTheme="majorHAnsi" w:cstheme="majorHAnsi"/>
                <w:rPrChange w:id="3556" w:author="Diaz,Renata M" w:date="2020-06-11T15:21:00Z">
                  <w:rPr>
                    <w:rFonts w:asciiTheme="majorHAnsi" w:eastAsia="Times New Roman" w:hAnsiTheme="majorHAnsi" w:cstheme="majorHAnsi"/>
                    <w:sz w:val="24"/>
                    <w:szCs w:val="24"/>
                  </w:rPr>
                </w:rPrChange>
              </w:rPr>
              <w:fldChar w:fldCharType="end"/>
            </w:r>
            <w:r w:rsidR="001D4E98" w:rsidRPr="00C97458" w:rsidDel="0091528E">
              <w:rPr>
                <w:rFonts w:asciiTheme="majorHAnsi" w:eastAsia="Times New Roman" w:hAnsiTheme="majorHAnsi" w:cstheme="majorHAnsi"/>
                <w:rPrChange w:id="3557" w:author="Diaz,Renata M" w:date="2020-06-11T15:21:00Z">
                  <w:rPr>
                    <w:rFonts w:asciiTheme="majorHAnsi" w:eastAsia="Times New Roman" w:hAnsiTheme="majorHAnsi" w:cstheme="majorHAnsi"/>
                    <w:sz w:val="24"/>
                    <w:szCs w:val="24"/>
                  </w:rPr>
                </w:rPrChange>
              </w:rPr>
              <w:delText xml:space="preserve">, </w:delText>
            </w:r>
            <w:r w:rsidR="001D4E98" w:rsidRPr="00C97458" w:rsidDel="0091528E">
              <w:rPr>
                <w:rFonts w:asciiTheme="majorHAnsi" w:eastAsia="Times New Roman" w:hAnsiTheme="majorHAnsi" w:cstheme="majorHAnsi"/>
                <w:rPrChange w:id="3558" w:author="Diaz,Renata M" w:date="2020-06-11T15:21:00Z">
                  <w:rPr>
                    <w:rFonts w:asciiTheme="majorHAnsi" w:eastAsia="Times New Roman" w:hAnsiTheme="majorHAnsi" w:cstheme="majorHAnsi"/>
                    <w:sz w:val="24"/>
                    <w:szCs w:val="24"/>
                  </w:rPr>
                </w:rPrChange>
              </w:rPr>
              <w:fldChar w:fldCharType="begin"/>
            </w:r>
            <w:r w:rsidR="001D4E98" w:rsidRPr="00C97458" w:rsidDel="0091528E">
              <w:rPr>
                <w:rFonts w:asciiTheme="majorHAnsi" w:eastAsia="Times New Roman" w:hAnsiTheme="majorHAnsi" w:cstheme="majorHAnsi"/>
                <w:rPrChange w:id="3559" w:author="Diaz,Renata M" w:date="2020-06-11T15:21:00Z">
                  <w:rPr>
                    <w:rFonts w:asciiTheme="majorHAnsi" w:eastAsia="Times New Roman" w:hAnsiTheme="majorHAnsi" w:cstheme="majorHAnsi"/>
                    <w:sz w:val="24"/>
                    <w:szCs w:val="24"/>
                  </w:rPr>
                </w:rPrChange>
              </w:rPr>
              <w:delInstrText xml:space="preserve"> HYPERLINK  \l "_Figure_4:_Evenness" </w:delInstrText>
            </w:r>
            <w:r w:rsidR="001D4E98" w:rsidRPr="00C97458" w:rsidDel="0091528E">
              <w:rPr>
                <w:rFonts w:asciiTheme="majorHAnsi" w:eastAsia="Times New Roman" w:hAnsiTheme="majorHAnsi" w:cstheme="majorHAnsi"/>
                <w:rPrChange w:id="3560" w:author="Diaz,Renata M" w:date="2020-06-11T15:21:00Z">
                  <w:rPr>
                    <w:rFonts w:asciiTheme="majorHAnsi" w:eastAsia="Times New Roman" w:hAnsiTheme="majorHAnsi" w:cstheme="majorHAnsi"/>
                    <w:sz w:val="24"/>
                    <w:szCs w:val="24"/>
                  </w:rPr>
                </w:rPrChange>
              </w:rPr>
              <w:fldChar w:fldCharType="separate"/>
            </w:r>
            <w:r w:rsidR="001D4E98" w:rsidRPr="00C97458" w:rsidDel="0091528E">
              <w:rPr>
                <w:rStyle w:val="Hyperlink"/>
                <w:rFonts w:asciiTheme="majorHAnsi" w:eastAsia="Times New Roman" w:hAnsiTheme="majorHAnsi" w:cstheme="majorHAnsi"/>
                <w:rPrChange w:id="3561" w:author="Diaz,Renata M" w:date="2020-06-11T15:21:00Z">
                  <w:rPr>
                    <w:rStyle w:val="Hyperlink"/>
                    <w:rFonts w:asciiTheme="majorHAnsi" w:eastAsia="Times New Roman" w:hAnsiTheme="majorHAnsi" w:cstheme="majorHAnsi"/>
                    <w:sz w:val="24"/>
                    <w:szCs w:val="24"/>
                  </w:rPr>
                </w:rPrChange>
              </w:rPr>
              <w:delText>Figure</w:delText>
            </w:r>
            <w:r w:rsidR="001D4E98" w:rsidRPr="00C97458" w:rsidDel="0091528E">
              <w:rPr>
                <w:rFonts w:asciiTheme="majorHAnsi" w:eastAsia="Times New Roman" w:hAnsiTheme="majorHAnsi" w:cstheme="majorHAnsi"/>
                <w:rPrChange w:id="3562" w:author="Diaz,Renata M" w:date="2020-06-11T15:21:00Z">
                  <w:rPr>
                    <w:rFonts w:asciiTheme="majorHAnsi" w:eastAsia="Times New Roman" w:hAnsiTheme="majorHAnsi" w:cstheme="majorHAnsi"/>
                    <w:sz w:val="24"/>
                    <w:szCs w:val="24"/>
                  </w:rPr>
                </w:rPrChange>
              </w:rPr>
              <w:fldChar w:fldCharType="end"/>
            </w:r>
            <w:r w:rsidR="001D4E98" w:rsidRPr="00C97458" w:rsidDel="0091528E">
              <w:rPr>
                <w:rFonts w:asciiTheme="majorHAnsi" w:eastAsia="Times New Roman" w:hAnsiTheme="majorHAnsi" w:cstheme="majorHAnsi"/>
                <w:rPrChange w:id="3563" w:author="Diaz,Renata M" w:date="2020-06-11T15:21:00Z">
                  <w:rPr>
                    <w:rFonts w:asciiTheme="majorHAnsi" w:eastAsia="Times New Roman" w:hAnsiTheme="majorHAnsi" w:cstheme="majorHAnsi"/>
                    <w:sz w:val="24"/>
                    <w:szCs w:val="24"/>
                  </w:rPr>
                </w:rPrChange>
              </w:rPr>
              <w:delText>)</w:delText>
            </w:r>
          </w:del>
        </w:ins>
        <w:ins w:id="3564" w:author="Diaz,Renata M" w:date="2020-06-11T09:51:00Z">
          <w:del w:id="3565" w:author="skmorgane" w:date="2020-06-26T10:30:00Z">
            <w:r w:rsidR="001D4E98" w:rsidRPr="00C97458" w:rsidDel="0091528E">
              <w:rPr>
                <w:rFonts w:asciiTheme="majorHAnsi" w:eastAsia="Times New Roman" w:hAnsiTheme="majorHAnsi" w:cstheme="majorHAnsi"/>
                <w:rPrChange w:id="3566" w:author="Diaz,Renata M" w:date="2020-06-11T15:21:00Z">
                  <w:rPr>
                    <w:rFonts w:asciiTheme="majorHAnsi" w:eastAsia="Times New Roman" w:hAnsiTheme="majorHAnsi" w:cstheme="majorHAnsi"/>
                    <w:sz w:val="24"/>
                    <w:szCs w:val="24"/>
                  </w:rPr>
                </w:rPrChange>
              </w:rPr>
              <w:delText xml:space="preserve">. </w:delText>
            </w:r>
          </w:del>
        </w:ins>
        <w:ins w:id="3567" w:author="Diaz,Renata M" w:date="2020-06-08T16:21:00Z">
          <w:del w:id="3568" w:author="skmorgane" w:date="2020-06-26T10:30:00Z">
            <w:r w:rsidRPr="00C97458" w:rsidDel="0091528E">
              <w:rPr>
                <w:rFonts w:asciiTheme="majorHAnsi" w:eastAsia="Times New Roman" w:hAnsiTheme="majorHAnsi" w:cstheme="majorHAnsi"/>
                <w:rPrChange w:id="3569" w:author="Diaz,Renata M" w:date="2020-06-11T15:21:00Z">
                  <w:rPr>
                    <w:rFonts w:ascii="Times New Roman" w:eastAsia="Times New Roman" w:hAnsi="Times New Roman" w:cs="Times New Roman"/>
                    <w:sz w:val="24"/>
                    <w:szCs w:val="24"/>
                  </w:rPr>
                </w:rPrChange>
              </w:rPr>
              <w:delText xml:space="preserve">For </w:delText>
            </w:r>
          </w:del>
        </w:ins>
        <w:ins w:id="3570" w:author="Diaz,Renata M" w:date="2020-06-11T09:51:00Z">
          <w:del w:id="3571" w:author="skmorgane" w:date="2020-06-26T10:30:00Z">
            <w:r w:rsidR="00BF381C" w:rsidRPr="00C97458" w:rsidDel="0091528E">
              <w:rPr>
                <w:rFonts w:asciiTheme="majorHAnsi" w:eastAsia="Times New Roman" w:hAnsiTheme="majorHAnsi" w:cstheme="majorHAnsi"/>
                <w:rPrChange w:id="3572" w:author="Diaz,Renata M" w:date="2020-06-11T15:21:00Z">
                  <w:rPr>
                    <w:rFonts w:asciiTheme="majorHAnsi" w:eastAsia="Times New Roman" w:hAnsiTheme="majorHAnsi" w:cstheme="majorHAnsi"/>
                    <w:sz w:val="24"/>
                    <w:szCs w:val="24"/>
                  </w:rPr>
                </w:rPrChange>
              </w:rPr>
              <w:delText>these sites</w:delText>
            </w:r>
          </w:del>
        </w:ins>
        <w:ins w:id="3573" w:author="Diaz,Renata M" w:date="2020-06-08T16:21:00Z">
          <w:del w:id="3574" w:author="skmorgane" w:date="2020-06-26T10:30:00Z">
            <w:r w:rsidRPr="00C97458" w:rsidDel="0091528E">
              <w:rPr>
                <w:rFonts w:asciiTheme="majorHAnsi" w:eastAsia="Times New Roman" w:hAnsiTheme="majorHAnsi" w:cstheme="majorHAnsi"/>
                <w:rPrChange w:id="3575" w:author="Diaz,Renata M" w:date="2020-06-11T15:21:00Z">
                  <w:rPr>
                    <w:rFonts w:ascii="Times New Roman" w:eastAsia="Times New Roman" w:hAnsi="Times New Roman" w:cs="Times New Roman"/>
                    <w:sz w:val="24"/>
                    <w:szCs w:val="24"/>
                  </w:rPr>
                </w:rPrChange>
              </w:rPr>
              <w:delText xml:space="preserve">, percentile scores </w:delText>
            </w:r>
          </w:del>
        </w:ins>
        <w:ins w:id="3576" w:author="Diaz,Renata M" w:date="2020-06-09T12:23:00Z">
          <w:del w:id="3577" w:author="skmorgane" w:date="2020-06-26T10:30:00Z">
            <w:r w:rsidR="00446A23" w:rsidRPr="00C97458" w:rsidDel="0091528E">
              <w:rPr>
                <w:rFonts w:asciiTheme="majorHAnsi" w:eastAsia="Times New Roman" w:hAnsiTheme="majorHAnsi" w:cstheme="majorHAnsi"/>
                <w:rPrChange w:id="3578" w:author="Diaz,Renata M" w:date="2020-06-11T15:21:00Z">
                  <w:rPr>
                    <w:rFonts w:asciiTheme="majorHAnsi" w:eastAsia="Times New Roman" w:hAnsiTheme="majorHAnsi" w:cstheme="majorHAnsi"/>
                    <w:sz w:val="24"/>
                    <w:szCs w:val="24"/>
                  </w:rPr>
                </w:rPrChange>
              </w:rPr>
              <w:delText>were</w:delText>
            </w:r>
          </w:del>
        </w:ins>
        <w:ins w:id="3579" w:author="Diaz,Renata M" w:date="2020-06-08T16:21:00Z">
          <w:del w:id="3580" w:author="skmorgane" w:date="2020-06-26T10:30:00Z">
            <w:r w:rsidRPr="00C97458" w:rsidDel="0091528E">
              <w:rPr>
                <w:rFonts w:asciiTheme="majorHAnsi" w:eastAsia="Times New Roman" w:hAnsiTheme="majorHAnsi" w:cstheme="majorHAnsi"/>
                <w:rPrChange w:id="3581" w:author="Diaz,Renata M" w:date="2020-06-11T15:21:00Z">
                  <w:rPr>
                    <w:rFonts w:ascii="Times New Roman" w:eastAsia="Times New Roman" w:hAnsi="Times New Roman" w:cs="Times New Roman"/>
                    <w:sz w:val="24"/>
                    <w:szCs w:val="24"/>
                  </w:rPr>
                </w:rPrChange>
              </w:rPr>
              <w:delText xml:space="preserve"> near uniformly-distributed for skewness (5% of observations are more skewed than 95% of the feasible set), and much noisier than any of the other datasets for evenness (11.5% of observations are less even). </w:delText>
            </w:r>
          </w:del>
        </w:ins>
        <w:ins w:id="3582" w:author="Diaz,Renata M" w:date="2020-06-09T14:05:00Z">
          <w:del w:id="3583" w:author="skmorgane" w:date="2020-06-26T10:30:00Z">
            <w:r w:rsidR="00E01A36" w:rsidRPr="00C97458" w:rsidDel="0091528E">
              <w:rPr>
                <w:rFonts w:asciiTheme="majorHAnsi" w:eastAsia="Times New Roman" w:hAnsiTheme="majorHAnsi" w:cstheme="majorHAnsi"/>
                <w:rPrChange w:id="3584" w:author="Diaz,Renata M" w:date="2020-06-11T15:21:00Z">
                  <w:rPr>
                    <w:rFonts w:asciiTheme="majorHAnsi" w:eastAsia="Times New Roman" w:hAnsiTheme="majorHAnsi" w:cstheme="majorHAnsi"/>
                    <w:sz w:val="24"/>
                    <w:szCs w:val="24"/>
                  </w:rPr>
                </w:rPrChange>
              </w:rPr>
              <w:delText>This may be primarily</w:delText>
            </w:r>
          </w:del>
        </w:ins>
        <w:ins w:id="3585" w:author="Diaz,Renata M" w:date="2020-06-08T16:21:00Z">
          <w:del w:id="3586" w:author="skmorgane" w:date="2020-06-26T10:30:00Z">
            <w:r w:rsidRPr="00C97458" w:rsidDel="0091528E">
              <w:rPr>
                <w:rFonts w:asciiTheme="majorHAnsi" w:eastAsia="Times New Roman" w:hAnsiTheme="majorHAnsi" w:cstheme="majorHAnsi"/>
                <w:rPrChange w:id="3587" w:author="Diaz,Renata M" w:date="2020-06-11T15:21:00Z">
                  <w:rPr>
                    <w:rFonts w:ascii="Times New Roman" w:eastAsia="Times New Roman" w:hAnsi="Times New Roman" w:cs="Times New Roman"/>
                    <w:sz w:val="24"/>
                    <w:szCs w:val="24"/>
                  </w:rPr>
                </w:rPrChange>
              </w:rPr>
              <w:delText xml:space="preserve"> an effect of small community size: the FIA communities are the smallest in our database. There </w:delText>
            </w:r>
          </w:del>
        </w:ins>
        <w:ins w:id="3588" w:author="Diaz,Renata M" w:date="2020-06-09T12:23:00Z">
          <w:del w:id="3589" w:author="skmorgane" w:date="2020-06-26T10:30:00Z">
            <w:r w:rsidR="00545DBB" w:rsidRPr="00C97458" w:rsidDel="0091528E">
              <w:rPr>
                <w:rFonts w:asciiTheme="majorHAnsi" w:eastAsia="Times New Roman" w:hAnsiTheme="majorHAnsi" w:cstheme="majorHAnsi"/>
                <w:rPrChange w:id="3590" w:author="Diaz,Renata M" w:date="2020-06-11T15:21:00Z">
                  <w:rPr>
                    <w:rFonts w:asciiTheme="majorHAnsi" w:eastAsia="Times New Roman" w:hAnsiTheme="majorHAnsi" w:cstheme="majorHAnsi"/>
                    <w:sz w:val="24"/>
                    <w:szCs w:val="24"/>
                  </w:rPr>
                </w:rPrChange>
              </w:rPr>
              <w:delText>was</w:delText>
            </w:r>
          </w:del>
        </w:ins>
        <w:ins w:id="3591" w:author="Diaz,Renata M" w:date="2020-06-08T16:21:00Z">
          <w:del w:id="3592" w:author="skmorgane" w:date="2020-06-26T10:30:00Z">
            <w:r w:rsidRPr="00C97458" w:rsidDel="0091528E">
              <w:rPr>
                <w:rFonts w:asciiTheme="majorHAnsi" w:eastAsia="Times New Roman" w:hAnsiTheme="majorHAnsi" w:cstheme="majorHAnsi"/>
                <w:rPrChange w:id="3593" w:author="Diaz,Renata M" w:date="2020-06-11T15:21:00Z">
                  <w:rPr>
                    <w:rFonts w:ascii="Times New Roman" w:eastAsia="Times New Roman" w:hAnsi="Times New Roman" w:cs="Times New Roman"/>
                    <w:sz w:val="24"/>
                    <w:szCs w:val="24"/>
                  </w:rPr>
                </w:rPrChange>
              </w:rPr>
              <w:delText xml:space="preserve"> not an obvious difference between FIA communities and comparably-sized communities from other datasets in the distribution of percentile values – although note that the vast majority of communities in this size range are FIA</w:delText>
            </w:r>
          </w:del>
        </w:ins>
        <w:ins w:id="3594" w:author="Diaz,Renata M" w:date="2020-06-11T09:51:00Z">
          <w:del w:id="3595" w:author="skmorgane" w:date="2020-06-26T10:30:00Z">
            <w:r w:rsidR="00E011C1" w:rsidRPr="00C97458" w:rsidDel="0091528E">
              <w:rPr>
                <w:rFonts w:asciiTheme="majorHAnsi" w:eastAsia="Times New Roman" w:hAnsiTheme="majorHAnsi" w:cstheme="majorHAnsi"/>
                <w:rPrChange w:id="3596" w:author="Diaz,Renata M" w:date="2020-06-11T15:21:00Z">
                  <w:rPr>
                    <w:rFonts w:asciiTheme="majorHAnsi" w:eastAsia="Times New Roman" w:hAnsiTheme="majorHAnsi" w:cstheme="majorHAnsi"/>
                    <w:sz w:val="24"/>
                    <w:szCs w:val="24"/>
                  </w:rPr>
                </w:rPrChange>
              </w:rPr>
              <w:delText xml:space="preserve"> (</w:delText>
            </w:r>
            <w:r w:rsidR="00E011C1" w:rsidRPr="00C97458" w:rsidDel="0091528E">
              <w:rPr>
                <w:rFonts w:asciiTheme="majorHAnsi" w:eastAsia="Times New Roman" w:hAnsiTheme="majorHAnsi" w:cstheme="majorHAnsi"/>
                <w:rPrChange w:id="3597" w:author="Diaz,Renata M" w:date="2020-06-11T15:21:00Z">
                  <w:rPr>
                    <w:rFonts w:asciiTheme="majorHAnsi" w:eastAsia="Times New Roman" w:hAnsiTheme="majorHAnsi" w:cstheme="majorHAnsi"/>
                    <w:sz w:val="24"/>
                    <w:szCs w:val="24"/>
                  </w:rPr>
                </w:rPrChange>
              </w:rPr>
              <w:fldChar w:fldCharType="begin"/>
            </w:r>
            <w:r w:rsidR="00E011C1" w:rsidRPr="00C97458" w:rsidDel="0091528E">
              <w:rPr>
                <w:rFonts w:asciiTheme="majorHAnsi" w:eastAsia="Times New Roman" w:hAnsiTheme="majorHAnsi" w:cstheme="majorHAnsi"/>
                <w:rPrChange w:id="3598" w:author="Diaz,Renata M" w:date="2020-06-11T15:21:00Z">
                  <w:rPr>
                    <w:rFonts w:asciiTheme="majorHAnsi" w:eastAsia="Times New Roman" w:hAnsiTheme="majorHAnsi" w:cstheme="majorHAnsi"/>
                    <w:sz w:val="24"/>
                    <w:szCs w:val="24"/>
                  </w:rPr>
                </w:rPrChange>
              </w:rPr>
              <w:delInstrText xml:space="preserve"> HYPERLINK  \l "_Figure_7:_Percentile" </w:delInstrText>
            </w:r>
            <w:r w:rsidR="00E011C1" w:rsidRPr="00C97458" w:rsidDel="0091528E">
              <w:rPr>
                <w:rFonts w:asciiTheme="majorHAnsi" w:eastAsia="Times New Roman" w:hAnsiTheme="majorHAnsi" w:cstheme="majorHAnsi"/>
                <w:rPrChange w:id="3599" w:author="Diaz,Renata M" w:date="2020-06-11T15:21:00Z">
                  <w:rPr>
                    <w:rFonts w:asciiTheme="majorHAnsi" w:eastAsia="Times New Roman" w:hAnsiTheme="majorHAnsi" w:cstheme="majorHAnsi"/>
                    <w:sz w:val="24"/>
                    <w:szCs w:val="24"/>
                  </w:rPr>
                </w:rPrChange>
              </w:rPr>
              <w:fldChar w:fldCharType="separate"/>
            </w:r>
            <w:r w:rsidR="00E011C1" w:rsidRPr="00C97458" w:rsidDel="0091528E">
              <w:rPr>
                <w:rStyle w:val="Hyperlink"/>
                <w:rFonts w:asciiTheme="majorHAnsi" w:eastAsia="Times New Roman" w:hAnsiTheme="majorHAnsi" w:cstheme="majorHAnsi"/>
                <w:rPrChange w:id="3600" w:author="Diaz,Renata M" w:date="2020-06-11T15:21:00Z">
                  <w:rPr>
                    <w:rStyle w:val="Hyperlink"/>
                    <w:rFonts w:asciiTheme="majorHAnsi" w:eastAsia="Times New Roman" w:hAnsiTheme="majorHAnsi" w:cstheme="majorHAnsi"/>
                    <w:sz w:val="24"/>
                    <w:szCs w:val="24"/>
                  </w:rPr>
                </w:rPrChange>
              </w:rPr>
              <w:delText>Figure</w:delText>
            </w:r>
            <w:r w:rsidR="00E011C1" w:rsidRPr="00C97458" w:rsidDel="0091528E">
              <w:rPr>
                <w:rFonts w:asciiTheme="majorHAnsi" w:eastAsia="Times New Roman" w:hAnsiTheme="majorHAnsi" w:cstheme="majorHAnsi"/>
                <w:rPrChange w:id="3601" w:author="Diaz,Renata M" w:date="2020-06-11T15:21:00Z">
                  <w:rPr>
                    <w:rFonts w:asciiTheme="majorHAnsi" w:eastAsia="Times New Roman" w:hAnsiTheme="majorHAnsi" w:cstheme="majorHAnsi"/>
                    <w:sz w:val="24"/>
                    <w:szCs w:val="24"/>
                  </w:rPr>
                </w:rPrChange>
              </w:rPr>
              <w:fldChar w:fldCharType="end"/>
            </w:r>
            <w:r w:rsidR="00E011C1" w:rsidRPr="00C97458" w:rsidDel="0091528E">
              <w:rPr>
                <w:rFonts w:asciiTheme="majorHAnsi" w:eastAsia="Times New Roman" w:hAnsiTheme="majorHAnsi" w:cstheme="majorHAnsi"/>
                <w:rPrChange w:id="3602" w:author="Diaz,Renata M" w:date="2020-06-11T15:21:00Z">
                  <w:rPr>
                    <w:rFonts w:asciiTheme="majorHAnsi" w:eastAsia="Times New Roman" w:hAnsiTheme="majorHAnsi" w:cstheme="majorHAnsi"/>
                    <w:sz w:val="24"/>
                    <w:szCs w:val="24"/>
                  </w:rPr>
                </w:rPrChange>
              </w:rPr>
              <w:delText>)</w:delText>
            </w:r>
          </w:del>
        </w:ins>
        <w:ins w:id="3603" w:author="Diaz,Renata M" w:date="2020-06-08T16:21:00Z">
          <w:del w:id="3604" w:author="skmorgane" w:date="2020-06-26T10:30:00Z">
            <w:r w:rsidRPr="00C97458" w:rsidDel="0091528E">
              <w:rPr>
                <w:rFonts w:asciiTheme="majorHAnsi" w:eastAsia="Times New Roman" w:hAnsiTheme="majorHAnsi" w:cstheme="majorHAnsi"/>
                <w:rPrChange w:id="3605" w:author="Diaz,Renata M" w:date="2020-06-11T15:21:00Z">
                  <w:rPr>
                    <w:rFonts w:ascii="Times New Roman" w:eastAsia="Times New Roman" w:hAnsi="Times New Roman" w:cs="Times New Roman"/>
                    <w:sz w:val="24"/>
                    <w:szCs w:val="24"/>
                  </w:rPr>
                </w:rPrChange>
              </w:rPr>
              <w:delText xml:space="preserve">.  </w:delText>
            </w:r>
          </w:del>
        </w:ins>
      </w:moveFrom>
      <w:moveFromRangeEnd w:id="3538"/>
    </w:p>
    <w:p w14:paraId="45194773" w14:textId="225CE415" w:rsidR="00991CD7" w:rsidRPr="00C97458" w:rsidDel="0091528E" w:rsidRDefault="00991CD7" w:rsidP="009977B6">
      <w:pPr>
        <w:rPr>
          <w:ins w:id="3606" w:author="Diaz,Renata M" w:date="2020-06-09T14:06:00Z"/>
          <w:del w:id="3607" w:author="skmorgane" w:date="2020-06-26T10:30:00Z"/>
          <w:rFonts w:asciiTheme="majorHAnsi" w:eastAsia="Times New Roman" w:hAnsiTheme="majorHAnsi" w:cstheme="majorHAnsi"/>
          <w:i/>
          <w:iCs/>
          <w:rPrChange w:id="3608" w:author="Diaz,Renata M" w:date="2020-06-11T15:21:00Z">
            <w:rPr>
              <w:ins w:id="3609" w:author="Diaz,Renata M" w:date="2020-06-09T14:06:00Z"/>
              <w:del w:id="3610" w:author="skmorgane" w:date="2020-06-26T10:30:00Z"/>
              <w:rFonts w:asciiTheme="majorHAnsi" w:eastAsia="Times New Roman" w:hAnsiTheme="majorHAnsi" w:cstheme="majorHAnsi"/>
              <w:sz w:val="24"/>
              <w:szCs w:val="24"/>
            </w:rPr>
          </w:rPrChange>
        </w:rPr>
      </w:pPr>
      <w:ins w:id="3611" w:author="Diaz,Renata M" w:date="2020-06-09T14:06:00Z">
        <w:del w:id="3612" w:author="skmorgane" w:date="2020-06-26T10:30:00Z">
          <w:r w:rsidRPr="00C97458" w:rsidDel="0091528E">
            <w:rPr>
              <w:rFonts w:asciiTheme="majorHAnsi" w:eastAsia="Times New Roman" w:hAnsiTheme="majorHAnsi" w:cstheme="majorHAnsi"/>
              <w:i/>
              <w:iCs/>
              <w:rPrChange w:id="3613" w:author="Diaz,Renata M" w:date="2020-06-11T15:21:00Z">
                <w:rPr>
                  <w:rFonts w:asciiTheme="majorHAnsi" w:eastAsia="Times New Roman" w:hAnsiTheme="majorHAnsi" w:cstheme="majorHAnsi"/>
                  <w:i/>
                  <w:iCs/>
                  <w:sz w:val="24"/>
                  <w:szCs w:val="24"/>
                </w:rPr>
              </w:rPrChange>
            </w:rPr>
            <w:delText>Small community effects</w:delText>
          </w:r>
        </w:del>
      </w:ins>
    </w:p>
    <w:p w14:paraId="1877FFC3" w14:textId="27FF1A35" w:rsidR="00AD75E9" w:rsidRDefault="009A5283">
      <w:pPr>
        <w:rPr>
          <w:ins w:id="3614" w:author="skmorgane" w:date="2020-06-26T10:39:00Z"/>
          <w:rFonts w:asciiTheme="majorHAnsi" w:eastAsia="Times New Roman" w:hAnsiTheme="majorHAnsi" w:cstheme="majorHAnsi"/>
        </w:rPr>
      </w:pPr>
      <w:moveFromRangeStart w:id="3615" w:author="skmorgane" w:date="2020-06-26T10:24:00Z" w:name="move44059497"/>
      <w:moveFrom w:id="3616" w:author="skmorgane" w:date="2020-06-26T10:24:00Z">
        <w:ins w:id="3617" w:author="Diaz,Renata M" w:date="2020-06-09T14:40:00Z">
          <w:r w:rsidRPr="00C97458" w:rsidDel="004F213D">
            <w:rPr>
              <w:rFonts w:asciiTheme="majorHAnsi" w:eastAsia="Times New Roman" w:hAnsiTheme="majorHAnsi" w:cstheme="majorHAnsi"/>
              <w:rPrChange w:id="3618" w:author="Diaz,Renata M" w:date="2020-06-11T15:21:00Z">
                <w:rPr>
                  <w:rFonts w:asciiTheme="majorHAnsi" w:eastAsia="Times New Roman" w:hAnsiTheme="majorHAnsi" w:cstheme="majorHAnsi"/>
                  <w:sz w:val="24"/>
                  <w:szCs w:val="24"/>
                </w:rPr>
              </w:rPrChange>
            </w:rPr>
            <w:t>Community</w:t>
          </w:r>
        </w:ins>
        <w:ins w:id="3619" w:author="Diaz,Renata M" w:date="2020-06-08T16:21:00Z">
          <w:r w:rsidR="009977B6" w:rsidRPr="00C97458" w:rsidDel="004F213D">
            <w:rPr>
              <w:rFonts w:asciiTheme="majorHAnsi" w:eastAsia="Times New Roman" w:hAnsiTheme="majorHAnsi" w:cstheme="majorHAnsi"/>
              <w:rPrChange w:id="3620" w:author="Diaz,Renata M" w:date="2020-06-11T15:21:00Z">
                <w:rPr>
                  <w:rFonts w:ascii="Times New Roman" w:eastAsia="Times New Roman" w:hAnsi="Times New Roman" w:cs="Times New Roman"/>
                  <w:sz w:val="24"/>
                  <w:szCs w:val="24"/>
                </w:rPr>
              </w:rPrChange>
            </w:rPr>
            <w:t xml:space="preserve"> size</w:t>
          </w:r>
        </w:ins>
        <w:ins w:id="3621" w:author="Diaz,Renata M" w:date="2020-06-09T14:40:00Z">
          <w:r w:rsidR="008D766D" w:rsidRPr="00C97458" w:rsidDel="004F213D">
            <w:rPr>
              <w:rFonts w:asciiTheme="majorHAnsi" w:eastAsia="Times New Roman" w:hAnsiTheme="majorHAnsi" w:cstheme="majorHAnsi"/>
              <w:rPrChange w:id="3622" w:author="Diaz,Renata M" w:date="2020-06-11T15:21:00Z">
                <w:rPr>
                  <w:rFonts w:asciiTheme="majorHAnsi" w:eastAsia="Times New Roman" w:hAnsiTheme="majorHAnsi" w:cstheme="majorHAnsi"/>
                  <w:sz w:val="24"/>
                  <w:szCs w:val="24"/>
                </w:rPr>
              </w:rPrChange>
            </w:rPr>
            <w:t xml:space="preserve"> – in terms of </w:t>
          </w:r>
          <w:r w:rsidR="008D766D" w:rsidRPr="00C97458" w:rsidDel="004F213D">
            <w:rPr>
              <w:rFonts w:asciiTheme="majorHAnsi" w:eastAsia="Times New Roman" w:hAnsiTheme="majorHAnsi" w:cstheme="majorHAnsi"/>
              <w:i/>
              <w:iCs/>
              <w:rPrChange w:id="3623" w:author="Diaz,Renata M" w:date="2020-06-11T15:21:00Z">
                <w:rPr>
                  <w:rFonts w:asciiTheme="majorHAnsi" w:eastAsia="Times New Roman" w:hAnsiTheme="majorHAnsi" w:cstheme="majorHAnsi"/>
                  <w:i/>
                  <w:iCs/>
                  <w:sz w:val="24"/>
                  <w:szCs w:val="24"/>
                </w:rPr>
              </w:rPrChange>
            </w:rPr>
            <w:t xml:space="preserve">S </w:t>
          </w:r>
          <w:r w:rsidR="008D766D" w:rsidRPr="00C97458" w:rsidDel="004F213D">
            <w:rPr>
              <w:rFonts w:asciiTheme="majorHAnsi" w:eastAsia="Times New Roman" w:hAnsiTheme="majorHAnsi" w:cstheme="majorHAnsi"/>
              <w:rPrChange w:id="3624" w:author="Diaz,Renata M" w:date="2020-06-11T15:21:00Z">
                <w:rPr>
                  <w:rFonts w:asciiTheme="majorHAnsi" w:eastAsia="Times New Roman" w:hAnsiTheme="majorHAnsi" w:cstheme="majorHAnsi"/>
                  <w:sz w:val="24"/>
                  <w:szCs w:val="24"/>
                </w:rPr>
              </w:rPrChange>
            </w:rPr>
            <w:t xml:space="preserve">and </w:t>
          </w:r>
          <w:r w:rsidR="008D766D" w:rsidRPr="00C97458" w:rsidDel="004F213D">
            <w:rPr>
              <w:rFonts w:asciiTheme="majorHAnsi" w:eastAsia="Times New Roman" w:hAnsiTheme="majorHAnsi" w:cstheme="majorHAnsi"/>
              <w:i/>
              <w:iCs/>
              <w:rPrChange w:id="3625" w:author="Diaz,Renata M" w:date="2020-06-11T15:21:00Z">
                <w:rPr>
                  <w:rFonts w:asciiTheme="majorHAnsi" w:eastAsia="Times New Roman" w:hAnsiTheme="majorHAnsi" w:cstheme="majorHAnsi"/>
                  <w:i/>
                  <w:iCs/>
                  <w:sz w:val="24"/>
                  <w:szCs w:val="24"/>
                </w:rPr>
              </w:rPrChange>
            </w:rPr>
            <w:t>N</w:t>
          </w:r>
          <w:r w:rsidR="008D766D" w:rsidRPr="00C97458" w:rsidDel="004F213D">
            <w:rPr>
              <w:rFonts w:asciiTheme="majorHAnsi" w:eastAsia="Times New Roman" w:hAnsiTheme="majorHAnsi" w:cstheme="majorHAnsi"/>
              <w:rPrChange w:id="3626" w:author="Diaz,Renata M" w:date="2020-06-11T15:21:00Z">
                <w:rPr>
                  <w:rFonts w:asciiTheme="majorHAnsi" w:eastAsia="Times New Roman" w:hAnsiTheme="majorHAnsi" w:cstheme="majorHAnsi"/>
                  <w:sz w:val="24"/>
                  <w:szCs w:val="24"/>
                </w:rPr>
              </w:rPrChange>
            </w:rPr>
            <w:t xml:space="preserve"> –</w:t>
          </w:r>
        </w:ins>
        <w:ins w:id="3627" w:author="Diaz,Renata M" w:date="2020-06-08T16:21:00Z">
          <w:r w:rsidR="009977B6" w:rsidRPr="00C97458" w:rsidDel="004F213D">
            <w:rPr>
              <w:rFonts w:asciiTheme="majorHAnsi" w:eastAsia="Times New Roman" w:hAnsiTheme="majorHAnsi" w:cstheme="majorHAnsi"/>
              <w:rPrChange w:id="3628" w:author="Diaz,Renata M" w:date="2020-06-11T15:21:00Z">
                <w:rPr>
                  <w:rFonts w:ascii="Times New Roman" w:eastAsia="Times New Roman" w:hAnsi="Times New Roman" w:cs="Times New Roman"/>
                  <w:sz w:val="24"/>
                  <w:szCs w:val="24"/>
                </w:rPr>
              </w:rPrChange>
            </w:rPr>
            <w:t xml:space="preserve"> </w:t>
          </w:r>
        </w:ins>
        <w:ins w:id="3629" w:author="Diaz,Renata M" w:date="2020-06-09T14:40:00Z">
          <w:r w:rsidR="008D766D" w:rsidRPr="00C97458" w:rsidDel="004F213D">
            <w:rPr>
              <w:rFonts w:asciiTheme="majorHAnsi" w:eastAsia="Times New Roman" w:hAnsiTheme="majorHAnsi" w:cstheme="majorHAnsi"/>
              <w:rPrChange w:id="3630" w:author="Diaz,Renata M" w:date="2020-06-11T15:21:00Z">
                <w:rPr>
                  <w:rFonts w:asciiTheme="majorHAnsi" w:eastAsia="Times New Roman" w:hAnsiTheme="majorHAnsi" w:cstheme="majorHAnsi"/>
                  <w:sz w:val="24"/>
                  <w:szCs w:val="24"/>
                </w:rPr>
              </w:rPrChange>
            </w:rPr>
            <w:t>ma</w:t>
          </w:r>
        </w:ins>
        <w:ins w:id="3631" w:author="Diaz,Renata M" w:date="2020-06-08T16:21:00Z">
          <w:r w:rsidR="009977B6" w:rsidRPr="00C97458" w:rsidDel="004F213D">
            <w:rPr>
              <w:rFonts w:asciiTheme="majorHAnsi" w:eastAsia="Times New Roman" w:hAnsiTheme="majorHAnsi" w:cstheme="majorHAnsi"/>
              <w:rPrChange w:id="3632" w:author="Diaz,Renata M" w:date="2020-06-11T15:21:00Z">
                <w:rPr>
                  <w:rFonts w:ascii="Times New Roman" w:eastAsia="Times New Roman" w:hAnsi="Times New Roman" w:cs="Times New Roman"/>
                  <w:sz w:val="24"/>
                  <w:szCs w:val="24"/>
                </w:rPr>
              </w:rPrChange>
            </w:rPr>
            <w:t xml:space="preserve">y affect our ability to distinguish between deviations and randomness via its effect on the variability of forms represented in the feasible set. </w:t>
          </w:r>
        </w:ins>
      </w:moveFrom>
      <w:moveFromRangeEnd w:id="3615"/>
      <w:ins w:id="3633" w:author="Diaz,Renata M" w:date="2020-06-08T16:21:00Z">
        <w:del w:id="3634" w:author="skmorgane" w:date="2020-06-26T10:37:00Z">
          <w:r w:rsidR="009977B6" w:rsidRPr="00C97458" w:rsidDel="0091528E">
            <w:rPr>
              <w:rFonts w:asciiTheme="majorHAnsi" w:eastAsia="Times New Roman" w:hAnsiTheme="majorHAnsi" w:cstheme="majorHAnsi"/>
              <w:rPrChange w:id="3635" w:author="Diaz,Renata M" w:date="2020-06-11T15:21:00Z">
                <w:rPr>
                  <w:rFonts w:ascii="Times New Roman" w:eastAsia="Times New Roman" w:hAnsi="Times New Roman" w:cs="Times New Roman"/>
                  <w:sz w:val="24"/>
                  <w:szCs w:val="24"/>
                </w:rPr>
              </w:rPrChange>
            </w:rPr>
            <w:delText xml:space="preserve">We found that </w:delText>
          </w:r>
        </w:del>
      </w:ins>
      <w:ins w:id="3636" w:author="skmorgane" w:date="2020-06-26T10:37:00Z">
        <w:r w:rsidR="0091528E">
          <w:rPr>
            <w:rFonts w:asciiTheme="majorHAnsi" w:eastAsia="Times New Roman" w:hAnsiTheme="majorHAnsi" w:cstheme="majorHAnsi"/>
          </w:rPr>
          <w:t xml:space="preserve">that </w:t>
        </w:r>
      </w:ins>
      <w:ins w:id="3637" w:author="Diaz,Renata M" w:date="2020-06-08T16:21:00Z">
        <w:del w:id="3638" w:author="skmorgane" w:date="2020-06-26T10:37:00Z">
          <w:r w:rsidR="009977B6" w:rsidRPr="00C97458" w:rsidDel="0091528E">
            <w:rPr>
              <w:rFonts w:asciiTheme="majorHAnsi" w:eastAsia="Times New Roman" w:hAnsiTheme="majorHAnsi" w:cstheme="majorHAnsi"/>
              <w:rPrChange w:id="3639" w:author="Diaz,Renata M" w:date="2020-06-11T15:21:00Z">
                <w:rPr>
                  <w:rFonts w:ascii="Times New Roman" w:eastAsia="Times New Roman" w:hAnsi="Times New Roman" w:cs="Times New Roman"/>
                  <w:sz w:val="24"/>
                  <w:szCs w:val="24"/>
                </w:rPr>
              </w:rPrChange>
            </w:rPr>
            <w:delText xml:space="preserve">the feasible sets for </w:delText>
          </w:r>
        </w:del>
        <w:r w:rsidR="009977B6" w:rsidRPr="00C97458">
          <w:rPr>
            <w:rFonts w:asciiTheme="majorHAnsi" w:eastAsia="Times New Roman" w:hAnsiTheme="majorHAnsi" w:cstheme="majorHAnsi"/>
            <w:rPrChange w:id="3640" w:author="Diaz,Renata M" w:date="2020-06-11T15:21:00Z">
              <w:rPr>
                <w:rFonts w:ascii="Times New Roman" w:eastAsia="Times New Roman" w:hAnsi="Times New Roman" w:cs="Times New Roman"/>
                <w:sz w:val="24"/>
                <w:szCs w:val="24"/>
              </w:rPr>
            </w:rPrChange>
          </w:rPr>
          <w:t>small communit</w:t>
        </w:r>
        <w:del w:id="3641" w:author="skmorgane" w:date="2020-06-26T10:37:00Z">
          <w:r w:rsidR="009977B6" w:rsidRPr="00C97458" w:rsidDel="0091528E">
            <w:rPr>
              <w:rFonts w:asciiTheme="majorHAnsi" w:eastAsia="Times New Roman" w:hAnsiTheme="majorHAnsi" w:cstheme="majorHAnsi"/>
              <w:rPrChange w:id="3642" w:author="Diaz,Renata M" w:date="2020-06-11T15:21:00Z">
                <w:rPr>
                  <w:rFonts w:ascii="Times New Roman" w:eastAsia="Times New Roman" w:hAnsi="Times New Roman" w:cs="Times New Roman"/>
                  <w:sz w:val="24"/>
                  <w:szCs w:val="24"/>
                </w:rPr>
              </w:rPrChange>
            </w:rPr>
            <w:delText>ies</w:delText>
          </w:r>
        </w:del>
      </w:ins>
      <w:ins w:id="3643" w:author="skmorgane" w:date="2020-06-26T10:37:00Z">
        <w:r w:rsidR="0091528E">
          <w:rPr>
            <w:rFonts w:asciiTheme="majorHAnsi" w:eastAsia="Times New Roman" w:hAnsiTheme="majorHAnsi" w:cstheme="majorHAnsi"/>
          </w:rPr>
          <w:t>y feasible sets</w:t>
        </w:r>
      </w:ins>
      <w:ins w:id="3644" w:author="Diaz,Renata M" w:date="2020-06-08T16:21:00Z">
        <w:r w:rsidR="009977B6" w:rsidRPr="00C97458">
          <w:rPr>
            <w:rFonts w:asciiTheme="majorHAnsi" w:eastAsia="Times New Roman" w:hAnsiTheme="majorHAnsi" w:cstheme="majorHAnsi"/>
            <w:rPrChange w:id="3645" w:author="Diaz,Renata M" w:date="2020-06-11T15:21:00Z">
              <w:rPr>
                <w:rFonts w:ascii="Times New Roman" w:eastAsia="Times New Roman" w:hAnsi="Times New Roman" w:cs="Times New Roman"/>
                <w:sz w:val="24"/>
                <w:szCs w:val="24"/>
              </w:rPr>
            </w:rPrChange>
          </w:rPr>
          <w:t xml:space="preserve"> have broader distributions of evenness</w:t>
        </w:r>
      </w:ins>
      <w:ins w:id="3646" w:author="Diaz,Renata M" w:date="2020-06-09T14:07:00Z">
        <w:r w:rsidR="006211C2" w:rsidRPr="00C97458">
          <w:rPr>
            <w:rFonts w:asciiTheme="majorHAnsi" w:eastAsia="Times New Roman" w:hAnsiTheme="majorHAnsi" w:cstheme="majorHAnsi"/>
            <w:rPrChange w:id="3647" w:author="Diaz,Renata M" w:date="2020-06-11T15:21:00Z">
              <w:rPr>
                <w:rFonts w:asciiTheme="majorHAnsi" w:eastAsia="Times New Roman" w:hAnsiTheme="majorHAnsi" w:cstheme="majorHAnsi"/>
                <w:sz w:val="24"/>
                <w:szCs w:val="24"/>
              </w:rPr>
            </w:rPrChange>
          </w:rPr>
          <w:t>,</w:t>
        </w:r>
      </w:ins>
      <w:ins w:id="3648" w:author="Diaz,Renata M" w:date="2020-06-08T16:21:00Z">
        <w:r w:rsidR="009977B6" w:rsidRPr="00C97458">
          <w:rPr>
            <w:rFonts w:asciiTheme="majorHAnsi" w:eastAsia="Times New Roman" w:hAnsiTheme="majorHAnsi" w:cstheme="majorHAnsi"/>
            <w:rPrChange w:id="3649" w:author="Diaz,Renata M" w:date="2020-06-11T15:21:00Z">
              <w:rPr>
                <w:rFonts w:ascii="Times New Roman" w:eastAsia="Times New Roman" w:hAnsi="Times New Roman" w:cs="Times New Roman"/>
                <w:sz w:val="24"/>
                <w:szCs w:val="24"/>
              </w:rPr>
            </w:rPrChange>
          </w:rPr>
          <w:t xml:space="preserve"> and especially skewness</w:t>
        </w:r>
      </w:ins>
      <w:ins w:id="3650" w:author="Diaz,Renata M" w:date="2020-06-09T14:07:00Z">
        <w:r w:rsidR="006211C2" w:rsidRPr="00C97458">
          <w:rPr>
            <w:rFonts w:asciiTheme="majorHAnsi" w:eastAsia="Times New Roman" w:hAnsiTheme="majorHAnsi" w:cstheme="majorHAnsi"/>
            <w:rPrChange w:id="3651" w:author="Diaz,Renata M" w:date="2020-06-11T15:21:00Z">
              <w:rPr>
                <w:rFonts w:asciiTheme="majorHAnsi" w:eastAsia="Times New Roman" w:hAnsiTheme="majorHAnsi" w:cstheme="majorHAnsi"/>
                <w:sz w:val="24"/>
                <w:szCs w:val="24"/>
              </w:rPr>
            </w:rPrChange>
          </w:rPr>
          <w:t>,</w:t>
        </w:r>
      </w:ins>
      <w:ins w:id="3652" w:author="Diaz,Renata M" w:date="2020-06-08T16:21:00Z">
        <w:r w:rsidR="009977B6" w:rsidRPr="00C97458">
          <w:rPr>
            <w:rFonts w:asciiTheme="majorHAnsi" w:eastAsia="Times New Roman" w:hAnsiTheme="majorHAnsi" w:cstheme="majorHAnsi"/>
            <w:rPrChange w:id="3653" w:author="Diaz,Renata M" w:date="2020-06-11T15:21:00Z">
              <w:rPr>
                <w:rFonts w:ascii="Times New Roman" w:eastAsia="Times New Roman" w:hAnsi="Times New Roman" w:cs="Times New Roman"/>
                <w:sz w:val="24"/>
                <w:szCs w:val="24"/>
              </w:rPr>
            </w:rPrChange>
          </w:rPr>
          <w:t xml:space="preserve"> than those for large communities</w:t>
        </w:r>
      </w:ins>
      <w:ins w:id="3654" w:author="Diaz,Renata M" w:date="2020-06-11T09:51:00Z">
        <w:r w:rsidR="003704B0" w:rsidRPr="00C97458">
          <w:rPr>
            <w:rFonts w:asciiTheme="majorHAnsi" w:eastAsia="Times New Roman" w:hAnsiTheme="majorHAnsi" w:cstheme="majorHAnsi"/>
            <w:rPrChange w:id="3655" w:author="Diaz,Renata M" w:date="2020-06-11T15:21:00Z">
              <w:rPr>
                <w:rFonts w:asciiTheme="majorHAnsi" w:eastAsia="Times New Roman" w:hAnsiTheme="majorHAnsi" w:cstheme="majorHAnsi"/>
                <w:sz w:val="24"/>
                <w:szCs w:val="24"/>
              </w:rPr>
            </w:rPrChange>
          </w:rPr>
          <w:t xml:space="preserve"> (</w:t>
        </w:r>
        <w:r w:rsidR="003704B0" w:rsidRPr="00C97458">
          <w:rPr>
            <w:rFonts w:asciiTheme="majorHAnsi" w:eastAsia="Times New Roman" w:hAnsiTheme="majorHAnsi" w:cstheme="majorHAnsi"/>
            <w:rPrChange w:id="3656" w:author="Diaz,Renata M" w:date="2020-06-11T15:21:00Z">
              <w:rPr>
                <w:rFonts w:asciiTheme="majorHAnsi" w:eastAsia="Times New Roman" w:hAnsiTheme="majorHAnsi" w:cstheme="majorHAnsi"/>
                <w:sz w:val="24"/>
                <w:szCs w:val="24"/>
              </w:rPr>
            </w:rPrChange>
          </w:rPr>
          <w:fldChar w:fldCharType="begin"/>
        </w:r>
        <w:r w:rsidR="003704B0" w:rsidRPr="00C97458">
          <w:rPr>
            <w:rFonts w:asciiTheme="majorHAnsi" w:eastAsia="Times New Roman" w:hAnsiTheme="majorHAnsi" w:cstheme="majorHAnsi"/>
            <w:rPrChange w:id="3657" w:author="Diaz,Renata M" w:date="2020-06-11T15:21:00Z">
              <w:rPr>
                <w:rFonts w:asciiTheme="majorHAnsi" w:eastAsia="Times New Roman" w:hAnsiTheme="majorHAnsi" w:cstheme="majorHAnsi"/>
                <w:sz w:val="24"/>
                <w:szCs w:val="24"/>
              </w:rPr>
            </w:rPrChange>
          </w:rPr>
          <w:instrText xml:space="preserve"> HYPERLINK  \l "_Figure_8:_95%" </w:instrText>
        </w:r>
        <w:r w:rsidR="003704B0" w:rsidRPr="00C97458">
          <w:rPr>
            <w:rFonts w:asciiTheme="majorHAnsi" w:eastAsia="Times New Roman" w:hAnsiTheme="majorHAnsi" w:cstheme="majorHAnsi"/>
            <w:rPrChange w:id="3658" w:author="Diaz,Renata M" w:date="2020-06-11T15:21:00Z">
              <w:rPr>
                <w:rFonts w:asciiTheme="majorHAnsi" w:eastAsia="Times New Roman" w:hAnsiTheme="majorHAnsi" w:cstheme="majorHAnsi"/>
                <w:sz w:val="24"/>
                <w:szCs w:val="24"/>
              </w:rPr>
            </w:rPrChange>
          </w:rPr>
          <w:fldChar w:fldCharType="separate"/>
        </w:r>
        <w:r w:rsidR="003704B0" w:rsidRPr="00C97458">
          <w:rPr>
            <w:rStyle w:val="Hyperlink"/>
            <w:rFonts w:asciiTheme="majorHAnsi" w:eastAsia="Times New Roman" w:hAnsiTheme="majorHAnsi" w:cstheme="majorHAnsi"/>
            <w:rPrChange w:id="3659" w:author="Diaz,Renata M" w:date="2020-06-11T15:21:00Z">
              <w:rPr>
                <w:rStyle w:val="Hyperlink"/>
                <w:rFonts w:asciiTheme="majorHAnsi" w:eastAsia="Times New Roman" w:hAnsiTheme="majorHAnsi" w:cstheme="majorHAnsi"/>
                <w:sz w:val="24"/>
                <w:szCs w:val="24"/>
              </w:rPr>
            </w:rPrChange>
          </w:rPr>
          <w:t>Figure</w:t>
        </w:r>
        <w:r w:rsidR="003704B0" w:rsidRPr="00C97458">
          <w:rPr>
            <w:rFonts w:asciiTheme="majorHAnsi" w:eastAsia="Times New Roman" w:hAnsiTheme="majorHAnsi" w:cstheme="majorHAnsi"/>
            <w:rPrChange w:id="3660" w:author="Diaz,Renata M" w:date="2020-06-11T15:21:00Z">
              <w:rPr>
                <w:rFonts w:asciiTheme="majorHAnsi" w:eastAsia="Times New Roman" w:hAnsiTheme="majorHAnsi" w:cstheme="majorHAnsi"/>
                <w:sz w:val="24"/>
                <w:szCs w:val="24"/>
              </w:rPr>
            </w:rPrChange>
          </w:rPr>
          <w:fldChar w:fldCharType="end"/>
        </w:r>
        <w:r w:rsidR="003704B0" w:rsidRPr="00C97458">
          <w:rPr>
            <w:rFonts w:asciiTheme="majorHAnsi" w:eastAsia="Times New Roman" w:hAnsiTheme="majorHAnsi" w:cstheme="majorHAnsi"/>
            <w:rPrChange w:id="3661" w:author="Diaz,Renata M" w:date="2020-06-11T15:21:00Z">
              <w:rPr>
                <w:rFonts w:asciiTheme="majorHAnsi" w:eastAsia="Times New Roman" w:hAnsiTheme="majorHAnsi" w:cstheme="majorHAnsi"/>
                <w:sz w:val="24"/>
                <w:szCs w:val="24"/>
              </w:rPr>
            </w:rPrChange>
          </w:rPr>
          <w:t>)</w:t>
        </w:r>
      </w:ins>
      <w:ins w:id="3662" w:author="Diaz,Renata M" w:date="2020-06-08T16:21:00Z">
        <w:r w:rsidR="009977B6" w:rsidRPr="00C97458">
          <w:rPr>
            <w:rFonts w:asciiTheme="majorHAnsi" w:eastAsia="Times New Roman" w:hAnsiTheme="majorHAnsi" w:cstheme="majorHAnsi"/>
            <w:rPrChange w:id="3663" w:author="Diaz,Renata M" w:date="2020-06-11T15:21:00Z">
              <w:rPr>
                <w:rFonts w:ascii="Times New Roman" w:eastAsia="Times New Roman" w:hAnsi="Times New Roman" w:cs="Times New Roman"/>
                <w:sz w:val="24"/>
                <w:szCs w:val="24"/>
              </w:rPr>
            </w:rPrChange>
          </w:rPr>
          <w:t xml:space="preserve">. For communities of the sizes represented in the FIA dataset, the 95% interval of skewness values often encompasses more than 80% of the entire range of values; for larger communities, the 95% interval spans closer to 60% of the full range. </w:t>
        </w:r>
      </w:ins>
      <w:ins w:id="3664" w:author="Diaz,Renata M" w:date="2020-06-11T14:43:00Z">
        <w:r w:rsidR="00486725" w:rsidRPr="00C97458">
          <w:rPr>
            <w:rFonts w:asciiTheme="majorHAnsi" w:eastAsia="Times New Roman" w:hAnsiTheme="majorHAnsi" w:cstheme="majorHAnsi"/>
            <w:rPrChange w:id="3665" w:author="Diaz,Renata M" w:date="2020-06-11T15:21:00Z">
              <w:rPr>
                <w:rFonts w:asciiTheme="majorHAnsi" w:eastAsia="Times New Roman" w:hAnsiTheme="majorHAnsi" w:cstheme="majorHAnsi"/>
                <w:sz w:val="24"/>
                <w:szCs w:val="24"/>
              </w:rPr>
            </w:rPrChange>
          </w:rPr>
          <w:t xml:space="preserve">This </w:t>
        </w:r>
      </w:ins>
      <w:ins w:id="3666" w:author="Diaz,Renata M" w:date="2020-06-08T16:21:00Z">
        <w:r w:rsidR="009977B6" w:rsidRPr="00C97458">
          <w:rPr>
            <w:rFonts w:asciiTheme="majorHAnsi" w:eastAsia="Times New Roman" w:hAnsiTheme="majorHAnsi" w:cstheme="majorHAnsi"/>
            <w:rPrChange w:id="3667" w:author="Diaz,Renata M" w:date="2020-06-11T15:21:00Z">
              <w:rPr>
                <w:rFonts w:ascii="Times New Roman" w:eastAsia="Times New Roman" w:hAnsi="Times New Roman" w:cs="Times New Roman"/>
                <w:sz w:val="24"/>
                <w:szCs w:val="24"/>
              </w:rPr>
            </w:rPrChange>
          </w:rPr>
          <w:t>is consistent with concepts from statistical mechanics</w:t>
        </w:r>
      </w:ins>
      <w:ins w:id="3668" w:author="Diaz,Renata M" w:date="2020-06-11T14:46:00Z">
        <w:r w:rsidR="003C00F9" w:rsidRPr="00C97458">
          <w:rPr>
            <w:rFonts w:asciiTheme="majorHAnsi" w:eastAsia="Times New Roman" w:hAnsiTheme="majorHAnsi" w:cstheme="majorHAnsi"/>
            <w:rPrChange w:id="3669" w:author="Diaz,Renata M" w:date="2020-06-11T15:21:00Z">
              <w:rPr>
                <w:rFonts w:asciiTheme="majorHAnsi" w:eastAsia="Times New Roman" w:hAnsiTheme="majorHAnsi" w:cstheme="majorHAnsi"/>
                <w:sz w:val="24"/>
                <w:szCs w:val="24"/>
              </w:rPr>
            </w:rPrChange>
          </w:rPr>
          <w:t>: l</w:t>
        </w:r>
      </w:ins>
      <w:ins w:id="3670" w:author="Diaz,Renata M" w:date="2020-06-08T16:21:00Z">
        <w:r w:rsidR="009977B6" w:rsidRPr="00C97458">
          <w:rPr>
            <w:rFonts w:asciiTheme="majorHAnsi" w:eastAsia="Times New Roman" w:hAnsiTheme="majorHAnsi" w:cstheme="majorHAnsi"/>
            <w:rPrChange w:id="3671" w:author="Diaz,Renata M" w:date="2020-06-11T15:21:00Z">
              <w:rPr>
                <w:rFonts w:ascii="Times New Roman" w:eastAsia="Times New Roman" w:hAnsi="Times New Roman" w:cs="Times New Roman"/>
                <w:sz w:val="24"/>
                <w:szCs w:val="24"/>
              </w:rPr>
            </w:rPrChange>
          </w:rPr>
          <w:t xml:space="preserve">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w:t>
        </w:r>
      </w:ins>
      <w:ins w:id="3672" w:author="Diaz,Renata M" w:date="2020-06-11T14:46:00Z">
        <w:r w:rsidR="00B42882" w:rsidRPr="00C97458">
          <w:rPr>
            <w:rFonts w:asciiTheme="majorHAnsi" w:eastAsia="Times New Roman" w:hAnsiTheme="majorHAnsi" w:cstheme="majorHAnsi"/>
            <w:rPrChange w:id="3673" w:author="Diaz,Renata M" w:date="2020-06-11T15:21:00Z">
              <w:rPr>
                <w:rFonts w:asciiTheme="majorHAnsi" w:eastAsia="Times New Roman" w:hAnsiTheme="majorHAnsi" w:cstheme="majorHAnsi"/>
                <w:sz w:val="24"/>
                <w:szCs w:val="24"/>
              </w:rPr>
            </w:rPrChange>
          </w:rPr>
          <w:t>Small</w:t>
        </w:r>
      </w:ins>
      <w:ins w:id="3674" w:author="Diaz,Renata M" w:date="2020-06-08T16:21:00Z">
        <w:r w:rsidR="009977B6" w:rsidRPr="00C97458">
          <w:rPr>
            <w:rFonts w:asciiTheme="majorHAnsi" w:eastAsia="Times New Roman" w:hAnsiTheme="majorHAnsi" w:cstheme="majorHAnsi"/>
            <w:rPrChange w:id="3675" w:author="Diaz,Renata M" w:date="2020-06-11T15:21:00Z">
              <w:rPr>
                <w:rFonts w:ascii="Times New Roman" w:eastAsia="Times New Roman" w:hAnsi="Times New Roman" w:cs="Times New Roman"/>
                <w:sz w:val="24"/>
                <w:szCs w:val="24"/>
              </w:rPr>
            </w:rPrChange>
          </w:rPr>
          <w:t xml:space="preserve"> communities have relatively few possible arrangements and relatively broad distributions of likely shapes. Observations may deviate from the </w:t>
        </w:r>
        <w:r w:rsidR="009977B6" w:rsidRPr="00C97458">
          <w:rPr>
            <w:rFonts w:asciiTheme="majorHAnsi" w:eastAsia="Times New Roman" w:hAnsiTheme="majorHAnsi" w:cstheme="majorHAnsi"/>
            <w:i/>
            <w:iCs/>
            <w:rPrChange w:id="3676" w:author="Diaz,Renata M" w:date="2020-06-11T15:21:00Z">
              <w:rPr>
                <w:rFonts w:ascii="Times New Roman" w:eastAsia="Times New Roman" w:hAnsi="Times New Roman" w:cs="Times New Roman"/>
                <w:sz w:val="24"/>
                <w:szCs w:val="24"/>
              </w:rPr>
            </w:rPrChange>
          </w:rPr>
          <w:t>most</w:t>
        </w:r>
        <w:r w:rsidR="009977B6" w:rsidRPr="00C97458">
          <w:rPr>
            <w:rFonts w:asciiTheme="majorHAnsi" w:eastAsia="Times New Roman" w:hAnsiTheme="majorHAnsi" w:cstheme="majorHAnsi"/>
            <w:rPrChange w:id="3677" w:author="Diaz,Renata M" w:date="2020-06-11T15:21:00Z">
              <w:rPr>
                <w:rFonts w:ascii="Times New Roman" w:eastAsia="Times New Roman" w:hAnsi="Times New Roman" w:cs="Times New Roman"/>
                <w:sz w:val="24"/>
                <w:szCs w:val="24"/>
              </w:rPr>
            </w:rPrChange>
          </w:rPr>
          <w:t>-likely form, but only the most extreme deviations will be highly unlikely given the breadth of the corresponding probability distribution.</w:t>
        </w:r>
      </w:ins>
      <w:ins w:id="3678" w:author="Diaz,Renata M" w:date="2020-06-11T15:14:00Z">
        <w:r w:rsidR="00337CDF" w:rsidRPr="00C97458">
          <w:rPr>
            <w:rFonts w:asciiTheme="majorHAnsi" w:eastAsia="Times New Roman" w:hAnsiTheme="majorHAnsi" w:cstheme="majorHAnsi"/>
            <w:rPrChange w:id="3679" w:author="Diaz,Renata M" w:date="2020-06-11T15:21:00Z">
              <w:rPr>
                <w:rFonts w:asciiTheme="majorHAnsi" w:eastAsia="Times New Roman" w:hAnsiTheme="majorHAnsi" w:cstheme="majorHAnsi"/>
                <w:sz w:val="24"/>
                <w:szCs w:val="24"/>
              </w:rPr>
            </w:rPrChange>
          </w:rPr>
          <w:t xml:space="preserve"> Although we</w:t>
        </w:r>
      </w:ins>
      <w:ins w:id="3680" w:author="Diaz,Renata M" w:date="2020-06-11T14:43:00Z">
        <w:r w:rsidR="00486725" w:rsidRPr="00C97458">
          <w:rPr>
            <w:rFonts w:asciiTheme="majorHAnsi" w:eastAsia="Times New Roman" w:hAnsiTheme="majorHAnsi" w:cstheme="majorHAnsi"/>
            <w:rPrChange w:id="3681" w:author="Diaz,Renata M" w:date="2020-06-11T15:21:00Z">
              <w:rPr>
                <w:rFonts w:asciiTheme="majorHAnsi" w:eastAsia="Times New Roman" w:hAnsiTheme="majorHAnsi" w:cstheme="majorHAnsi"/>
                <w:sz w:val="24"/>
                <w:szCs w:val="24"/>
              </w:rPr>
            </w:rPrChange>
          </w:rPr>
          <w:t xml:space="preserve"> cannot definitively show that small community size accounts for the pronounced difference in deviations between FIA and other datasets, we think it the most likely </w:t>
        </w:r>
      </w:ins>
      <w:ins w:id="3682" w:author="Diaz,Renata M" w:date="2020-06-11T14:44:00Z">
        <w:r w:rsidR="00AD75E9" w:rsidRPr="00C97458">
          <w:rPr>
            <w:rFonts w:asciiTheme="majorHAnsi" w:eastAsia="Times New Roman" w:hAnsiTheme="majorHAnsi" w:cstheme="majorHAnsi"/>
            <w:rPrChange w:id="3683" w:author="Diaz,Renata M" w:date="2020-06-11T15:21:00Z">
              <w:rPr>
                <w:rFonts w:asciiTheme="majorHAnsi" w:eastAsia="Times New Roman" w:hAnsiTheme="majorHAnsi" w:cstheme="majorHAnsi"/>
                <w:sz w:val="24"/>
                <w:szCs w:val="24"/>
              </w:rPr>
            </w:rPrChange>
          </w:rPr>
          <w:t xml:space="preserve">explanation, given that we observe broad statistical constraints for small communities and </w:t>
        </w:r>
      </w:ins>
      <w:ins w:id="3684" w:author="Diaz,Renata M" w:date="2020-06-11T14:48:00Z">
        <w:r w:rsidR="00701CF0" w:rsidRPr="00C97458">
          <w:rPr>
            <w:rFonts w:asciiTheme="majorHAnsi" w:eastAsia="Times New Roman" w:hAnsiTheme="majorHAnsi" w:cstheme="majorHAnsi"/>
            <w:rPrChange w:id="3685" w:author="Diaz,Renata M" w:date="2020-06-11T15:21:00Z">
              <w:rPr>
                <w:rFonts w:asciiTheme="majorHAnsi" w:eastAsia="Times New Roman" w:hAnsiTheme="majorHAnsi" w:cstheme="majorHAnsi"/>
                <w:sz w:val="24"/>
                <w:szCs w:val="24"/>
              </w:rPr>
            </w:rPrChange>
          </w:rPr>
          <w:t xml:space="preserve">that </w:t>
        </w:r>
      </w:ins>
      <w:ins w:id="3686" w:author="Diaz,Renata M" w:date="2020-06-11T15:13:00Z">
        <w:r w:rsidR="00C9356E" w:rsidRPr="00C97458">
          <w:rPr>
            <w:rFonts w:asciiTheme="majorHAnsi" w:eastAsia="Times New Roman" w:hAnsiTheme="majorHAnsi" w:cstheme="majorHAnsi"/>
            <w:rPrChange w:id="3687" w:author="Diaz,Renata M" w:date="2020-06-11T15:21:00Z">
              <w:rPr>
                <w:rFonts w:asciiTheme="majorHAnsi" w:eastAsia="Times New Roman" w:hAnsiTheme="majorHAnsi" w:cstheme="majorHAnsi"/>
                <w:sz w:val="24"/>
                <w:szCs w:val="24"/>
              </w:rPr>
            </w:rPrChange>
          </w:rPr>
          <w:t xml:space="preserve">we see similarly less-common deviations in small communities </w:t>
        </w:r>
        <w:del w:id="3688" w:author="skmorgane" w:date="2020-06-26T10:39:00Z">
          <w:r w:rsidR="00C9356E" w:rsidRPr="00C97458" w:rsidDel="0091528E">
            <w:rPr>
              <w:rFonts w:asciiTheme="majorHAnsi" w:eastAsia="Times New Roman" w:hAnsiTheme="majorHAnsi" w:cstheme="majorHAnsi"/>
              <w:rPrChange w:id="3689" w:author="Diaz,Renata M" w:date="2020-06-11T15:21:00Z">
                <w:rPr>
                  <w:rFonts w:asciiTheme="majorHAnsi" w:eastAsia="Times New Roman" w:hAnsiTheme="majorHAnsi" w:cstheme="majorHAnsi"/>
                  <w:sz w:val="24"/>
                  <w:szCs w:val="24"/>
                </w:rPr>
              </w:rPrChange>
            </w:rPr>
            <w:delText>from</w:delText>
          </w:r>
        </w:del>
      </w:ins>
      <w:ins w:id="3690" w:author="skmorgane" w:date="2020-06-26T10:39:00Z">
        <w:r w:rsidR="0091528E">
          <w:rPr>
            <w:rFonts w:asciiTheme="majorHAnsi" w:eastAsia="Times New Roman" w:hAnsiTheme="majorHAnsi" w:cstheme="majorHAnsi"/>
          </w:rPr>
          <w:t>in the</w:t>
        </w:r>
      </w:ins>
      <w:ins w:id="3691" w:author="Diaz,Renata M" w:date="2020-06-11T15:13:00Z">
        <w:r w:rsidR="00C9356E" w:rsidRPr="00C97458">
          <w:rPr>
            <w:rFonts w:asciiTheme="majorHAnsi" w:eastAsia="Times New Roman" w:hAnsiTheme="majorHAnsi" w:cstheme="majorHAnsi"/>
            <w:rPrChange w:id="3692" w:author="Diaz,Renata M" w:date="2020-06-11T15:21:00Z">
              <w:rPr>
                <w:rFonts w:asciiTheme="majorHAnsi" w:eastAsia="Times New Roman" w:hAnsiTheme="majorHAnsi" w:cstheme="majorHAnsi"/>
                <w:sz w:val="24"/>
                <w:szCs w:val="24"/>
              </w:rPr>
            </w:rPrChange>
          </w:rPr>
          <w:t xml:space="preserve"> non-FIA datasets</w:t>
        </w:r>
      </w:ins>
      <w:ins w:id="3693" w:author="Diaz,Renata M" w:date="2020-06-11T14:45:00Z">
        <w:r w:rsidR="00AD75E9" w:rsidRPr="00C97458">
          <w:rPr>
            <w:rFonts w:asciiTheme="majorHAnsi" w:eastAsia="Times New Roman" w:hAnsiTheme="majorHAnsi" w:cstheme="majorHAnsi"/>
            <w:rPrChange w:id="3694" w:author="Diaz,Renata M" w:date="2020-06-11T15:21:00Z">
              <w:rPr>
                <w:rFonts w:asciiTheme="majorHAnsi" w:eastAsia="Times New Roman" w:hAnsiTheme="majorHAnsi" w:cstheme="majorHAnsi"/>
                <w:sz w:val="24"/>
                <w:szCs w:val="24"/>
              </w:rPr>
            </w:rPrChange>
          </w:rPr>
          <w:t>.</w:t>
        </w:r>
      </w:ins>
      <w:ins w:id="3695" w:author="Diaz,Renata M" w:date="2020-06-11T15:15:00Z">
        <w:r w:rsidR="00FC68C9" w:rsidRPr="00C97458">
          <w:rPr>
            <w:rFonts w:asciiTheme="majorHAnsi" w:eastAsia="Times New Roman" w:hAnsiTheme="majorHAnsi" w:cstheme="majorHAnsi"/>
            <w:rPrChange w:id="3696" w:author="Diaz,Renata M" w:date="2020-06-11T15:21:00Z">
              <w:rPr>
                <w:rFonts w:asciiTheme="majorHAnsi" w:eastAsia="Times New Roman" w:hAnsiTheme="majorHAnsi" w:cstheme="majorHAnsi"/>
                <w:sz w:val="24"/>
                <w:szCs w:val="24"/>
              </w:rPr>
            </w:rPrChange>
          </w:rPr>
          <w:t xml:space="preserve"> </w:t>
        </w:r>
      </w:ins>
    </w:p>
    <w:p w14:paraId="0F792157" w14:textId="77777777" w:rsidR="00DA27E1" w:rsidRPr="00C97458" w:rsidRDefault="00DA27E1">
      <w:pPr>
        <w:rPr>
          <w:ins w:id="3697" w:author="Diaz,Renata M" w:date="2020-06-11T14:44:00Z"/>
          <w:rFonts w:asciiTheme="majorHAnsi" w:eastAsia="Times New Roman" w:hAnsiTheme="majorHAnsi" w:cstheme="majorHAnsi"/>
          <w:rPrChange w:id="3698" w:author="Diaz,Renata M" w:date="2020-06-11T15:21:00Z">
            <w:rPr>
              <w:ins w:id="3699" w:author="Diaz,Renata M" w:date="2020-06-11T14:44:00Z"/>
              <w:rFonts w:asciiTheme="majorHAnsi" w:eastAsia="Times New Roman" w:hAnsiTheme="majorHAnsi" w:cstheme="majorHAnsi"/>
              <w:sz w:val="24"/>
              <w:szCs w:val="24"/>
            </w:rPr>
          </w:rPrChange>
        </w:rPr>
      </w:pPr>
    </w:p>
    <w:p w14:paraId="4DBBBA41" w14:textId="2FE76892" w:rsidR="009977B6" w:rsidRDefault="00486725" w:rsidP="009977B6">
      <w:pPr>
        <w:rPr>
          <w:ins w:id="3700" w:author="skmorgane" w:date="2020-06-26T10:59:00Z"/>
          <w:rFonts w:asciiTheme="majorHAnsi" w:hAnsiTheme="majorHAnsi" w:cstheme="majorHAnsi"/>
        </w:rPr>
      </w:pPr>
      <w:ins w:id="3701" w:author="Diaz,Renata M" w:date="2020-06-11T14:43:00Z">
        <w:r w:rsidRPr="00C97458">
          <w:rPr>
            <w:rFonts w:asciiTheme="majorHAnsi" w:eastAsia="Times New Roman" w:hAnsiTheme="majorHAnsi" w:cstheme="majorHAnsi"/>
            <w:rPrChange w:id="3702" w:author="Diaz,Renata M" w:date="2020-06-11T15:21:00Z">
              <w:rPr>
                <w:rFonts w:asciiTheme="majorHAnsi" w:eastAsia="Times New Roman" w:hAnsiTheme="majorHAnsi" w:cstheme="majorHAnsi"/>
                <w:sz w:val="24"/>
                <w:szCs w:val="24"/>
              </w:rPr>
            </w:rPrChange>
          </w:rPr>
          <w:t xml:space="preserve">If this is indeed the case, it means that </w:t>
        </w:r>
      </w:ins>
      <w:ins w:id="3703" w:author="Diaz,Renata M" w:date="2020-06-08T16:21:00Z">
        <w:r w:rsidR="009977B6" w:rsidRPr="00C97458">
          <w:rPr>
            <w:rFonts w:asciiTheme="majorHAnsi" w:eastAsia="Times New Roman" w:hAnsiTheme="majorHAnsi" w:cstheme="majorHAnsi"/>
            <w:rPrChange w:id="3704" w:author="Diaz,Renata M" w:date="2020-06-11T15:21:00Z">
              <w:rPr>
                <w:rFonts w:ascii="Times New Roman" w:eastAsia="Times New Roman" w:hAnsi="Times New Roman" w:cs="Times New Roman"/>
                <w:sz w:val="24"/>
                <w:szCs w:val="24"/>
              </w:rPr>
            </w:rPrChange>
          </w:rPr>
          <w:t xml:space="preserve">small-community considerations </w:t>
        </w:r>
      </w:ins>
      <w:ins w:id="3705" w:author="Diaz,Renata M" w:date="2020-06-11T14:43:00Z">
        <w:r w:rsidRPr="00C97458">
          <w:rPr>
            <w:rFonts w:asciiTheme="majorHAnsi" w:eastAsia="Times New Roman" w:hAnsiTheme="majorHAnsi" w:cstheme="majorHAnsi"/>
            <w:rPrChange w:id="3706" w:author="Diaz,Renata M" w:date="2020-06-11T15:21:00Z">
              <w:rPr>
                <w:rFonts w:asciiTheme="majorHAnsi" w:eastAsia="Times New Roman" w:hAnsiTheme="majorHAnsi" w:cstheme="majorHAnsi"/>
                <w:sz w:val="24"/>
                <w:szCs w:val="24"/>
              </w:rPr>
            </w:rPrChange>
          </w:rPr>
          <w:t>are</w:t>
        </w:r>
      </w:ins>
      <w:ins w:id="3707" w:author="Diaz,Renata M" w:date="2020-06-08T16:21:00Z">
        <w:r w:rsidR="009977B6" w:rsidRPr="00C97458">
          <w:rPr>
            <w:rFonts w:asciiTheme="majorHAnsi" w:eastAsia="Times New Roman" w:hAnsiTheme="majorHAnsi" w:cstheme="majorHAnsi"/>
            <w:rPrChange w:id="3708" w:author="Diaz,Renata M" w:date="2020-06-11T15:21:00Z">
              <w:rPr>
                <w:rFonts w:ascii="Times New Roman" w:eastAsia="Times New Roman" w:hAnsi="Times New Roman" w:cs="Times New Roman"/>
                <w:sz w:val="24"/>
                <w:szCs w:val="24"/>
              </w:rPr>
            </w:rPrChange>
          </w:rPr>
          <w:t xml:space="preserve"> relevant for ranges of S and N that are quite common in ecology. The FIA communities range in size from x to y species and x to y individuals. These are by no means hard thresholds, but they </w:t>
        </w:r>
      </w:ins>
      <w:ins w:id="3709" w:author="Diaz,Renata M" w:date="2020-06-11T15:15:00Z">
        <w:r w:rsidR="00EE6EF8" w:rsidRPr="00C97458">
          <w:rPr>
            <w:rFonts w:asciiTheme="majorHAnsi" w:eastAsia="Times New Roman" w:hAnsiTheme="majorHAnsi" w:cstheme="majorHAnsi"/>
            <w:rPrChange w:id="3710" w:author="Diaz,Renata M" w:date="2020-06-11T15:21:00Z">
              <w:rPr>
                <w:rFonts w:asciiTheme="majorHAnsi" w:eastAsia="Times New Roman" w:hAnsiTheme="majorHAnsi" w:cstheme="majorHAnsi"/>
                <w:sz w:val="24"/>
                <w:szCs w:val="24"/>
              </w:rPr>
            </w:rPrChange>
          </w:rPr>
          <w:t>may</w:t>
        </w:r>
      </w:ins>
      <w:ins w:id="3711" w:author="Diaz,Renata M" w:date="2020-06-08T16:21:00Z">
        <w:r w:rsidR="009977B6" w:rsidRPr="00C97458">
          <w:rPr>
            <w:rFonts w:asciiTheme="majorHAnsi" w:eastAsia="Times New Roman" w:hAnsiTheme="majorHAnsi" w:cstheme="majorHAnsi"/>
            <w:rPrChange w:id="3712" w:author="Diaz,Renata M" w:date="2020-06-11T15:21:00Z">
              <w:rPr>
                <w:rFonts w:ascii="Times New Roman" w:eastAsia="Times New Roman" w:hAnsi="Times New Roman" w:cs="Times New Roman"/>
                <w:sz w:val="24"/>
                <w:szCs w:val="24"/>
              </w:rPr>
            </w:rPrChange>
          </w:rPr>
          <w:t xml:space="preserve"> indicate a general range of values below which we have relatively </w:t>
        </w:r>
      </w:ins>
      <w:ins w:id="3713" w:author="Diaz,Renata M" w:date="2020-06-09T14:08:00Z">
        <w:r w:rsidR="006140DD" w:rsidRPr="00C97458">
          <w:rPr>
            <w:rFonts w:asciiTheme="majorHAnsi" w:eastAsia="Times New Roman" w:hAnsiTheme="majorHAnsi" w:cstheme="majorHAnsi"/>
            <w:rPrChange w:id="3714" w:author="Diaz,Renata M" w:date="2020-06-11T15:21:00Z">
              <w:rPr>
                <w:rFonts w:asciiTheme="majorHAnsi" w:eastAsia="Times New Roman" w:hAnsiTheme="majorHAnsi" w:cstheme="majorHAnsi"/>
                <w:sz w:val="24"/>
                <w:szCs w:val="24"/>
              </w:rPr>
            </w:rPrChange>
          </w:rPr>
          <w:t>diminished</w:t>
        </w:r>
      </w:ins>
      <w:ins w:id="3715" w:author="Diaz,Renata M" w:date="2020-06-08T16:21:00Z">
        <w:r w:rsidR="009977B6" w:rsidRPr="00C97458">
          <w:rPr>
            <w:rFonts w:asciiTheme="majorHAnsi" w:eastAsia="Times New Roman" w:hAnsiTheme="majorHAnsi" w:cstheme="majorHAnsi"/>
            <w:rPrChange w:id="3716" w:author="Diaz,Renata M" w:date="2020-06-11T15:21: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w:t>
        </w:r>
      </w:ins>
      <w:ins w:id="3717" w:author="Diaz,Renata M" w:date="2020-06-11T15:16:00Z">
        <w:r w:rsidR="00AD3229" w:rsidRPr="00C97458">
          <w:rPr>
            <w:rFonts w:asciiTheme="majorHAnsi" w:eastAsia="Times New Roman" w:hAnsiTheme="majorHAnsi" w:cstheme="majorHAnsi"/>
            <w:rPrChange w:id="3718" w:author="Diaz,Renata M" w:date="2020-06-11T15:21:00Z">
              <w:rPr>
                <w:rFonts w:asciiTheme="majorHAnsi" w:eastAsia="Times New Roman" w:hAnsiTheme="majorHAnsi" w:cstheme="majorHAnsi"/>
                <w:sz w:val="24"/>
                <w:szCs w:val="24"/>
              </w:rPr>
            </w:rPrChange>
          </w:rPr>
          <w:t xml:space="preserve"> </w:t>
        </w:r>
      </w:ins>
      <w:ins w:id="3719" w:author="Diaz,Renata M" w:date="2020-06-11T15:17:00Z">
        <w:r w:rsidR="00AD3229" w:rsidRPr="00C97458">
          <w:rPr>
            <w:rFonts w:asciiTheme="majorHAnsi" w:eastAsia="Times New Roman" w:hAnsiTheme="majorHAnsi" w:cstheme="majorHAnsi"/>
            <w:rPrChange w:id="3720" w:author="Diaz,Renata M" w:date="2020-06-11T15:21:00Z">
              <w:rPr>
                <w:rFonts w:asciiTheme="majorHAnsi" w:eastAsia="Times New Roman" w:hAnsiTheme="majorHAnsi" w:cstheme="majorHAnsi"/>
                <w:sz w:val="24"/>
                <w:szCs w:val="24"/>
              </w:rPr>
            </w:rPrChange>
          </w:rPr>
          <w:t>may</w:t>
        </w:r>
      </w:ins>
      <w:ins w:id="3721" w:author="Diaz,Renata M" w:date="2020-06-08T16:21:00Z">
        <w:r w:rsidR="009977B6" w:rsidRPr="00C97458">
          <w:rPr>
            <w:rFonts w:asciiTheme="majorHAnsi" w:eastAsia="Times New Roman" w:hAnsiTheme="majorHAnsi" w:cstheme="majorHAnsi"/>
            <w:rPrChange w:id="3722" w:author="Diaz,Renata M" w:date="2020-06-11T15:21:00Z">
              <w:rPr>
                <w:rFonts w:ascii="Times New Roman" w:eastAsia="Times New Roman" w:hAnsi="Times New Roman" w:cs="Times New Roman"/>
                <w:sz w:val="24"/>
                <w:szCs w:val="24"/>
              </w:rPr>
            </w:rPrChange>
          </w:rPr>
          <w:t xml:space="preserve"> stand to learn the most by focusing on SADs from relatively large communities. In the meantime, sampling the range of forms represented in the feasible set </w:t>
        </w:r>
      </w:ins>
      <w:ins w:id="3723" w:author="Diaz,Renata M" w:date="2020-06-11T15:18:00Z">
        <w:r w:rsidR="00E90511" w:rsidRPr="00C97458">
          <w:rPr>
            <w:rFonts w:asciiTheme="majorHAnsi" w:eastAsia="Times New Roman" w:hAnsiTheme="majorHAnsi" w:cstheme="majorHAnsi"/>
            <w:rPrChange w:id="3724" w:author="Diaz,Renata M" w:date="2020-06-11T15:21:00Z">
              <w:rPr>
                <w:rFonts w:asciiTheme="majorHAnsi" w:eastAsia="Times New Roman" w:hAnsiTheme="majorHAnsi" w:cstheme="majorHAnsi"/>
                <w:sz w:val="24"/>
                <w:szCs w:val="24"/>
              </w:rPr>
            </w:rPrChange>
          </w:rPr>
          <w:t>helps us identify when the statistical constraint is relatively broad</w:t>
        </w:r>
      </w:ins>
      <w:ins w:id="3725" w:author="Diaz,Renata M" w:date="2020-06-11T15:19:00Z">
        <w:r w:rsidR="00E90511" w:rsidRPr="00C97458">
          <w:rPr>
            <w:rFonts w:asciiTheme="majorHAnsi" w:eastAsia="Times New Roman" w:hAnsiTheme="majorHAnsi" w:cstheme="majorHAnsi"/>
            <w:rPrChange w:id="3726" w:author="Diaz,Renata M" w:date="2020-06-11T15:21:00Z">
              <w:rPr>
                <w:rFonts w:asciiTheme="majorHAnsi" w:eastAsia="Times New Roman" w:hAnsiTheme="majorHAnsi" w:cstheme="majorHAnsi"/>
                <w:sz w:val="24"/>
                <w:szCs w:val="24"/>
              </w:rPr>
            </w:rPrChange>
          </w:rPr>
          <w:t>, and may even he</w:t>
        </w:r>
      </w:ins>
      <w:ins w:id="3727" w:author="Diaz,Renata M" w:date="2020-06-11T15:20:00Z">
        <w:r w:rsidR="00E90511" w:rsidRPr="00C97458">
          <w:rPr>
            <w:rFonts w:asciiTheme="majorHAnsi" w:eastAsia="Times New Roman" w:hAnsiTheme="majorHAnsi" w:cstheme="majorHAnsi"/>
            <w:rPrChange w:id="3728" w:author="Diaz,Renata M" w:date="2020-06-11T15:21:00Z">
              <w:rPr>
                <w:rFonts w:asciiTheme="majorHAnsi" w:eastAsia="Times New Roman" w:hAnsiTheme="majorHAnsi" w:cstheme="majorHAnsi"/>
                <w:sz w:val="24"/>
                <w:szCs w:val="24"/>
              </w:rPr>
            </w:rPrChange>
          </w:rPr>
          <w:t>lp us develop a type of power analysis to</w:t>
        </w:r>
      </w:ins>
      <w:ins w:id="3729" w:author="Diaz,Renata M" w:date="2020-06-11T15:21:00Z">
        <w:r w:rsidR="00E90511" w:rsidRPr="00C97458">
          <w:rPr>
            <w:rFonts w:asciiTheme="majorHAnsi" w:eastAsia="Times New Roman" w:hAnsiTheme="majorHAnsi" w:cstheme="majorHAnsi"/>
            <w:rPrChange w:id="3730" w:author="Diaz,Renata M" w:date="2020-06-11T15:21:00Z">
              <w:rPr>
                <w:rFonts w:asciiTheme="majorHAnsi" w:eastAsia="Times New Roman" w:hAnsiTheme="majorHAnsi" w:cstheme="majorHAnsi"/>
                <w:sz w:val="24"/>
                <w:szCs w:val="24"/>
              </w:rPr>
            </w:rPrChange>
          </w:rPr>
          <w:t xml:space="preserve"> find the </w:t>
        </w:r>
      </w:ins>
      <w:ins w:id="3731" w:author="Diaz,Renata M" w:date="2020-06-11T15:22:00Z">
        <w:r w:rsidR="00D34091">
          <w:rPr>
            <w:rFonts w:asciiTheme="majorHAnsi" w:eastAsia="Times New Roman" w:hAnsiTheme="majorHAnsi" w:cstheme="majorHAnsi"/>
          </w:rPr>
          <w:t>smallest</w:t>
        </w:r>
      </w:ins>
      <w:ins w:id="3732" w:author="Diaz,Renata M" w:date="2020-06-11T15:21:00Z">
        <w:r w:rsidR="00E90511" w:rsidRPr="00C97458">
          <w:rPr>
            <w:rFonts w:asciiTheme="majorHAnsi" w:eastAsia="Times New Roman" w:hAnsiTheme="majorHAnsi" w:cstheme="majorHAnsi"/>
            <w:rPrChange w:id="3733" w:author="Diaz,Renata M" w:date="2020-06-11T15:21:00Z">
              <w:rPr>
                <w:rFonts w:asciiTheme="majorHAnsi" w:eastAsia="Times New Roman" w:hAnsiTheme="majorHAnsi" w:cstheme="majorHAnsi"/>
                <w:sz w:val="24"/>
                <w:szCs w:val="24"/>
              </w:rPr>
            </w:rPrChange>
          </w:rPr>
          <w:t xml:space="preserve">-detectable deviation </w:t>
        </w:r>
        <w:r w:rsidR="00E90511" w:rsidRPr="00C97458">
          <w:rPr>
            <w:rFonts w:asciiTheme="majorHAnsi" w:hAnsiTheme="majorHAnsi" w:cstheme="majorHAnsi"/>
            <w:rPrChange w:id="3734" w:author="Diaz,Renata M" w:date="2020-06-11T15:21:00Z">
              <w:rPr/>
            </w:rPrChange>
          </w:rPr>
          <w:t xml:space="preserve">for a given community size. </w:t>
        </w:r>
      </w:ins>
    </w:p>
    <w:p w14:paraId="309375FF" w14:textId="77777777" w:rsidR="008E2D1E" w:rsidRPr="00AA798C" w:rsidRDefault="008E2D1E" w:rsidP="008E2D1E">
      <w:pPr>
        <w:rPr>
          <w:moveTo w:id="3735" w:author="skmorgane" w:date="2020-06-26T10:59:00Z"/>
          <w:rFonts w:asciiTheme="majorHAnsi" w:eastAsia="Times New Roman" w:hAnsiTheme="majorHAnsi" w:cstheme="majorHAnsi"/>
          <w:b/>
          <w:bCs/>
        </w:rPr>
      </w:pPr>
      <w:moveToRangeStart w:id="3736" w:author="skmorgane" w:date="2020-06-26T10:59:00Z" w:name="move44061594"/>
      <w:moveTo w:id="3737" w:author="skmorgane" w:date="2020-06-26T10:59:00Z">
        <w:r w:rsidRPr="00AA798C">
          <w:rPr>
            <w:rFonts w:asciiTheme="majorHAnsi" w:eastAsia="Times New Roman" w:hAnsiTheme="majorHAnsi" w:cstheme="majorHAnsi"/>
            <w:b/>
            <w:bCs/>
          </w:rPr>
          <w:t>Conclusion</w:t>
        </w:r>
      </w:moveTo>
    </w:p>
    <w:moveToRangeEnd w:id="3736"/>
    <w:p w14:paraId="6637E8E1" w14:textId="7B0F454A" w:rsidR="00DA27E1" w:rsidRPr="00AA798C" w:rsidRDefault="00DA27E1" w:rsidP="00DA27E1">
      <w:pPr>
        <w:rPr>
          <w:ins w:id="3738" w:author="skmorgane" w:date="2020-06-26T10:40:00Z"/>
          <w:rFonts w:asciiTheme="majorHAnsi" w:eastAsia="Times New Roman" w:hAnsiTheme="majorHAnsi" w:cstheme="majorHAnsi"/>
        </w:rPr>
      </w:pPr>
      <w:ins w:id="3739" w:author="skmorgane" w:date="2020-06-26T10:40:00Z">
        <w:r>
          <w:rPr>
            <w:rFonts w:asciiTheme="majorHAnsi" w:eastAsia="Times New Roman" w:hAnsiTheme="majorHAnsi" w:cstheme="majorHAnsi"/>
          </w:rPr>
          <w:t>In general, our</w:t>
        </w:r>
      </w:ins>
      <w:ins w:id="3740" w:author="skmorgane" w:date="2020-06-26T10:41:00Z">
        <w:r>
          <w:rPr>
            <w:rFonts w:asciiTheme="majorHAnsi" w:eastAsia="Times New Roman" w:hAnsiTheme="majorHAnsi" w:cstheme="majorHAnsi"/>
          </w:rPr>
          <w:t xml:space="preserve"> results suggest that </w:t>
        </w:r>
      </w:ins>
      <w:ins w:id="3741" w:author="skmorgane" w:date="2020-06-26T10:40:00Z">
        <w:r w:rsidRPr="00AA798C">
          <w:rPr>
            <w:rFonts w:asciiTheme="majorHAnsi" w:eastAsia="Times New Roman" w:hAnsiTheme="majorHAnsi" w:cstheme="majorHAnsi"/>
          </w:rPr>
          <w:t xml:space="preserve">the shape of the SAD is not entirely a statistical artefact – that </w:t>
        </w:r>
      </w:ins>
      <w:ins w:id="3742" w:author="skmorgane" w:date="2020-06-26T11:00:00Z">
        <w:r w:rsidR="008E2D1E">
          <w:rPr>
            <w:rFonts w:asciiTheme="majorHAnsi" w:eastAsia="Times New Roman" w:hAnsiTheme="majorHAnsi" w:cstheme="majorHAnsi"/>
          </w:rPr>
          <w:t xml:space="preserve">ecological SADs exhibit </w:t>
        </w:r>
      </w:ins>
      <w:ins w:id="3743" w:author="skmorgane" w:date="2020-06-26T10:40:00Z">
        <w:r w:rsidRPr="00AA798C">
          <w:rPr>
            <w:rFonts w:asciiTheme="majorHAnsi" w:eastAsia="Times New Roman" w:hAnsiTheme="majorHAnsi" w:cstheme="majorHAnsi"/>
          </w:rPr>
          <w:t xml:space="preserve">a particular, highly uneven, form </w:t>
        </w:r>
      </w:ins>
      <w:ins w:id="3744" w:author="skmorgane" w:date="2020-06-26T11:00:00Z">
        <w:r w:rsidR="008E2D1E">
          <w:rPr>
            <w:rFonts w:asciiTheme="majorHAnsi" w:eastAsia="Times New Roman" w:hAnsiTheme="majorHAnsi" w:cstheme="majorHAnsi"/>
          </w:rPr>
          <w:t>that may reflect the signal of ecological processes that structure communities. F</w:t>
        </w:r>
      </w:ins>
      <w:ins w:id="3745" w:author="skmorgane" w:date="2020-06-26T11:01:00Z">
        <w:r w:rsidR="008E2D1E">
          <w:rPr>
            <w:rFonts w:asciiTheme="majorHAnsi" w:eastAsia="Times New Roman" w:hAnsiTheme="majorHAnsi" w:cstheme="majorHAnsi"/>
          </w:rPr>
          <w:t>iguring out what processes are generating these deviations in ecological communities will require further exploration. One obvious next step is assessing whether</w:t>
        </w:r>
      </w:ins>
      <w:ins w:id="3746" w:author="skmorgane" w:date="2020-06-26T10:45:00Z">
        <w:r>
          <w:rPr>
            <w:rFonts w:asciiTheme="majorHAnsi" w:eastAsia="Times New Roman" w:hAnsiTheme="majorHAnsi" w:cstheme="majorHAnsi"/>
          </w:rPr>
          <w:t xml:space="preserve"> </w:t>
        </w:r>
      </w:ins>
      <w:ins w:id="3747" w:author="skmorgane" w:date="2020-06-26T10:43:00Z">
        <w:r>
          <w:rPr>
            <w:rFonts w:asciiTheme="majorHAnsi" w:eastAsia="Times New Roman" w:hAnsiTheme="majorHAnsi" w:cstheme="majorHAnsi"/>
          </w:rPr>
          <w:t>existing theories</w:t>
        </w:r>
      </w:ins>
      <w:ins w:id="3748" w:author="skmorgane" w:date="2020-06-26T10:45:00Z">
        <w:r>
          <w:rPr>
            <w:rFonts w:asciiTheme="majorHAnsi" w:eastAsia="Times New Roman" w:hAnsiTheme="majorHAnsi" w:cstheme="majorHAnsi"/>
          </w:rPr>
          <w:t xml:space="preserve"> </w:t>
        </w:r>
        <w:r w:rsidRPr="00AA798C">
          <w:rPr>
            <w:rFonts w:asciiTheme="majorHAnsi" w:eastAsia="Times New Roman" w:hAnsiTheme="majorHAnsi" w:cstheme="majorHAnsi"/>
          </w:rPr>
          <w:t xml:space="preserve">(e.g. neutral theory, METE, ???) </w:t>
        </w:r>
      </w:ins>
      <w:ins w:id="3749" w:author="skmorgane" w:date="2020-06-26T10:43:00Z">
        <w:r>
          <w:rPr>
            <w:rFonts w:asciiTheme="majorHAnsi" w:eastAsia="Times New Roman" w:hAnsiTheme="majorHAnsi" w:cstheme="majorHAnsi"/>
          </w:rPr>
          <w:t xml:space="preserve">and </w:t>
        </w:r>
      </w:ins>
      <w:ins w:id="3750" w:author="skmorgane" w:date="2020-06-26T10:45:00Z">
        <w:r>
          <w:rPr>
            <w:rFonts w:asciiTheme="majorHAnsi" w:eastAsia="Times New Roman" w:hAnsiTheme="majorHAnsi" w:cstheme="majorHAnsi"/>
          </w:rPr>
          <w:t>common functional approximations</w:t>
        </w:r>
      </w:ins>
      <w:ins w:id="3751" w:author="skmorgane" w:date="2020-06-26T11:02:00Z">
        <w:r w:rsidR="008E2D1E">
          <w:rPr>
            <w:rFonts w:asciiTheme="majorHAnsi" w:eastAsia="Times New Roman" w:hAnsiTheme="majorHAnsi" w:cstheme="majorHAnsi"/>
          </w:rPr>
          <w:t xml:space="preserve"> (e.g.,</w:t>
        </w:r>
      </w:ins>
      <w:ins w:id="3752" w:author="skmorgane" w:date="2020-06-26T10:45:00Z">
        <w:r>
          <w:rPr>
            <w:rFonts w:asciiTheme="majorHAnsi" w:eastAsia="Times New Roman" w:hAnsiTheme="majorHAnsi" w:cstheme="majorHAnsi"/>
          </w:rPr>
          <w:t xml:space="preserve"> </w:t>
        </w:r>
        <w:r w:rsidRPr="00AA798C">
          <w:rPr>
            <w:rFonts w:asciiTheme="majorHAnsi" w:eastAsia="Times New Roman" w:hAnsiTheme="majorHAnsi" w:cstheme="majorHAnsi"/>
          </w:rPr>
          <w:t xml:space="preserve">logseries, exponential, and log normal) </w:t>
        </w:r>
      </w:ins>
      <w:ins w:id="3753" w:author="skmorgane" w:date="2020-06-26T11:02:00Z">
        <w:r w:rsidR="008E2D1E">
          <w:rPr>
            <w:rFonts w:asciiTheme="majorHAnsi" w:eastAsia="Times New Roman" w:hAnsiTheme="majorHAnsi" w:cstheme="majorHAnsi"/>
          </w:rPr>
          <w:t xml:space="preserve">can </w:t>
        </w:r>
      </w:ins>
      <w:ins w:id="3754" w:author="skmorgane" w:date="2020-06-26T10:43:00Z">
        <w:r>
          <w:rPr>
            <w:rFonts w:asciiTheme="majorHAnsi" w:eastAsia="Times New Roman" w:hAnsiTheme="majorHAnsi" w:cstheme="majorHAnsi"/>
          </w:rPr>
          <w:t>predict deviations from the feasible set</w:t>
        </w:r>
      </w:ins>
      <w:ins w:id="3755" w:author="skmorgane" w:date="2020-06-26T10:48:00Z">
        <w:r>
          <w:rPr>
            <w:rFonts w:asciiTheme="majorHAnsi" w:eastAsia="Times New Roman" w:hAnsiTheme="majorHAnsi" w:cstheme="majorHAnsi"/>
          </w:rPr>
          <w:t xml:space="preserve">. </w:t>
        </w:r>
      </w:ins>
      <w:ins w:id="3756" w:author="skmorgane" w:date="2020-06-26T11:05:00Z">
        <w:r w:rsidR="008E2D1E">
          <w:rPr>
            <w:rFonts w:asciiTheme="majorHAnsi" w:eastAsia="Times New Roman" w:hAnsiTheme="majorHAnsi" w:cstheme="majorHAnsi"/>
          </w:rPr>
          <w:t xml:space="preserve">Our results also suggest that </w:t>
        </w:r>
      </w:ins>
      <w:ins w:id="3757" w:author="skmorgane" w:date="2020-06-26T11:06:00Z">
        <w:r w:rsidR="00DE6115">
          <w:rPr>
            <w:rFonts w:asciiTheme="majorHAnsi" w:eastAsia="Times New Roman" w:hAnsiTheme="majorHAnsi" w:cstheme="majorHAnsi"/>
          </w:rPr>
          <w:t>whatever processes a</w:t>
        </w:r>
      </w:ins>
      <w:ins w:id="3758" w:author="skmorgane" w:date="2020-06-26T11:07:00Z">
        <w:r w:rsidR="00DE6115">
          <w:rPr>
            <w:rFonts w:asciiTheme="majorHAnsi" w:eastAsia="Times New Roman" w:hAnsiTheme="majorHAnsi" w:cstheme="majorHAnsi"/>
          </w:rPr>
          <w:t>re structuring communities, they are more likely to be ones that</w:t>
        </w:r>
      </w:ins>
      <w:ins w:id="3759" w:author="skmorgane" w:date="2020-06-26T11:05:00Z">
        <w:r w:rsidR="008E2D1E">
          <w:rPr>
            <w:rFonts w:asciiTheme="majorHAnsi" w:eastAsia="Times New Roman" w:hAnsiTheme="majorHAnsi" w:cstheme="majorHAnsi"/>
          </w:rPr>
          <w:t xml:space="preserve"> push abundance distributions towards a more uneven state </w:t>
        </w:r>
      </w:ins>
      <w:ins w:id="3760" w:author="skmorgane" w:date="2020-06-26T11:07:00Z">
        <w:r w:rsidR="00DE6115">
          <w:rPr>
            <w:rFonts w:asciiTheme="majorHAnsi" w:eastAsia="Times New Roman" w:hAnsiTheme="majorHAnsi" w:cstheme="majorHAnsi"/>
          </w:rPr>
          <w:t xml:space="preserve">rather than processes that end up spreading individuals more evenly across species. </w:t>
        </w:r>
      </w:ins>
    </w:p>
    <w:p w14:paraId="5EE9E142" w14:textId="3BB8BC94" w:rsidR="00DE6115" w:rsidRPr="00C97458" w:rsidRDefault="00DE6115" w:rsidP="00DE6115">
      <w:pPr>
        <w:rPr>
          <w:ins w:id="3761" w:author="skmorgane" w:date="2020-06-26T11:14:00Z"/>
          <w:rFonts w:asciiTheme="majorHAnsi" w:eastAsia="Times New Roman" w:hAnsiTheme="majorHAnsi" w:cstheme="majorHAnsi"/>
          <w:rPrChange w:id="3762" w:author="Diaz,Renata M" w:date="2020-06-11T15:21:00Z">
            <w:rPr>
              <w:ins w:id="3763" w:author="skmorgane" w:date="2020-06-26T11:14:00Z"/>
              <w:rFonts w:asciiTheme="majorHAnsi" w:eastAsia="Times New Roman" w:hAnsiTheme="majorHAnsi" w:cstheme="majorHAnsi"/>
              <w:sz w:val="24"/>
              <w:szCs w:val="24"/>
            </w:rPr>
          </w:rPrChange>
        </w:rPr>
      </w:pPr>
      <w:ins w:id="3764" w:author="skmorgane" w:date="2020-06-26T11:08:00Z">
        <w:r>
          <w:rPr>
            <w:rFonts w:asciiTheme="majorHAnsi" w:eastAsia="Times New Roman" w:hAnsiTheme="majorHAnsi" w:cstheme="majorHAnsi"/>
          </w:rPr>
          <w:t xml:space="preserve">While our results provide support for ecological processes structuring </w:t>
        </w:r>
      </w:ins>
      <w:ins w:id="3765" w:author="skmorgane" w:date="2020-06-26T11:09:00Z">
        <w:r>
          <w:rPr>
            <w:rFonts w:asciiTheme="majorHAnsi" w:eastAsia="Times New Roman" w:hAnsiTheme="majorHAnsi" w:cstheme="majorHAnsi"/>
          </w:rPr>
          <w:t xml:space="preserve">species abundance distributions, they also suggest </w:t>
        </w:r>
      </w:ins>
      <w:ins w:id="3766" w:author="skmorgane" w:date="2020-06-26T11:15:00Z">
        <w:r>
          <w:rPr>
            <w:rFonts w:asciiTheme="majorHAnsi" w:eastAsia="Times New Roman" w:hAnsiTheme="majorHAnsi" w:cstheme="majorHAnsi"/>
          </w:rPr>
          <w:t xml:space="preserve">there may be </w:t>
        </w:r>
      </w:ins>
      <w:ins w:id="3767" w:author="skmorgane" w:date="2020-06-26T11:09:00Z">
        <w:r>
          <w:rPr>
            <w:rFonts w:asciiTheme="majorHAnsi" w:eastAsia="Times New Roman" w:hAnsiTheme="majorHAnsi" w:cstheme="majorHAnsi"/>
          </w:rPr>
          <w:t>limits to our ability to distinguish between randomly structured communities and ecological structured one</w:t>
        </w:r>
      </w:ins>
      <w:ins w:id="3768" w:author="skmorgane" w:date="2020-06-26T11:15:00Z">
        <w:r>
          <w:rPr>
            <w:rFonts w:asciiTheme="majorHAnsi" w:eastAsia="Times New Roman" w:hAnsiTheme="majorHAnsi" w:cstheme="majorHAnsi"/>
          </w:rPr>
          <w:t>s</w:t>
        </w:r>
      </w:ins>
      <w:ins w:id="3769" w:author="skmorgane" w:date="2020-06-26T11:09:00Z">
        <w:r>
          <w:rPr>
            <w:rFonts w:asciiTheme="majorHAnsi" w:eastAsia="Times New Roman" w:hAnsiTheme="majorHAnsi" w:cstheme="majorHAnsi"/>
          </w:rPr>
          <w:t xml:space="preserve"> – particularly in the case of small communities. </w:t>
        </w:r>
      </w:ins>
      <w:ins w:id="3770" w:author="skmorgane" w:date="2020-06-26T11:08:00Z">
        <w:r>
          <w:rPr>
            <w:rFonts w:asciiTheme="majorHAnsi" w:eastAsia="Times New Roman" w:hAnsiTheme="majorHAnsi" w:cstheme="majorHAnsi"/>
          </w:rPr>
          <w:t xml:space="preserve"> </w:t>
        </w:r>
      </w:ins>
      <w:ins w:id="3771" w:author="skmorgane" w:date="2020-06-26T11:14:00Z">
        <w:r w:rsidRPr="00C97458">
          <w:rPr>
            <w:rFonts w:asciiTheme="majorHAnsi" w:eastAsia="Times New Roman" w:hAnsiTheme="majorHAnsi" w:cstheme="majorHAnsi"/>
            <w:rPrChange w:id="3772" w:author="Diaz,Renata M" w:date="2020-06-11T15:21:00Z">
              <w:rPr>
                <w:rFonts w:asciiTheme="majorHAnsi" w:eastAsia="Times New Roman" w:hAnsiTheme="majorHAnsi" w:cstheme="majorHAnsi"/>
                <w:sz w:val="24"/>
                <w:szCs w:val="24"/>
              </w:rPr>
            </w:rPrChange>
          </w:rPr>
          <w:t xml:space="preserve">If this is indeed the case, it means that </w:t>
        </w:r>
        <w:r w:rsidRPr="00C97458">
          <w:rPr>
            <w:rFonts w:asciiTheme="majorHAnsi" w:eastAsia="Times New Roman" w:hAnsiTheme="majorHAnsi" w:cstheme="majorHAnsi"/>
            <w:rPrChange w:id="3773" w:author="Diaz,Renata M" w:date="2020-06-11T15:21:00Z">
              <w:rPr>
                <w:rFonts w:ascii="Times New Roman" w:eastAsia="Times New Roman" w:hAnsi="Times New Roman" w:cs="Times New Roman"/>
                <w:sz w:val="24"/>
                <w:szCs w:val="24"/>
              </w:rPr>
            </w:rPrChange>
          </w:rPr>
          <w:t xml:space="preserve">small-community considerations </w:t>
        </w:r>
        <w:r w:rsidRPr="00C97458">
          <w:rPr>
            <w:rFonts w:asciiTheme="majorHAnsi" w:eastAsia="Times New Roman" w:hAnsiTheme="majorHAnsi" w:cstheme="majorHAnsi"/>
            <w:rPrChange w:id="3774" w:author="Diaz,Renata M" w:date="2020-06-11T15:21:00Z">
              <w:rPr>
                <w:rFonts w:asciiTheme="majorHAnsi" w:eastAsia="Times New Roman" w:hAnsiTheme="majorHAnsi" w:cstheme="majorHAnsi"/>
                <w:sz w:val="24"/>
                <w:szCs w:val="24"/>
              </w:rPr>
            </w:rPrChange>
          </w:rPr>
          <w:t>are</w:t>
        </w:r>
        <w:r w:rsidRPr="00C97458">
          <w:rPr>
            <w:rFonts w:asciiTheme="majorHAnsi" w:eastAsia="Times New Roman" w:hAnsiTheme="majorHAnsi" w:cstheme="majorHAnsi"/>
            <w:rPrChange w:id="3775" w:author="Diaz,Renata M" w:date="2020-06-11T15:21:00Z">
              <w:rPr>
                <w:rFonts w:ascii="Times New Roman" w:eastAsia="Times New Roman" w:hAnsi="Times New Roman" w:cs="Times New Roman"/>
                <w:sz w:val="24"/>
                <w:szCs w:val="24"/>
              </w:rPr>
            </w:rPrChange>
          </w:rPr>
          <w:t xml:space="preserve"> relevant for ranges of S and N that are quite common in ecology. </w:t>
        </w:r>
      </w:ins>
      <w:ins w:id="3776" w:author="skmorgane" w:date="2020-06-26T11:15:00Z">
        <w:r>
          <w:rPr>
            <w:rFonts w:asciiTheme="majorHAnsi" w:eastAsia="Times New Roman" w:hAnsiTheme="majorHAnsi" w:cstheme="majorHAnsi"/>
          </w:rPr>
          <w:t xml:space="preserve">In our study, </w:t>
        </w:r>
      </w:ins>
      <w:ins w:id="3777" w:author="skmorgane" w:date="2020-06-26T11:17:00Z">
        <w:r w:rsidR="005F2EBC">
          <w:rPr>
            <w:rFonts w:asciiTheme="majorHAnsi" w:eastAsia="Times New Roman" w:hAnsiTheme="majorHAnsi" w:cstheme="majorHAnsi"/>
          </w:rPr>
          <w:t>we commonly saw</w:t>
        </w:r>
      </w:ins>
      <w:ins w:id="3778" w:author="skmorgane" w:date="2020-06-26T11:16:00Z">
        <w:r>
          <w:rPr>
            <w:rFonts w:asciiTheme="majorHAnsi" w:eastAsia="Times New Roman" w:hAnsiTheme="majorHAnsi" w:cstheme="majorHAnsi"/>
          </w:rPr>
          <w:t xml:space="preserve"> broa</w:t>
        </w:r>
        <w:r w:rsidR="005F2EBC">
          <w:rPr>
            <w:rFonts w:asciiTheme="majorHAnsi" w:eastAsia="Times New Roman" w:hAnsiTheme="majorHAnsi" w:cstheme="majorHAnsi"/>
          </w:rPr>
          <w:t xml:space="preserve">d </w:t>
        </w:r>
      </w:ins>
      <w:ins w:id="3779" w:author="skmorgane" w:date="2020-06-26T11:17:00Z">
        <w:r w:rsidR="005F2EBC">
          <w:rPr>
            <w:rFonts w:asciiTheme="majorHAnsi" w:eastAsia="Times New Roman" w:hAnsiTheme="majorHAnsi" w:cstheme="majorHAnsi"/>
          </w:rPr>
          <w:t xml:space="preserve">feasible set </w:t>
        </w:r>
      </w:ins>
      <w:ins w:id="3780" w:author="skmorgane" w:date="2020-06-26T11:16:00Z">
        <w:r w:rsidR="005F2EBC">
          <w:rPr>
            <w:rFonts w:asciiTheme="majorHAnsi" w:eastAsia="Times New Roman" w:hAnsiTheme="majorHAnsi" w:cstheme="majorHAnsi"/>
          </w:rPr>
          <w:t xml:space="preserve">distributions </w:t>
        </w:r>
      </w:ins>
      <w:ins w:id="3781" w:author="skmorgane" w:date="2020-06-26T11:17:00Z">
        <w:r w:rsidR="005F2EBC">
          <w:rPr>
            <w:rFonts w:asciiTheme="majorHAnsi" w:eastAsia="Times New Roman" w:hAnsiTheme="majorHAnsi" w:cstheme="majorHAnsi"/>
          </w:rPr>
          <w:t xml:space="preserve">was in the range of </w:t>
        </w:r>
      </w:ins>
      <w:ins w:id="3782" w:author="skmorgane" w:date="2020-06-26T11:14:00Z">
        <w:r w:rsidRPr="00C97458">
          <w:rPr>
            <w:rFonts w:asciiTheme="majorHAnsi" w:eastAsia="Times New Roman" w:hAnsiTheme="majorHAnsi" w:cstheme="majorHAnsi"/>
            <w:rPrChange w:id="3783" w:author="Diaz,Renata M" w:date="2020-06-11T15:21:00Z">
              <w:rPr>
                <w:rFonts w:ascii="Times New Roman" w:eastAsia="Times New Roman" w:hAnsi="Times New Roman" w:cs="Times New Roman"/>
                <w:sz w:val="24"/>
                <w:szCs w:val="24"/>
              </w:rPr>
            </w:rPrChange>
          </w:rPr>
          <w:t>x to y species and x to y individuals. These are by no means hard thresholds</w:t>
        </w:r>
      </w:ins>
      <w:ins w:id="3784" w:author="skmorgane" w:date="2020-06-26T11:17:00Z">
        <w:r w:rsidR="005F2EBC">
          <w:rPr>
            <w:rFonts w:asciiTheme="majorHAnsi" w:eastAsia="Times New Roman" w:hAnsiTheme="majorHAnsi" w:cstheme="majorHAnsi"/>
          </w:rPr>
          <w:t xml:space="preserve"> (and were</w:t>
        </w:r>
      </w:ins>
      <w:ins w:id="3785" w:author="skmorgane" w:date="2020-06-26T11:18:00Z">
        <w:r w:rsidR="005F2EBC">
          <w:rPr>
            <w:rFonts w:asciiTheme="majorHAnsi" w:eastAsia="Times New Roman" w:hAnsiTheme="majorHAnsi" w:cstheme="majorHAnsi"/>
          </w:rPr>
          <w:t xml:space="preserve"> driven primarily by FIA)</w:t>
        </w:r>
      </w:ins>
      <w:ins w:id="3786" w:author="skmorgane" w:date="2020-06-26T11:14:00Z">
        <w:r w:rsidRPr="00C97458">
          <w:rPr>
            <w:rFonts w:asciiTheme="majorHAnsi" w:eastAsia="Times New Roman" w:hAnsiTheme="majorHAnsi" w:cstheme="majorHAnsi"/>
            <w:rPrChange w:id="3787" w:author="Diaz,Renata M" w:date="2020-06-11T15:21:00Z">
              <w:rPr>
                <w:rFonts w:ascii="Times New Roman" w:eastAsia="Times New Roman" w:hAnsi="Times New Roman" w:cs="Times New Roman"/>
                <w:sz w:val="24"/>
                <w:szCs w:val="24"/>
              </w:rPr>
            </w:rPrChange>
          </w:rPr>
          <w:t xml:space="preserve">, but they </w:t>
        </w:r>
        <w:r w:rsidRPr="00C97458">
          <w:rPr>
            <w:rFonts w:asciiTheme="majorHAnsi" w:eastAsia="Times New Roman" w:hAnsiTheme="majorHAnsi" w:cstheme="majorHAnsi"/>
            <w:rPrChange w:id="3788" w:author="Diaz,Renata M" w:date="2020-06-11T15:21:00Z">
              <w:rPr>
                <w:rFonts w:asciiTheme="majorHAnsi" w:eastAsia="Times New Roman" w:hAnsiTheme="majorHAnsi" w:cstheme="majorHAnsi"/>
                <w:sz w:val="24"/>
                <w:szCs w:val="24"/>
              </w:rPr>
            </w:rPrChange>
          </w:rPr>
          <w:t>may</w:t>
        </w:r>
        <w:r w:rsidRPr="00C97458">
          <w:rPr>
            <w:rFonts w:asciiTheme="majorHAnsi" w:eastAsia="Times New Roman" w:hAnsiTheme="majorHAnsi" w:cstheme="majorHAnsi"/>
            <w:rPrChange w:id="3789" w:author="Diaz,Renata M" w:date="2020-06-11T15:21:00Z">
              <w:rPr>
                <w:rFonts w:ascii="Times New Roman" w:eastAsia="Times New Roman" w:hAnsi="Times New Roman" w:cs="Times New Roman"/>
                <w:sz w:val="24"/>
                <w:szCs w:val="24"/>
              </w:rPr>
            </w:rPrChange>
          </w:rPr>
          <w:t xml:space="preserve"> indicate a general range of values below which we have relatively </w:t>
        </w:r>
        <w:r w:rsidRPr="00C97458">
          <w:rPr>
            <w:rFonts w:asciiTheme="majorHAnsi" w:eastAsia="Times New Roman" w:hAnsiTheme="majorHAnsi" w:cstheme="majorHAnsi"/>
            <w:rPrChange w:id="3790" w:author="Diaz,Renata M" w:date="2020-06-11T15:21:00Z">
              <w:rPr>
                <w:rFonts w:asciiTheme="majorHAnsi" w:eastAsia="Times New Roman" w:hAnsiTheme="majorHAnsi" w:cstheme="majorHAnsi"/>
                <w:sz w:val="24"/>
                <w:szCs w:val="24"/>
              </w:rPr>
            </w:rPrChange>
          </w:rPr>
          <w:t>diminished</w:t>
        </w:r>
        <w:r w:rsidRPr="00C97458">
          <w:rPr>
            <w:rFonts w:asciiTheme="majorHAnsi" w:eastAsia="Times New Roman" w:hAnsiTheme="majorHAnsi" w:cstheme="majorHAnsi"/>
            <w:rPrChange w:id="3791" w:author="Diaz,Renata M" w:date="2020-06-11T15:21: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w:t>
        </w:r>
        <w:r w:rsidRPr="00C97458">
          <w:rPr>
            <w:rFonts w:asciiTheme="majorHAnsi" w:eastAsia="Times New Roman" w:hAnsiTheme="majorHAnsi" w:cstheme="majorHAnsi"/>
            <w:rPrChange w:id="3792" w:author="Diaz,Renata M" w:date="2020-06-11T15:21:00Z">
              <w:rPr>
                <w:rFonts w:asciiTheme="majorHAnsi" w:eastAsia="Times New Roman" w:hAnsiTheme="majorHAnsi" w:cstheme="majorHAnsi"/>
                <w:sz w:val="24"/>
                <w:szCs w:val="24"/>
              </w:rPr>
            </w:rPrChange>
          </w:rPr>
          <w:t xml:space="preserve"> may</w:t>
        </w:r>
        <w:r w:rsidRPr="00C97458">
          <w:rPr>
            <w:rFonts w:asciiTheme="majorHAnsi" w:eastAsia="Times New Roman" w:hAnsiTheme="majorHAnsi" w:cstheme="majorHAnsi"/>
            <w:rPrChange w:id="3793" w:author="Diaz,Renata M" w:date="2020-06-11T15:21:00Z">
              <w:rPr>
                <w:rFonts w:ascii="Times New Roman" w:eastAsia="Times New Roman" w:hAnsi="Times New Roman" w:cs="Times New Roman"/>
                <w:sz w:val="24"/>
                <w:szCs w:val="24"/>
              </w:rPr>
            </w:rPrChange>
          </w:rPr>
          <w:t xml:space="preserve"> stand to learn the most by focusing on SADs from relatively large communities. In the meantime, sampling the range of forms represented in the feasible set </w:t>
        </w:r>
        <w:r w:rsidRPr="00C97458">
          <w:rPr>
            <w:rFonts w:asciiTheme="majorHAnsi" w:eastAsia="Times New Roman" w:hAnsiTheme="majorHAnsi" w:cstheme="majorHAnsi"/>
            <w:rPrChange w:id="3794" w:author="Diaz,Renata M" w:date="2020-06-11T15:21:00Z">
              <w:rPr>
                <w:rFonts w:asciiTheme="majorHAnsi" w:eastAsia="Times New Roman" w:hAnsiTheme="majorHAnsi" w:cstheme="majorHAnsi"/>
                <w:sz w:val="24"/>
                <w:szCs w:val="24"/>
              </w:rPr>
            </w:rPrChange>
          </w:rPr>
          <w:t xml:space="preserve">helps us identify when the statistical constraint is relatively broad, and may even help us develop a type of power analysis to find the </w:t>
        </w:r>
        <w:r>
          <w:rPr>
            <w:rFonts w:asciiTheme="majorHAnsi" w:eastAsia="Times New Roman" w:hAnsiTheme="majorHAnsi" w:cstheme="majorHAnsi"/>
          </w:rPr>
          <w:t>smallest</w:t>
        </w:r>
        <w:r w:rsidRPr="00C97458">
          <w:rPr>
            <w:rFonts w:asciiTheme="majorHAnsi" w:eastAsia="Times New Roman" w:hAnsiTheme="majorHAnsi" w:cstheme="majorHAnsi"/>
            <w:rPrChange w:id="3795" w:author="Diaz,Renata M" w:date="2020-06-11T15:21:00Z">
              <w:rPr>
                <w:rFonts w:asciiTheme="majorHAnsi" w:eastAsia="Times New Roman" w:hAnsiTheme="majorHAnsi" w:cstheme="majorHAnsi"/>
                <w:sz w:val="24"/>
                <w:szCs w:val="24"/>
              </w:rPr>
            </w:rPrChange>
          </w:rPr>
          <w:t xml:space="preserve">-detectable deviation </w:t>
        </w:r>
        <w:r w:rsidRPr="00C97458">
          <w:rPr>
            <w:rFonts w:asciiTheme="majorHAnsi" w:hAnsiTheme="majorHAnsi" w:cstheme="majorHAnsi"/>
            <w:rPrChange w:id="3796" w:author="Diaz,Renata M" w:date="2020-06-11T15:21:00Z">
              <w:rPr/>
            </w:rPrChange>
          </w:rPr>
          <w:t xml:space="preserve">for a given community size. </w:t>
        </w:r>
      </w:ins>
    </w:p>
    <w:p w14:paraId="3EB94FD1" w14:textId="35478427" w:rsidR="00DA27E1" w:rsidRPr="00C97458" w:rsidDel="005F2EBC" w:rsidRDefault="00DA27E1" w:rsidP="009977B6">
      <w:pPr>
        <w:rPr>
          <w:ins w:id="3797" w:author="Diaz,Renata M" w:date="2020-06-09T16:08:00Z"/>
          <w:del w:id="3798" w:author="skmorgane" w:date="2020-06-26T11:18:00Z"/>
          <w:rFonts w:asciiTheme="majorHAnsi" w:eastAsia="Times New Roman" w:hAnsiTheme="majorHAnsi" w:cstheme="majorHAnsi"/>
          <w:rPrChange w:id="3799" w:author="Diaz,Renata M" w:date="2020-06-11T15:21:00Z">
            <w:rPr>
              <w:ins w:id="3800" w:author="Diaz,Renata M" w:date="2020-06-09T16:08:00Z"/>
              <w:del w:id="3801" w:author="skmorgane" w:date="2020-06-26T11:18:00Z"/>
              <w:rFonts w:asciiTheme="majorHAnsi" w:eastAsia="Times New Roman" w:hAnsiTheme="majorHAnsi" w:cstheme="majorHAnsi"/>
              <w:sz w:val="24"/>
              <w:szCs w:val="24"/>
            </w:rPr>
          </w:rPrChange>
        </w:rPr>
      </w:pPr>
    </w:p>
    <w:p w14:paraId="2F0B1073" w14:textId="5857FCB2" w:rsidR="00D67799" w:rsidRPr="00C97458" w:rsidDel="005F2EBC" w:rsidRDefault="00D67799" w:rsidP="009977B6">
      <w:pPr>
        <w:rPr>
          <w:ins w:id="3802" w:author="Diaz,Renata M" w:date="2020-06-09T12:24:00Z"/>
          <w:del w:id="3803" w:author="skmorgane" w:date="2020-06-26T11:18:00Z"/>
          <w:rFonts w:asciiTheme="majorHAnsi" w:eastAsia="Times New Roman" w:hAnsiTheme="majorHAnsi" w:cstheme="majorHAnsi"/>
          <w:i/>
          <w:iCs/>
          <w:rPrChange w:id="3804" w:author="Diaz,Renata M" w:date="2020-06-11T15:21:00Z">
            <w:rPr>
              <w:ins w:id="3805" w:author="Diaz,Renata M" w:date="2020-06-09T12:24:00Z"/>
              <w:del w:id="3806" w:author="skmorgane" w:date="2020-06-26T11:18:00Z"/>
              <w:rFonts w:asciiTheme="majorHAnsi" w:eastAsia="Times New Roman" w:hAnsiTheme="majorHAnsi" w:cstheme="majorHAnsi"/>
              <w:sz w:val="24"/>
              <w:szCs w:val="24"/>
            </w:rPr>
          </w:rPrChange>
        </w:rPr>
      </w:pPr>
      <w:ins w:id="3807" w:author="Diaz,Renata M" w:date="2020-06-09T16:08:00Z">
        <w:del w:id="3808" w:author="skmorgane" w:date="2020-06-26T11:18:00Z">
          <w:r w:rsidRPr="00C97458" w:rsidDel="005F2EBC">
            <w:rPr>
              <w:rFonts w:asciiTheme="majorHAnsi" w:eastAsia="Times New Roman" w:hAnsiTheme="majorHAnsi" w:cstheme="majorHAnsi"/>
              <w:i/>
              <w:iCs/>
              <w:rPrChange w:id="3809" w:author="Diaz,Renata M" w:date="2020-06-11T15:21:00Z">
                <w:rPr>
                  <w:rFonts w:asciiTheme="majorHAnsi" w:eastAsia="Times New Roman" w:hAnsiTheme="majorHAnsi" w:cstheme="majorHAnsi"/>
                  <w:i/>
                  <w:iCs/>
                  <w:sz w:val="24"/>
                  <w:szCs w:val="24"/>
                </w:rPr>
              </w:rPrChange>
            </w:rPr>
            <w:delText>Alternative statistical baselines</w:delText>
          </w:r>
        </w:del>
      </w:ins>
    </w:p>
    <w:p w14:paraId="7DF71868" w14:textId="3DC27287" w:rsidR="00910CBF" w:rsidRPr="00C97458" w:rsidRDefault="0056363D" w:rsidP="00D93CB3">
      <w:pPr>
        <w:rPr>
          <w:ins w:id="3810" w:author="Diaz,Renata M" w:date="2020-06-09T16:09:00Z"/>
          <w:rFonts w:asciiTheme="majorHAnsi" w:eastAsia="Times New Roman" w:hAnsiTheme="majorHAnsi" w:cstheme="majorHAnsi"/>
          <w:rPrChange w:id="3811" w:author="Diaz,Renata M" w:date="2020-06-11T15:21:00Z">
            <w:rPr>
              <w:ins w:id="3812" w:author="Diaz,Renata M" w:date="2020-06-09T16:09:00Z"/>
              <w:rFonts w:asciiTheme="majorHAnsi" w:eastAsia="Times New Roman" w:hAnsiTheme="majorHAnsi" w:cstheme="majorHAnsi"/>
              <w:sz w:val="24"/>
              <w:szCs w:val="24"/>
            </w:rPr>
          </w:rPrChange>
        </w:rPr>
      </w:pPr>
      <w:ins w:id="3813" w:author="Diaz,Renata M" w:date="2020-06-11T15:22:00Z">
        <w:r>
          <w:rPr>
            <w:rFonts w:asciiTheme="majorHAnsi" w:eastAsia="Times New Roman" w:hAnsiTheme="majorHAnsi" w:cstheme="majorHAnsi"/>
          </w:rPr>
          <w:t xml:space="preserve">It is </w:t>
        </w:r>
      </w:ins>
      <w:ins w:id="3814" w:author="skmorgane" w:date="2020-06-26T11:19:00Z">
        <w:r w:rsidR="005F2EBC">
          <w:rPr>
            <w:rFonts w:asciiTheme="majorHAnsi" w:eastAsia="Times New Roman" w:hAnsiTheme="majorHAnsi" w:cstheme="majorHAnsi"/>
          </w:rPr>
          <w:t xml:space="preserve">also </w:t>
        </w:r>
      </w:ins>
      <w:ins w:id="3815" w:author="Diaz,Renata M" w:date="2020-06-11T15:22:00Z">
        <w:r>
          <w:rPr>
            <w:rFonts w:asciiTheme="majorHAnsi" w:eastAsia="Times New Roman" w:hAnsiTheme="majorHAnsi" w:cstheme="majorHAnsi"/>
          </w:rPr>
          <w:t>important to recognize that t</w:t>
        </w:r>
      </w:ins>
      <w:ins w:id="3816" w:author="Diaz,Renata M" w:date="2020-06-09T16:06:00Z">
        <w:r w:rsidR="0045416E" w:rsidRPr="00C97458">
          <w:rPr>
            <w:rFonts w:asciiTheme="majorHAnsi" w:eastAsia="Times New Roman" w:hAnsiTheme="majorHAnsi" w:cstheme="majorHAnsi"/>
            <w:rPrChange w:id="3817" w:author="Diaz,Renata M" w:date="2020-06-11T15:21:00Z">
              <w:rPr>
                <w:rFonts w:asciiTheme="majorHAnsi" w:eastAsia="Times New Roman" w:hAnsiTheme="majorHAnsi" w:cstheme="majorHAnsi"/>
                <w:sz w:val="24"/>
                <w:szCs w:val="24"/>
              </w:rPr>
            </w:rPrChange>
          </w:rPr>
          <w:t xml:space="preserve">here are multiple plausible approaches to defining the statistical baseline for the SAD, of which we have taken only one. </w:t>
        </w:r>
      </w:ins>
      <w:ins w:id="3818" w:author="Diaz,Renata M" w:date="2020-06-09T16:07:00Z">
        <w:r w:rsidR="008D301F" w:rsidRPr="00C97458">
          <w:rPr>
            <w:rFonts w:asciiTheme="majorHAnsi" w:eastAsia="Times New Roman" w:hAnsiTheme="majorHAnsi" w:cstheme="majorHAnsi"/>
            <w:rPrChange w:id="3819" w:author="Diaz,Renata M" w:date="2020-06-11T15:21:00Z">
              <w:rPr>
                <w:rFonts w:asciiTheme="majorHAnsi" w:eastAsia="Times New Roman" w:hAnsiTheme="majorHAnsi" w:cstheme="majorHAnsi"/>
                <w:sz w:val="24"/>
                <w:szCs w:val="24"/>
              </w:rPr>
            </w:rPrChange>
          </w:rPr>
          <w:t>Other</w:t>
        </w:r>
      </w:ins>
      <w:ins w:id="3820" w:author="Diaz,Renata M" w:date="2020-06-09T16:06:00Z">
        <w:r w:rsidR="0045416E" w:rsidRPr="00C97458">
          <w:rPr>
            <w:rFonts w:asciiTheme="majorHAnsi" w:eastAsia="Times New Roman" w:hAnsiTheme="majorHAnsi" w:cstheme="majorHAnsi"/>
            <w:rPrChange w:id="3821" w:author="Diaz,Renata M" w:date="2020-06-11T15:21:00Z">
              <w:rPr>
                <w:rFonts w:asciiTheme="majorHAnsi" w:eastAsia="Times New Roman" w:hAnsiTheme="majorHAnsi" w:cstheme="majorHAnsi"/>
                <w:sz w:val="24"/>
                <w:szCs w:val="24"/>
              </w:rPr>
            </w:rPrChange>
          </w:rPr>
          <w:t xml:space="preserve"> formulations for the statistical baseline may be equally valid and can generate different statistical expectations, including forms that approximate exponential, Poisson, or log-series distributions.</w:t>
        </w:r>
      </w:ins>
      <w:ins w:id="3822" w:author="Diaz,Renata M" w:date="2020-06-11T14:38:00Z">
        <w:r w:rsidR="00486725" w:rsidRPr="00C97458">
          <w:rPr>
            <w:rFonts w:asciiTheme="majorHAnsi" w:eastAsia="Times New Roman" w:hAnsiTheme="majorHAnsi" w:cstheme="majorHAnsi"/>
            <w:rPrChange w:id="3823" w:author="Diaz,Renata M" w:date="2020-06-11T15:21:00Z">
              <w:rPr>
                <w:rFonts w:asciiTheme="majorHAnsi" w:eastAsia="Times New Roman" w:hAnsiTheme="majorHAnsi" w:cstheme="majorHAnsi"/>
                <w:sz w:val="24"/>
                <w:szCs w:val="24"/>
              </w:rPr>
            </w:rPrChange>
          </w:rPr>
          <w:t xml:space="preserve"> </w:t>
        </w:r>
      </w:ins>
      <w:ins w:id="3824" w:author="skmorgane" w:date="2020-06-26T11:19:00Z">
        <w:r w:rsidR="005F2EBC">
          <w:rPr>
            <w:rFonts w:asciiTheme="majorHAnsi" w:eastAsia="Times New Roman" w:hAnsiTheme="majorHAnsi" w:cstheme="majorHAnsi"/>
          </w:rPr>
          <w:t xml:space="preserve">There is currently no </w:t>
        </w:r>
      </w:ins>
      <w:ins w:id="3825" w:author="Diaz,Renata M" w:date="2020-06-09T16:06:00Z">
        <w:del w:id="3826" w:author="skmorgane" w:date="2020-06-26T11:19:00Z">
          <w:r w:rsidR="0045416E" w:rsidRPr="00C97458" w:rsidDel="005F2EBC">
            <w:rPr>
              <w:rFonts w:asciiTheme="majorHAnsi" w:eastAsia="Times New Roman" w:hAnsiTheme="majorHAnsi" w:cstheme="majorHAnsi"/>
              <w:rPrChange w:id="3827" w:author="Diaz,Renata M" w:date="2020-06-11T15:21:00Z">
                <w:rPr>
                  <w:rFonts w:asciiTheme="majorHAnsi" w:eastAsia="Times New Roman" w:hAnsiTheme="majorHAnsi" w:cstheme="majorHAnsi"/>
                  <w:sz w:val="24"/>
                  <w:szCs w:val="24"/>
                </w:rPr>
              </w:rPrChange>
            </w:rPr>
            <w:delText xml:space="preserve">In the absence of an </w:delText>
          </w:r>
        </w:del>
        <w:r w:rsidR="0045416E" w:rsidRPr="00C97458">
          <w:rPr>
            <w:rFonts w:asciiTheme="majorHAnsi" w:eastAsia="Times New Roman" w:hAnsiTheme="majorHAnsi" w:cstheme="majorHAnsi"/>
            <w:rPrChange w:id="3828" w:author="Diaz,Renata M" w:date="2020-06-11T15:21:00Z">
              <w:rPr>
                <w:rFonts w:asciiTheme="majorHAnsi" w:eastAsia="Times New Roman" w:hAnsiTheme="majorHAnsi" w:cstheme="majorHAnsi"/>
                <w:sz w:val="24"/>
                <w:szCs w:val="24"/>
              </w:rPr>
            </w:rPrChange>
          </w:rPr>
          <w:t xml:space="preserve">unambiguous logical argument for </w:t>
        </w:r>
      </w:ins>
      <w:ins w:id="3829" w:author="skmorgane" w:date="2020-06-26T11:19:00Z">
        <w:r w:rsidR="005F2EBC">
          <w:rPr>
            <w:rFonts w:asciiTheme="majorHAnsi" w:eastAsia="Times New Roman" w:hAnsiTheme="majorHAnsi" w:cstheme="majorHAnsi"/>
          </w:rPr>
          <w:t xml:space="preserve">the use of </w:t>
        </w:r>
      </w:ins>
      <w:ins w:id="3830" w:author="Diaz,Renata M" w:date="2020-06-09T16:06:00Z">
        <w:r w:rsidR="0045416E" w:rsidRPr="00C97458">
          <w:rPr>
            <w:rFonts w:asciiTheme="majorHAnsi" w:eastAsia="Times New Roman" w:hAnsiTheme="majorHAnsi" w:cstheme="majorHAnsi"/>
            <w:rPrChange w:id="3831" w:author="Diaz,Renata M" w:date="2020-06-11T15:21:00Z">
              <w:rPr>
                <w:rFonts w:asciiTheme="majorHAnsi" w:eastAsia="Times New Roman" w:hAnsiTheme="majorHAnsi" w:cstheme="majorHAnsi"/>
                <w:sz w:val="24"/>
                <w:szCs w:val="24"/>
              </w:rPr>
            </w:rPrChange>
          </w:rPr>
          <w:t xml:space="preserve">one baseline over another, </w:t>
        </w:r>
      </w:ins>
      <w:ins w:id="3832" w:author="skmorgane" w:date="2020-06-26T11:19:00Z">
        <w:r w:rsidR="005F2EBC">
          <w:rPr>
            <w:rFonts w:asciiTheme="majorHAnsi" w:eastAsia="Times New Roman" w:hAnsiTheme="majorHAnsi" w:cstheme="majorHAnsi"/>
          </w:rPr>
          <w:t xml:space="preserve">but </w:t>
        </w:r>
      </w:ins>
      <w:ins w:id="3833" w:author="skmorgane" w:date="2020-06-26T11:20:00Z">
        <w:r w:rsidR="005F2EBC">
          <w:rPr>
            <w:rFonts w:asciiTheme="majorHAnsi" w:eastAsia="Times New Roman" w:hAnsiTheme="majorHAnsi" w:cstheme="majorHAnsi"/>
          </w:rPr>
          <w:t xml:space="preserve">comparing the performance of different baselines is clearly an important next step in this process towards reinvigorating the use of the SAD as a diagnostic tool. </w:t>
        </w:r>
      </w:ins>
      <w:ins w:id="3834" w:author="Diaz,Renata M" w:date="2020-06-09T16:06:00Z">
        <w:del w:id="3835" w:author="skmorgane" w:date="2020-06-26T11:19:00Z">
          <w:r w:rsidR="0045416E" w:rsidRPr="00C97458" w:rsidDel="005F2EBC">
            <w:rPr>
              <w:rFonts w:asciiTheme="majorHAnsi" w:eastAsia="Times New Roman" w:hAnsiTheme="majorHAnsi" w:cstheme="majorHAnsi"/>
              <w:rPrChange w:id="3836" w:author="Diaz,Renata M" w:date="2020-06-11T15:21:00Z">
                <w:rPr>
                  <w:rFonts w:asciiTheme="majorHAnsi" w:eastAsia="Times New Roman" w:hAnsiTheme="majorHAnsi" w:cstheme="majorHAnsi"/>
                  <w:sz w:val="24"/>
                  <w:szCs w:val="24"/>
                </w:rPr>
              </w:rPrChange>
            </w:rPr>
            <w:delText xml:space="preserve">we suggest </w:delText>
          </w:r>
        </w:del>
        <w:del w:id="3837" w:author="skmorgane" w:date="2020-06-26T11:20:00Z">
          <w:r w:rsidR="0045416E" w:rsidRPr="00C97458" w:rsidDel="005F2EBC">
            <w:rPr>
              <w:rFonts w:asciiTheme="majorHAnsi" w:eastAsia="Times New Roman" w:hAnsiTheme="majorHAnsi" w:cstheme="majorHAnsi"/>
              <w:rPrChange w:id="3838" w:author="Diaz,Renata M" w:date="2020-06-11T15:21:00Z">
                <w:rPr>
                  <w:rFonts w:asciiTheme="majorHAnsi" w:eastAsia="Times New Roman" w:hAnsiTheme="majorHAnsi" w:cstheme="majorHAnsi"/>
                  <w:sz w:val="24"/>
                  <w:szCs w:val="24"/>
                </w:rPr>
              </w:rPrChange>
            </w:rPr>
            <w:delText xml:space="preserve">performing analyses similar to the one presented here using alternative baselines. </w:delText>
          </w:r>
        </w:del>
      </w:ins>
    </w:p>
    <w:p w14:paraId="2DCBA0C3" w14:textId="0674C7CE" w:rsidR="00910CBF" w:rsidRPr="00C97458" w:rsidDel="008E2D1E" w:rsidRDefault="00910CBF" w:rsidP="00D93CB3">
      <w:pPr>
        <w:rPr>
          <w:ins w:id="3839" w:author="Diaz,Renata M" w:date="2020-06-09T16:09:00Z"/>
          <w:moveFrom w:id="3840" w:author="skmorgane" w:date="2020-06-26T10:59:00Z"/>
          <w:rFonts w:asciiTheme="majorHAnsi" w:eastAsia="Times New Roman" w:hAnsiTheme="majorHAnsi" w:cstheme="majorHAnsi"/>
          <w:b/>
          <w:bCs/>
          <w:rPrChange w:id="3841" w:author="Diaz,Renata M" w:date="2020-06-11T15:21:00Z">
            <w:rPr>
              <w:ins w:id="3842" w:author="Diaz,Renata M" w:date="2020-06-09T16:09:00Z"/>
              <w:moveFrom w:id="3843" w:author="skmorgane" w:date="2020-06-26T10:59:00Z"/>
              <w:rFonts w:asciiTheme="majorHAnsi" w:eastAsia="Times New Roman" w:hAnsiTheme="majorHAnsi" w:cstheme="majorHAnsi"/>
              <w:b/>
              <w:bCs/>
              <w:sz w:val="24"/>
              <w:szCs w:val="24"/>
            </w:rPr>
          </w:rPrChange>
        </w:rPr>
      </w:pPr>
      <w:moveFromRangeStart w:id="3844" w:author="skmorgane" w:date="2020-06-26T10:59:00Z" w:name="move44061594"/>
      <w:moveFrom w:id="3845" w:author="skmorgane" w:date="2020-06-26T10:59:00Z">
        <w:ins w:id="3846" w:author="Diaz,Renata M" w:date="2020-06-09T16:09:00Z">
          <w:r w:rsidRPr="00C97458" w:rsidDel="008E2D1E">
            <w:rPr>
              <w:rFonts w:asciiTheme="majorHAnsi" w:eastAsia="Times New Roman" w:hAnsiTheme="majorHAnsi" w:cstheme="majorHAnsi"/>
              <w:b/>
              <w:bCs/>
              <w:rPrChange w:id="3847" w:author="Diaz,Renata M" w:date="2020-06-11T15:21:00Z">
                <w:rPr>
                  <w:rFonts w:asciiTheme="majorHAnsi" w:eastAsia="Times New Roman" w:hAnsiTheme="majorHAnsi" w:cstheme="majorHAnsi"/>
                  <w:b/>
                  <w:bCs/>
                  <w:sz w:val="24"/>
                  <w:szCs w:val="24"/>
                </w:rPr>
              </w:rPrChange>
            </w:rPr>
            <w:t>Conclusion</w:t>
          </w:r>
        </w:ins>
      </w:moveFrom>
    </w:p>
    <w:moveFromRangeEnd w:id="3844"/>
    <w:p w14:paraId="6752A66B" w14:textId="21A94EE9" w:rsidR="00CD4A7E" w:rsidRPr="00612257" w:rsidDel="005F2EBC" w:rsidRDefault="006E2FB9" w:rsidP="00D93CB3">
      <w:pPr>
        <w:rPr>
          <w:ins w:id="3848" w:author="Diaz,Renata M" w:date="2020-06-09T16:07:00Z"/>
          <w:del w:id="3849" w:author="skmorgane" w:date="2020-06-26T11:21:00Z"/>
          <w:rFonts w:asciiTheme="majorHAnsi" w:eastAsia="Times New Roman" w:hAnsiTheme="majorHAnsi" w:cstheme="majorHAnsi"/>
          <w:rPrChange w:id="3850" w:author="Diaz,Renata M" w:date="2020-06-11T15:48:00Z">
            <w:rPr>
              <w:ins w:id="3851" w:author="Diaz,Renata M" w:date="2020-06-09T16:07:00Z"/>
              <w:del w:id="3852" w:author="skmorgane" w:date="2020-06-26T11:21:00Z"/>
              <w:rFonts w:asciiTheme="majorHAnsi" w:eastAsia="Times New Roman" w:hAnsiTheme="majorHAnsi" w:cstheme="majorHAnsi"/>
              <w:sz w:val="24"/>
              <w:szCs w:val="24"/>
            </w:rPr>
          </w:rPrChange>
        </w:rPr>
      </w:pPr>
      <w:ins w:id="3853" w:author="Diaz,Renata M" w:date="2020-06-11T15:26:00Z">
        <w:r>
          <w:rPr>
            <w:rFonts w:asciiTheme="majorHAnsi" w:eastAsia="Times New Roman" w:hAnsiTheme="majorHAnsi" w:cstheme="majorHAnsi"/>
          </w:rPr>
          <w:t>Characterizing</w:t>
        </w:r>
      </w:ins>
      <w:ins w:id="3854" w:author="Diaz,Renata M" w:date="2020-06-09T16:09:00Z">
        <w:r w:rsidR="00910CBF" w:rsidRPr="00C97458">
          <w:rPr>
            <w:rFonts w:asciiTheme="majorHAnsi" w:eastAsia="Times New Roman" w:hAnsiTheme="majorHAnsi" w:cstheme="majorHAnsi"/>
            <w:rPrChange w:id="3855" w:author="Diaz,Renata M" w:date="2020-06-11T15:21:00Z">
              <w:rPr>
                <w:rFonts w:asciiTheme="majorHAnsi" w:eastAsia="Times New Roman" w:hAnsiTheme="majorHAnsi" w:cstheme="majorHAnsi"/>
                <w:sz w:val="24"/>
                <w:szCs w:val="24"/>
              </w:rPr>
            </w:rPrChange>
          </w:rPr>
          <w:t xml:space="preserve"> and</w:t>
        </w:r>
      </w:ins>
      <w:ins w:id="3856" w:author="Diaz,Renata M" w:date="2020-06-09T16:07:00Z">
        <w:r w:rsidR="00D93CB3" w:rsidRPr="00C97458">
          <w:rPr>
            <w:rFonts w:asciiTheme="majorHAnsi" w:eastAsia="Times New Roman" w:hAnsiTheme="majorHAnsi" w:cstheme="majorHAnsi"/>
            <w:rPrChange w:id="3857" w:author="Diaz,Renata M" w:date="2020-06-11T15:21:00Z">
              <w:rPr>
                <w:rFonts w:asciiTheme="majorHAnsi" w:eastAsia="Times New Roman" w:hAnsiTheme="majorHAnsi" w:cstheme="majorHAnsi"/>
                <w:sz w:val="24"/>
                <w:szCs w:val="24"/>
              </w:rPr>
            </w:rPrChange>
          </w:rPr>
          <w:t xml:space="preserve"> adjusting</w:t>
        </w:r>
      </w:ins>
      <w:ins w:id="3858" w:author="Diaz,Renata M" w:date="2020-06-11T15:26:00Z">
        <w:r>
          <w:rPr>
            <w:rFonts w:asciiTheme="majorHAnsi" w:eastAsia="Times New Roman" w:hAnsiTheme="majorHAnsi" w:cstheme="majorHAnsi"/>
          </w:rPr>
          <w:t xml:space="preserve"> for a statistical baseline for the SAD, as we </w:t>
        </w:r>
      </w:ins>
      <w:ins w:id="3859" w:author="Diaz,Renata M" w:date="2020-06-11T15:27:00Z">
        <w:r>
          <w:rPr>
            <w:rFonts w:asciiTheme="majorHAnsi" w:eastAsia="Times New Roman" w:hAnsiTheme="majorHAnsi" w:cstheme="majorHAnsi"/>
          </w:rPr>
          <w:t>demonstrate here,</w:t>
        </w:r>
      </w:ins>
      <w:ins w:id="3860" w:author="Diaz,Renata M" w:date="2020-06-09T16:07:00Z">
        <w:r w:rsidR="00D93CB3" w:rsidRPr="00C97458">
          <w:rPr>
            <w:rFonts w:asciiTheme="majorHAnsi" w:eastAsia="Times New Roman" w:hAnsiTheme="majorHAnsi" w:cstheme="majorHAnsi"/>
            <w:rPrChange w:id="3861" w:author="Diaz,Renata M" w:date="2020-06-11T15:21:00Z">
              <w:rPr>
                <w:rFonts w:asciiTheme="majorHAnsi" w:eastAsia="Times New Roman" w:hAnsiTheme="majorHAnsi" w:cstheme="majorHAnsi"/>
                <w:sz w:val="24"/>
                <w:szCs w:val="24"/>
              </w:rPr>
            </w:rPrChange>
          </w:rPr>
          <w:t xml:space="preserve"> </w:t>
        </w:r>
      </w:ins>
      <w:ins w:id="3862" w:author="Diaz,Renata M" w:date="2020-06-11T15:28:00Z">
        <w:r>
          <w:rPr>
            <w:rFonts w:asciiTheme="majorHAnsi" w:eastAsia="Times New Roman" w:hAnsiTheme="majorHAnsi" w:cstheme="majorHAnsi"/>
          </w:rPr>
          <w:t xml:space="preserve">refreshes our perspective on the distribution and opens up several new avenues for better understanding </w:t>
        </w:r>
        <w:r w:rsidR="00E6641D">
          <w:rPr>
            <w:rFonts w:asciiTheme="majorHAnsi" w:eastAsia="Times New Roman" w:hAnsiTheme="majorHAnsi" w:cstheme="majorHAnsi"/>
          </w:rPr>
          <w:t xml:space="preserve">how and </w:t>
        </w:r>
        <w:r w:rsidR="00E6641D">
          <w:rPr>
            <w:rFonts w:asciiTheme="majorHAnsi" w:eastAsia="Times New Roman" w:hAnsiTheme="majorHAnsi" w:cstheme="majorHAnsi"/>
          </w:rPr>
          <w:lastRenderedPageBreak/>
          <w:t>when biological drivers affect its shape</w:t>
        </w:r>
      </w:ins>
      <w:ins w:id="3863" w:author="Diaz,Renata M" w:date="2020-06-09T16:07:00Z">
        <w:r w:rsidR="00D93CB3" w:rsidRPr="00C97458">
          <w:rPr>
            <w:rFonts w:asciiTheme="majorHAnsi" w:eastAsia="Times New Roman" w:hAnsiTheme="majorHAnsi" w:cstheme="majorHAnsi"/>
            <w:rPrChange w:id="3864" w:author="Diaz,Renata M" w:date="2020-06-11T15:21:00Z">
              <w:rPr>
                <w:rFonts w:asciiTheme="majorHAnsi" w:eastAsia="Times New Roman" w:hAnsiTheme="majorHAnsi" w:cstheme="majorHAnsi"/>
                <w:sz w:val="24"/>
                <w:szCs w:val="24"/>
              </w:rPr>
            </w:rPrChange>
          </w:rPr>
          <w:t xml:space="preserve">. Persistent deviations between observed communities and their baselines may be evidence </w:t>
        </w:r>
      </w:ins>
      <w:ins w:id="3865" w:author="Diaz,Renata M" w:date="2020-06-11T14:31:00Z">
        <w:r w:rsidR="00DF64F4" w:rsidRPr="00C97458">
          <w:rPr>
            <w:rFonts w:asciiTheme="majorHAnsi" w:eastAsia="Times New Roman" w:hAnsiTheme="majorHAnsi" w:cstheme="majorHAnsi"/>
            <w:rPrChange w:id="3866" w:author="Diaz,Renata M" w:date="2020-06-11T15:21:00Z">
              <w:rPr>
                <w:rFonts w:asciiTheme="majorHAnsi" w:eastAsia="Times New Roman" w:hAnsiTheme="majorHAnsi" w:cstheme="majorHAnsi"/>
                <w:sz w:val="24"/>
                <w:szCs w:val="24"/>
              </w:rPr>
            </w:rPrChange>
          </w:rPr>
          <w:t>of</w:t>
        </w:r>
      </w:ins>
      <w:ins w:id="3867" w:author="Diaz,Renata M" w:date="2020-06-09T16:07:00Z">
        <w:r w:rsidR="00D93CB3" w:rsidRPr="00C97458">
          <w:rPr>
            <w:rFonts w:asciiTheme="majorHAnsi" w:eastAsia="Times New Roman" w:hAnsiTheme="majorHAnsi" w:cstheme="majorHAnsi"/>
            <w:rPrChange w:id="3868" w:author="Diaz,Renata M" w:date="2020-06-11T15:21:00Z">
              <w:rPr>
                <w:rFonts w:asciiTheme="majorHAnsi" w:eastAsia="Times New Roman" w:hAnsiTheme="majorHAnsi" w:cstheme="majorHAnsi"/>
                <w:sz w:val="24"/>
                <w:szCs w:val="24"/>
              </w:rPr>
            </w:rPrChange>
          </w:rPr>
          <w:t xml:space="preserve"> biological processes operating on top of fundamental statistical constraints</w:t>
        </w:r>
      </w:ins>
      <w:ins w:id="3869" w:author="Diaz,Renata M" w:date="2020-06-11T15:29:00Z">
        <w:r w:rsidR="00602691">
          <w:rPr>
            <w:rFonts w:asciiTheme="majorHAnsi" w:eastAsia="Times New Roman" w:hAnsiTheme="majorHAnsi" w:cstheme="majorHAnsi"/>
          </w:rPr>
          <w:t xml:space="preserve">, and </w:t>
        </w:r>
        <w:r w:rsidR="0064213A">
          <w:rPr>
            <w:rFonts w:asciiTheme="majorHAnsi" w:eastAsia="Times New Roman" w:hAnsiTheme="majorHAnsi" w:cstheme="majorHAnsi"/>
          </w:rPr>
          <w:t>f</w:t>
        </w:r>
      </w:ins>
      <w:ins w:id="3870" w:author="Diaz,Renata M" w:date="2020-06-09T16:07:00Z">
        <w:r w:rsidR="00D93CB3" w:rsidRPr="00C97458">
          <w:rPr>
            <w:rFonts w:asciiTheme="majorHAnsi" w:eastAsia="Times New Roman" w:hAnsiTheme="majorHAnsi" w:cstheme="majorHAnsi"/>
            <w:rPrChange w:id="3871" w:author="Diaz,Renata M" w:date="2020-06-11T15:21:00Z">
              <w:rPr>
                <w:rFonts w:asciiTheme="majorHAnsi" w:eastAsia="Times New Roman" w:hAnsiTheme="majorHAnsi" w:cstheme="majorHAnsi"/>
                <w:sz w:val="24"/>
                <w:szCs w:val="24"/>
              </w:rPr>
            </w:rPrChange>
          </w:rPr>
          <w:t>ocusing on these deviation</w:t>
        </w:r>
      </w:ins>
      <w:ins w:id="3872" w:author="Diaz,Renata M" w:date="2020-06-11T14:31:00Z">
        <w:r w:rsidR="007F421C" w:rsidRPr="00C97458">
          <w:rPr>
            <w:rFonts w:asciiTheme="majorHAnsi" w:eastAsia="Times New Roman" w:hAnsiTheme="majorHAnsi" w:cstheme="majorHAnsi"/>
            <w:rPrChange w:id="3873" w:author="Diaz,Renata M" w:date="2020-06-11T15:21:00Z">
              <w:rPr>
                <w:rFonts w:asciiTheme="majorHAnsi" w:eastAsia="Times New Roman" w:hAnsiTheme="majorHAnsi" w:cstheme="majorHAnsi"/>
                <w:sz w:val="24"/>
                <w:szCs w:val="24"/>
              </w:rPr>
            </w:rPrChange>
          </w:rPr>
          <w:t>s could offer</w:t>
        </w:r>
      </w:ins>
      <w:ins w:id="3874" w:author="Diaz,Renata M" w:date="2020-06-09T16:07:00Z">
        <w:r w:rsidR="00D93CB3" w:rsidRPr="00C97458">
          <w:rPr>
            <w:rFonts w:asciiTheme="majorHAnsi" w:eastAsia="Times New Roman" w:hAnsiTheme="majorHAnsi" w:cstheme="majorHAnsi"/>
            <w:rPrChange w:id="3875" w:author="Diaz,Renata M" w:date="2020-06-11T15:21:00Z">
              <w:rPr>
                <w:rFonts w:asciiTheme="majorHAnsi" w:eastAsia="Times New Roman" w:hAnsiTheme="majorHAnsi" w:cstheme="majorHAnsi"/>
                <w:sz w:val="24"/>
                <w:szCs w:val="24"/>
              </w:rPr>
            </w:rPrChange>
          </w:rPr>
          <w:t xml:space="preserve"> new leverage for </w:t>
        </w:r>
      </w:ins>
      <w:ins w:id="3876" w:author="Diaz,Renata M" w:date="2020-06-11T14:31:00Z">
        <w:r w:rsidR="007F421C" w:rsidRPr="00C97458">
          <w:rPr>
            <w:rFonts w:asciiTheme="majorHAnsi" w:eastAsia="Times New Roman" w:hAnsiTheme="majorHAnsi" w:cstheme="majorHAnsi"/>
            <w:rPrChange w:id="3877" w:author="Diaz,Renata M" w:date="2020-06-11T15:21:00Z">
              <w:rPr>
                <w:rFonts w:asciiTheme="majorHAnsi" w:eastAsia="Times New Roman" w:hAnsiTheme="majorHAnsi" w:cstheme="majorHAnsi"/>
                <w:sz w:val="24"/>
                <w:szCs w:val="24"/>
              </w:rPr>
            </w:rPrChange>
          </w:rPr>
          <w:t>evaluating</w:t>
        </w:r>
      </w:ins>
      <w:ins w:id="3878" w:author="Diaz,Renata M" w:date="2020-06-09T16:07:00Z">
        <w:r w:rsidR="00D93CB3" w:rsidRPr="00C97458">
          <w:rPr>
            <w:rFonts w:asciiTheme="majorHAnsi" w:eastAsia="Times New Roman" w:hAnsiTheme="majorHAnsi" w:cstheme="majorHAnsi"/>
            <w:rPrChange w:id="3879" w:author="Diaz,Renata M" w:date="2020-06-11T15:21:00Z">
              <w:rPr>
                <w:rFonts w:asciiTheme="majorHAnsi" w:eastAsia="Times New Roman" w:hAnsiTheme="majorHAnsi" w:cstheme="majorHAnsi"/>
                <w:sz w:val="24"/>
                <w:szCs w:val="24"/>
              </w:rPr>
            </w:rPrChange>
          </w:rPr>
          <w:t xml:space="preserve"> theoretical </w:t>
        </w:r>
      </w:ins>
      <w:ins w:id="3880" w:author="Diaz,Renata M" w:date="2020-06-11T14:31:00Z">
        <w:r w:rsidR="007F421C" w:rsidRPr="00C97458">
          <w:rPr>
            <w:rFonts w:asciiTheme="majorHAnsi" w:eastAsia="Times New Roman" w:hAnsiTheme="majorHAnsi" w:cstheme="majorHAnsi"/>
            <w:rPrChange w:id="3881" w:author="Diaz,Renata M" w:date="2020-06-11T15:21:00Z">
              <w:rPr>
                <w:rFonts w:asciiTheme="majorHAnsi" w:eastAsia="Times New Roman" w:hAnsiTheme="majorHAnsi" w:cstheme="majorHAnsi"/>
                <w:sz w:val="24"/>
                <w:szCs w:val="24"/>
              </w:rPr>
            </w:rPrChange>
          </w:rPr>
          <w:t>predictions for the SAD</w:t>
        </w:r>
      </w:ins>
      <w:ins w:id="3882" w:author="Diaz,Renata M" w:date="2020-06-09T16:07:00Z">
        <w:r w:rsidR="00D93CB3" w:rsidRPr="00C97458">
          <w:rPr>
            <w:rFonts w:asciiTheme="majorHAnsi" w:eastAsia="Times New Roman" w:hAnsiTheme="majorHAnsi" w:cstheme="majorHAnsi"/>
            <w:rPrChange w:id="3883" w:author="Diaz,Renata M" w:date="2020-06-11T15:21:00Z">
              <w:rPr>
                <w:rFonts w:asciiTheme="majorHAnsi" w:eastAsia="Times New Roman" w:hAnsiTheme="majorHAnsi" w:cstheme="majorHAnsi"/>
                <w:sz w:val="24"/>
                <w:szCs w:val="24"/>
              </w:rPr>
            </w:rPrChange>
          </w:rPr>
          <w:t xml:space="preserve">. </w:t>
        </w:r>
      </w:ins>
      <w:ins w:id="3884" w:author="Diaz,Renata M" w:date="2020-06-11T15:30:00Z">
        <w:r w:rsidR="00AB6111">
          <w:rPr>
            <w:rFonts w:asciiTheme="majorHAnsi" w:eastAsia="Times New Roman" w:hAnsiTheme="majorHAnsi" w:cstheme="majorHAnsi"/>
          </w:rPr>
          <w:t xml:space="preserve">In doing so, we must appreciate that there </w:t>
        </w:r>
      </w:ins>
      <w:ins w:id="3885" w:author="Diaz,Renata M" w:date="2020-06-11T15:29:00Z">
        <w:r w:rsidR="00AB6111">
          <w:rPr>
            <w:rFonts w:asciiTheme="majorHAnsi" w:eastAsia="Times New Roman" w:hAnsiTheme="majorHAnsi" w:cstheme="majorHAnsi"/>
          </w:rPr>
          <w:t xml:space="preserve">is considerable nuance to defining </w:t>
        </w:r>
      </w:ins>
      <w:ins w:id="3886" w:author="Diaz,Renata M" w:date="2020-06-11T15:30:00Z">
        <w:r w:rsidR="00AB6111">
          <w:rPr>
            <w:rFonts w:asciiTheme="majorHAnsi" w:eastAsia="Times New Roman" w:hAnsiTheme="majorHAnsi" w:cstheme="majorHAnsi"/>
          </w:rPr>
          <w:t>the appropriate statistical baseline and calibrating our ex</w:t>
        </w:r>
      </w:ins>
      <w:ins w:id="3887" w:author="Diaz,Renata M" w:date="2020-06-11T15:31:00Z">
        <w:r w:rsidR="00AB6111">
          <w:rPr>
            <w:rFonts w:asciiTheme="majorHAnsi" w:eastAsia="Times New Roman" w:hAnsiTheme="majorHAnsi" w:cstheme="majorHAnsi"/>
          </w:rPr>
          <w:t xml:space="preserve">pected power to </w:t>
        </w:r>
        <w:r w:rsidR="00AB6111">
          <w:rPr>
            <w:rFonts w:asciiTheme="majorHAnsi" w:eastAsia="Times New Roman" w:hAnsiTheme="majorHAnsi" w:cstheme="majorHAnsi"/>
            <w:i/>
            <w:iCs/>
          </w:rPr>
          <w:t xml:space="preserve">detect </w:t>
        </w:r>
        <w:r w:rsidR="00AB6111">
          <w:rPr>
            <w:rFonts w:asciiTheme="majorHAnsi" w:eastAsia="Times New Roman" w:hAnsiTheme="majorHAnsi" w:cstheme="majorHAnsi"/>
          </w:rPr>
          <w:t>deviations, especially for small communities</w:t>
        </w:r>
      </w:ins>
      <w:ins w:id="3888" w:author="Diaz,Renata M" w:date="2020-06-11T15:35:00Z">
        <w:r w:rsidR="00AB6111">
          <w:rPr>
            <w:rFonts w:asciiTheme="majorHAnsi" w:eastAsia="Times New Roman" w:hAnsiTheme="majorHAnsi" w:cstheme="majorHAnsi"/>
          </w:rPr>
          <w:t>. Expl</w:t>
        </w:r>
      </w:ins>
      <w:ins w:id="3889" w:author="Diaz,Renata M" w:date="2020-06-11T15:36:00Z">
        <w:r w:rsidR="00AB6111">
          <w:rPr>
            <w:rFonts w:asciiTheme="majorHAnsi" w:eastAsia="Times New Roman" w:hAnsiTheme="majorHAnsi" w:cstheme="majorHAnsi"/>
          </w:rPr>
          <w:t>oring other constructions for the baseline, and</w:t>
        </w:r>
      </w:ins>
      <w:ins w:id="3890" w:author="Diaz,Renata M" w:date="2020-06-11T15:37:00Z">
        <w:r w:rsidR="00AB6111">
          <w:rPr>
            <w:rFonts w:asciiTheme="majorHAnsi" w:eastAsia="Times New Roman" w:hAnsiTheme="majorHAnsi" w:cstheme="majorHAnsi"/>
          </w:rPr>
          <w:t xml:space="preserve"> developing</w:t>
        </w:r>
      </w:ins>
      <w:ins w:id="3891" w:author="Diaz,Renata M" w:date="2020-06-11T15:36:00Z">
        <w:r w:rsidR="00AB6111">
          <w:rPr>
            <w:rFonts w:asciiTheme="majorHAnsi" w:eastAsia="Times New Roman" w:hAnsiTheme="majorHAnsi" w:cstheme="majorHAnsi"/>
          </w:rPr>
          <w:t xml:space="preserve"> methods for establishing if not improving the constraints on our ability to detect deviations, w</w:t>
        </w:r>
      </w:ins>
      <w:ins w:id="3892" w:author="Diaz,Renata M" w:date="2020-06-11T15:37:00Z">
        <w:r w:rsidR="00AB6111">
          <w:rPr>
            <w:rFonts w:asciiTheme="majorHAnsi" w:eastAsia="Times New Roman" w:hAnsiTheme="majorHAnsi" w:cstheme="majorHAnsi"/>
          </w:rPr>
          <w:t>ould furth</w:t>
        </w:r>
      </w:ins>
      <w:ins w:id="3893" w:author="Diaz,Renata M" w:date="2020-06-11T15:38:00Z">
        <w:r w:rsidR="00AB6111">
          <w:rPr>
            <w:rFonts w:asciiTheme="majorHAnsi" w:eastAsia="Times New Roman" w:hAnsiTheme="majorHAnsi" w:cstheme="majorHAnsi"/>
          </w:rPr>
          <w:t>er clarify how statistical constraints</w:t>
        </w:r>
      </w:ins>
      <w:ins w:id="3894" w:author="Diaz,Renata M" w:date="2020-06-11T15:39:00Z">
        <w:r w:rsidR="00612257">
          <w:rPr>
            <w:rFonts w:asciiTheme="majorHAnsi" w:eastAsia="Times New Roman" w:hAnsiTheme="majorHAnsi" w:cstheme="majorHAnsi"/>
          </w:rPr>
          <w:t xml:space="preserve"> manifest in the SAD and what power we have to disentangle biological signal from randomness. </w:t>
        </w:r>
      </w:ins>
      <w:ins w:id="3895" w:author="Diaz,Renata M" w:date="2020-06-11T15:43:00Z">
        <w:r w:rsidR="00612257">
          <w:rPr>
            <w:rFonts w:asciiTheme="majorHAnsi" w:eastAsia="Times New Roman" w:hAnsiTheme="majorHAnsi" w:cstheme="majorHAnsi"/>
          </w:rPr>
          <w:t xml:space="preserve">Our results here suggest that statistical constraints have </w:t>
        </w:r>
      </w:ins>
      <w:ins w:id="3896" w:author="Diaz,Renata M" w:date="2020-06-11T15:45:00Z">
        <w:r w:rsidR="00612257">
          <w:rPr>
            <w:rFonts w:asciiTheme="majorHAnsi" w:eastAsia="Times New Roman" w:hAnsiTheme="majorHAnsi" w:cstheme="majorHAnsi"/>
          </w:rPr>
          <w:t>strong</w:t>
        </w:r>
      </w:ins>
      <w:ins w:id="3897" w:author="Diaz,Renata M" w:date="2020-06-11T15:43:00Z">
        <w:r w:rsidR="00612257">
          <w:rPr>
            <w:rFonts w:asciiTheme="majorHAnsi" w:eastAsia="Times New Roman" w:hAnsiTheme="majorHAnsi" w:cstheme="majorHAnsi"/>
          </w:rPr>
          <w:t xml:space="preserve"> effects on the SAD, but that</w:t>
        </w:r>
      </w:ins>
      <w:ins w:id="3898" w:author="Diaz,Renata M" w:date="2020-06-11T15:44:00Z">
        <w:r w:rsidR="00612257">
          <w:rPr>
            <w:rFonts w:asciiTheme="majorHAnsi" w:eastAsia="Times New Roman" w:hAnsiTheme="majorHAnsi" w:cstheme="majorHAnsi"/>
          </w:rPr>
          <w:t xml:space="preserve"> these constraints alone do not </w:t>
        </w:r>
      </w:ins>
      <w:ins w:id="3899" w:author="Diaz,Renata M" w:date="2020-06-11T15:45:00Z">
        <w:r w:rsidR="00612257">
          <w:rPr>
            <w:rFonts w:asciiTheme="majorHAnsi" w:eastAsia="Times New Roman" w:hAnsiTheme="majorHAnsi" w:cstheme="majorHAnsi"/>
          </w:rPr>
          <w:t xml:space="preserve">fully </w:t>
        </w:r>
      </w:ins>
      <w:ins w:id="3900" w:author="Diaz,Renata M" w:date="2020-06-11T15:44:00Z">
        <w:r w:rsidR="00612257">
          <w:rPr>
            <w:rFonts w:asciiTheme="majorHAnsi" w:eastAsia="Times New Roman" w:hAnsiTheme="majorHAnsi" w:cstheme="majorHAnsi"/>
          </w:rPr>
          <w:t xml:space="preserve">account for the extremely </w:t>
        </w:r>
      </w:ins>
      <w:ins w:id="3901" w:author="Diaz,Renata M" w:date="2020-06-11T15:45:00Z">
        <w:r w:rsidR="00612257">
          <w:rPr>
            <w:rFonts w:asciiTheme="majorHAnsi" w:eastAsia="Times New Roman" w:hAnsiTheme="majorHAnsi" w:cstheme="majorHAnsi"/>
          </w:rPr>
          <w:t>uneven SADs we observe in nature</w:t>
        </w:r>
      </w:ins>
      <w:ins w:id="3902" w:author="Diaz,Renata M" w:date="2020-06-11T15:49:00Z">
        <w:r w:rsidR="004C347F">
          <w:rPr>
            <w:rFonts w:asciiTheme="majorHAnsi" w:eastAsia="Times New Roman" w:hAnsiTheme="majorHAnsi" w:cstheme="majorHAnsi"/>
          </w:rPr>
          <w:t xml:space="preserve"> – leaving an important role f</w:t>
        </w:r>
      </w:ins>
      <w:ins w:id="3903" w:author="Diaz,Renata M" w:date="2020-06-11T15:50:00Z">
        <w:r w:rsidR="004C347F">
          <w:rPr>
            <w:rFonts w:asciiTheme="majorHAnsi" w:eastAsia="Times New Roman" w:hAnsiTheme="majorHAnsi" w:cstheme="majorHAnsi"/>
          </w:rPr>
          <w:t>or ecological process</w:t>
        </w:r>
      </w:ins>
      <w:ins w:id="3904" w:author="Diaz,Renata M" w:date="2020-06-11T15:45:00Z">
        <w:r w:rsidR="00612257">
          <w:rPr>
            <w:rFonts w:asciiTheme="majorHAnsi" w:eastAsia="Times New Roman" w:hAnsiTheme="majorHAnsi" w:cstheme="majorHAnsi"/>
          </w:rPr>
          <w:t>.</w:t>
        </w:r>
      </w:ins>
      <w:ins w:id="3905" w:author="Diaz,Renata M" w:date="2020-06-11T15:47:00Z">
        <w:r w:rsidR="00612257">
          <w:rPr>
            <w:rFonts w:asciiTheme="majorHAnsi" w:eastAsia="Times New Roman" w:hAnsiTheme="majorHAnsi" w:cstheme="majorHAnsi"/>
          </w:rPr>
          <w:t xml:space="preserve"> </w:t>
        </w:r>
      </w:ins>
      <w:ins w:id="3906" w:author="Diaz,Renata M" w:date="2020-06-11T15:50:00Z">
        <w:r w:rsidR="007006B7">
          <w:rPr>
            <w:rFonts w:asciiTheme="majorHAnsi" w:eastAsia="Times New Roman" w:hAnsiTheme="majorHAnsi" w:cstheme="majorHAnsi"/>
          </w:rPr>
          <w:t>Continuing to e</w:t>
        </w:r>
      </w:ins>
      <w:ins w:id="3907" w:author="Diaz,Renata M" w:date="2020-06-11T15:48:00Z">
        <w:r w:rsidR="00612257">
          <w:rPr>
            <w:rFonts w:asciiTheme="majorHAnsi" w:eastAsia="Times New Roman" w:hAnsiTheme="majorHAnsi" w:cstheme="majorHAnsi"/>
          </w:rPr>
          <w:t>xplor</w:t>
        </w:r>
      </w:ins>
      <w:ins w:id="3908" w:author="Diaz,Renata M" w:date="2020-06-11T15:50:00Z">
        <w:r w:rsidR="007006B7">
          <w:rPr>
            <w:rFonts w:asciiTheme="majorHAnsi" w:eastAsia="Times New Roman" w:hAnsiTheme="majorHAnsi" w:cstheme="majorHAnsi"/>
          </w:rPr>
          <w:t>e</w:t>
        </w:r>
      </w:ins>
      <w:ins w:id="3909" w:author="Diaz,Renata M" w:date="2020-06-11T15:48:00Z">
        <w:r w:rsidR="00612257">
          <w:rPr>
            <w:rFonts w:asciiTheme="majorHAnsi" w:eastAsia="Times New Roman" w:hAnsiTheme="majorHAnsi" w:cstheme="majorHAnsi"/>
          </w:rPr>
          <w:t xml:space="preserve"> and account for </w:t>
        </w:r>
      </w:ins>
      <w:ins w:id="3910" w:author="Diaz,Renata M" w:date="2020-06-11T15:50:00Z">
        <w:r w:rsidR="00150965">
          <w:rPr>
            <w:rFonts w:asciiTheme="majorHAnsi" w:eastAsia="Times New Roman" w:hAnsiTheme="majorHAnsi" w:cstheme="majorHAnsi"/>
          </w:rPr>
          <w:t>the interplay between statistical</w:t>
        </w:r>
      </w:ins>
      <w:ins w:id="3911" w:author="Diaz,Renata M" w:date="2020-06-11T15:48:00Z">
        <w:r w:rsidR="00612257">
          <w:rPr>
            <w:rFonts w:asciiTheme="majorHAnsi" w:eastAsia="Times New Roman" w:hAnsiTheme="majorHAnsi" w:cstheme="majorHAnsi"/>
          </w:rPr>
          <w:t xml:space="preserve"> constraint</w:t>
        </w:r>
      </w:ins>
      <w:ins w:id="3912" w:author="Diaz,Renata M" w:date="2020-06-11T15:50:00Z">
        <w:r w:rsidR="00150965">
          <w:rPr>
            <w:rFonts w:asciiTheme="majorHAnsi" w:eastAsia="Times New Roman" w:hAnsiTheme="majorHAnsi" w:cstheme="majorHAnsi"/>
          </w:rPr>
          <w:t xml:space="preserve"> and biological process</w:t>
        </w:r>
      </w:ins>
      <w:ins w:id="3913" w:author="Diaz,Renata M" w:date="2020-06-11T15:48:00Z">
        <w:r w:rsidR="00612257">
          <w:rPr>
            <w:rFonts w:asciiTheme="majorHAnsi" w:eastAsia="Times New Roman" w:hAnsiTheme="majorHAnsi" w:cstheme="majorHAnsi"/>
          </w:rPr>
          <w:t xml:space="preserve"> constitutes </w:t>
        </w:r>
      </w:ins>
      <w:ins w:id="3914" w:author="Diaz,Renata M" w:date="2020-06-11T15:46:00Z">
        <w:r w:rsidR="00612257">
          <w:rPr>
            <w:rFonts w:asciiTheme="majorHAnsi" w:eastAsia="Times New Roman" w:hAnsiTheme="majorHAnsi" w:cstheme="majorHAnsi"/>
          </w:rPr>
          <w:t xml:space="preserve">a promising and profound new approach to </w:t>
        </w:r>
      </w:ins>
      <w:ins w:id="3915" w:author="Diaz,Renata M" w:date="2020-06-11T15:48:00Z">
        <w:r w:rsidR="00612257">
          <w:rPr>
            <w:rFonts w:asciiTheme="majorHAnsi" w:eastAsia="Times New Roman" w:hAnsiTheme="majorHAnsi" w:cstheme="majorHAnsi"/>
          </w:rPr>
          <w:t xml:space="preserve">our understanding of </w:t>
        </w:r>
      </w:ins>
      <w:ins w:id="3916" w:author="Diaz,Renata M" w:date="2020-06-11T15:51:00Z">
        <w:r w:rsidR="003C2890">
          <w:rPr>
            <w:rFonts w:asciiTheme="majorHAnsi" w:eastAsia="Times New Roman" w:hAnsiTheme="majorHAnsi" w:cstheme="majorHAnsi"/>
          </w:rPr>
          <w:t>this familiar, yet surprisingly mysterious, ecological pattern.</w:t>
        </w:r>
        <w:del w:id="3917" w:author="skmorgane" w:date="2020-06-26T11:21:00Z">
          <w:r w:rsidR="003C2890" w:rsidDel="005F2EBC">
            <w:rPr>
              <w:rFonts w:asciiTheme="majorHAnsi" w:eastAsia="Times New Roman" w:hAnsiTheme="majorHAnsi" w:cstheme="majorHAnsi"/>
            </w:rPr>
            <w:delText xml:space="preserve"> </w:delText>
          </w:r>
        </w:del>
      </w:ins>
    </w:p>
    <w:p w14:paraId="1A0EB90B" w14:textId="142CA2A3" w:rsidR="00754408" w:rsidRPr="00C97458" w:rsidDel="005F2EBC" w:rsidRDefault="00754408">
      <w:pPr>
        <w:rPr>
          <w:ins w:id="3918" w:author="Diaz,Renata M" w:date="2020-06-08T16:21:00Z"/>
          <w:del w:id="3919" w:author="skmorgane" w:date="2020-06-26T11:21:00Z"/>
          <w:rFonts w:asciiTheme="majorHAnsi" w:eastAsia="Times New Roman" w:hAnsiTheme="majorHAnsi" w:cstheme="majorHAnsi"/>
          <w:rPrChange w:id="3920" w:author="Diaz,Renata M" w:date="2020-06-11T15:21:00Z">
            <w:rPr>
              <w:ins w:id="3921" w:author="Diaz,Renata M" w:date="2020-06-08T16:21:00Z"/>
              <w:del w:id="3922" w:author="skmorgane" w:date="2020-06-26T11:21:00Z"/>
              <w:rFonts w:ascii="Times New Roman" w:eastAsia="Times New Roman" w:hAnsi="Times New Roman" w:cs="Times New Roman"/>
              <w:sz w:val="24"/>
              <w:szCs w:val="24"/>
            </w:rPr>
          </w:rPrChange>
        </w:rPr>
      </w:pPr>
    </w:p>
    <w:p w14:paraId="0D1135CC" w14:textId="75EE6036" w:rsidR="00F34AF8" w:rsidRPr="00C97458" w:rsidDel="0066394D" w:rsidRDefault="00762108">
      <w:pPr>
        <w:rPr>
          <w:del w:id="3923" w:author="Diaz,Renata M" w:date="2020-04-13T16:48:00Z"/>
          <w:rFonts w:asciiTheme="majorHAnsi" w:eastAsia="Times New Roman" w:hAnsiTheme="majorHAnsi" w:cstheme="majorHAnsi"/>
          <w:rPrChange w:id="3924" w:author="Diaz,Renata M" w:date="2020-06-11T15:21:00Z">
            <w:rPr>
              <w:del w:id="3925" w:author="Diaz,Renata M" w:date="2020-04-13T16:48:00Z"/>
              <w:rFonts w:asciiTheme="majorHAnsi" w:eastAsia="Times New Roman" w:hAnsiTheme="majorHAnsi" w:cstheme="majorHAnsi"/>
              <w:sz w:val="24"/>
              <w:szCs w:val="24"/>
            </w:rPr>
          </w:rPrChange>
        </w:rPr>
      </w:pPr>
      <w:del w:id="3926" w:author="Diaz,Renata M" w:date="2020-04-22T10:31:00Z">
        <w:r w:rsidRPr="00C97458" w:rsidDel="005C2534">
          <w:rPr>
            <w:rFonts w:asciiTheme="majorHAnsi" w:eastAsia="Times New Roman" w:hAnsiTheme="majorHAnsi" w:cstheme="majorHAnsi"/>
            <w:rPrChange w:id="3927" w:author="Diaz,Renata M" w:date="2020-06-11T15:21:00Z">
              <w:rPr>
                <w:rFonts w:ascii="Times New Roman" w:eastAsia="Times New Roman" w:hAnsi="Times New Roman" w:cs="Times New Roman"/>
                <w:sz w:val="24"/>
                <w:szCs w:val="24"/>
              </w:rPr>
            </w:rPrChange>
          </w:rPr>
          <w:delText>Across the range of S and N we sampled, t</w:delText>
        </w:r>
        <w:r w:rsidR="004457E2" w:rsidRPr="00C97458" w:rsidDel="005C2534">
          <w:rPr>
            <w:rFonts w:asciiTheme="majorHAnsi" w:eastAsia="Times New Roman" w:hAnsiTheme="majorHAnsi" w:cstheme="majorHAnsi"/>
            <w:rPrChange w:id="3928" w:author="Diaz,Renata M" w:date="2020-06-11T15:21:00Z">
              <w:rPr>
                <w:rFonts w:ascii="Times New Roman" w:eastAsia="Times New Roman" w:hAnsi="Times New Roman" w:cs="Times New Roman"/>
                <w:sz w:val="24"/>
                <w:szCs w:val="24"/>
              </w:rPr>
            </w:rPrChange>
          </w:rPr>
          <w:delText>he number of elements in the feasible set increases rapidly with S</w:delText>
        </w:r>
        <w:r w:rsidR="00492033" w:rsidRPr="00C97458" w:rsidDel="005C2534">
          <w:rPr>
            <w:rFonts w:asciiTheme="majorHAnsi" w:eastAsia="Times New Roman" w:hAnsiTheme="majorHAnsi" w:cstheme="majorHAnsi"/>
            <w:rPrChange w:id="3929" w:author="Diaz,Renata M" w:date="2020-06-11T15:21:00Z">
              <w:rPr>
                <w:rFonts w:ascii="Times New Roman" w:eastAsia="Times New Roman" w:hAnsi="Times New Roman" w:cs="Times New Roman"/>
                <w:sz w:val="24"/>
                <w:szCs w:val="24"/>
              </w:rPr>
            </w:rPrChange>
          </w:rPr>
          <w:delText xml:space="preserve">, </w:delText>
        </w:r>
        <w:r w:rsidR="004457E2" w:rsidRPr="00C97458" w:rsidDel="005C2534">
          <w:rPr>
            <w:rFonts w:asciiTheme="majorHAnsi" w:eastAsia="Times New Roman" w:hAnsiTheme="majorHAnsi" w:cstheme="majorHAnsi"/>
            <w:rPrChange w:id="3930" w:author="Diaz,Renata M" w:date="2020-06-11T15:21:00Z">
              <w:rPr>
                <w:rFonts w:ascii="Times New Roman" w:eastAsia="Times New Roman" w:hAnsi="Times New Roman" w:cs="Times New Roman"/>
                <w:sz w:val="24"/>
                <w:szCs w:val="24"/>
              </w:rPr>
            </w:rPrChange>
          </w:rPr>
          <w:delText>N</w:delText>
        </w:r>
        <w:r w:rsidR="00492033" w:rsidRPr="00C97458" w:rsidDel="005C2534">
          <w:rPr>
            <w:rFonts w:asciiTheme="majorHAnsi" w:eastAsia="Times New Roman" w:hAnsiTheme="majorHAnsi" w:cstheme="majorHAnsi"/>
            <w:rPrChange w:id="3931" w:author="Diaz,Renata M" w:date="2020-06-11T15:21:00Z">
              <w:rPr>
                <w:rFonts w:ascii="Times New Roman" w:eastAsia="Times New Roman" w:hAnsi="Times New Roman" w:cs="Times New Roman"/>
                <w:sz w:val="24"/>
                <w:szCs w:val="24"/>
              </w:rPr>
            </w:rPrChange>
          </w:rPr>
          <w:delText>, and N</w:delText>
        </w:r>
      </w:del>
      <w:del w:id="3932" w:author="Diaz,Renata M" w:date="2020-04-20T16:33:00Z">
        <w:r w:rsidR="00492033" w:rsidRPr="00C97458" w:rsidDel="00BF792F">
          <w:rPr>
            <w:rFonts w:asciiTheme="majorHAnsi" w:eastAsia="Times New Roman" w:hAnsiTheme="majorHAnsi" w:cstheme="majorHAnsi"/>
            <w:rPrChange w:id="3933" w:author="Diaz,Renata M" w:date="2020-06-11T15:21:00Z">
              <w:rPr>
                <w:rFonts w:ascii="Times New Roman" w:eastAsia="Times New Roman" w:hAnsi="Times New Roman" w:cs="Times New Roman"/>
                <w:sz w:val="24"/>
                <w:szCs w:val="24"/>
              </w:rPr>
            </w:rPrChange>
          </w:rPr>
          <w:delText>/</w:delText>
        </w:r>
      </w:del>
      <w:del w:id="3934" w:author="Diaz,Renata M" w:date="2020-04-22T10:31:00Z">
        <w:r w:rsidR="00492033" w:rsidRPr="00C97458" w:rsidDel="005C2534">
          <w:rPr>
            <w:rFonts w:asciiTheme="majorHAnsi" w:eastAsia="Times New Roman" w:hAnsiTheme="majorHAnsi" w:cstheme="majorHAnsi"/>
            <w:rPrChange w:id="3935" w:author="Diaz,Renata M" w:date="2020-06-11T15:21:00Z">
              <w:rPr>
                <w:rFonts w:ascii="Times New Roman" w:eastAsia="Times New Roman" w:hAnsi="Times New Roman" w:cs="Times New Roman"/>
                <w:sz w:val="24"/>
                <w:szCs w:val="24"/>
              </w:rPr>
            </w:rPrChange>
          </w:rPr>
          <w:delText>S</w:delText>
        </w:r>
        <w:r w:rsidR="00492033" w:rsidRPr="00C97458" w:rsidDel="00565492">
          <w:rPr>
            <w:rFonts w:asciiTheme="majorHAnsi" w:eastAsia="Times New Roman" w:hAnsiTheme="majorHAnsi" w:cstheme="majorHAnsi"/>
            <w:rPrChange w:id="3936" w:author="Diaz,Renata M" w:date="2020-06-11T15:21:00Z">
              <w:rPr>
                <w:rFonts w:ascii="Times New Roman" w:eastAsia="Times New Roman" w:hAnsi="Times New Roman" w:cs="Times New Roman"/>
                <w:sz w:val="24"/>
                <w:szCs w:val="24"/>
              </w:rPr>
            </w:rPrChange>
          </w:rPr>
          <w:delText xml:space="preserve"> (</w:delText>
        </w:r>
        <w:r w:rsidR="009A559C" w:rsidRPr="00C97458" w:rsidDel="00565492">
          <w:rPr>
            <w:rFonts w:asciiTheme="majorHAnsi" w:hAnsiTheme="majorHAnsi" w:cstheme="majorHAnsi"/>
            <w:rPrChange w:id="3937" w:author="Diaz,Renata M" w:date="2020-06-11T15:21:00Z">
              <w:rPr/>
            </w:rPrChange>
          </w:rPr>
          <w:fldChar w:fldCharType="begin"/>
        </w:r>
        <w:r w:rsidR="009A559C" w:rsidRPr="00C97458" w:rsidDel="00565492">
          <w:rPr>
            <w:rFonts w:asciiTheme="majorHAnsi" w:hAnsiTheme="majorHAnsi" w:cstheme="majorHAnsi"/>
            <w:rPrChange w:id="3938" w:author="Diaz,Renata M" w:date="2020-06-11T15:21:00Z">
              <w:rPr/>
            </w:rPrChange>
          </w:rPr>
          <w:delInstrText xml:space="preserve"> HYPERLINK \l "_Figure_1:_S0," </w:delInstrText>
        </w:r>
        <w:r w:rsidR="009A559C" w:rsidRPr="00C97458" w:rsidDel="00565492">
          <w:rPr>
            <w:rFonts w:asciiTheme="majorHAnsi" w:hAnsiTheme="majorHAnsi" w:cstheme="majorHAnsi"/>
            <w:rPrChange w:id="3939" w:author="Diaz,Renata M" w:date="2020-06-11T15:21:00Z">
              <w:rPr>
                <w:rStyle w:val="Hyperlink"/>
                <w:rFonts w:ascii="Times New Roman" w:eastAsia="Times New Roman" w:hAnsi="Times New Roman" w:cs="Times New Roman"/>
                <w:sz w:val="24"/>
                <w:szCs w:val="24"/>
              </w:rPr>
            </w:rPrChange>
          </w:rPr>
          <w:fldChar w:fldCharType="separate"/>
        </w:r>
        <w:r w:rsidR="00BC7F99" w:rsidRPr="00C97458" w:rsidDel="00565492">
          <w:rPr>
            <w:rStyle w:val="Hyperlink"/>
            <w:rFonts w:asciiTheme="majorHAnsi" w:eastAsia="Times New Roman" w:hAnsiTheme="majorHAnsi" w:cstheme="majorHAnsi"/>
            <w:rPrChange w:id="3940" w:author="Diaz,Renata M" w:date="2020-06-11T15:21:00Z">
              <w:rPr>
                <w:rStyle w:val="Hyperlink"/>
                <w:rFonts w:ascii="Times New Roman" w:eastAsia="Times New Roman" w:hAnsi="Times New Roman" w:cs="Times New Roman"/>
                <w:sz w:val="24"/>
                <w:szCs w:val="24"/>
              </w:rPr>
            </w:rPrChange>
          </w:rPr>
          <w:delText>Fig 1</w:delText>
        </w:r>
        <w:r w:rsidR="009A559C" w:rsidRPr="00C97458" w:rsidDel="00565492">
          <w:rPr>
            <w:rStyle w:val="Hyperlink"/>
            <w:rFonts w:asciiTheme="majorHAnsi" w:eastAsia="Times New Roman" w:hAnsiTheme="majorHAnsi" w:cstheme="majorHAnsi"/>
            <w:rPrChange w:id="3941" w:author="Diaz,Renata M" w:date="2020-06-11T15:21:00Z">
              <w:rPr>
                <w:rStyle w:val="Hyperlink"/>
                <w:rFonts w:ascii="Times New Roman" w:eastAsia="Times New Roman" w:hAnsi="Times New Roman" w:cs="Times New Roman"/>
                <w:sz w:val="24"/>
                <w:szCs w:val="24"/>
              </w:rPr>
            </w:rPrChange>
          </w:rPr>
          <w:fldChar w:fldCharType="end"/>
        </w:r>
        <w:r w:rsidR="00492033" w:rsidRPr="00C97458" w:rsidDel="00565492">
          <w:rPr>
            <w:rFonts w:asciiTheme="majorHAnsi" w:eastAsia="Times New Roman" w:hAnsiTheme="majorHAnsi" w:cstheme="majorHAnsi"/>
            <w:rPrChange w:id="3942" w:author="Diaz,Renata M" w:date="2020-06-11T15:21:00Z">
              <w:rPr>
                <w:rFonts w:ascii="Times New Roman" w:eastAsia="Times New Roman" w:hAnsi="Times New Roman" w:cs="Times New Roman"/>
                <w:sz w:val="24"/>
                <w:szCs w:val="24"/>
              </w:rPr>
            </w:rPrChange>
          </w:rPr>
          <w:delText>)</w:delText>
        </w:r>
        <w:r w:rsidR="00951A4A" w:rsidRPr="00C97458" w:rsidDel="005C2534">
          <w:rPr>
            <w:rFonts w:asciiTheme="majorHAnsi" w:eastAsia="Times New Roman" w:hAnsiTheme="majorHAnsi" w:cstheme="majorHAnsi"/>
            <w:rPrChange w:id="3943" w:author="Diaz,Renata M" w:date="2020-06-11T15:21:00Z">
              <w:rPr>
                <w:rFonts w:ascii="Times New Roman" w:eastAsia="Times New Roman" w:hAnsi="Times New Roman" w:cs="Times New Roman"/>
                <w:sz w:val="24"/>
                <w:szCs w:val="24"/>
              </w:rPr>
            </w:rPrChange>
          </w:rPr>
          <w:delText xml:space="preserve">. </w:delText>
        </w:r>
      </w:del>
      <w:del w:id="3944" w:author="Diaz,Renata M" w:date="2020-04-20T16:38:00Z">
        <w:r w:rsidR="00951A4A" w:rsidRPr="00C97458" w:rsidDel="002773AB">
          <w:rPr>
            <w:rFonts w:asciiTheme="majorHAnsi" w:eastAsia="Times New Roman" w:hAnsiTheme="majorHAnsi" w:cstheme="majorHAnsi"/>
            <w:rPrChange w:id="3945" w:author="Diaz,Renata M" w:date="2020-06-11T15:21:00Z">
              <w:rPr>
                <w:rFonts w:ascii="Times New Roman" w:eastAsia="Times New Roman" w:hAnsi="Times New Roman" w:cs="Times New Roman"/>
                <w:sz w:val="24"/>
                <w:szCs w:val="24"/>
              </w:rPr>
            </w:rPrChange>
          </w:rPr>
          <w:delText>Most feasible sets</w:delText>
        </w:r>
      </w:del>
      <w:del w:id="3946" w:author="Diaz,Renata M" w:date="2020-04-13T16:23:00Z">
        <w:r w:rsidR="00951A4A" w:rsidRPr="00C97458" w:rsidDel="008875E1">
          <w:rPr>
            <w:rFonts w:asciiTheme="majorHAnsi" w:eastAsia="Times New Roman" w:hAnsiTheme="majorHAnsi" w:cstheme="majorHAnsi"/>
            <w:rPrChange w:id="3947" w:author="Diaz,Renata M" w:date="2020-06-11T15:21:00Z">
              <w:rPr>
                <w:rFonts w:ascii="Times New Roman" w:eastAsia="Times New Roman" w:hAnsi="Times New Roman" w:cs="Times New Roman"/>
                <w:sz w:val="24"/>
                <w:szCs w:val="24"/>
              </w:rPr>
            </w:rPrChange>
          </w:rPr>
          <w:delText xml:space="preserve"> </w:delText>
        </w:r>
        <w:r w:rsidR="00492033" w:rsidRPr="00C97458" w:rsidDel="008875E1">
          <w:rPr>
            <w:rFonts w:asciiTheme="majorHAnsi" w:eastAsia="Times New Roman" w:hAnsiTheme="majorHAnsi" w:cstheme="majorHAnsi"/>
            <w:rPrChange w:id="3948" w:author="Diaz,Renata M" w:date="2020-06-11T15:21:00Z">
              <w:rPr>
                <w:rFonts w:ascii="Times New Roman" w:eastAsia="Times New Roman" w:hAnsi="Times New Roman" w:cs="Times New Roman"/>
                <w:sz w:val="24"/>
                <w:szCs w:val="24"/>
              </w:rPr>
            </w:rPrChange>
          </w:rPr>
          <w:delText>are highly self-similar by any measure</w:delText>
        </w:r>
        <w:r w:rsidR="00951A4A" w:rsidRPr="00C97458" w:rsidDel="008875E1">
          <w:rPr>
            <w:rFonts w:asciiTheme="majorHAnsi" w:eastAsia="Times New Roman" w:hAnsiTheme="majorHAnsi" w:cstheme="majorHAnsi"/>
            <w:rPrChange w:id="3949" w:author="Diaz,Renata M" w:date="2020-06-11T15:21:00Z">
              <w:rPr>
                <w:rFonts w:ascii="Times New Roman" w:eastAsia="Times New Roman" w:hAnsi="Times New Roman" w:cs="Times New Roman"/>
                <w:sz w:val="24"/>
                <w:szCs w:val="24"/>
              </w:rPr>
            </w:rPrChange>
          </w:rPr>
          <w:delText xml:space="preserve">, </w:delText>
        </w:r>
        <w:r w:rsidR="00FD48A7" w:rsidRPr="00C97458" w:rsidDel="008875E1">
          <w:rPr>
            <w:rFonts w:asciiTheme="majorHAnsi" w:eastAsia="Times New Roman" w:hAnsiTheme="majorHAnsi" w:cstheme="majorHAnsi"/>
            <w:rPrChange w:id="3950" w:author="Diaz,Renata M" w:date="2020-06-11T15:21:00Z">
              <w:rPr>
                <w:rFonts w:ascii="Times New Roman" w:eastAsia="Times New Roman" w:hAnsi="Times New Roman" w:cs="Times New Roman"/>
                <w:sz w:val="24"/>
                <w:szCs w:val="24"/>
              </w:rPr>
            </w:rPrChange>
          </w:rPr>
          <w:delText>and</w:delText>
        </w:r>
      </w:del>
      <w:del w:id="3951" w:author="Diaz,Renata M" w:date="2020-04-13T16:22:00Z">
        <w:r w:rsidR="00FD48A7" w:rsidRPr="00C97458" w:rsidDel="008875E1">
          <w:rPr>
            <w:rFonts w:asciiTheme="majorHAnsi" w:eastAsia="Times New Roman" w:hAnsiTheme="majorHAnsi" w:cstheme="majorHAnsi"/>
            <w:rPrChange w:id="3952" w:author="Diaz,Renata M" w:date="2020-06-11T15:21:00Z">
              <w:rPr>
                <w:rFonts w:ascii="Times New Roman" w:eastAsia="Times New Roman" w:hAnsi="Times New Roman" w:cs="Times New Roman"/>
                <w:sz w:val="24"/>
                <w:szCs w:val="24"/>
              </w:rPr>
            </w:rPrChange>
          </w:rPr>
          <w:delText xml:space="preserve"> </w:delText>
        </w:r>
      </w:del>
      <w:del w:id="3953" w:author="Diaz,Renata M" w:date="2020-04-13T16:23:00Z">
        <w:r w:rsidR="00FD48A7" w:rsidRPr="00C97458" w:rsidDel="008875E1">
          <w:rPr>
            <w:rFonts w:asciiTheme="majorHAnsi" w:eastAsia="Times New Roman" w:hAnsiTheme="majorHAnsi" w:cstheme="majorHAnsi"/>
            <w:rPrChange w:id="3954" w:author="Diaz,Renata M" w:date="2020-06-11T15:21:00Z">
              <w:rPr>
                <w:rFonts w:ascii="Times New Roman" w:eastAsia="Times New Roman" w:hAnsi="Times New Roman" w:cs="Times New Roman"/>
                <w:sz w:val="24"/>
                <w:szCs w:val="24"/>
              </w:rPr>
            </w:rPrChange>
          </w:rPr>
          <w:delText xml:space="preserve">this tendency is most pronounced for </w:delText>
        </w:r>
      </w:del>
      <w:del w:id="3955" w:author="Diaz,Renata M" w:date="2020-04-20T16:34:00Z">
        <w:r w:rsidR="00FD48A7" w:rsidRPr="00C97458" w:rsidDel="004D4894">
          <w:rPr>
            <w:rFonts w:asciiTheme="majorHAnsi" w:eastAsia="Times New Roman" w:hAnsiTheme="majorHAnsi" w:cstheme="majorHAnsi"/>
            <w:rPrChange w:id="3956" w:author="Diaz,Renata M" w:date="2020-06-11T15:21:00Z">
              <w:rPr>
                <w:rFonts w:ascii="Times New Roman" w:eastAsia="Times New Roman" w:hAnsi="Times New Roman" w:cs="Times New Roman"/>
                <w:sz w:val="24"/>
                <w:szCs w:val="24"/>
              </w:rPr>
            </w:rPrChange>
          </w:rPr>
          <w:delText>large feasible sets and feasible sets for communities with a low N</w:delText>
        </w:r>
      </w:del>
      <w:del w:id="3957" w:author="Diaz,Renata M" w:date="2020-04-20T16:33:00Z">
        <w:r w:rsidR="00FD48A7" w:rsidRPr="00C97458" w:rsidDel="000630C7">
          <w:rPr>
            <w:rFonts w:asciiTheme="majorHAnsi" w:eastAsia="Times New Roman" w:hAnsiTheme="majorHAnsi" w:cstheme="majorHAnsi"/>
            <w:rPrChange w:id="3958" w:author="Diaz,Renata M" w:date="2020-06-11T15:21:00Z">
              <w:rPr>
                <w:rFonts w:ascii="Times New Roman" w:eastAsia="Times New Roman" w:hAnsi="Times New Roman" w:cs="Times New Roman"/>
                <w:sz w:val="24"/>
                <w:szCs w:val="24"/>
              </w:rPr>
            </w:rPrChange>
          </w:rPr>
          <w:delText>/</w:delText>
        </w:r>
      </w:del>
      <w:del w:id="3959" w:author="Diaz,Renata M" w:date="2020-04-20T16:34:00Z">
        <w:r w:rsidR="00FD48A7" w:rsidRPr="00C97458" w:rsidDel="004D4894">
          <w:rPr>
            <w:rFonts w:asciiTheme="majorHAnsi" w:eastAsia="Times New Roman" w:hAnsiTheme="majorHAnsi" w:cstheme="majorHAnsi"/>
            <w:rPrChange w:id="3960" w:author="Diaz,Renata M" w:date="2020-06-11T15:21:00Z">
              <w:rPr>
                <w:rFonts w:ascii="Times New Roman" w:eastAsia="Times New Roman" w:hAnsi="Times New Roman" w:cs="Times New Roman"/>
                <w:sz w:val="24"/>
                <w:szCs w:val="24"/>
              </w:rPr>
            </w:rPrChange>
          </w:rPr>
          <w:delText>S ratio</w:delText>
        </w:r>
      </w:del>
      <w:del w:id="3961" w:author="Diaz,Renata M" w:date="2020-04-20T16:42:00Z">
        <w:r w:rsidR="00B165B6" w:rsidRPr="00C97458" w:rsidDel="002F720D">
          <w:rPr>
            <w:rFonts w:asciiTheme="majorHAnsi" w:eastAsia="Times New Roman" w:hAnsiTheme="majorHAnsi" w:cstheme="majorHAnsi"/>
            <w:rPrChange w:id="3962" w:author="Diaz,Renata M" w:date="2020-06-11T15:21:00Z">
              <w:rPr>
                <w:rFonts w:ascii="Times New Roman" w:eastAsia="Times New Roman" w:hAnsi="Times New Roman" w:cs="Times New Roman"/>
                <w:sz w:val="24"/>
                <w:szCs w:val="24"/>
              </w:rPr>
            </w:rPrChange>
          </w:rPr>
          <w:delText xml:space="preserve"> </w:delText>
        </w:r>
        <w:r w:rsidR="00B165B6" w:rsidRPr="00C97458" w:rsidDel="00733FF0">
          <w:rPr>
            <w:rFonts w:asciiTheme="majorHAnsi" w:eastAsia="Times New Roman" w:hAnsiTheme="majorHAnsi" w:cstheme="majorHAnsi"/>
            <w:rPrChange w:id="3963" w:author="Diaz,Renata M" w:date="2020-06-11T15:21:00Z">
              <w:rPr>
                <w:rFonts w:ascii="Times New Roman" w:eastAsia="Times New Roman" w:hAnsi="Times New Roman" w:cs="Times New Roman"/>
                <w:sz w:val="24"/>
                <w:szCs w:val="24"/>
              </w:rPr>
            </w:rPrChange>
          </w:rPr>
          <w:delText>(</w:delText>
        </w:r>
        <w:r w:rsidR="00F45019" w:rsidRPr="00C97458" w:rsidDel="00733FF0">
          <w:rPr>
            <w:rFonts w:asciiTheme="majorHAnsi" w:hAnsiTheme="majorHAnsi" w:cstheme="majorHAnsi"/>
            <w:rPrChange w:id="3964" w:author="Diaz,Renata M" w:date="2020-06-11T15:21:00Z">
              <w:rPr/>
            </w:rPrChange>
          </w:rPr>
          <w:fldChar w:fldCharType="begin"/>
        </w:r>
        <w:r w:rsidR="00F45019" w:rsidRPr="00C97458" w:rsidDel="00733FF0">
          <w:rPr>
            <w:rFonts w:asciiTheme="majorHAnsi" w:hAnsiTheme="majorHAnsi" w:cstheme="majorHAnsi"/>
            <w:rPrChange w:id="3965" w:author="Diaz,Renata M" w:date="2020-06-11T15:21:00Z">
              <w:rPr/>
            </w:rPrChange>
          </w:rPr>
          <w:delInstrText xml:space="preserve"> HYPERLINK \l "_Figure_2:_Self-similarity" </w:delInstrText>
        </w:r>
        <w:r w:rsidR="00F45019" w:rsidRPr="00C97458" w:rsidDel="00733FF0">
          <w:rPr>
            <w:rFonts w:asciiTheme="majorHAnsi" w:hAnsiTheme="majorHAnsi" w:cstheme="majorHAnsi"/>
            <w:rPrChange w:id="3966" w:author="Diaz,Renata M" w:date="2020-06-11T15:21:00Z">
              <w:rPr>
                <w:rStyle w:val="Hyperlink"/>
                <w:rFonts w:ascii="Times New Roman" w:eastAsia="Times New Roman" w:hAnsi="Times New Roman" w:cs="Times New Roman"/>
                <w:sz w:val="24"/>
                <w:szCs w:val="24"/>
              </w:rPr>
            </w:rPrChange>
          </w:rPr>
          <w:fldChar w:fldCharType="separate"/>
        </w:r>
        <w:r w:rsidR="00B165B6" w:rsidRPr="00C97458" w:rsidDel="00733FF0">
          <w:rPr>
            <w:rStyle w:val="Hyperlink"/>
            <w:rFonts w:asciiTheme="majorHAnsi" w:eastAsia="Times New Roman" w:hAnsiTheme="majorHAnsi" w:cstheme="majorHAnsi"/>
            <w:rPrChange w:id="3967" w:author="Diaz,Renata M" w:date="2020-06-11T15:21:00Z">
              <w:rPr>
                <w:rStyle w:val="Hyperlink"/>
                <w:rFonts w:ascii="Times New Roman" w:eastAsia="Times New Roman" w:hAnsi="Times New Roman" w:cs="Times New Roman"/>
                <w:sz w:val="24"/>
                <w:szCs w:val="24"/>
              </w:rPr>
            </w:rPrChange>
          </w:rPr>
          <w:delText>Fig 2</w:delText>
        </w:r>
        <w:r w:rsidR="00F45019" w:rsidRPr="00C97458" w:rsidDel="00733FF0">
          <w:rPr>
            <w:rStyle w:val="Hyperlink"/>
            <w:rFonts w:asciiTheme="majorHAnsi" w:eastAsia="Times New Roman" w:hAnsiTheme="majorHAnsi" w:cstheme="majorHAnsi"/>
            <w:rPrChange w:id="3968" w:author="Diaz,Renata M" w:date="2020-06-11T15:21:00Z">
              <w:rPr>
                <w:rStyle w:val="Hyperlink"/>
                <w:rFonts w:ascii="Times New Roman" w:eastAsia="Times New Roman" w:hAnsi="Times New Roman" w:cs="Times New Roman"/>
                <w:sz w:val="24"/>
                <w:szCs w:val="24"/>
              </w:rPr>
            </w:rPrChange>
          </w:rPr>
          <w:fldChar w:fldCharType="end"/>
        </w:r>
        <w:r w:rsidR="009B7058" w:rsidRPr="00C97458" w:rsidDel="00733FF0">
          <w:rPr>
            <w:rFonts w:asciiTheme="majorHAnsi" w:eastAsia="Times New Roman" w:hAnsiTheme="majorHAnsi" w:cstheme="majorHAnsi"/>
            <w:rPrChange w:id="3969" w:author="Diaz,Renata M" w:date="2020-06-11T15:21:00Z">
              <w:rPr>
                <w:rFonts w:ascii="Times New Roman" w:eastAsia="Times New Roman" w:hAnsi="Times New Roman" w:cs="Times New Roman"/>
                <w:sz w:val="24"/>
                <w:szCs w:val="24"/>
              </w:rPr>
            </w:rPrChange>
          </w:rPr>
          <w:delText xml:space="preserve">, </w:delText>
        </w:r>
        <w:r w:rsidR="00F45019" w:rsidRPr="00C97458" w:rsidDel="00733FF0">
          <w:rPr>
            <w:rFonts w:asciiTheme="majorHAnsi" w:hAnsiTheme="majorHAnsi" w:cstheme="majorHAnsi"/>
            <w:rPrChange w:id="3970" w:author="Diaz,Renata M" w:date="2020-06-11T15:21:00Z">
              <w:rPr/>
            </w:rPrChange>
          </w:rPr>
          <w:fldChar w:fldCharType="begin"/>
        </w:r>
        <w:r w:rsidR="00F45019" w:rsidRPr="00C97458" w:rsidDel="00733FF0">
          <w:rPr>
            <w:rFonts w:asciiTheme="majorHAnsi" w:hAnsiTheme="majorHAnsi" w:cstheme="majorHAnsi"/>
            <w:rPrChange w:id="3971" w:author="Diaz,Renata M" w:date="2020-06-11T15:21:00Z">
              <w:rPr/>
            </w:rPrChange>
          </w:rPr>
          <w:delInstrText xml:space="preserve"> HYPERLINK \l "_Figure_3:_Self-similarity" </w:delInstrText>
        </w:r>
        <w:r w:rsidR="00F45019" w:rsidRPr="00C97458" w:rsidDel="00733FF0">
          <w:rPr>
            <w:rFonts w:asciiTheme="majorHAnsi" w:hAnsiTheme="majorHAnsi" w:cstheme="majorHAnsi"/>
            <w:rPrChange w:id="3972" w:author="Diaz,Renata M" w:date="2020-06-11T15:21:00Z">
              <w:rPr>
                <w:rStyle w:val="Hyperlink"/>
                <w:rFonts w:ascii="Times New Roman" w:eastAsia="Times New Roman" w:hAnsi="Times New Roman" w:cs="Times New Roman"/>
                <w:sz w:val="24"/>
                <w:szCs w:val="24"/>
              </w:rPr>
            </w:rPrChange>
          </w:rPr>
          <w:fldChar w:fldCharType="separate"/>
        </w:r>
        <w:r w:rsidR="009B7058" w:rsidRPr="00C97458" w:rsidDel="00733FF0">
          <w:rPr>
            <w:rStyle w:val="Hyperlink"/>
            <w:rFonts w:asciiTheme="majorHAnsi" w:eastAsia="Times New Roman" w:hAnsiTheme="majorHAnsi" w:cstheme="majorHAnsi"/>
            <w:rPrChange w:id="3973" w:author="Diaz,Renata M" w:date="2020-06-11T15:21:00Z">
              <w:rPr>
                <w:rStyle w:val="Hyperlink"/>
                <w:rFonts w:ascii="Times New Roman" w:eastAsia="Times New Roman" w:hAnsi="Times New Roman" w:cs="Times New Roman"/>
                <w:sz w:val="24"/>
                <w:szCs w:val="24"/>
              </w:rPr>
            </w:rPrChange>
          </w:rPr>
          <w:delText xml:space="preserve">Fig </w:delText>
        </w:r>
        <w:r w:rsidR="00B165B6" w:rsidRPr="00C97458" w:rsidDel="00733FF0">
          <w:rPr>
            <w:rStyle w:val="Hyperlink"/>
            <w:rFonts w:asciiTheme="majorHAnsi" w:eastAsia="Times New Roman" w:hAnsiTheme="majorHAnsi" w:cstheme="majorHAnsi"/>
            <w:rPrChange w:id="3974" w:author="Diaz,Renata M" w:date="2020-06-11T15:21:00Z">
              <w:rPr>
                <w:rStyle w:val="Hyperlink"/>
                <w:rFonts w:ascii="Times New Roman" w:eastAsia="Times New Roman" w:hAnsi="Times New Roman" w:cs="Times New Roman"/>
                <w:sz w:val="24"/>
                <w:szCs w:val="24"/>
              </w:rPr>
            </w:rPrChange>
          </w:rPr>
          <w:delText>3</w:delText>
        </w:r>
        <w:r w:rsidR="00F45019" w:rsidRPr="00C97458" w:rsidDel="00733FF0">
          <w:rPr>
            <w:rStyle w:val="Hyperlink"/>
            <w:rFonts w:asciiTheme="majorHAnsi" w:eastAsia="Times New Roman" w:hAnsiTheme="majorHAnsi" w:cstheme="majorHAnsi"/>
            <w:rPrChange w:id="3975" w:author="Diaz,Renata M" w:date="2020-06-11T15:21:00Z">
              <w:rPr>
                <w:rStyle w:val="Hyperlink"/>
                <w:rFonts w:ascii="Times New Roman" w:eastAsia="Times New Roman" w:hAnsi="Times New Roman" w:cs="Times New Roman"/>
                <w:sz w:val="24"/>
                <w:szCs w:val="24"/>
              </w:rPr>
            </w:rPrChange>
          </w:rPr>
          <w:fldChar w:fldCharType="end"/>
        </w:r>
        <w:r w:rsidR="00B165B6" w:rsidRPr="00C97458" w:rsidDel="00733FF0">
          <w:rPr>
            <w:rFonts w:asciiTheme="majorHAnsi" w:eastAsia="Times New Roman" w:hAnsiTheme="majorHAnsi" w:cstheme="majorHAnsi"/>
            <w:rPrChange w:id="3976" w:author="Diaz,Renata M" w:date="2020-06-11T15:21:00Z">
              <w:rPr>
                <w:rFonts w:ascii="Times New Roman" w:eastAsia="Times New Roman" w:hAnsi="Times New Roman" w:cs="Times New Roman"/>
                <w:sz w:val="24"/>
                <w:szCs w:val="24"/>
              </w:rPr>
            </w:rPrChange>
          </w:rPr>
          <w:delText>)</w:delText>
        </w:r>
      </w:del>
      <w:del w:id="3977" w:author="Diaz,Renata M" w:date="2020-04-20T16:39:00Z">
        <w:r w:rsidR="00FD48A7" w:rsidRPr="00C97458" w:rsidDel="0077324E">
          <w:rPr>
            <w:rFonts w:asciiTheme="majorHAnsi" w:eastAsia="Times New Roman" w:hAnsiTheme="majorHAnsi" w:cstheme="majorHAnsi"/>
            <w:rPrChange w:id="3978" w:author="Diaz,Renata M" w:date="2020-06-11T15:21:00Z">
              <w:rPr>
                <w:rFonts w:ascii="Times New Roman" w:eastAsia="Times New Roman" w:hAnsi="Times New Roman" w:cs="Times New Roman"/>
                <w:sz w:val="24"/>
                <w:szCs w:val="24"/>
              </w:rPr>
            </w:rPrChange>
          </w:rPr>
          <w:delText>.</w:delText>
        </w:r>
      </w:del>
      <w:del w:id="3979" w:author="Diaz,Renata M" w:date="2020-04-20T16:41:00Z">
        <w:r w:rsidR="00FD48A7" w:rsidRPr="00C97458" w:rsidDel="00212895">
          <w:rPr>
            <w:rFonts w:asciiTheme="majorHAnsi" w:eastAsia="Times New Roman" w:hAnsiTheme="majorHAnsi" w:cstheme="majorHAnsi"/>
            <w:rPrChange w:id="3980" w:author="Diaz,Renata M" w:date="2020-06-11T15:21:00Z">
              <w:rPr>
                <w:rFonts w:ascii="Times New Roman" w:eastAsia="Times New Roman" w:hAnsi="Times New Roman" w:cs="Times New Roman"/>
                <w:sz w:val="24"/>
                <w:szCs w:val="24"/>
              </w:rPr>
            </w:rPrChange>
          </w:rPr>
          <w:delText xml:space="preserve"> </w:delText>
        </w:r>
      </w:del>
      <w:del w:id="3981" w:author="Diaz,Renata M" w:date="2020-04-20T16:34:00Z">
        <w:r w:rsidR="009B7058" w:rsidRPr="00C97458" w:rsidDel="004467B0">
          <w:rPr>
            <w:rFonts w:asciiTheme="majorHAnsi" w:eastAsia="Times New Roman" w:hAnsiTheme="majorHAnsi" w:cstheme="majorHAnsi"/>
            <w:rPrChange w:id="3982" w:author="Diaz,Renata M" w:date="2020-06-11T15:21:00Z">
              <w:rPr>
                <w:rFonts w:ascii="Times New Roman" w:eastAsia="Times New Roman" w:hAnsi="Times New Roman" w:cs="Times New Roman"/>
                <w:sz w:val="24"/>
                <w:szCs w:val="24"/>
              </w:rPr>
            </w:rPrChange>
          </w:rPr>
          <w:delText>Although</w:delText>
        </w:r>
        <w:r w:rsidR="00FD48A7" w:rsidRPr="00C97458" w:rsidDel="004467B0">
          <w:rPr>
            <w:rFonts w:asciiTheme="majorHAnsi" w:eastAsia="Times New Roman" w:hAnsiTheme="majorHAnsi" w:cstheme="majorHAnsi"/>
            <w:rPrChange w:id="3983" w:author="Diaz,Renata M" w:date="2020-06-11T15:21:00Z">
              <w:rPr>
                <w:rFonts w:ascii="Times New Roman" w:eastAsia="Times New Roman" w:hAnsi="Times New Roman" w:cs="Times New Roman"/>
                <w:sz w:val="24"/>
                <w:szCs w:val="24"/>
              </w:rPr>
            </w:rPrChange>
          </w:rPr>
          <w:delText xml:space="preserve"> </w:delText>
        </w:r>
      </w:del>
      <w:del w:id="3984" w:author="Diaz,Renata M" w:date="2020-04-13T16:23:00Z">
        <w:r w:rsidR="00FD48A7" w:rsidRPr="00C97458" w:rsidDel="008875E1">
          <w:rPr>
            <w:rFonts w:asciiTheme="majorHAnsi" w:eastAsia="Times New Roman" w:hAnsiTheme="majorHAnsi" w:cstheme="majorHAnsi"/>
            <w:rPrChange w:id="3985" w:author="Diaz,Renata M" w:date="2020-06-11T15:21:00Z">
              <w:rPr>
                <w:rFonts w:ascii="Times New Roman" w:eastAsia="Times New Roman" w:hAnsi="Times New Roman" w:cs="Times New Roman"/>
                <w:sz w:val="24"/>
                <w:szCs w:val="24"/>
              </w:rPr>
            </w:rPrChange>
          </w:rPr>
          <w:delText>these communities</w:delText>
        </w:r>
      </w:del>
      <w:del w:id="3986" w:author="Diaz,Renata M" w:date="2020-04-20T16:37:00Z">
        <w:r w:rsidR="00FD48A7" w:rsidRPr="00C97458" w:rsidDel="00E60DB6">
          <w:rPr>
            <w:rFonts w:asciiTheme="majorHAnsi" w:eastAsia="Times New Roman" w:hAnsiTheme="majorHAnsi" w:cstheme="majorHAnsi"/>
            <w:rPrChange w:id="3987" w:author="Diaz,Renata M" w:date="2020-06-11T15:21:00Z">
              <w:rPr>
                <w:rFonts w:ascii="Times New Roman" w:eastAsia="Times New Roman" w:hAnsi="Times New Roman" w:cs="Times New Roman"/>
                <w:sz w:val="24"/>
                <w:szCs w:val="24"/>
              </w:rPr>
            </w:rPrChange>
          </w:rPr>
          <w:delText xml:space="preserve"> have smal</w:delText>
        </w:r>
        <w:r w:rsidR="009B7058" w:rsidRPr="00C97458" w:rsidDel="00E60DB6">
          <w:rPr>
            <w:rFonts w:asciiTheme="majorHAnsi" w:eastAsia="Times New Roman" w:hAnsiTheme="majorHAnsi" w:cstheme="majorHAnsi"/>
            <w:rPrChange w:id="3988" w:author="Diaz,Renata M" w:date="2020-06-11T15:21:00Z">
              <w:rPr>
                <w:rFonts w:ascii="Times New Roman" w:eastAsia="Times New Roman" w:hAnsi="Times New Roman" w:cs="Times New Roman"/>
                <w:sz w:val="24"/>
                <w:szCs w:val="24"/>
              </w:rPr>
            </w:rPrChange>
          </w:rPr>
          <w:delText>l</w:delText>
        </w:r>
        <w:r w:rsidR="00FD48A7" w:rsidRPr="00C97458" w:rsidDel="00E60DB6">
          <w:rPr>
            <w:rFonts w:asciiTheme="majorHAnsi" w:eastAsia="Times New Roman" w:hAnsiTheme="majorHAnsi" w:cstheme="majorHAnsi"/>
            <w:rPrChange w:id="3989" w:author="Diaz,Renata M" w:date="2020-06-11T15:21:00Z">
              <w:rPr>
                <w:rFonts w:ascii="Times New Roman" w:eastAsia="Times New Roman" w:hAnsi="Times New Roman" w:cs="Times New Roman"/>
                <w:sz w:val="24"/>
                <w:szCs w:val="24"/>
              </w:rPr>
            </w:rPrChange>
          </w:rPr>
          <w:delText xml:space="preserve"> feasible sets</w:delText>
        </w:r>
        <w:r w:rsidR="00B527E2" w:rsidRPr="00C97458" w:rsidDel="00E60DB6">
          <w:rPr>
            <w:rFonts w:asciiTheme="majorHAnsi" w:eastAsia="Times New Roman" w:hAnsiTheme="majorHAnsi" w:cstheme="majorHAnsi"/>
            <w:rPrChange w:id="3990" w:author="Diaz,Renata M" w:date="2020-06-11T15:21:00Z">
              <w:rPr>
                <w:rFonts w:ascii="Times New Roman" w:eastAsia="Times New Roman" w:hAnsi="Times New Roman" w:cs="Times New Roman"/>
                <w:sz w:val="24"/>
                <w:szCs w:val="24"/>
              </w:rPr>
            </w:rPrChange>
          </w:rPr>
          <w:delText xml:space="preserve"> for their number </w:delText>
        </w:r>
        <w:r w:rsidR="00406878" w:rsidRPr="00C97458" w:rsidDel="00E60DB6">
          <w:rPr>
            <w:rFonts w:asciiTheme="majorHAnsi" w:eastAsia="Times New Roman" w:hAnsiTheme="majorHAnsi" w:cstheme="majorHAnsi"/>
            <w:rPrChange w:id="3991" w:author="Diaz,Renata M" w:date="2020-06-11T15:21:00Z">
              <w:rPr>
                <w:rFonts w:ascii="Times New Roman" w:eastAsia="Times New Roman" w:hAnsi="Times New Roman" w:cs="Times New Roman"/>
                <w:sz w:val="24"/>
                <w:szCs w:val="24"/>
              </w:rPr>
            </w:rPrChange>
          </w:rPr>
          <w:delText xml:space="preserve">of </w:delText>
        </w:r>
        <w:r w:rsidR="00B527E2" w:rsidRPr="00C97458" w:rsidDel="00E60DB6">
          <w:rPr>
            <w:rFonts w:asciiTheme="majorHAnsi" w:eastAsia="Times New Roman" w:hAnsiTheme="majorHAnsi" w:cstheme="majorHAnsi"/>
            <w:rPrChange w:id="3992" w:author="Diaz,Renata M" w:date="2020-06-11T15:21:00Z">
              <w:rPr>
                <w:rFonts w:ascii="Times New Roman" w:eastAsia="Times New Roman" w:hAnsi="Times New Roman" w:cs="Times New Roman"/>
                <w:sz w:val="24"/>
                <w:szCs w:val="24"/>
              </w:rPr>
            </w:rPrChange>
          </w:rPr>
          <w:delText>species</w:delText>
        </w:r>
        <w:r w:rsidR="00FD48A7" w:rsidRPr="00C97458" w:rsidDel="00E60DB6">
          <w:rPr>
            <w:rFonts w:asciiTheme="majorHAnsi" w:eastAsia="Times New Roman" w:hAnsiTheme="majorHAnsi" w:cstheme="majorHAnsi"/>
            <w:rPrChange w:id="3993" w:author="Diaz,Renata M" w:date="2020-06-11T15:21:00Z">
              <w:rPr>
                <w:rFonts w:ascii="Times New Roman" w:eastAsia="Times New Roman" w:hAnsi="Times New Roman" w:cs="Times New Roman"/>
                <w:sz w:val="24"/>
                <w:szCs w:val="24"/>
              </w:rPr>
            </w:rPrChange>
          </w:rPr>
          <w:delText>, low average abundance</w:delText>
        </w:r>
        <w:r w:rsidR="008F2D50" w:rsidRPr="00C97458" w:rsidDel="00E60DB6">
          <w:rPr>
            <w:rFonts w:asciiTheme="majorHAnsi" w:eastAsia="Times New Roman" w:hAnsiTheme="majorHAnsi" w:cstheme="majorHAnsi"/>
            <w:rPrChange w:id="3994" w:author="Diaz,Renata M" w:date="2020-06-11T15:21:00Z">
              <w:rPr>
                <w:rFonts w:ascii="Times New Roman" w:eastAsia="Times New Roman" w:hAnsi="Times New Roman" w:cs="Times New Roman"/>
                <w:sz w:val="24"/>
                <w:szCs w:val="24"/>
              </w:rPr>
            </w:rPrChange>
          </w:rPr>
          <w:delText xml:space="preserve"> </w:delText>
        </w:r>
        <w:r w:rsidR="0026712F" w:rsidRPr="00C97458" w:rsidDel="00E60DB6">
          <w:rPr>
            <w:rFonts w:asciiTheme="majorHAnsi" w:eastAsia="Times New Roman" w:hAnsiTheme="majorHAnsi" w:cstheme="majorHAnsi"/>
            <w:rPrChange w:id="3995" w:author="Diaz,Renata M" w:date="2020-06-11T15:21:00Z">
              <w:rPr>
                <w:rFonts w:ascii="Times New Roman" w:eastAsia="Times New Roman" w:hAnsi="Times New Roman" w:cs="Times New Roman"/>
                <w:sz w:val="24"/>
                <w:szCs w:val="24"/>
              </w:rPr>
            </w:rPrChange>
          </w:rPr>
          <w:delText>forces</w:delText>
        </w:r>
        <w:r w:rsidR="008F2D50" w:rsidRPr="00C97458" w:rsidDel="00E60DB6">
          <w:rPr>
            <w:rFonts w:asciiTheme="majorHAnsi" w:eastAsia="Times New Roman" w:hAnsiTheme="majorHAnsi" w:cstheme="majorHAnsi"/>
            <w:rPrChange w:id="3996" w:author="Diaz,Renata M" w:date="2020-06-11T15:21:00Z">
              <w:rPr>
                <w:rFonts w:ascii="Times New Roman" w:eastAsia="Times New Roman" w:hAnsi="Times New Roman" w:cs="Times New Roman"/>
                <w:sz w:val="24"/>
                <w:szCs w:val="24"/>
              </w:rPr>
            </w:rPrChange>
          </w:rPr>
          <w:delText xml:space="preserve"> all elements of the feasible set </w:delText>
        </w:r>
        <w:r w:rsidR="0026712F" w:rsidRPr="00C97458" w:rsidDel="00E60DB6">
          <w:rPr>
            <w:rFonts w:asciiTheme="majorHAnsi" w:eastAsia="Times New Roman" w:hAnsiTheme="majorHAnsi" w:cstheme="majorHAnsi"/>
            <w:rPrChange w:id="3997" w:author="Diaz,Renata M" w:date="2020-06-11T15:21:00Z">
              <w:rPr>
                <w:rFonts w:ascii="Times New Roman" w:eastAsia="Times New Roman" w:hAnsi="Times New Roman" w:cs="Times New Roman"/>
                <w:sz w:val="24"/>
                <w:szCs w:val="24"/>
              </w:rPr>
            </w:rPrChange>
          </w:rPr>
          <w:delText>to</w:delText>
        </w:r>
        <w:r w:rsidR="008F2D50" w:rsidRPr="00C97458" w:rsidDel="00E60DB6">
          <w:rPr>
            <w:rFonts w:asciiTheme="majorHAnsi" w:eastAsia="Times New Roman" w:hAnsiTheme="majorHAnsi" w:cstheme="majorHAnsi"/>
            <w:rPrChange w:id="3998" w:author="Diaz,Renata M" w:date="2020-06-11T15:21:00Z">
              <w:rPr>
                <w:rFonts w:ascii="Times New Roman" w:eastAsia="Times New Roman" w:hAnsi="Times New Roman" w:cs="Times New Roman"/>
                <w:sz w:val="24"/>
                <w:szCs w:val="24"/>
              </w:rPr>
            </w:rPrChange>
          </w:rPr>
          <w:delText xml:space="preserve"> be fairly even and</w:delText>
        </w:r>
        <w:r w:rsidR="00FD48A7" w:rsidRPr="00C97458" w:rsidDel="00E60DB6">
          <w:rPr>
            <w:rFonts w:asciiTheme="majorHAnsi" w:eastAsia="Times New Roman" w:hAnsiTheme="majorHAnsi" w:cstheme="majorHAnsi"/>
            <w:rPrChange w:id="3999" w:author="Diaz,Renata M" w:date="2020-06-11T15:21:00Z">
              <w:rPr>
                <w:rFonts w:ascii="Times New Roman" w:eastAsia="Times New Roman" w:hAnsi="Times New Roman" w:cs="Times New Roman"/>
                <w:sz w:val="24"/>
                <w:szCs w:val="24"/>
              </w:rPr>
            </w:rPrChange>
          </w:rPr>
          <w:delText xml:space="preserve"> </w:delText>
        </w:r>
        <w:r w:rsidR="008F2D50" w:rsidRPr="00C97458" w:rsidDel="00E60DB6">
          <w:rPr>
            <w:rFonts w:asciiTheme="majorHAnsi" w:eastAsia="Times New Roman" w:hAnsiTheme="majorHAnsi" w:cstheme="majorHAnsi"/>
            <w:rPrChange w:id="4000" w:author="Diaz,Renata M" w:date="2020-06-11T15:21:00Z">
              <w:rPr>
                <w:rFonts w:ascii="Times New Roman" w:eastAsia="Times New Roman" w:hAnsi="Times New Roman" w:cs="Times New Roman"/>
                <w:sz w:val="24"/>
                <w:szCs w:val="24"/>
              </w:rPr>
            </w:rPrChange>
          </w:rPr>
          <w:delText>reduces their variability compared to similarly</w:delText>
        </w:r>
      </w:del>
      <w:del w:id="4001" w:author="Diaz,Renata M" w:date="2020-04-20T14:32:00Z">
        <w:r w:rsidR="008F2D50" w:rsidRPr="00C97458" w:rsidDel="00880FBB">
          <w:rPr>
            <w:rFonts w:asciiTheme="majorHAnsi" w:eastAsia="Times New Roman" w:hAnsiTheme="majorHAnsi" w:cstheme="majorHAnsi"/>
            <w:rPrChange w:id="4002" w:author="Diaz,Renata M" w:date="2020-06-11T15:21:00Z">
              <w:rPr>
                <w:rFonts w:ascii="Times New Roman" w:eastAsia="Times New Roman" w:hAnsi="Times New Roman" w:cs="Times New Roman"/>
                <w:sz w:val="24"/>
                <w:szCs w:val="24"/>
              </w:rPr>
            </w:rPrChange>
          </w:rPr>
          <w:delText xml:space="preserve"> </w:delText>
        </w:r>
      </w:del>
      <w:del w:id="4003" w:author="Diaz,Renata M" w:date="2020-04-20T16:37:00Z">
        <w:r w:rsidR="008F2D50" w:rsidRPr="00C97458" w:rsidDel="00E60DB6">
          <w:rPr>
            <w:rFonts w:asciiTheme="majorHAnsi" w:eastAsia="Times New Roman" w:hAnsiTheme="majorHAnsi" w:cstheme="majorHAnsi"/>
            <w:rPrChange w:id="4004" w:author="Diaz,Renata M" w:date="2020-06-11T15:21:00Z">
              <w:rPr>
                <w:rFonts w:ascii="Times New Roman" w:eastAsia="Times New Roman" w:hAnsi="Times New Roman" w:cs="Times New Roman"/>
                <w:sz w:val="24"/>
                <w:szCs w:val="24"/>
              </w:rPr>
            </w:rPrChange>
          </w:rPr>
          <w:delText>sized but less restricted feasible sets</w:delText>
        </w:r>
      </w:del>
      <w:del w:id="4005" w:author="Diaz,Renata M" w:date="2020-04-13T16:46:00Z">
        <w:r w:rsidR="008F2D50" w:rsidRPr="00C97458" w:rsidDel="006C450B">
          <w:rPr>
            <w:rFonts w:asciiTheme="majorHAnsi" w:eastAsia="Times New Roman" w:hAnsiTheme="majorHAnsi" w:cstheme="majorHAnsi"/>
            <w:rPrChange w:id="4006" w:author="Diaz,Renata M" w:date="2020-06-11T15:21:00Z">
              <w:rPr>
                <w:rFonts w:ascii="Times New Roman" w:eastAsia="Times New Roman" w:hAnsi="Times New Roman" w:cs="Times New Roman"/>
                <w:sz w:val="24"/>
                <w:szCs w:val="24"/>
              </w:rPr>
            </w:rPrChange>
          </w:rPr>
          <w:delText>.</w:delText>
        </w:r>
      </w:del>
      <w:del w:id="4007" w:author="Diaz,Renata M" w:date="2020-04-13T16:40:00Z">
        <w:r w:rsidR="008F2D50" w:rsidRPr="00C97458" w:rsidDel="004940FB">
          <w:rPr>
            <w:rFonts w:asciiTheme="majorHAnsi" w:eastAsia="Times New Roman" w:hAnsiTheme="majorHAnsi" w:cstheme="majorHAnsi"/>
            <w:rPrChange w:id="4008" w:author="Diaz,Renata M" w:date="2020-06-11T15:21:00Z">
              <w:rPr>
                <w:rFonts w:ascii="Times New Roman" w:eastAsia="Times New Roman" w:hAnsi="Times New Roman" w:cs="Times New Roman"/>
                <w:sz w:val="24"/>
                <w:szCs w:val="24"/>
              </w:rPr>
            </w:rPrChange>
          </w:rPr>
          <w:delText xml:space="preserve"> </w:delText>
        </w:r>
      </w:del>
    </w:p>
    <w:p w14:paraId="77A9413C" w14:textId="4D274AF4" w:rsidR="00F34AF8" w:rsidRPr="00C97458" w:rsidDel="009977B6" w:rsidRDefault="0026712F">
      <w:pPr>
        <w:rPr>
          <w:del w:id="4009" w:author="Diaz,Renata M" w:date="2020-06-08T16:21:00Z"/>
          <w:rFonts w:asciiTheme="majorHAnsi" w:eastAsia="Times New Roman" w:hAnsiTheme="majorHAnsi" w:cstheme="majorHAnsi"/>
          <w:rPrChange w:id="4010" w:author="Diaz,Renata M" w:date="2020-06-11T15:21:00Z">
            <w:rPr>
              <w:del w:id="4011" w:author="Diaz,Renata M" w:date="2020-06-08T16:21:00Z"/>
              <w:rFonts w:ascii="Times New Roman" w:eastAsia="Times New Roman" w:hAnsi="Times New Roman" w:cs="Times New Roman"/>
              <w:sz w:val="24"/>
              <w:szCs w:val="24"/>
            </w:rPr>
          </w:rPrChange>
        </w:rPr>
      </w:pPr>
      <w:del w:id="4012" w:author="Diaz,Renata M" w:date="2020-04-13T16:48:00Z">
        <w:r w:rsidRPr="00C97458" w:rsidDel="007A6213">
          <w:rPr>
            <w:rFonts w:asciiTheme="majorHAnsi" w:eastAsia="Times New Roman" w:hAnsiTheme="majorHAnsi" w:cstheme="majorHAnsi"/>
            <w:rPrChange w:id="4013" w:author="Diaz,Renata M" w:date="2020-06-11T15:21:00Z">
              <w:rPr>
                <w:rFonts w:ascii="Times New Roman" w:eastAsia="Times New Roman" w:hAnsi="Times New Roman" w:cs="Times New Roman"/>
                <w:sz w:val="24"/>
                <w:szCs w:val="24"/>
              </w:rPr>
            </w:rPrChange>
          </w:rPr>
          <w:delText xml:space="preserve">The </w:delText>
        </w:r>
        <w:r w:rsidR="005747C5" w:rsidRPr="00C97458" w:rsidDel="007A6213">
          <w:rPr>
            <w:rFonts w:asciiTheme="majorHAnsi" w:eastAsia="Times New Roman" w:hAnsiTheme="majorHAnsi" w:cstheme="majorHAnsi"/>
            <w:rPrChange w:id="4014" w:author="Diaz,Renata M" w:date="2020-06-11T15:21:00Z">
              <w:rPr>
                <w:rFonts w:ascii="Times New Roman" w:eastAsia="Times New Roman" w:hAnsi="Times New Roman" w:cs="Times New Roman"/>
                <w:sz w:val="24"/>
                <w:szCs w:val="24"/>
              </w:rPr>
            </w:rPrChange>
          </w:rPr>
          <w:delText xml:space="preserve">particular </w:delText>
        </w:r>
        <w:r w:rsidRPr="00C97458" w:rsidDel="007A6213">
          <w:rPr>
            <w:rFonts w:asciiTheme="majorHAnsi" w:eastAsia="Times New Roman" w:hAnsiTheme="majorHAnsi" w:cstheme="majorHAnsi"/>
            <w:rPrChange w:id="4015" w:author="Diaz,Renata M" w:date="2020-06-11T15:21: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C97458" w:rsidDel="007A6213">
          <w:rPr>
            <w:rFonts w:asciiTheme="majorHAnsi" w:hAnsiTheme="majorHAnsi" w:cstheme="majorHAnsi"/>
            <w:rPrChange w:id="4016" w:author="Diaz,Renata M" w:date="2020-06-11T15:21:00Z">
              <w:rPr/>
            </w:rPrChange>
          </w:rPr>
          <w:fldChar w:fldCharType="begin"/>
        </w:r>
        <w:r w:rsidR="00144729" w:rsidRPr="00C97458" w:rsidDel="007A6213">
          <w:rPr>
            <w:rFonts w:asciiTheme="majorHAnsi" w:hAnsiTheme="majorHAnsi" w:cstheme="majorHAnsi"/>
            <w:rPrChange w:id="4017" w:author="Diaz,Renata M" w:date="2020-06-11T15:21:00Z">
              <w:rPr/>
            </w:rPrChange>
          </w:rPr>
          <w:delInstrText xml:space="preserve"> HYPERLINK \l "_Figure_1.5:_Datasets" </w:delInstrText>
        </w:r>
        <w:r w:rsidR="00144729" w:rsidRPr="00C97458" w:rsidDel="007A6213">
          <w:rPr>
            <w:rFonts w:asciiTheme="majorHAnsi" w:hAnsiTheme="majorHAnsi" w:cstheme="majorHAnsi"/>
            <w:rPrChange w:id="4018" w:author="Diaz,Renata M" w:date="2020-06-11T15:21:00Z">
              <w:rPr>
                <w:rStyle w:val="Hyperlink"/>
                <w:rFonts w:ascii="Times New Roman" w:eastAsia="Times New Roman" w:hAnsi="Times New Roman" w:cs="Times New Roman"/>
                <w:sz w:val="24"/>
                <w:szCs w:val="24"/>
              </w:rPr>
            </w:rPrChange>
          </w:rPr>
          <w:fldChar w:fldCharType="separate"/>
        </w:r>
        <w:r w:rsidRPr="00C97458" w:rsidDel="007A6213">
          <w:rPr>
            <w:rStyle w:val="Hyperlink"/>
            <w:rFonts w:asciiTheme="majorHAnsi" w:eastAsia="Times New Roman" w:hAnsiTheme="majorHAnsi" w:cstheme="majorHAnsi"/>
            <w:rPrChange w:id="4019" w:author="Diaz,Renata M" w:date="2020-06-11T15:21:00Z">
              <w:rPr>
                <w:rStyle w:val="Hyperlink"/>
                <w:rFonts w:ascii="Times New Roman" w:eastAsia="Times New Roman" w:hAnsi="Times New Roman" w:cs="Times New Roman"/>
                <w:sz w:val="24"/>
                <w:szCs w:val="24"/>
              </w:rPr>
            </w:rPrChange>
          </w:rPr>
          <w:delText>Fig 1.5</w:delText>
        </w:r>
        <w:r w:rsidR="00144729" w:rsidRPr="00C97458" w:rsidDel="007A6213">
          <w:rPr>
            <w:rStyle w:val="Hyperlink"/>
            <w:rFonts w:asciiTheme="majorHAnsi" w:eastAsia="Times New Roman" w:hAnsiTheme="majorHAnsi" w:cstheme="majorHAnsi"/>
            <w:rPrChange w:id="4020" w:author="Diaz,Renata M" w:date="2020-06-11T15:21:00Z">
              <w:rPr>
                <w:rStyle w:val="Hyperlink"/>
                <w:rFonts w:ascii="Times New Roman" w:eastAsia="Times New Roman" w:hAnsi="Times New Roman" w:cs="Times New Roman"/>
                <w:sz w:val="24"/>
                <w:szCs w:val="24"/>
              </w:rPr>
            </w:rPrChange>
          </w:rPr>
          <w:fldChar w:fldCharType="end"/>
        </w:r>
        <w:r w:rsidRPr="00C97458" w:rsidDel="007A6213">
          <w:rPr>
            <w:rFonts w:asciiTheme="majorHAnsi" w:eastAsia="Times New Roman" w:hAnsiTheme="majorHAnsi" w:cstheme="majorHAnsi"/>
            <w:rPrChange w:id="4021" w:author="Diaz,Renata M" w:date="2020-06-11T15:21: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C97458" w:rsidDel="007A6213">
          <w:rPr>
            <w:rFonts w:asciiTheme="majorHAnsi" w:eastAsia="Times New Roman" w:hAnsiTheme="majorHAnsi" w:cstheme="majorHAnsi"/>
            <w:rPrChange w:id="4022"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4023" w:author="Diaz,Renata M" w:date="2020-06-11T15:21:00Z">
              <w:rPr/>
            </w:rPrChange>
          </w:rPr>
          <w:fldChar w:fldCharType="begin"/>
        </w:r>
        <w:r w:rsidR="00144729" w:rsidRPr="00C97458" w:rsidDel="007A6213">
          <w:rPr>
            <w:rFonts w:asciiTheme="majorHAnsi" w:hAnsiTheme="majorHAnsi" w:cstheme="majorHAnsi"/>
            <w:rPrChange w:id="4024" w:author="Diaz,Renata M" w:date="2020-06-11T15:21:00Z">
              <w:rPr/>
            </w:rPrChange>
          </w:rPr>
          <w:delInstrText xml:space="preserve"> HYPERLINK \l "_Figure_1.75:_Nparts" </w:delInstrText>
        </w:r>
        <w:r w:rsidR="00144729" w:rsidRPr="00C97458" w:rsidDel="007A6213">
          <w:rPr>
            <w:rFonts w:asciiTheme="majorHAnsi" w:hAnsiTheme="majorHAnsi" w:cstheme="majorHAnsi"/>
            <w:rPrChange w:id="4025" w:author="Diaz,Renata M" w:date="2020-06-11T15:21:00Z">
              <w:rPr>
                <w:rStyle w:val="Hyperlink"/>
                <w:rFonts w:ascii="Times New Roman" w:eastAsia="Times New Roman" w:hAnsi="Times New Roman" w:cs="Times New Roman"/>
                <w:sz w:val="24"/>
                <w:szCs w:val="24"/>
              </w:rPr>
            </w:rPrChange>
          </w:rPr>
          <w:fldChar w:fldCharType="separate"/>
        </w:r>
        <w:r w:rsidR="001F48CE" w:rsidRPr="00C97458" w:rsidDel="007A6213">
          <w:rPr>
            <w:rStyle w:val="Hyperlink"/>
            <w:rFonts w:asciiTheme="majorHAnsi" w:eastAsia="Times New Roman" w:hAnsiTheme="majorHAnsi" w:cstheme="majorHAnsi"/>
            <w:rPrChange w:id="4026" w:author="Diaz,Renata M" w:date="2020-06-11T15:21:00Z">
              <w:rPr>
                <w:rStyle w:val="Hyperlink"/>
                <w:rFonts w:ascii="Times New Roman" w:eastAsia="Times New Roman" w:hAnsi="Times New Roman" w:cs="Times New Roman"/>
                <w:sz w:val="24"/>
                <w:szCs w:val="24"/>
              </w:rPr>
            </w:rPrChange>
          </w:rPr>
          <w:delText>Fig 1.75</w:delText>
        </w:r>
        <w:r w:rsidR="00144729" w:rsidRPr="00C97458" w:rsidDel="007A6213">
          <w:rPr>
            <w:rStyle w:val="Hyperlink"/>
            <w:rFonts w:asciiTheme="majorHAnsi" w:eastAsia="Times New Roman" w:hAnsiTheme="majorHAnsi" w:cstheme="majorHAnsi"/>
            <w:rPrChange w:id="4027" w:author="Diaz,Renata M" w:date="2020-06-11T15:21:00Z">
              <w:rPr>
                <w:rStyle w:val="Hyperlink"/>
                <w:rFonts w:ascii="Times New Roman" w:eastAsia="Times New Roman" w:hAnsi="Times New Roman" w:cs="Times New Roman"/>
                <w:sz w:val="24"/>
                <w:szCs w:val="24"/>
              </w:rPr>
            </w:rPrChange>
          </w:rPr>
          <w:fldChar w:fldCharType="end"/>
        </w:r>
        <w:r w:rsidR="003522BB" w:rsidRPr="00C97458" w:rsidDel="007A6213">
          <w:rPr>
            <w:rFonts w:asciiTheme="majorHAnsi" w:eastAsia="Times New Roman" w:hAnsiTheme="majorHAnsi" w:cstheme="majorHAnsi"/>
            <w:rPrChange w:id="4028"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4029" w:author="Diaz,Renata M" w:date="2020-06-11T15:21:00Z">
              <w:rPr/>
            </w:rPrChange>
          </w:rPr>
          <w:fldChar w:fldCharType="begin"/>
        </w:r>
        <w:r w:rsidR="00144729" w:rsidRPr="00C97458" w:rsidDel="007A6213">
          <w:rPr>
            <w:rFonts w:asciiTheme="majorHAnsi" w:hAnsiTheme="majorHAnsi" w:cstheme="majorHAnsi"/>
            <w:rPrChange w:id="4030" w:author="Diaz,Renata M" w:date="2020-06-11T15:21:00Z">
              <w:rPr/>
            </w:rPrChange>
          </w:rPr>
          <w:delInstrText xml:space="preserve"> HYPERLINK \l "_Figure_1.875:_Nparts" </w:delInstrText>
        </w:r>
        <w:r w:rsidR="00144729" w:rsidRPr="00C97458" w:rsidDel="007A6213">
          <w:rPr>
            <w:rFonts w:asciiTheme="majorHAnsi" w:hAnsiTheme="majorHAnsi" w:cstheme="majorHAnsi"/>
            <w:rPrChange w:id="4031" w:author="Diaz,Renata M" w:date="2020-06-11T15:21:00Z">
              <w:rPr>
                <w:rStyle w:val="Hyperlink"/>
                <w:rFonts w:ascii="Times New Roman" w:eastAsia="Times New Roman" w:hAnsi="Times New Roman" w:cs="Times New Roman"/>
                <w:sz w:val="24"/>
                <w:szCs w:val="24"/>
              </w:rPr>
            </w:rPrChange>
          </w:rPr>
          <w:fldChar w:fldCharType="separate"/>
        </w:r>
        <w:r w:rsidR="003522BB" w:rsidRPr="00C97458" w:rsidDel="007A6213">
          <w:rPr>
            <w:rStyle w:val="Hyperlink"/>
            <w:rFonts w:asciiTheme="majorHAnsi" w:eastAsia="Times New Roman" w:hAnsiTheme="majorHAnsi" w:cstheme="majorHAnsi"/>
            <w:rPrChange w:id="4032" w:author="Diaz,Renata M" w:date="2020-06-11T15:21:00Z">
              <w:rPr>
                <w:rStyle w:val="Hyperlink"/>
                <w:rFonts w:ascii="Times New Roman" w:eastAsia="Times New Roman" w:hAnsi="Times New Roman" w:cs="Times New Roman"/>
                <w:sz w:val="24"/>
                <w:szCs w:val="24"/>
              </w:rPr>
            </w:rPrChange>
          </w:rPr>
          <w:delText>Fig 1.875</w:delText>
        </w:r>
        <w:r w:rsidR="00144729" w:rsidRPr="00C97458" w:rsidDel="007A6213">
          <w:rPr>
            <w:rStyle w:val="Hyperlink"/>
            <w:rFonts w:asciiTheme="majorHAnsi" w:eastAsia="Times New Roman" w:hAnsiTheme="majorHAnsi" w:cstheme="majorHAnsi"/>
            <w:rPrChange w:id="4033" w:author="Diaz,Renata M" w:date="2020-06-11T15:21:00Z">
              <w:rPr>
                <w:rStyle w:val="Hyperlink"/>
                <w:rFonts w:ascii="Times New Roman" w:eastAsia="Times New Roman" w:hAnsi="Times New Roman" w:cs="Times New Roman"/>
                <w:sz w:val="24"/>
                <w:szCs w:val="24"/>
              </w:rPr>
            </w:rPrChange>
          </w:rPr>
          <w:fldChar w:fldCharType="end"/>
        </w:r>
        <w:r w:rsidR="001F48CE" w:rsidRPr="00C97458" w:rsidDel="007A6213">
          <w:rPr>
            <w:rFonts w:asciiTheme="majorHAnsi" w:eastAsia="Times New Roman" w:hAnsiTheme="majorHAnsi" w:cstheme="majorHAnsi"/>
            <w:rPrChange w:id="4034" w:author="Diaz,Renata M" w:date="2020-06-11T15:21:00Z">
              <w:rPr>
                <w:rFonts w:ascii="Times New Roman" w:eastAsia="Times New Roman" w:hAnsi="Times New Roman" w:cs="Times New Roman"/>
                <w:sz w:val="24"/>
                <w:szCs w:val="24"/>
              </w:rPr>
            </w:rPrChange>
          </w:rPr>
          <w:delText>)</w:delText>
        </w:r>
        <w:r w:rsidRPr="00C97458" w:rsidDel="007A6213">
          <w:rPr>
            <w:rFonts w:asciiTheme="majorHAnsi" w:eastAsia="Times New Roman" w:hAnsiTheme="majorHAnsi" w:cstheme="majorHAnsi"/>
            <w:rPrChange w:id="4035" w:author="Diaz,Renata M" w:date="2020-06-11T15:21: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C97458" w:rsidDel="007A6213">
          <w:rPr>
            <w:rFonts w:asciiTheme="majorHAnsi" w:eastAsia="Times New Roman" w:hAnsiTheme="majorHAnsi" w:cstheme="majorHAnsi"/>
            <w:rPrChange w:id="4036"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4037" w:author="Diaz,Renata M" w:date="2020-06-11T15:21:00Z">
              <w:rPr/>
            </w:rPrChange>
          </w:rPr>
          <w:fldChar w:fldCharType="begin"/>
        </w:r>
        <w:r w:rsidR="00144729" w:rsidRPr="00C97458" w:rsidDel="007A6213">
          <w:rPr>
            <w:rFonts w:asciiTheme="majorHAnsi" w:hAnsiTheme="majorHAnsi" w:cstheme="majorHAnsi"/>
            <w:rPrChange w:id="4038" w:author="Diaz,Renata M" w:date="2020-06-11T15:21:00Z">
              <w:rPr/>
            </w:rPrChange>
          </w:rPr>
          <w:delInstrText xml:space="preserve"> HYPERLINK \l "_Figure_3.5_Self" </w:delInstrText>
        </w:r>
        <w:r w:rsidR="00144729" w:rsidRPr="00C97458" w:rsidDel="007A6213">
          <w:rPr>
            <w:rFonts w:asciiTheme="majorHAnsi" w:hAnsiTheme="majorHAnsi" w:cstheme="majorHAnsi"/>
            <w:rPrChange w:id="4039" w:author="Diaz,Renata M" w:date="2020-06-11T15:21:00Z">
              <w:rPr>
                <w:rStyle w:val="Hyperlink"/>
                <w:rFonts w:ascii="Times New Roman" w:eastAsia="Times New Roman" w:hAnsi="Times New Roman" w:cs="Times New Roman"/>
                <w:sz w:val="24"/>
                <w:szCs w:val="24"/>
              </w:rPr>
            </w:rPrChange>
          </w:rPr>
          <w:fldChar w:fldCharType="separate"/>
        </w:r>
        <w:r w:rsidR="00257DA6" w:rsidRPr="00C97458" w:rsidDel="007A6213">
          <w:rPr>
            <w:rStyle w:val="Hyperlink"/>
            <w:rFonts w:asciiTheme="majorHAnsi" w:eastAsia="Times New Roman" w:hAnsiTheme="majorHAnsi" w:cstheme="majorHAnsi"/>
            <w:rPrChange w:id="4040" w:author="Diaz,Renata M" w:date="2020-06-11T15:21:00Z">
              <w:rPr>
                <w:rStyle w:val="Hyperlink"/>
                <w:rFonts w:ascii="Times New Roman" w:eastAsia="Times New Roman" w:hAnsi="Times New Roman" w:cs="Times New Roman"/>
                <w:sz w:val="24"/>
                <w:szCs w:val="24"/>
              </w:rPr>
            </w:rPrChange>
          </w:rPr>
          <w:delText>Fig 3.5</w:delText>
        </w:r>
        <w:r w:rsidR="00144729" w:rsidRPr="00C97458" w:rsidDel="007A6213">
          <w:rPr>
            <w:rStyle w:val="Hyperlink"/>
            <w:rFonts w:asciiTheme="majorHAnsi" w:eastAsia="Times New Roman" w:hAnsiTheme="majorHAnsi" w:cstheme="majorHAnsi"/>
            <w:rPrChange w:id="4041" w:author="Diaz,Renata M" w:date="2020-06-11T15:21:00Z">
              <w:rPr>
                <w:rStyle w:val="Hyperlink"/>
                <w:rFonts w:ascii="Times New Roman" w:eastAsia="Times New Roman" w:hAnsi="Times New Roman" w:cs="Times New Roman"/>
                <w:sz w:val="24"/>
                <w:szCs w:val="24"/>
              </w:rPr>
            </w:rPrChange>
          </w:rPr>
          <w:fldChar w:fldCharType="end"/>
        </w:r>
        <w:r w:rsidR="00257DA6" w:rsidRPr="00C97458" w:rsidDel="007A6213">
          <w:rPr>
            <w:rFonts w:asciiTheme="majorHAnsi" w:eastAsia="Times New Roman" w:hAnsiTheme="majorHAnsi" w:cstheme="majorHAnsi"/>
            <w:rPrChange w:id="4042" w:author="Diaz,Renata M" w:date="2020-06-11T15:21:00Z">
              <w:rPr>
                <w:rFonts w:ascii="Times New Roman" w:eastAsia="Times New Roman" w:hAnsi="Times New Roman" w:cs="Times New Roman"/>
                <w:sz w:val="24"/>
                <w:szCs w:val="24"/>
              </w:rPr>
            </w:rPrChange>
          </w:rPr>
          <w:delText>)</w:delText>
        </w:r>
        <w:r w:rsidRPr="00C97458" w:rsidDel="007A6213">
          <w:rPr>
            <w:rFonts w:asciiTheme="majorHAnsi" w:eastAsia="Times New Roman" w:hAnsiTheme="majorHAnsi" w:cstheme="majorHAnsi"/>
            <w:rPrChange w:id="4043" w:author="Diaz,Renata M" w:date="2020-06-11T15:21:00Z">
              <w:rPr>
                <w:rFonts w:ascii="Times New Roman" w:eastAsia="Times New Roman" w:hAnsi="Times New Roman" w:cs="Times New Roman"/>
                <w:sz w:val="24"/>
                <w:szCs w:val="24"/>
              </w:rPr>
            </w:rPrChange>
          </w:rPr>
          <w:delText xml:space="preserve">. </w:delText>
        </w:r>
      </w:del>
    </w:p>
    <w:p w14:paraId="17EE0A74" w14:textId="7E4587EA" w:rsidR="00951A4A" w:rsidRPr="00C97458" w:rsidDel="009977B6" w:rsidRDefault="00951A4A">
      <w:pPr>
        <w:rPr>
          <w:del w:id="4044" w:author="Diaz,Renata M" w:date="2020-06-08T16:21:00Z"/>
          <w:rFonts w:asciiTheme="majorHAnsi" w:eastAsia="Times New Roman" w:hAnsiTheme="majorHAnsi" w:cstheme="majorHAnsi"/>
          <w:rPrChange w:id="4045" w:author="Diaz,Renata M" w:date="2020-06-11T15:21:00Z">
            <w:rPr>
              <w:del w:id="4046" w:author="Diaz,Renata M" w:date="2020-06-08T16:21:00Z"/>
              <w:rFonts w:ascii="Times New Roman" w:eastAsia="Times New Roman" w:hAnsi="Times New Roman" w:cs="Times New Roman"/>
              <w:sz w:val="24"/>
              <w:szCs w:val="24"/>
            </w:rPr>
          </w:rPrChange>
        </w:rPr>
      </w:pPr>
      <w:del w:id="4047" w:author="Diaz,Renata M" w:date="2020-06-08T16:21:00Z">
        <w:r w:rsidRPr="00C97458" w:rsidDel="009977B6">
          <w:rPr>
            <w:rFonts w:asciiTheme="majorHAnsi" w:eastAsia="Times New Roman" w:hAnsiTheme="majorHAnsi" w:cstheme="majorHAnsi"/>
            <w:i/>
            <w:iCs/>
            <w:rPrChange w:id="4048" w:author="Diaz,Renata M" w:date="2020-06-11T15:21:00Z">
              <w:rPr>
                <w:rFonts w:ascii="Times New Roman" w:eastAsia="Times New Roman" w:hAnsi="Times New Roman" w:cs="Times New Roman"/>
                <w:i/>
                <w:iCs/>
                <w:sz w:val="24"/>
                <w:szCs w:val="24"/>
              </w:rPr>
            </w:rPrChange>
          </w:rPr>
          <w:delText xml:space="preserve">Observed SADs relative to their </w:delText>
        </w:r>
      </w:del>
      <w:del w:id="4049" w:author="Diaz,Renata M" w:date="2020-04-13T15:51:00Z">
        <w:r w:rsidRPr="00C97458" w:rsidDel="00935F67">
          <w:rPr>
            <w:rFonts w:asciiTheme="majorHAnsi" w:eastAsia="Times New Roman" w:hAnsiTheme="majorHAnsi" w:cstheme="majorHAnsi"/>
            <w:i/>
            <w:iCs/>
            <w:rPrChange w:id="4050" w:author="Diaz,Renata M" w:date="2020-06-11T15:21:00Z">
              <w:rPr>
                <w:rFonts w:ascii="Times New Roman" w:eastAsia="Times New Roman" w:hAnsi="Times New Roman" w:cs="Times New Roman"/>
                <w:i/>
                <w:iCs/>
                <w:sz w:val="24"/>
                <w:szCs w:val="24"/>
              </w:rPr>
            </w:rPrChange>
          </w:rPr>
          <w:delText>feasible sets</w:delText>
        </w:r>
      </w:del>
    </w:p>
    <w:p w14:paraId="3EF52569" w14:textId="7739099B" w:rsidR="00DA3AC4" w:rsidRPr="00C97458" w:rsidDel="00E3108A" w:rsidRDefault="00951A4A">
      <w:pPr>
        <w:rPr>
          <w:del w:id="4051" w:author="Diaz,Renata M" w:date="2020-05-17T12:44:00Z"/>
          <w:rFonts w:asciiTheme="majorHAnsi" w:eastAsia="Times New Roman" w:hAnsiTheme="majorHAnsi" w:cstheme="majorHAnsi"/>
          <w:rPrChange w:id="4052" w:author="Diaz,Renata M" w:date="2020-06-11T15:21:00Z">
            <w:rPr>
              <w:del w:id="4053" w:author="Diaz,Renata M" w:date="2020-05-17T12:44:00Z"/>
              <w:rFonts w:ascii="Times New Roman" w:eastAsia="Times New Roman" w:hAnsi="Times New Roman" w:cs="Times New Roman"/>
              <w:sz w:val="24"/>
              <w:szCs w:val="24"/>
            </w:rPr>
          </w:rPrChange>
        </w:rPr>
      </w:pPr>
      <w:del w:id="4054" w:author="Diaz,Renata M" w:date="2020-04-20T16:57:00Z">
        <w:r w:rsidRPr="00C97458" w:rsidDel="00A74CDB">
          <w:rPr>
            <w:rFonts w:asciiTheme="majorHAnsi" w:eastAsia="Times New Roman" w:hAnsiTheme="majorHAnsi" w:cstheme="majorHAnsi"/>
            <w:rPrChange w:id="4055" w:author="Diaz,Renata M" w:date="2020-06-11T15:21:00Z">
              <w:rPr>
                <w:rFonts w:ascii="Times New Roman" w:eastAsia="Times New Roman" w:hAnsi="Times New Roman" w:cs="Times New Roman"/>
                <w:sz w:val="24"/>
                <w:szCs w:val="24"/>
              </w:rPr>
            </w:rPrChange>
          </w:rPr>
          <w:delText xml:space="preserve">Overall, we see a </w:delText>
        </w:r>
        <w:r w:rsidR="008079DA" w:rsidRPr="00C97458" w:rsidDel="00665862">
          <w:rPr>
            <w:rFonts w:asciiTheme="majorHAnsi" w:eastAsia="Times New Roman" w:hAnsiTheme="majorHAnsi" w:cstheme="majorHAnsi"/>
            <w:rPrChange w:id="4056" w:author="Diaz,Renata M" w:date="2020-06-11T15:21:00Z">
              <w:rPr>
                <w:rFonts w:ascii="Times New Roman" w:eastAsia="Times New Roman" w:hAnsi="Times New Roman" w:cs="Times New Roman"/>
                <w:sz w:val="24"/>
                <w:szCs w:val="24"/>
              </w:rPr>
            </w:rPrChange>
          </w:rPr>
          <w:delText>definite</w:delText>
        </w:r>
        <w:r w:rsidR="00D74A2C" w:rsidRPr="00C97458" w:rsidDel="00665862">
          <w:rPr>
            <w:rFonts w:asciiTheme="majorHAnsi" w:eastAsia="Times New Roman" w:hAnsiTheme="majorHAnsi" w:cstheme="majorHAnsi"/>
            <w:rPrChange w:id="4057" w:author="Diaz,Renata M" w:date="2020-06-11T15:21:00Z">
              <w:rPr>
                <w:rFonts w:ascii="Times New Roman" w:eastAsia="Times New Roman" w:hAnsi="Times New Roman" w:cs="Times New Roman"/>
                <w:sz w:val="24"/>
                <w:szCs w:val="24"/>
              </w:rPr>
            </w:rPrChange>
          </w:rPr>
          <w:delText>, but not overwhelming,</w:delText>
        </w:r>
      </w:del>
      <w:del w:id="4058" w:author="Diaz,Renata M" w:date="2020-04-20T16:58:00Z">
        <w:r w:rsidR="00D74A2C" w:rsidRPr="00C97458" w:rsidDel="007877B2">
          <w:rPr>
            <w:rFonts w:asciiTheme="majorHAnsi" w:eastAsia="Times New Roman" w:hAnsiTheme="majorHAnsi" w:cstheme="majorHAnsi"/>
            <w:rPrChange w:id="4059" w:author="Diaz,Renata M" w:date="2020-06-11T15:21:00Z">
              <w:rPr>
                <w:rFonts w:ascii="Times New Roman" w:eastAsia="Times New Roman" w:hAnsi="Times New Roman" w:cs="Times New Roman"/>
                <w:sz w:val="24"/>
                <w:szCs w:val="24"/>
              </w:rPr>
            </w:rPrChange>
          </w:rPr>
          <w:delText xml:space="preserve"> </w:delText>
        </w:r>
        <w:r w:rsidR="008079DA" w:rsidRPr="00C97458" w:rsidDel="007877B2">
          <w:rPr>
            <w:rFonts w:asciiTheme="majorHAnsi" w:eastAsia="Times New Roman" w:hAnsiTheme="majorHAnsi" w:cstheme="majorHAnsi"/>
            <w:rPrChange w:id="4060" w:author="Diaz,Renata M" w:date="2020-06-11T15:21:00Z">
              <w:rPr>
                <w:rFonts w:ascii="Times New Roman" w:eastAsia="Times New Roman" w:hAnsi="Times New Roman" w:cs="Times New Roman"/>
                <w:sz w:val="24"/>
                <w:szCs w:val="24"/>
              </w:rPr>
            </w:rPrChange>
          </w:rPr>
          <w:delText>over</w:delText>
        </w:r>
        <w:r w:rsidR="00BB5526" w:rsidRPr="00C97458" w:rsidDel="007877B2">
          <w:rPr>
            <w:rFonts w:asciiTheme="majorHAnsi" w:eastAsia="Times New Roman" w:hAnsiTheme="majorHAnsi" w:cstheme="majorHAnsi"/>
            <w:rPrChange w:id="4061" w:author="Diaz,Renata M" w:date="2020-06-11T15:21:00Z">
              <w:rPr>
                <w:rFonts w:ascii="Times New Roman" w:eastAsia="Times New Roman" w:hAnsi="Times New Roman" w:cs="Times New Roman"/>
                <w:sz w:val="24"/>
                <w:szCs w:val="24"/>
              </w:rPr>
            </w:rPrChange>
          </w:rPr>
          <w:delText>representation</w:delText>
        </w:r>
        <w:r w:rsidRPr="00C97458" w:rsidDel="007877B2">
          <w:rPr>
            <w:rFonts w:asciiTheme="majorHAnsi" w:eastAsia="Times New Roman" w:hAnsiTheme="majorHAnsi" w:cstheme="majorHAnsi"/>
            <w:rPrChange w:id="4062" w:author="Diaz,Renata M" w:date="2020-06-11T15:21:00Z">
              <w:rPr>
                <w:rFonts w:ascii="Times New Roman" w:eastAsia="Times New Roman" w:hAnsi="Times New Roman" w:cs="Times New Roman"/>
                <w:sz w:val="24"/>
                <w:szCs w:val="24"/>
              </w:rPr>
            </w:rPrChange>
          </w:rPr>
          <w:delText xml:space="preserve"> of high scores for skewness and low scores for evennes</w:delText>
        </w:r>
        <w:r w:rsidRPr="00C97458" w:rsidDel="00A135EE">
          <w:rPr>
            <w:rFonts w:asciiTheme="majorHAnsi" w:eastAsia="Times New Roman" w:hAnsiTheme="majorHAnsi" w:cstheme="majorHAnsi"/>
            <w:rPrChange w:id="4063" w:author="Diaz,Renata M" w:date="2020-06-11T15:21:00Z">
              <w:rPr>
                <w:rFonts w:ascii="Times New Roman" w:eastAsia="Times New Roman" w:hAnsi="Times New Roman" w:cs="Times New Roman"/>
                <w:sz w:val="24"/>
                <w:szCs w:val="24"/>
              </w:rPr>
            </w:rPrChange>
          </w:rPr>
          <w:delText>s for observed SADs compared to their feasible sets</w:delText>
        </w:r>
        <w:r w:rsidR="009608F2" w:rsidRPr="00C97458" w:rsidDel="007877B2">
          <w:rPr>
            <w:rFonts w:asciiTheme="majorHAnsi" w:eastAsia="Times New Roman" w:hAnsiTheme="majorHAnsi" w:cstheme="majorHAnsi"/>
            <w:rPrChange w:id="4064" w:author="Diaz,Renata M" w:date="2020-06-11T15:21:00Z">
              <w:rPr>
                <w:rFonts w:ascii="Times New Roman" w:eastAsia="Times New Roman" w:hAnsi="Times New Roman" w:cs="Times New Roman"/>
                <w:sz w:val="24"/>
                <w:szCs w:val="24"/>
              </w:rPr>
            </w:rPrChange>
          </w:rPr>
          <w:delText xml:space="preserve"> </w:delText>
        </w:r>
        <w:r w:rsidR="00B22EBA" w:rsidRPr="00C97458" w:rsidDel="007877B2">
          <w:rPr>
            <w:rFonts w:asciiTheme="majorHAnsi" w:eastAsia="Times New Roman" w:hAnsiTheme="majorHAnsi" w:cstheme="majorHAnsi"/>
            <w:rPrChange w:id="4065" w:author="Diaz,Renata M" w:date="2020-06-11T15:21:00Z">
              <w:rPr>
                <w:rFonts w:ascii="Times New Roman" w:eastAsia="Times New Roman" w:hAnsi="Times New Roman" w:cs="Times New Roman"/>
                <w:sz w:val="24"/>
                <w:szCs w:val="24"/>
              </w:rPr>
            </w:rPrChange>
          </w:rPr>
          <w:delText>(</w:delText>
        </w:r>
        <w:r w:rsidR="00F45019" w:rsidRPr="00C97458" w:rsidDel="007877B2">
          <w:rPr>
            <w:rFonts w:asciiTheme="majorHAnsi" w:hAnsiTheme="majorHAnsi" w:cstheme="majorHAnsi"/>
            <w:rPrChange w:id="4066" w:author="Diaz,Renata M" w:date="2020-06-11T15:21:00Z">
              <w:rPr/>
            </w:rPrChange>
          </w:rPr>
          <w:fldChar w:fldCharType="begin"/>
        </w:r>
        <w:r w:rsidR="00F45019" w:rsidRPr="00C97458" w:rsidDel="007877B2">
          <w:rPr>
            <w:rFonts w:asciiTheme="majorHAnsi" w:hAnsiTheme="majorHAnsi" w:cstheme="majorHAnsi"/>
            <w:rPrChange w:id="4067" w:author="Diaz,Renata M" w:date="2020-06-11T15:21:00Z">
              <w:rPr/>
            </w:rPrChange>
          </w:rPr>
          <w:delInstrText xml:space="preserve"> HYPERLINK \l "_Figure_4:_Overall" </w:delInstrText>
        </w:r>
        <w:r w:rsidR="00F45019" w:rsidRPr="00C97458" w:rsidDel="007877B2">
          <w:rPr>
            <w:rFonts w:asciiTheme="majorHAnsi" w:hAnsiTheme="majorHAnsi" w:cstheme="majorHAnsi"/>
            <w:rPrChange w:id="4068" w:author="Diaz,Renata M" w:date="2020-06-11T15:21:00Z">
              <w:rPr>
                <w:rStyle w:val="Hyperlink"/>
                <w:rFonts w:ascii="Times New Roman" w:eastAsia="Times New Roman" w:hAnsi="Times New Roman" w:cs="Times New Roman"/>
                <w:sz w:val="24"/>
                <w:szCs w:val="24"/>
              </w:rPr>
            </w:rPrChange>
          </w:rPr>
          <w:fldChar w:fldCharType="separate"/>
        </w:r>
        <w:r w:rsidR="00B22EBA" w:rsidRPr="00C97458" w:rsidDel="007877B2">
          <w:rPr>
            <w:rStyle w:val="Hyperlink"/>
            <w:rFonts w:asciiTheme="majorHAnsi" w:eastAsia="Times New Roman" w:hAnsiTheme="majorHAnsi" w:cstheme="majorHAnsi"/>
            <w:rPrChange w:id="4069" w:author="Diaz,Renata M" w:date="2020-06-11T15:21:00Z">
              <w:rPr>
                <w:rStyle w:val="Hyperlink"/>
                <w:rFonts w:ascii="Times New Roman" w:eastAsia="Times New Roman" w:hAnsi="Times New Roman" w:cs="Times New Roman"/>
                <w:sz w:val="24"/>
                <w:szCs w:val="24"/>
              </w:rPr>
            </w:rPrChange>
          </w:rPr>
          <w:delText>Fig 4</w:delText>
        </w:r>
        <w:r w:rsidR="00F45019" w:rsidRPr="00C97458" w:rsidDel="007877B2">
          <w:rPr>
            <w:rStyle w:val="Hyperlink"/>
            <w:rFonts w:asciiTheme="majorHAnsi" w:eastAsia="Times New Roman" w:hAnsiTheme="majorHAnsi" w:cstheme="majorHAnsi"/>
            <w:rPrChange w:id="4070" w:author="Diaz,Renata M" w:date="2020-06-11T15:21:00Z">
              <w:rPr>
                <w:rStyle w:val="Hyperlink"/>
                <w:rFonts w:ascii="Times New Roman" w:eastAsia="Times New Roman" w:hAnsi="Times New Roman" w:cs="Times New Roman"/>
                <w:sz w:val="24"/>
                <w:szCs w:val="24"/>
              </w:rPr>
            </w:rPrChange>
          </w:rPr>
          <w:fldChar w:fldCharType="end"/>
        </w:r>
        <w:r w:rsidR="00B22EBA" w:rsidRPr="00C97458" w:rsidDel="007877B2">
          <w:rPr>
            <w:rFonts w:asciiTheme="majorHAnsi" w:eastAsia="Times New Roman" w:hAnsiTheme="majorHAnsi" w:cstheme="majorHAnsi"/>
            <w:rPrChange w:id="4071" w:author="Diaz,Renata M" w:date="2020-06-11T15:21:00Z">
              <w:rPr>
                <w:rFonts w:ascii="Times New Roman" w:eastAsia="Times New Roman" w:hAnsi="Times New Roman" w:cs="Times New Roman"/>
                <w:sz w:val="24"/>
                <w:szCs w:val="24"/>
              </w:rPr>
            </w:rPrChange>
          </w:rPr>
          <w:delText xml:space="preserve">, </w:delText>
        </w:r>
        <w:r w:rsidR="00F45019" w:rsidRPr="00C97458" w:rsidDel="007877B2">
          <w:rPr>
            <w:rFonts w:asciiTheme="majorHAnsi" w:hAnsiTheme="majorHAnsi" w:cstheme="majorHAnsi"/>
            <w:rPrChange w:id="4072" w:author="Diaz,Renata M" w:date="2020-06-11T15:21:00Z">
              <w:rPr/>
            </w:rPrChange>
          </w:rPr>
          <w:fldChar w:fldCharType="begin"/>
        </w:r>
        <w:r w:rsidR="00F45019" w:rsidRPr="00C97458" w:rsidDel="007877B2">
          <w:rPr>
            <w:rFonts w:asciiTheme="majorHAnsi" w:hAnsiTheme="majorHAnsi" w:cstheme="majorHAnsi"/>
            <w:rPrChange w:id="4073" w:author="Diaz,Renata M" w:date="2020-06-11T15:21:00Z">
              <w:rPr/>
            </w:rPrChange>
          </w:rPr>
          <w:delInstrText xml:space="preserve"> HYPERLINK \l "_Figure_5:_Overall" </w:delInstrText>
        </w:r>
        <w:r w:rsidR="00F45019" w:rsidRPr="00C97458" w:rsidDel="007877B2">
          <w:rPr>
            <w:rFonts w:asciiTheme="majorHAnsi" w:hAnsiTheme="majorHAnsi" w:cstheme="majorHAnsi"/>
            <w:rPrChange w:id="4074" w:author="Diaz,Renata M" w:date="2020-06-11T15:21:00Z">
              <w:rPr>
                <w:rStyle w:val="Hyperlink"/>
                <w:rFonts w:ascii="Times New Roman" w:eastAsia="Times New Roman" w:hAnsi="Times New Roman" w:cs="Times New Roman"/>
                <w:sz w:val="24"/>
                <w:szCs w:val="24"/>
              </w:rPr>
            </w:rPrChange>
          </w:rPr>
          <w:fldChar w:fldCharType="separate"/>
        </w:r>
        <w:r w:rsidR="00B22EBA" w:rsidRPr="00C97458" w:rsidDel="007877B2">
          <w:rPr>
            <w:rStyle w:val="Hyperlink"/>
            <w:rFonts w:asciiTheme="majorHAnsi" w:eastAsia="Times New Roman" w:hAnsiTheme="majorHAnsi" w:cstheme="majorHAnsi"/>
            <w:rPrChange w:id="4075" w:author="Diaz,Renata M" w:date="2020-06-11T15:21:00Z">
              <w:rPr>
                <w:rStyle w:val="Hyperlink"/>
                <w:rFonts w:ascii="Times New Roman" w:eastAsia="Times New Roman" w:hAnsi="Times New Roman" w:cs="Times New Roman"/>
                <w:sz w:val="24"/>
                <w:szCs w:val="24"/>
              </w:rPr>
            </w:rPrChange>
          </w:rPr>
          <w:delText>Fig 5</w:delText>
        </w:r>
        <w:r w:rsidR="00F45019" w:rsidRPr="00C97458" w:rsidDel="007877B2">
          <w:rPr>
            <w:rStyle w:val="Hyperlink"/>
            <w:rFonts w:asciiTheme="majorHAnsi" w:eastAsia="Times New Roman" w:hAnsiTheme="majorHAnsi" w:cstheme="majorHAnsi"/>
            <w:rPrChange w:id="4076" w:author="Diaz,Renata M" w:date="2020-06-11T15:21:00Z">
              <w:rPr>
                <w:rStyle w:val="Hyperlink"/>
                <w:rFonts w:ascii="Times New Roman" w:eastAsia="Times New Roman" w:hAnsi="Times New Roman" w:cs="Times New Roman"/>
                <w:sz w:val="24"/>
                <w:szCs w:val="24"/>
              </w:rPr>
            </w:rPrChange>
          </w:rPr>
          <w:fldChar w:fldCharType="end"/>
        </w:r>
        <w:r w:rsidR="00B22EBA" w:rsidRPr="00C97458" w:rsidDel="007877B2">
          <w:rPr>
            <w:rFonts w:asciiTheme="majorHAnsi" w:eastAsia="Times New Roman" w:hAnsiTheme="majorHAnsi" w:cstheme="majorHAnsi"/>
            <w:rPrChange w:id="4077" w:author="Diaz,Renata M" w:date="2020-06-11T15:21:00Z">
              <w:rPr>
                <w:rFonts w:ascii="Times New Roman" w:eastAsia="Times New Roman" w:hAnsi="Times New Roman" w:cs="Times New Roman"/>
                <w:sz w:val="24"/>
                <w:szCs w:val="24"/>
              </w:rPr>
            </w:rPrChange>
          </w:rPr>
          <w:delText>)</w:delText>
        </w:r>
        <w:r w:rsidRPr="00C97458" w:rsidDel="00FF6514">
          <w:rPr>
            <w:rFonts w:asciiTheme="majorHAnsi" w:eastAsia="Times New Roman" w:hAnsiTheme="majorHAnsi" w:cstheme="majorHAnsi"/>
            <w:rPrChange w:id="4078" w:author="Diaz,Renata M" w:date="2020-06-11T15:21:00Z">
              <w:rPr>
                <w:rFonts w:ascii="Times New Roman" w:eastAsia="Times New Roman" w:hAnsi="Times New Roman" w:cs="Times New Roman"/>
                <w:sz w:val="24"/>
                <w:szCs w:val="24"/>
              </w:rPr>
            </w:rPrChange>
          </w:rPr>
          <w:delText xml:space="preserve">. </w:delText>
        </w:r>
        <w:r w:rsidR="00DA3AC4" w:rsidRPr="00C97458" w:rsidDel="00FF6514">
          <w:rPr>
            <w:rFonts w:asciiTheme="majorHAnsi" w:eastAsia="Times New Roman" w:hAnsiTheme="majorHAnsi" w:cstheme="majorHAnsi"/>
            <w:rPrChange w:id="4079" w:author="Diaz,Renata M" w:date="2020-06-11T15:21:00Z">
              <w:rPr>
                <w:rFonts w:ascii="Times New Roman" w:eastAsia="Times New Roman" w:hAnsi="Times New Roman" w:cs="Times New Roman"/>
                <w:sz w:val="24"/>
                <w:szCs w:val="24"/>
              </w:rPr>
            </w:rPrChange>
          </w:rPr>
          <w:delText>Overall</w:delText>
        </w:r>
      </w:del>
      <w:del w:id="4080" w:author="Diaz,Renata M" w:date="2020-05-17T12:38:00Z">
        <w:r w:rsidR="00DA3AC4" w:rsidRPr="00C97458" w:rsidDel="004D6D84">
          <w:rPr>
            <w:rFonts w:asciiTheme="majorHAnsi" w:eastAsia="Times New Roman" w:hAnsiTheme="majorHAnsi" w:cstheme="majorHAnsi"/>
            <w:rPrChange w:id="4081" w:author="Diaz,Renata M" w:date="2020-06-11T15:21:00Z">
              <w:rPr>
                <w:rFonts w:ascii="Times New Roman" w:eastAsia="Times New Roman" w:hAnsi="Times New Roman" w:cs="Times New Roman"/>
                <w:sz w:val="24"/>
                <w:szCs w:val="24"/>
              </w:rPr>
            </w:rPrChange>
          </w:rPr>
          <w:delText xml:space="preserve">, </w:delText>
        </w:r>
        <w:r w:rsidR="00FB12DA" w:rsidRPr="00C97458" w:rsidDel="004D6D84">
          <w:rPr>
            <w:rFonts w:asciiTheme="majorHAnsi" w:eastAsia="Times New Roman" w:hAnsiTheme="majorHAnsi" w:cstheme="majorHAnsi"/>
            <w:rPrChange w:id="4082" w:author="Diaz,Renata M" w:date="2020-06-11T15:21:00Z">
              <w:rPr>
                <w:rFonts w:ascii="Times New Roman" w:eastAsia="Times New Roman" w:hAnsi="Times New Roman" w:cs="Times New Roman"/>
                <w:sz w:val="24"/>
                <w:szCs w:val="24"/>
              </w:rPr>
            </w:rPrChange>
          </w:rPr>
          <w:delText>6.8%</w:delText>
        </w:r>
        <w:r w:rsidR="00DA3AC4" w:rsidRPr="00C97458" w:rsidDel="004D6D84">
          <w:rPr>
            <w:rFonts w:asciiTheme="majorHAnsi" w:eastAsia="Times New Roman" w:hAnsiTheme="majorHAnsi" w:cstheme="majorHAnsi"/>
            <w:rPrChange w:id="4083" w:author="Diaz,Renata M" w:date="2020-06-11T15:21:00Z">
              <w:rPr>
                <w:rFonts w:ascii="Times New Roman" w:eastAsia="Times New Roman" w:hAnsi="Times New Roman" w:cs="Times New Roman"/>
                <w:sz w:val="24"/>
                <w:szCs w:val="24"/>
              </w:rPr>
            </w:rPrChange>
          </w:rPr>
          <w:delText xml:space="preserve"> of observed SADs are more skewed than </w:delText>
        </w:r>
        <w:r w:rsidR="00FB12DA" w:rsidRPr="00C97458" w:rsidDel="004D6D84">
          <w:rPr>
            <w:rFonts w:asciiTheme="majorHAnsi" w:eastAsia="Times New Roman" w:hAnsiTheme="majorHAnsi" w:cstheme="majorHAnsi"/>
            <w:rPrChange w:id="4084" w:author="Diaz,Renata M" w:date="2020-06-11T15:21:00Z">
              <w:rPr>
                <w:rFonts w:ascii="Times New Roman" w:eastAsia="Times New Roman" w:hAnsi="Times New Roman" w:cs="Times New Roman"/>
                <w:sz w:val="24"/>
                <w:szCs w:val="24"/>
              </w:rPr>
            </w:rPrChange>
          </w:rPr>
          <w:delText>95%</w:delText>
        </w:r>
        <w:r w:rsidR="00DA3AC4" w:rsidRPr="00C97458" w:rsidDel="004D6D84">
          <w:rPr>
            <w:rFonts w:asciiTheme="majorHAnsi" w:eastAsia="Times New Roman" w:hAnsiTheme="majorHAnsi" w:cstheme="majorHAnsi"/>
            <w:rPrChange w:id="4085" w:author="Diaz,Renata M" w:date="2020-06-11T15:21:00Z">
              <w:rPr>
                <w:rFonts w:ascii="Times New Roman" w:eastAsia="Times New Roman" w:hAnsi="Times New Roman" w:cs="Times New Roman"/>
                <w:sz w:val="24"/>
                <w:szCs w:val="24"/>
              </w:rPr>
            </w:rPrChange>
          </w:rPr>
          <w:delText xml:space="preserve"> of their feasible set, and </w:delText>
        </w:r>
        <w:r w:rsidR="00FB12DA" w:rsidRPr="00C97458" w:rsidDel="004D6D84">
          <w:rPr>
            <w:rFonts w:asciiTheme="majorHAnsi" w:eastAsia="Times New Roman" w:hAnsiTheme="majorHAnsi" w:cstheme="majorHAnsi"/>
            <w:rPrChange w:id="4086" w:author="Diaz,Renata M" w:date="2020-06-11T15:21:00Z">
              <w:rPr>
                <w:rFonts w:ascii="Times New Roman" w:eastAsia="Times New Roman" w:hAnsi="Times New Roman" w:cs="Times New Roman"/>
                <w:sz w:val="24"/>
                <w:szCs w:val="24"/>
              </w:rPr>
            </w:rPrChange>
          </w:rPr>
          <w:delText>14%</w:delText>
        </w:r>
        <w:r w:rsidR="00DA3AC4" w:rsidRPr="00C97458" w:rsidDel="004D6D84">
          <w:rPr>
            <w:rFonts w:asciiTheme="majorHAnsi" w:eastAsia="Times New Roman" w:hAnsiTheme="majorHAnsi" w:cstheme="majorHAnsi"/>
            <w:rPrChange w:id="4087" w:author="Diaz,Renata M" w:date="2020-06-11T15:21:00Z">
              <w:rPr>
                <w:rFonts w:ascii="Times New Roman" w:eastAsia="Times New Roman" w:hAnsi="Times New Roman" w:cs="Times New Roman"/>
                <w:sz w:val="24"/>
                <w:szCs w:val="24"/>
              </w:rPr>
            </w:rPrChange>
          </w:rPr>
          <w:delText xml:space="preserve"> are less even than </w:delText>
        </w:r>
        <w:r w:rsidR="00FB12DA" w:rsidRPr="00C97458" w:rsidDel="004D6D84">
          <w:rPr>
            <w:rFonts w:asciiTheme="majorHAnsi" w:eastAsia="Times New Roman" w:hAnsiTheme="majorHAnsi" w:cstheme="majorHAnsi"/>
            <w:rPrChange w:id="4088" w:author="Diaz,Renata M" w:date="2020-06-11T15:21:00Z">
              <w:rPr>
                <w:rFonts w:ascii="Times New Roman" w:eastAsia="Times New Roman" w:hAnsi="Times New Roman" w:cs="Times New Roman"/>
                <w:sz w:val="24"/>
                <w:szCs w:val="24"/>
              </w:rPr>
            </w:rPrChange>
          </w:rPr>
          <w:delText>95</w:delText>
        </w:r>
        <w:r w:rsidR="00DA3AC4" w:rsidRPr="00C97458" w:rsidDel="004D6D84">
          <w:rPr>
            <w:rFonts w:asciiTheme="majorHAnsi" w:eastAsia="Times New Roman" w:hAnsiTheme="majorHAnsi" w:cstheme="majorHAnsi"/>
            <w:rPrChange w:id="4089" w:author="Diaz,Renata M" w:date="2020-06-11T15:21:00Z">
              <w:rPr>
                <w:rFonts w:ascii="Times New Roman" w:eastAsia="Times New Roman" w:hAnsi="Times New Roman" w:cs="Times New Roman"/>
                <w:sz w:val="24"/>
                <w:szCs w:val="24"/>
              </w:rPr>
            </w:rPrChange>
          </w:rPr>
          <w:delText>% of their feasible set</w:delText>
        </w:r>
      </w:del>
      <w:del w:id="4090" w:author="Diaz,Renata M" w:date="2020-04-20T16:58:00Z">
        <w:r w:rsidR="00DA3AC4" w:rsidRPr="00C97458" w:rsidDel="007F340E">
          <w:rPr>
            <w:rFonts w:asciiTheme="majorHAnsi" w:eastAsia="Times New Roman" w:hAnsiTheme="majorHAnsi" w:cstheme="majorHAnsi"/>
            <w:rPrChange w:id="4091" w:author="Diaz,Renata M" w:date="2020-06-11T15:21:00Z">
              <w:rPr>
                <w:rFonts w:ascii="Times New Roman" w:eastAsia="Times New Roman" w:hAnsi="Times New Roman" w:cs="Times New Roman"/>
                <w:sz w:val="24"/>
                <w:szCs w:val="24"/>
              </w:rPr>
            </w:rPrChange>
          </w:rPr>
          <w:delText>s</w:delText>
        </w:r>
        <w:r w:rsidR="008604E7" w:rsidRPr="00C97458" w:rsidDel="007F340E">
          <w:rPr>
            <w:rFonts w:asciiTheme="majorHAnsi" w:eastAsia="Times New Roman" w:hAnsiTheme="majorHAnsi" w:cstheme="majorHAnsi"/>
            <w:rPrChange w:id="4092" w:author="Diaz,Renata M" w:date="2020-06-11T15:21:00Z">
              <w:rPr>
                <w:rFonts w:ascii="Times New Roman" w:eastAsia="Times New Roman" w:hAnsi="Times New Roman" w:cs="Times New Roman"/>
                <w:sz w:val="24"/>
                <w:szCs w:val="24"/>
              </w:rPr>
            </w:rPrChange>
          </w:rPr>
          <w:delText>; by</w:delText>
        </w:r>
      </w:del>
      <w:del w:id="4093" w:author="Diaz,Renata M" w:date="2020-05-17T12:38:00Z">
        <w:r w:rsidR="008604E7" w:rsidRPr="00C97458" w:rsidDel="004D6D84">
          <w:rPr>
            <w:rFonts w:asciiTheme="majorHAnsi" w:eastAsia="Times New Roman" w:hAnsiTheme="majorHAnsi" w:cstheme="majorHAnsi"/>
            <w:rPrChange w:id="4094" w:author="Diaz,Renata M" w:date="2020-06-11T15:21:00Z">
              <w:rPr>
                <w:rFonts w:ascii="Times New Roman" w:eastAsia="Times New Roman" w:hAnsi="Times New Roman" w:cs="Times New Roman"/>
                <w:sz w:val="24"/>
                <w:szCs w:val="24"/>
              </w:rPr>
            </w:rPrChange>
          </w:rPr>
          <w:delText xml:space="preserve"> chance we would expect only </w:delText>
        </w:r>
        <w:r w:rsidR="00AD3E18" w:rsidRPr="00C97458" w:rsidDel="004D6D84">
          <w:rPr>
            <w:rFonts w:asciiTheme="majorHAnsi" w:eastAsia="Times New Roman" w:hAnsiTheme="majorHAnsi" w:cstheme="majorHAnsi"/>
            <w:rPrChange w:id="4095" w:author="Diaz,Renata M" w:date="2020-06-11T15:21:00Z">
              <w:rPr>
                <w:rFonts w:ascii="Times New Roman" w:eastAsia="Times New Roman" w:hAnsi="Times New Roman" w:cs="Times New Roman"/>
                <w:sz w:val="24"/>
                <w:szCs w:val="24"/>
              </w:rPr>
            </w:rPrChange>
          </w:rPr>
          <w:delText>5</w:delText>
        </w:r>
        <w:r w:rsidR="008604E7" w:rsidRPr="00C97458" w:rsidDel="004D6D84">
          <w:rPr>
            <w:rFonts w:asciiTheme="majorHAnsi" w:eastAsia="Times New Roman" w:hAnsiTheme="majorHAnsi" w:cstheme="majorHAnsi"/>
            <w:rPrChange w:id="4096" w:author="Diaz,Renata M" w:date="2020-06-11T15:21:00Z">
              <w:rPr>
                <w:rFonts w:ascii="Times New Roman" w:eastAsia="Times New Roman" w:hAnsi="Times New Roman" w:cs="Times New Roman"/>
                <w:sz w:val="24"/>
                <w:szCs w:val="24"/>
              </w:rPr>
            </w:rPrChange>
          </w:rPr>
          <w:delText>% of observed FS to fall in these ranges</w:delText>
        </w:r>
        <w:r w:rsidR="00DA3AC4" w:rsidRPr="00C97458" w:rsidDel="004D6D84">
          <w:rPr>
            <w:rFonts w:asciiTheme="majorHAnsi" w:eastAsia="Times New Roman" w:hAnsiTheme="majorHAnsi" w:cstheme="majorHAnsi"/>
            <w:rPrChange w:id="4097" w:author="Diaz,Renata M" w:date="2020-06-11T15:21:00Z">
              <w:rPr>
                <w:rFonts w:ascii="Times New Roman" w:eastAsia="Times New Roman" w:hAnsi="Times New Roman" w:cs="Times New Roman"/>
                <w:sz w:val="24"/>
                <w:szCs w:val="24"/>
              </w:rPr>
            </w:rPrChange>
          </w:rPr>
          <w:delText xml:space="preserve">. </w:delText>
        </w:r>
      </w:del>
    </w:p>
    <w:p w14:paraId="068362F2" w14:textId="62326CC7" w:rsidR="004457E2" w:rsidRPr="00C97458" w:rsidDel="009977B6" w:rsidRDefault="003045BC">
      <w:pPr>
        <w:rPr>
          <w:del w:id="4098" w:author="Diaz,Renata M" w:date="2020-06-08T16:21:00Z"/>
          <w:rFonts w:asciiTheme="majorHAnsi" w:eastAsia="Times New Roman" w:hAnsiTheme="majorHAnsi" w:cstheme="majorHAnsi"/>
          <w:rPrChange w:id="4099" w:author="Diaz,Renata M" w:date="2020-06-11T15:21:00Z">
            <w:rPr>
              <w:del w:id="4100" w:author="Diaz,Renata M" w:date="2020-06-08T16:21:00Z"/>
              <w:rFonts w:ascii="Times New Roman" w:eastAsia="Times New Roman" w:hAnsi="Times New Roman" w:cs="Times New Roman"/>
              <w:sz w:val="24"/>
              <w:szCs w:val="24"/>
            </w:rPr>
          </w:rPrChange>
        </w:rPr>
      </w:pPr>
      <w:del w:id="4101" w:author="Diaz,Renata M" w:date="2020-04-20T14:33:00Z">
        <w:r w:rsidRPr="00C97458" w:rsidDel="009B7E8C">
          <w:rPr>
            <w:rFonts w:asciiTheme="majorHAnsi" w:eastAsia="Times New Roman" w:hAnsiTheme="majorHAnsi" w:cstheme="majorHAnsi"/>
            <w:rPrChange w:id="4102" w:author="Diaz,Renata M" w:date="2020-06-11T15:21:00Z">
              <w:rPr>
                <w:rFonts w:ascii="Times New Roman" w:eastAsia="Times New Roman" w:hAnsi="Times New Roman" w:cs="Times New Roman"/>
                <w:sz w:val="24"/>
                <w:szCs w:val="24"/>
              </w:rPr>
            </w:rPrChange>
          </w:rPr>
          <w:delText>The strength of this</w:delText>
        </w:r>
        <w:r w:rsidR="00951A4A" w:rsidRPr="00C97458" w:rsidDel="009B7E8C">
          <w:rPr>
            <w:rFonts w:asciiTheme="majorHAnsi" w:eastAsia="Times New Roman" w:hAnsiTheme="majorHAnsi" w:cstheme="majorHAnsi"/>
            <w:rPrChange w:id="4103" w:author="Diaz,Renata M" w:date="2020-06-11T15:21:00Z">
              <w:rPr>
                <w:rFonts w:ascii="Times New Roman" w:eastAsia="Times New Roman" w:hAnsi="Times New Roman" w:cs="Times New Roman"/>
                <w:sz w:val="24"/>
                <w:szCs w:val="24"/>
              </w:rPr>
            </w:rPrChange>
          </w:rPr>
          <w:delText xml:space="preserve"> result</w:delText>
        </w:r>
      </w:del>
      <w:del w:id="4104" w:author="Diaz,Renata M" w:date="2020-05-17T12:44:00Z">
        <w:r w:rsidR="00951A4A" w:rsidRPr="00C97458" w:rsidDel="00E3108A">
          <w:rPr>
            <w:rFonts w:asciiTheme="majorHAnsi" w:eastAsia="Times New Roman" w:hAnsiTheme="majorHAnsi" w:cstheme="majorHAnsi"/>
            <w:rPrChange w:id="4105" w:author="Diaz,Renata M" w:date="2020-06-11T15:21:00Z">
              <w:rPr>
                <w:rFonts w:ascii="Times New Roman" w:eastAsia="Times New Roman" w:hAnsi="Times New Roman" w:cs="Times New Roman"/>
                <w:sz w:val="24"/>
                <w:szCs w:val="24"/>
              </w:rPr>
            </w:rPrChange>
          </w:rPr>
          <w:delText xml:space="preserve"> </w:delText>
        </w:r>
        <w:r w:rsidR="00EC5989" w:rsidRPr="00C97458" w:rsidDel="00E3108A">
          <w:rPr>
            <w:rFonts w:asciiTheme="majorHAnsi" w:eastAsia="Times New Roman" w:hAnsiTheme="majorHAnsi" w:cstheme="majorHAnsi"/>
            <w:rPrChange w:id="4106" w:author="Diaz,Renata M" w:date="2020-06-11T15:21:00Z">
              <w:rPr>
                <w:rFonts w:ascii="Times New Roman" w:eastAsia="Times New Roman" w:hAnsi="Times New Roman" w:cs="Times New Roman"/>
                <w:sz w:val="24"/>
                <w:szCs w:val="24"/>
              </w:rPr>
            </w:rPrChange>
          </w:rPr>
          <w:delText>depends strongly on the size of the feasible set</w:delText>
        </w:r>
        <w:r w:rsidR="00881F5E" w:rsidRPr="00C97458" w:rsidDel="00E3108A">
          <w:rPr>
            <w:rFonts w:asciiTheme="majorHAnsi" w:eastAsia="Times New Roman" w:hAnsiTheme="majorHAnsi" w:cstheme="majorHAnsi"/>
            <w:rPrChange w:id="4107"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4108" w:author="Diaz,Renata M" w:date="2020-06-11T15:21:00Z">
              <w:rPr/>
            </w:rPrChange>
          </w:rPr>
          <w:fldChar w:fldCharType="begin"/>
        </w:r>
        <w:r w:rsidR="00721E73" w:rsidRPr="00C97458" w:rsidDel="00E3108A">
          <w:rPr>
            <w:rFonts w:asciiTheme="majorHAnsi" w:hAnsiTheme="majorHAnsi" w:cstheme="majorHAnsi"/>
            <w:rPrChange w:id="4109" w:author="Diaz,Renata M" w:date="2020-06-11T15:21:00Z">
              <w:rPr/>
            </w:rPrChange>
          </w:rPr>
          <w:delInstrText xml:space="preserve"> HYPERLINK \l "_Figure_7:_Skewness" </w:delInstrText>
        </w:r>
        <w:r w:rsidR="00721E73" w:rsidRPr="00C97458" w:rsidDel="00E3108A">
          <w:rPr>
            <w:rFonts w:asciiTheme="majorHAnsi" w:hAnsiTheme="majorHAnsi" w:cstheme="majorHAnsi"/>
            <w:rPrChange w:id="4110"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4111" w:author="Diaz,Renata M" w:date="2020-06-11T15:21:00Z">
              <w:rPr>
                <w:rStyle w:val="Hyperlink"/>
                <w:rFonts w:ascii="Times New Roman" w:eastAsia="Times New Roman" w:hAnsi="Times New Roman" w:cs="Times New Roman"/>
                <w:sz w:val="24"/>
                <w:szCs w:val="24"/>
              </w:rPr>
            </w:rPrChange>
          </w:rPr>
          <w:delText>Fig 7</w:delText>
        </w:r>
        <w:r w:rsidR="00721E73" w:rsidRPr="00C97458" w:rsidDel="00E3108A">
          <w:rPr>
            <w:rStyle w:val="Hyperlink"/>
            <w:rFonts w:asciiTheme="majorHAnsi" w:eastAsia="Times New Roman" w:hAnsiTheme="majorHAnsi" w:cstheme="majorHAnsi"/>
            <w:rPrChange w:id="4112"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4113"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4114" w:author="Diaz,Renata M" w:date="2020-06-11T15:21:00Z">
              <w:rPr/>
            </w:rPrChange>
          </w:rPr>
          <w:fldChar w:fldCharType="begin"/>
        </w:r>
        <w:r w:rsidR="00721E73" w:rsidRPr="00C97458" w:rsidDel="00E3108A">
          <w:rPr>
            <w:rFonts w:asciiTheme="majorHAnsi" w:hAnsiTheme="majorHAnsi" w:cstheme="majorHAnsi"/>
            <w:rPrChange w:id="4115" w:author="Diaz,Renata M" w:date="2020-06-11T15:21:00Z">
              <w:rPr/>
            </w:rPrChange>
          </w:rPr>
          <w:delInstrText xml:space="preserve"> HYPERLINK \l "_Figure_9:_Simpson" </w:delInstrText>
        </w:r>
        <w:r w:rsidR="00721E73" w:rsidRPr="00C97458" w:rsidDel="00E3108A">
          <w:rPr>
            <w:rFonts w:asciiTheme="majorHAnsi" w:hAnsiTheme="majorHAnsi" w:cstheme="majorHAnsi"/>
            <w:rPrChange w:id="4116"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4117" w:author="Diaz,Renata M" w:date="2020-06-11T15:21:00Z">
              <w:rPr>
                <w:rStyle w:val="Hyperlink"/>
                <w:rFonts w:ascii="Times New Roman" w:eastAsia="Times New Roman" w:hAnsi="Times New Roman" w:cs="Times New Roman"/>
                <w:sz w:val="24"/>
                <w:szCs w:val="24"/>
              </w:rPr>
            </w:rPrChange>
          </w:rPr>
          <w:delText>Fig 9</w:delText>
        </w:r>
        <w:r w:rsidR="00721E73" w:rsidRPr="00C97458" w:rsidDel="00E3108A">
          <w:rPr>
            <w:rStyle w:val="Hyperlink"/>
            <w:rFonts w:asciiTheme="majorHAnsi" w:eastAsia="Times New Roman" w:hAnsiTheme="majorHAnsi" w:cstheme="majorHAnsi"/>
            <w:rPrChange w:id="4118"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4119" w:author="Diaz,Renata M" w:date="2020-06-11T15:21:00Z">
              <w:rPr>
                <w:rFonts w:ascii="Times New Roman" w:eastAsia="Times New Roman" w:hAnsi="Times New Roman" w:cs="Times New Roman"/>
                <w:sz w:val="24"/>
                <w:szCs w:val="24"/>
              </w:rPr>
            </w:rPrChange>
          </w:rPr>
          <w:delText>)</w:delText>
        </w:r>
        <w:r w:rsidR="00EC5989" w:rsidRPr="00C97458" w:rsidDel="00E3108A">
          <w:rPr>
            <w:rFonts w:asciiTheme="majorHAnsi" w:eastAsia="Times New Roman" w:hAnsiTheme="majorHAnsi" w:cstheme="majorHAnsi"/>
            <w:rPrChange w:id="4120" w:author="Diaz,Renata M" w:date="2020-06-11T15:21:00Z">
              <w:rPr>
                <w:rFonts w:ascii="Times New Roman" w:eastAsia="Times New Roman" w:hAnsi="Times New Roman" w:cs="Times New Roman"/>
                <w:sz w:val="24"/>
                <w:szCs w:val="24"/>
              </w:rPr>
            </w:rPrChange>
          </w:rPr>
          <w:delText xml:space="preserve"> and the </w:delText>
        </w:r>
        <w:r w:rsidR="003B69B3" w:rsidRPr="00C97458" w:rsidDel="00E3108A">
          <w:rPr>
            <w:rFonts w:asciiTheme="majorHAnsi" w:eastAsia="Times New Roman" w:hAnsiTheme="majorHAnsi" w:cstheme="majorHAnsi"/>
            <w:rPrChange w:id="4121" w:author="Diaz,Renata M" w:date="2020-06-11T15:21:00Z">
              <w:rPr>
                <w:rFonts w:ascii="Times New Roman" w:eastAsia="Times New Roman" w:hAnsi="Times New Roman" w:cs="Times New Roman"/>
                <w:sz w:val="24"/>
                <w:szCs w:val="24"/>
              </w:rPr>
            </w:rPrChange>
          </w:rPr>
          <w:delText>self-similarity of the feasible set</w:delText>
        </w:r>
        <w:r w:rsidR="00881F5E" w:rsidRPr="00C97458" w:rsidDel="00E3108A">
          <w:rPr>
            <w:rFonts w:asciiTheme="majorHAnsi" w:eastAsia="Times New Roman" w:hAnsiTheme="majorHAnsi" w:cstheme="majorHAnsi"/>
            <w:rPrChange w:id="4122"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4123" w:author="Diaz,Renata M" w:date="2020-06-11T15:21:00Z">
              <w:rPr/>
            </w:rPrChange>
          </w:rPr>
          <w:fldChar w:fldCharType="begin"/>
        </w:r>
        <w:r w:rsidR="00721E73" w:rsidRPr="00C97458" w:rsidDel="00E3108A">
          <w:rPr>
            <w:rFonts w:asciiTheme="majorHAnsi" w:hAnsiTheme="majorHAnsi" w:cstheme="majorHAnsi"/>
            <w:rPrChange w:id="4124" w:author="Diaz,Renata M" w:date="2020-06-11T15:21:00Z">
              <w:rPr/>
            </w:rPrChange>
          </w:rPr>
          <w:delInstrText xml:space="preserve"> HYPERLINK \l "_Figure_6:_Skewness" </w:delInstrText>
        </w:r>
        <w:r w:rsidR="00721E73" w:rsidRPr="00C97458" w:rsidDel="00E3108A">
          <w:rPr>
            <w:rFonts w:asciiTheme="majorHAnsi" w:hAnsiTheme="majorHAnsi" w:cstheme="majorHAnsi"/>
            <w:rPrChange w:id="4125"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4126" w:author="Diaz,Renata M" w:date="2020-06-11T15:21:00Z">
              <w:rPr>
                <w:rStyle w:val="Hyperlink"/>
                <w:rFonts w:ascii="Times New Roman" w:eastAsia="Times New Roman" w:hAnsi="Times New Roman" w:cs="Times New Roman"/>
                <w:sz w:val="24"/>
                <w:szCs w:val="24"/>
              </w:rPr>
            </w:rPrChange>
          </w:rPr>
          <w:delText>Fig 6</w:delText>
        </w:r>
        <w:r w:rsidR="00721E73" w:rsidRPr="00C97458" w:rsidDel="00E3108A">
          <w:rPr>
            <w:rStyle w:val="Hyperlink"/>
            <w:rFonts w:asciiTheme="majorHAnsi" w:eastAsia="Times New Roman" w:hAnsiTheme="majorHAnsi" w:cstheme="majorHAnsi"/>
            <w:rPrChange w:id="4127"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4128"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4129" w:author="Diaz,Renata M" w:date="2020-06-11T15:21:00Z">
              <w:rPr/>
            </w:rPrChange>
          </w:rPr>
          <w:fldChar w:fldCharType="begin"/>
        </w:r>
        <w:r w:rsidR="00721E73" w:rsidRPr="00C97458" w:rsidDel="00E3108A">
          <w:rPr>
            <w:rFonts w:asciiTheme="majorHAnsi" w:hAnsiTheme="majorHAnsi" w:cstheme="majorHAnsi"/>
            <w:rPrChange w:id="4130" w:author="Diaz,Renata M" w:date="2020-06-11T15:21:00Z">
              <w:rPr/>
            </w:rPrChange>
          </w:rPr>
          <w:delInstrText xml:space="preserve"> HYPERLINK \l "_Figure_8:_Simpson" </w:delInstrText>
        </w:r>
        <w:r w:rsidR="00721E73" w:rsidRPr="00C97458" w:rsidDel="00E3108A">
          <w:rPr>
            <w:rFonts w:asciiTheme="majorHAnsi" w:hAnsiTheme="majorHAnsi" w:cstheme="majorHAnsi"/>
            <w:rPrChange w:id="4131"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4132" w:author="Diaz,Renata M" w:date="2020-06-11T15:21:00Z">
              <w:rPr>
                <w:rStyle w:val="Hyperlink"/>
                <w:rFonts w:ascii="Times New Roman" w:eastAsia="Times New Roman" w:hAnsi="Times New Roman" w:cs="Times New Roman"/>
                <w:sz w:val="24"/>
                <w:szCs w:val="24"/>
              </w:rPr>
            </w:rPrChange>
          </w:rPr>
          <w:delText>Fig 8</w:delText>
        </w:r>
        <w:r w:rsidR="00721E73" w:rsidRPr="00C97458" w:rsidDel="00E3108A">
          <w:rPr>
            <w:rStyle w:val="Hyperlink"/>
            <w:rFonts w:asciiTheme="majorHAnsi" w:eastAsia="Times New Roman" w:hAnsiTheme="majorHAnsi" w:cstheme="majorHAnsi"/>
            <w:rPrChange w:id="4133"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4134" w:author="Diaz,Renata M" w:date="2020-06-11T15:21:00Z">
              <w:rPr>
                <w:rFonts w:ascii="Times New Roman" w:eastAsia="Times New Roman" w:hAnsi="Times New Roman" w:cs="Times New Roman"/>
                <w:sz w:val="24"/>
                <w:szCs w:val="24"/>
              </w:rPr>
            </w:rPrChange>
          </w:rPr>
          <w:delText>)</w:delText>
        </w:r>
        <w:r w:rsidR="00DB7958" w:rsidRPr="00C97458" w:rsidDel="00E3108A">
          <w:rPr>
            <w:rFonts w:asciiTheme="majorHAnsi" w:eastAsia="Times New Roman" w:hAnsiTheme="majorHAnsi" w:cstheme="majorHAnsi"/>
            <w:rPrChange w:id="4135" w:author="Diaz,Renata M" w:date="2020-06-11T15:21:00Z">
              <w:rPr>
                <w:rFonts w:ascii="Times New Roman" w:eastAsia="Times New Roman" w:hAnsi="Times New Roman" w:cs="Times New Roman"/>
                <w:sz w:val="24"/>
                <w:szCs w:val="24"/>
              </w:rPr>
            </w:rPrChange>
          </w:rPr>
          <w:delText>, which are tightly coupled</w:delText>
        </w:r>
        <w:r w:rsidR="00951A4A" w:rsidRPr="00C97458" w:rsidDel="00E3108A">
          <w:rPr>
            <w:rFonts w:asciiTheme="majorHAnsi" w:eastAsia="Times New Roman" w:hAnsiTheme="majorHAnsi" w:cstheme="majorHAnsi"/>
            <w:rPrChange w:id="4136" w:author="Diaz,Renata M" w:date="2020-06-11T15:21:00Z">
              <w:rPr>
                <w:rFonts w:ascii="Times New Roman" w:eastAsia="Times New Roman" w:hAnsi="Times New Roman" w:cs="Times New Roman"/>
                <w:sz w:val="24"/>
                <w:szCs w:val="24"/>
              </w:rPr>
            </w:rPrChange>
          </w:rPr>
          <w:delText xml:space="preserve">. </w:delText>
        </w:r>
        <w:r w:rsidR="006F4469" w:rsidRPr="00C97458" w:rsidDel="00E3108A">
          <w:rPr>
            <w:rFonts w:asciiTheme="majorHAnsi" w:eastAsia="Times New Roman" w:hAnsiTheme="majorHAnsi" w:cstheme="majorHAnsi"/>
            <w:rPrChange w:id="4137" w:author="Diaz,Renata M" w:date="2020-06-11T15:21:00Z">
              <w:rPr>
                <w:rFonts w:ascii="Times New Roman" w:eastAsia="Times New Roman" w:hAnsi="Times New Roman" w:cs="Times New Roman"/>
                <w:sz w:val="24"/>
                <w:szCs w:val="24"/>
              </w:rPr>
            </w:rPrChange>
          </w:rPr>
          <w:delText xml:space="preserve">The distributions of percentile scores for empirical SADs with </w:delText>
        </w:r>
      </w:del>
      <w:del w:id="4138" w:author="Diaz,Renata M" w:date="2020-04-20T16:59:00Z">
        <w:r w:rsidR="006F4469" w:rsidRPr="00C97458" w:rsidDel="00550897">
          <w:rPr>
            <w:rFonts w:asciiTheme="majorHAnsi" w:eastAsia="Times New Roman" w:hAnsiTheme="majorHAnsi" w:cstheme="majorHAnsi"/>
            <w:rPrChange w:id="4139" w:author="Diaz,Renata M" w:date="2020-06-11T15:21:00Z">
              <w:rPr>
                <w:rFonts w:ascii="Times New Roman" w:eastAsia="Times New Roman" w:hAnsi="Times New Roman" w:cs="Times New Roman"/>
                <w:sz w:val="24"/>
                <w:szCs w:val="24"/>
              </w:rPr>
            </w:rPrChange>
          </w:rPr>
          <w:delText xml:space="preserve">large feasible sets </w:delText>
        </w:r>
        <w:r w:rsidRPr="00C97458" w:rsidDel="00550897">
          <w:rPr>
            <w:rFonts w:asciiTheme="majorHAnsi" w:eastAsia="Times New Roman" w:hAnsiTheme="majorHAnsi" w:cstheme="majorHAnsi"/>
            <w:rPrChange w:id="4140" w:author="Diaz,Renata M" w:date="2020-06-11T15:21:00Z">
              <w:rPr>
                <w:rFonts w:ascii="Times New Roman" w:eastAsia="Times New Roman" w:hAnsi="Times New Roman" w:cs="Times New Roman"/>
                <w:sz w:val="24"/>
                <w:szCs w:val="24"/>
              </w:rPr>
            </w:rPrChange>
          </w:rPr>
          <w:delText xml:space="preserve">– which tend to be highly self-similar – </w:delText>
        </w:r>
      </w:del>
      <w:del w:id="4141" w:author="Diaz,Renata M" w:date="2020-05-17T12:44:00Z">
        <w:r w:rsidR="006F4469" w:rsidRPr="00C97458" w:rsidDel="00E3108A">
          <w:rPr>
            <w:rFonts w:asciiTheme="majorHAnsi" w:eastAsia="Times New Roman" w:hAnsiTheme="majorHAnsi" w:cstheme="majorHAnsi"/>
            <w:rPrChange w:id="4142" w:author="Diaz,Renata M" w:date="2020-06-11T15:21:00Z">
              <w:rPr>
                <w:rFonts w:ascii="Times New Roman" w:eastAsia="Times New Roman" w:hAnsi="Times New Roman" w:cs="Times New Roman"/>
                <w:sz w:val="24"/>
                <w:szCs w:val="24"/>
              </w:rPr>
            </w:rPrChange>
          </w:rPr>
          <w:delText xml:space="preserve">are obviously non-uniform, but </w:delText>
        </w:r>
        <w:r w:rsidR="008506AB" w:rsidRPr="00C97458" w:rsidDel="00E3108A">
          <w:rPr>
            <w:rFonts w:asciiTheme="majorHAnsi" w:eastAsia="Times New Roman" w:hAnsiTheme="majorHAnsi" w:cstheme="majorHAnsi"/>
            <w:rPrChange w:id="4143" w:author="Diaz,Renata M" w:date="2020-06-11T15:21:00Z">
              <w:rPr>
                <w:rFonts w:ascii="Times New Roman" w:eastAsia="Times New Roman" w:hAnsi="Times New Roman" w:cs="Times New Roman"/>
                <w:sz w:val="24"/>
                <w:szCs w:val="24"/>
              </w:rPr>
            </w:rPrChange>
          </w:rPr>
          <w:delText>this</w:delText>
        </w:r>
        <w:r w:rsidR="00282CB6" w:rsidRPr="00C97458" w:rsidDel="00E3108A">
          <w:rPr>
            <w:rFonts w:asciiTheme="majorHAnsi" w:eastAsia="Times New Roman" w:hAnsiTheme="majorHAnsi" w:cstheme="majorHAnsi"/>
            <w:rPrChange w:id="4144" w:author="Diaz,Renata M" w:date="2020-06-11T15:21:00Z">
              <w:rPr>
                <w:rFonts w:ascii="Times New Roman" w:eastAsia="Times New Roman" w:hAnsi="Times New Roman" w:cs="Times New Roman"/>
                <w:sz w:val="24"/>
                <w:szCs w:val="24"/>
              </w:rPr>
            </w:rPrChange>
          </w:rPr>
          <w:delText xml:space="preserve"> </w:delText>
        </w:r>
        <w:r w:rsidR="00E61201" w:rsidRPr="00C97458" w:rsidDel="00E3108A">
          <w:rPr>
            <w:rFonts w:asciiTheme="majorHAnsi" w:eastAsia="Times New Roman" w:hAnsiTheme="majorHAnsi" w:cstheme="majorHAnsi"/>
            <w:rPrChange w:id="4145" w:author="Diaz,Renata M" w:date="2020-06-11T15:21:00Z">
              <w:rPr>
                <w:rFonts w:ascii="Times New Roman" w:eastAsia="Times New Roman" w:hAnsi="Times New Roman" w:cs="Times New Roman"/>
                <w:sz w:val="24"/>
                <w:szCs w:val="24"/>
              </w:rPr>
            </w:rPrChange>
          </w:rPr>
          <w:delText>pattern</w:delText>
        </w:r>
        <w:r w:rsidR="008506AB" w:rsidRPr="00C97458" w:rsidDel="00E3108A">
          <w:rPr>
            <w:rFonts w:asciiTheme="majorHAnsi" w:eastAsia="Times New Roman" w:hAnsiTheme="majorHAnsi" w:cstheme="majorHAnsi"/>
            <w:rPrChange w:id="4146" w:author="Diaz,Renata M" w:date="2020-06-11T15:21:00Z">
              <w:rPr>
                <w:rFonts w:ascii="Times New Roman" w:eastAsia="Times New Roman" w:hAnsi="Times New Roman" w:cs="Times New Roman"/>
                <w:sz w:val="24"/>
                <w:szCs w:val="24"/>
              </w:rPr>
            </w:rPrChange>
          </w:rPr>
          <w:delText xml:space="preserve"> is less pronounced for</w:delText>
        </w:r>
        <w:r w:rsidR="006F4469" w:rsidRPr="00C97458" w:rsidDel="00E3108A">
          <w:rPr>
            <w:rFonts w:asciiTheme="majorHAnsi" w:eastAsia="Times New Roman" w:hAnsiTheme="majorHAnsi" w:cstheme="majorHAnsi"/>
            <w:rPrChange w:id="4147" w:author="Diaz,Renata M" w:date="2020-06-11T15:21:00Z">
              <w:rPr>
                <w:rFonts w:ascii="Times New Roman" w:eastAsia="Times New Roman" w:hAnsi="Times New Roman" w:cs="Times New Roman"/>
                <w:sz w:val="24"/>
                <w:szCs w:val="24"/>
              </w:rPr>
            </w:rPrChange>
          </w:rPr>
          <w:delText xml:space="preserve"> smalle</w:delText>
        </w:r>
      </w:del>
      <w:del w:id="4148" w:author="Diaz,Renata M" w:date="2020-04-20T16:59:00Z">
        <w:r w:rsidR="006F4469" w:rsidRPr="00C97458" w:rsidDel="00550897">
          <w:rPr>
            <w:rFonts w:asciiTheme="majorHAnsi" w:eastAsia="Times New Roman" w:hAnsiTheme="majorHAnsi" w:cstheme="majorHAnsi"/>
            <w:rPrChange w:id="4149" w:author="Diaz,Renata M" w:date="2020-06-11T15:21:00Z">
              <w:rPr>
                <w:rFonts w:ascii="Times New Roman" w:eastAsia="Times New Roman" w:hAnsi="Times New Roman" w:cs="Times New Roman"/>
                <w:sz w:val="24"/>
                <w:szCs w:val="24"/>
              </w:rPr>
            </w:rPrChange>
          </w:rPr>
          <w:delText xml:space="preserve">r </w:delText>
        </w:r>
        <w:r w:rsidR="008E10F6" w:rsidRPr="00C97458" w:rsidDel="00550897">
          <w:rPr>
            <w:rFonts w:asciiTheme="majorHAnsi" w:eastAsia="Times New Roman" w:hAnsiTheme="majorHAnsi" w:cstheme="majorHAnsi"/>
            <w:rPrChange w:id="4150" w:author="Diaz,Renata M" w:date="2020-06-11T15:21:00Z">
              <w:rPr>
                <w:rFonts w:ascii="Times New Roman" w:eastAsia="Times New Roman" w:hAnsi="Times New Roman" w:cs="Times New Roman"/>
                <w:sz w:val="24"/>
                <w:szCs w:val="24"/>
              </w:rPr>
            </w:rPrChange>
          </w:rPr>
          <w:delText xml:space="preserve">– and generally </w:delText>
        </w:r>
      </w:del>
      <w:del w:id="4151" w:author="Diaz,Renata M" w:date="2020-05-17T12:44:00Z">
        <w:r w:rsidR="006F4469" w:rsidRPr="00C97458" w:rsidDel="00E3108A">
          <w:rPr>
            <w:rFonts w:asciiTheme="majorHAnsi" w:eastAsia="Times New Roman" w:hAnsiTheme="majorHAnsi" w:cstheme="majorHAnsi"/>
            <w:rPrChange w:id="4152" w:author="Diaz,Renata M" w:date="2020-06-11T15:21:00Z">
              <w:rPr>
                <w:rFonts w:ascii="Times New Roman" w:eastAsia="Times New Roman" w:hAnsi="Times New Roman" w:cs="Times New Roman"/>
                <w:sz w:val="24"/>
                <w:szCs w:val="24"/>
              </w:rPr>
            </w:rPrChange>
          </w:rPr>
          <w:delText>less self-similar</w:delText>
        </w:r>
      </w:del>
      <w:del w:id="4153" w:author="Diaz,Renata M" w:date="2020-04-20T16:59:00Z">
        <w:r w:rsidR="006F4469" w:rsidRPr="00C97458" w:rsidDel="00550897">
          <w:rPr>
            <w:rFonts w:asciiTheme="majorHAnsi" w:eastAsia="Times New Roman" w:hAnsiTheme="majorHAnsi" w:cstheme="majorHAnsi"/>
            <w:rPrChange w:id="4154" w:author="Diaz,Renata M" w:date="2020-06-11T15:21:00Z">
              <w:rPr>
                <w:rFonts w:ascii="Times New Roman" w:eastAsia="Times New Roman" w:hAnsi="Times New Roman" w:cs="Times New Roman"/>
                <w:sz w:val="24"/>
                <w:szCs w:val="24"/>
              </w:rPr>
            </w:rPrChange>
          </w:rPr>
          <w:delText xml:space="preserve"> </w:delText>
        </w:r>
        <w:r w:rsidR="008E10F6" w:rsidRPr="00C97458" w:rsidDel="00550897">
          <w:rPr>
            <w:rFonts w:asciiTheme="majorHAnsi" w:eastAsia="Times New Roman" w:hAnsiTheme="majorHAnsi" w:cstheme="majorHAnsi"/>
            <w:rPrChange w:id="4155" w:author="Diaz,Renata M" w:date="2020-06-11T15:21:00Z">
              <w:rPr>
                <w:rFonts w:ascii="Times New Roman" w:eastAsia="Times New Roman" w:hAnsi="Times New Roman" w:cs="Times New Roman"/>
                <w:sz w:val="24"/>
                <w:szCs w:val="24"/>
              </w:rPr>
            </w:rPrChange>
          </w:rPr>
          <w:delText>–</w:delText>
        </w:r>
      </w:del>
      <w:del w:id="4156" w:author="Diaz,Renata M" w:date="2020-05-17T12:44:00Z">
        <w:r w:rsidR="008E10F6" w:rsidRPr="00C97458" w:rsidDel="00E3108A">
          <w:rPr>
            <w:rFonts w:asciiTheme="majorHAnsi" w:eastAsia="Times New Roman" w:hAnsiTheme="majorHAnsi" w:cstheme="majorHAnsi"/>
            <w:rPrChange w:id="4157" w:author="Diaz,Renata M" w:date="2020-06-11T15:21:00Z">
              <w:rPr>
                <w:rFonts w:ascii="Times New Roman" w:eastAsia="Times New Roman" w:hAnsi="Times New Roman" w:cs="Times New Roman"/>
                <w:sz w:val="24"/>
                <w:szCs w:val="24"/>
              </w:rPr>
            </w:rPrChange>
          </w:rPr>
          <w:delText xml:space="preserve"> fe</w:delText>
        </w:r>
        <w:r w:rsidR="006F4469" w:rsidRPr="00C97458" w:rsidDel="00E3108A">
          <w:rPr>
            <w:rFonts w:asciiTheme="majorHAnsi" w:eastAsia="Times New Roman" w:hAnsiTheme="majorHAnsi" w:cstheme="majorHAnsi"/>
            <w:rPrChange w:id="4158" w:author="Diaz,Renata M" w:date="2020-06-11T15:21:00Z">
              <w:rPr>
                <w:rFonts w:ascii="Times New Roman" w:eastAsia="Times New Roman" w:hAnsi="Times New Roman" w:cs="Times New Roman"/>
                <w:sz w:val="24"/>
                <w:szCs w:val="24"/>
              </w:rPr>
            </w:rPrChange>
          </w:rPr>
          <w:delText xml:space="preserve">asible sets. </w:delText>
        </w:r>
        <w:r w:rsidR="008506AB" w:rsidRPr="00C97458" w:rsidDel="00E3108A">
          <w:rPr>
            <w:rFonts w:asciiTheme="majorHAnsi" w:eastAsia="Times New Roman" w:hAnsiTheme="majorHAnsi" w:cstheme="majorHAnsi"/>
            <w:rPrChange w:id="4159" w:author="Diaz,Renata M" w:date="2020-06-11T15:21:00Z">
              <w:rPr>
                <w:rFonts w:ascii="Times New Roman" w:eastAsia="Times New Roman" w:hAnsi="Times New Roman" w:cs="Times New Roman"/>
                <w:sz w:val="24"/>
                <w:szCs w:val="24"/>
              </w:rPr>
            </w:rPrChange>
          </w:rPr>
          <w:delText xml:space="preserve">For skewness, the non-uniformity disappears entirely for small </w:delText>
        </w:r>
        <w:r w:rsidR="008E10F6" w:rsidRPr="00C97458" w:rsidDel="00E3108A">
          <w:rPr>
            <w:rFonts w:asciiTheme="majorHAnsi" w:eastAsia="Times New Roman" w:hAnsiTheme="majorHAnsi" w:cstheme="majorHAnsi"/>
            <w:rPrChange w:id="4160" w:author="Diaz,Renata M" w:date="2020-06-11T15:21:00Z">
              <w:rPr>
                <w:rFonts w:ascii="Times New Roman" w:eastAsia="Times New Roman" w:hAnsi="Times New Roman" w:cs="Times New Roman"/>
                <w:sz w:val="24"/>
                <w:szCs w:val="24"/>
              </w:rPr>
            </w:rPrChange>
          </w:rPr>
          <w:delText>f</w:delText>
        </w:r>
        <w:r w:rsidR="001D25F4" w:rsidRPr="00C97458" w:rsidDel="00E3108A">
          <w:rPr>
            <w:rFonts w:asciiTheme="majorHAnsi" w:eastAsia="Times New Roman" w:hAnsiTheme="majorHAnsi" w:cstheme="majorHAnsi"/>
            <w:rPrChange w:id="4161" w:author="Diaz,Renata M" w:date="2020-06-11T15:21:00Z">
              <w:rPr>
                <w:rFonts w:ascii="Times New Roman" w:eastAsia="Times New Roman" w:hAnsi="Times New Roman" w:cs="Times New Roman"/>
                <w:sz w:val="24"/>
                <w:szCs w:val="24"/>
              </w:rPr>
            </w:rPrChange>
          </w:rPr>
          <w:delText>easible sets</w:delText>
        </w:r>
        <w:r w:rsidR="008604E7" w:rsidRPr="00C97458" w:rsidDel="00E3108A">
          <w:rPr>
            <w:rFonts w:asciiTheme="majorHAnsi" w:eastAsia="Times New Roman" w:hAnsiTheme="majorHAnsi" w:cstheme="majorHAnsi"/>
            <w:rPrChange w:id="4162" w:author="Diaz,Renata M" w:date="2020-06-11T15:21:00Z">
              <w:rPr>
                <w:rFonts w:ascii="Times New Roman" w:eastAsia="Times New Roman" w:hAnsi="Times New Roman" w:cs="Times New Roman"/>
                <w:sz w:val="24"/>
                <w:szCs w:val="24"/>
              </w:rPr>
            </w:rPrChange>
          </w:rPr>
          <w:delText xml:space="preserve">: for the </w:delText>
        </w:r>
        <w:r w:rsidR="00F41EEE" w:rsidRPr="00C97458" w:rsidDel="00E3108A">
          <w:rPr>
            <w:rFonts w:asciiTheme="majorHAnsi" w:eastAsia="Times New Roman" w:hAnsiTheme="majorHAnsi" w:cstheme="majorHAnsi"/>
            <w:rPrChange w:id="4163" w:author="Diaz,Renata M" w:date="2020-06-11T15:21:00Z">
              <w:rPr>
                <w:rFonts w:ascii="Times New Roman" w:eastAsia="Times New Roman" w:hAnsi="Times New Roman" w:cs="Times New Roman"/>
                <w:sz w:val="24"/>
                <w:szCs w:val="24"/>
              </w:rPr>
            </w:rPrChange>
          </w:rPr>
          <w:delText>70</w:delText>
        </w:r>
        <w:r w:rsidR="005C3112" w:rsidRPr="00C97458" w:rsidDel="00E3108A">
          <w:rPr>
            <w:rFonts w:asciiTheme="majorHAnsi" w:eastAsia="Times New Roman" w:hAnsiTheme="majorHAnsi" w:cstheme="majorHAnsi"/>
            <w:rPrChange w:id="4164" w:author="Diaz,Renata M" w:date="2020-06-11T15:21:00Z">
              <w:rPr>
                <w:rFonts w:ascii="Times New Roman" w:eastAsia="Times New Roman" w:hAnsi="Times New Roman" w:cs="Times New Roman"/>
                <w:sz w:val="24"/>
                <w:szCs w:val="24"/>
              </w:rPr>
            </w:rPrChange>
          </w:rPr>
          <w:delText xml:space="preserve">% </w:delText>
        </w:r>
        <w:r w:rsidR="008604E7" w:rsidRPr="00C97458" w:rsidDel="00E3108A">
          <w:rPr>
            <w:rFonts w:asciiTheme="majorHAnsi" w:eastAsia="Times New Roman" w:hAnsiTheme="majorHAnsi" w:cstheme="majorHAnsi"/>
            <w:rPrChange w:id="4165" w:author="Diaz,Renata M" w:date="2020-06-11T15:21:00Z">
              <w:rPr>
                <w:rFonts w:ascii="Times New Roman" w:eastAsia="Times New Roman" w:hAnsi="Times New Roman" w:cs="Times New Roman"/>
                <w:sz w:val="24"/>
                <w:szCs w:val="24"/>
              </w:rPr>
            </w:rPrChange>
          </w:rPr>
          <w:delText>smallest</w:delText>
        </w:r>
        <w:r w:rsidR="005C3112" w:rsidRPr="00C97458" w:rsidDel="00E3108A">
          <w:rPr>
            <w:rFonts w:asciiTheme="majorHAnsi" w:eastAsia="Times New Roman" w:hAnsiTheme="majorHAnsi" w:cstheme="majorHAnsi"/>
            <w:rPrChange w:id="4166" w:author="Diaz,Renata M" w:date="2020-06-11T15:21:00Z">
              <w:rPr>
                <w:rFonts w:ascii="Times New Roman" w:eastAsia="Times New Roman" w:hAnsi="Times New Roman" w:cs="Times New Roman"/>
                <w:sz w:val="24"/>
                <w:szCs w:val="24"/>
              </w:rPr>
            </w:rPrChange>
          </w:rPr>
          <w:delText xml:space="preserve"> </w:delText>
        </w:r>
        <w:r w:rsidR="008604E7" w:rsidRPr="00C97458" w:rsidDel="00E3108A">
          <w:rPr>
            <w:rFonts w:asciiTheme="majorHAnsi" w:eastAsia="Times New Roman" w:hAnsiTheme="majorHAnsi" w:cstheme="majorHAnsi"/>
            <w:rPrChange w:id="4167" w:author="Diaz,Renata M" w:date="2020-06-11T15:21:00Z">
              <w:rPr>
                <w:rFonts w:ascii="Times New Roman" w:eastAsia="Times New Roman" w:hAnsi="Times New Roman" w:cs="Times New Roman"/>
                <w:sz w:val="24"/>
                <w:szCs w:val="24"/>
              </w:rPr>
            </w:rPrChange>
          </w:rPr>
          <w:delText xml:space="preserve">feasible sets, </w:delText>
        </w:r>
        <w:r w:rsidR="00110413" w:rsidRPr="00C97458" w:rsidDel="00E3108A">
          <w:rPr>
            <w:rFonts w:asciiTheme="majorHAnsi" w:eastAsia="Times New Roman" w:hAnsiTheme="majorHAnsi" w:cstheme="majorHAnsi"/>
            <w:rPrChange w:id="4168" w:author="Diaz,Renata M" w:date="2020-06-11T15:21:00Z">
              <w:rPr>
                <w:rFonts w:ascii="Times New Roman" w:eastAsia="Times New Roman" w:hAnsi="Times New Roman" w:cs="Times New Roman"/>
                <w:sz w:val="24"/>
                <w:szCs w:val="24"/>
              </w:rPr>
            </w:rPrChange>
          </w:rPr>
          <w:delText>only</w:delText>
        </w:r>
        <w:r w:rsidR="00F41EEE" w:rsidRPr="00C97458" w:rsidDel="00E3108A">
          <w:rPr>
            <w:rFonts w:asciiTheme="majorHAnsi" w:eastAsia="Times New Roman" w:hAnsiTheme="majorHAnsi" w:cstheme="majorHAnsi"/>
            <w:rPrChange w:id="4169" w:author="Diaz,Renata M" w:date="2020-06-11T15:21:00Z">
              <w:rPr>
                <w:rFonts w:ascii="Times New Roman" w:eastAsia="Times New Roman" w:hAnsi="Times New Roman" w:cs="Times New Roman"/>
                <w:sz w:val="24"/>
                <w:szCs w:val="24"/>
              </w:rPr>
            </w:rPrChange>
          </w:rPr>
          <w:delText xml:space="preserve"> an average of</w:delText>
        </w:r>
        <w:r w:rsidR="005C3112" w:rsidRPr="00C97458" w:rsidDel="00E3108A">
          <w:rPr>
            <w:rFonts w:asciiTheme="majorHAnsi" w:eastAsia="Times New Roman" w:hAnsiTheme="majorHAnsi" w:cstheme="majorHAnsi"/>
            <w:rPrChange w:id="4170" w:author="Diaz,Renata M" w:date="2020-06-11T15:21:00Z">
              <w:rPr>
                <w:rFonts w:ascii="Times New Roman" w:eastAsia="Times New Roman" w:hAnsi="Times New Roman" w:cs="Times New Roman"/>
                <w:sz w:val="24"/>
                <w:szCs w:val="24"/>
              </w:rPr>
            </w:rPrChange>
          </w:rPr>
          <w:delText xml:space="preserve"> 3</w:delText>
        </w:r>
        <w:r w:rsidR="00110413" w:rsidRPr="00C97458" w:rsidDel="00E3108A">
          <w:rPr>
            <w:rFonts w:asciiTheme="majorHAnsi" w:eastAsia="Times New Roman" w:hAnsiTheme="majorHAnsi" w:cstheme="majorHAnsi"/>
            <w:rPrChange w:id="4171" w:author="Diaz,Renata M" w:date="2020-06-11T15:21:00Z">
              <w:rPr>
                <w:rFonts w:ascii="Times New Roman" w:eastAsia="Times New Roman" w:hAnsi="Times New Roman" w:cs="Times New Roman"/>
                <w:sz w:val="24"/>
                <w:szCs w:val="24"/>
              </w:rPr>
            </w:rPrChange>
          </w:rPr>
          <w:delText xml:space="preserve">% of observed SADs are more skewed than </w:delText>
        </w:r>
        <w:r w:rsidR="005C3112" w:rsidRPr="00C97458" w:rsidDel="00E3108A">
          <w:rPr>
            <w:rFonts w:asciiTheme="majorHAnsi" w:eastAsia="Times New Roman" w:hAnsiTheme="majorHAnsi" w:cstheme="majorHAnsi"/>
            <w:rPrChange w:id="4172" w:author="Diaz,Renata M" w:date="2020-06-11T15:21:00Z">
              <w:rPr>
                <w:rFonts w:ascii="Times New Roman" w:eastAsia="Times New Roman" w:hAnsi="Times New Roman" w:cs="Times New Roman"/>
                <w:sz w:val="24"/>
                <w:szCs w:val="24"/>
              </w:rPr>
            </w:rPrChange>
          </w:rPr>
          <w:delText>95% of their feasible sets</w:delText>
        </w:r>
        <w:r w:rsidR="00110413" w:rsidRPr="00C97458" w:rsidDel="00E3108A">
          <w:rPr>
            <w:rFonts w:asciiTheme="majorHAnsi" w:eastAsia="Times New Roman" w:hAnsiTheme="majorHAnsi" w:cstheme="majorHAnsi"/>
            <w:rPrChange w:id="4173" w:author="Diaz,Renata M" w:date="2020-06-11T15:21:00Z">
              <w:rPr>
                <w:rFonts w:ascii="Times New Roman" w:eastAsia="Times New Roman" w:hAnsi="Times New Roman" w:cs="Times New Roman"/>
                <w:sz w:val="24"/>
                <w:szCs w:val="24"/>
              </w:rPr>
            </w:rPrChange>
          </w:rPr>
          <w:delText xml:space="preserve">, but for the </w:delText>
        </w:r>
        <w:r w:rsidR="00FE1681" w:rsidRPr="00C97458" w:rsidDel="00E3108A">
          <w:rPr>
            <w:rFonts w:asciiTheme="majorHAnsi" w:eastAsia="Times New Roman" w:hAnsiTheme="majorHAnsi" w:cstheme="majorHAnsi"/>
            <w:rPrChange w:id="4174" w:author="Diaz,Renata M" w:date="2020-06-11T15:21:00Z">
              <w:rPr>
                <w:rFonts w:ascii="Times New Roman" w:eastAsia="Times New Roman" w:hAnsi="Times New Roman" w:cs="Times New Roman"/>
                <w:sz w:val="24"/>
                <w:szCs w:val="24"/>
              </w:rPr>
            </w:rPrChange>
          </w:rPr>
          <w:delText>3</w:delText>
        </w:r>
        <w:r w:rsidR="005C3112" w:rsidRPr="00C97458" w:rsidDel="00E3108A">
          <w:rPr>
            <w:rFonts w:asciiTheme="majorHAnsi" w:eastAsia="Times New Roman" w:hAnsiTheme="majorHAnsi" w:cstheme="majorHAnsi"/>
            <w:rPrChange w:id="4175" w:author="Diaz,Renata M" w:date="2020-06-11T15:21:00Z">
              <w:rPr>
                <w:rFonts w:ascii="Times New Roman" w:eastAsia="Times New Roman" w:hAnsi="Times New Roman" w:cs="Times New Roman"/>
                <w:sz w:val="24"/>
                <w:szCs w:val="24"/>
              </w:rPr>
            </w:rPrChange>
          </w:rPr>
          <w:delText xml:space="preserve">0% largest </w:delText>
        </w:r>
        <w:r w:rsidR="00110413" w:rsidRPr="00C97458" w:rsidDel="00E3108A">
          <w:rPr>
            <w:rFonts w:asciiTheme="majorHAnsi" w:eastAsia="Times New Roman" w:hAnsiTheme="majorHAnsi" w:cstheme="majorHAnsi"/>
            <w:rPrChange w:id="4176" w:author="Diaz,Renata M" w:date="2020-06-11T15:21:00Z">
              <w:rPr>
                <w:rFonts w:ascii="Times New Roman" w:eastAsia="Times New Roman" w:hAnsi="Times New Roman" w:cs="Times New Roman"/>
                <w:sz w:val="24"/>
                <w:szCs w:val="24"/>
              </w:rPr>
            </w:rPrChange>
          </w:rPr>
          <w:delText xml:space="preserve">feasible sets, </w:delText>
        </w:r>
        <w:r w:rsidR="005C3112" w:rsidRPr="00C97458" w:rsidDel="00E3108A">
          <w:rPr>
            <w:rFonts w:asciiTheme="majorHAnsi" w:eastAsia="Times New Roman" w:hAnsiTheme="majorHAnsi" w:cstheme="majorHAnsi"/>
            <w:rPrChange w:id="4177" w:author="Diaz,Renata M" w:date="2020-06-11T15:21:00Z">
              <w:rPr>
                <w:rFonts w:ascii="Times New Roman" w:eastAsia="Times New Roman" w:hAnsi="Times New Roman" w:cs="Times New Roman"/>
                <w:sz w:val="24"/>
                <w:szCs w:val="24"/>
              </w:rPr>
            </w:rPrChange>
          </w:rPr>
          <w:delText>15</w:delText>
        </w:r>
        <w:r w:rsidR="00110413" w:rsidRPr="00C97458" w:rsidDel="00E3108A">
          <w:rPr>
            <w:rFonts w:asciiTheme="majorHAnsi" w:eastAsia="Times New Roman" w:hAnsiTheme="majorHAnsi" w:cstheme="majorHAnsi"/>
            <w:rPrChange w:id="4178" w:author="Diaz,Renata M" w:date="2020-06-11T15:21:00Z">
              <w:rPr>
                <w:rFonts w:ascii="Times New Roman" w:eastAsia="Times New Roman" w:hAnsi="Times New Roman" w:cs="Times New Roman"/>
                <w:sz w:val="24"/>
                <w:szCs w:val="24"/>
              </w:rPr>
            </w:rPrChange>
          </w:rPr>
          <w:delText>% of observed SADs are similarly skewed</w:delText>
        </w:r>
        <w:r w:rsidR="001D25F4" w:rsidRPr="00C97458" w:rsidDel="00E3108A">
          <w:rPr>
            <w:rFonts w:asciiTheme="majorHAnsi" w:eastAsia="Times New Roman" w:hAnsiTheme="majorHAnsi" w:cstheme="majorHAnsi"/>
            <w:rPrChange w:id="4179" w:author="Diaz,Renata M" w:date="2020-06-11T15:21:00Z">
              <w:rPr>
                <w:rFonts w:ascii="Times New Roman" w:eastAsia="Times New Roman" w:hAnsi="Times New Roman" w:cs="Times New Roman"/>
                <w:sz w:val="24"/>
                <w:szCs w:val="24"/>
              </w:rPr>
            </w:rPrChange>
          </w:rPr>
          <w:delText xml:space="preserve">. The </w:delText>
        </w:r>
        <w:r w:rsidR="00676D94" w:rsidRPr="00C97458" w:rsidDel="00E3108A">
          <w:rPr>
            <w:rFonts w:asciiTheme="majorHAnsi" w:eastAsia="Times New Roman" w:hAnsiTheme="majorHAnsi" w:cstheme="majorHAnsi"/>
            <w:rPrChange w:id="4180" w:author="Diaz,Renata M" w:date="2020-06-11T15:21:00Z">
              <w:rPr>
                <w:rFonts w:ascii="Times New Roman" w:eastAsia="Times New Roman" w:hAnsi="Times New Roman" w:cs="Times New Roman"/>
                <w:sz w:val="24"/>
                <w:szCs w:val="24"/>
              </w:rPr>
            </w:rPrChange>
          </w:rPr>
          <w:delText>overrepresentation</w:delText>
        </w:r>
        <w:r w:rsidR="001D25F4" w:rsidRPr="00C97458" w:rsidDel="00E3108A">
          <w:rPr>
            <w:rFonts w:asciiTheme="majorHAnsi" w:eastAsia="Times New Roman" w:hAnsiTheme="majorHAnsi" w:cstheme="majorHAnsi"/>
            <w:rPrChange w:id="4181" w:author="Diaz,Renata M" w:date="2020-06-11T15:21:00Z">
              <w:rPr>
                <w:rFonts w:ascii="Times New Roman" w:eastAsia="Times New Roman" w:hAnsi="Times New Roman" w:cs="Times New Roman"/>
                <w:sz w:val="24"/>
                <w:szCs w:val="24"/>
              </w:rPr>
            </w:rPrChange>
          </w:rPr>
          <w:delText xml:space="preserve"> of very low </w:delText>
        </w:r>
        <w:r w:rsidR="001D25F4" w:rsidRPr="00C97458" w:rsidDel="00E3108A">
          <w:rPr>
            <w:rFonts w:asciiTheme="majorHAnsi" w:eastAsia="Times New Roman" w:hAnsiTheme="majorHAnsi" w:cstheme="majorHAnsi"/>
            <w:i/>
            <w:iCs/>
            <w:rPrChange w:id="4182" w:author="Diaz,Renata M" w:date="2020-06-11T15:21:00Z">
              <w:rPr>
                <w:rFonts w:ascii="Times New Roman" w:eastAsia="Times New Roman" w:hAnsi="Times New Roman" w:cs="Times New Roman"/>
                <w:sz w:val="24"/>
                <w:szCs w:val="24"/>
              </w:rPr>
            </w:rPrChange>
          </w:rPr>
          <w:delText>evenness</w:delText>
        </w:r>
        <w:r w:rsidR="001D25F4" w:rsidRPr="00C97458" w:rsidDel="00E3108A">
          <w:rPr>
            <w:rFonts w:asciiTheme="majorHAnsi" w:eastAsia="Times New Roman" w:hAnsiTheme="majorHAnsi" w:cstheme="majorHAnsi"/>
            <w:rPrChange w:id="4183" w:author="Diaz,Renata M" w:date="2020-06-11T15:21:00Z">
              <w:rPr>
                <w:rFonts w:ascii="Times New Roman" w:eastAsia="Times New Roman" w:hAnsi="Times New Roman" w:cs="Times New Roman"/>
                <w:sz w:val="24"/>
                <w:szCs w:val="24"/>
              </w:rPr>
            </w:rPrChange>
          </w:rPr>
          <w:delText xml:space="preserve"> scores is more </w:delText>
        </w:r>
        <w:r w:rsidR="00671339" w:rsidRPr="00C97458" w:rsidDel="00E3108A">
          <w:rPr>
            <w:rFonts w:asciiTheme="majorHAnsi" w:eastAsia="Times New Roman" w:hAnsiTheme="majorHAnsi" w:cstheme="majorHAnsi"/>
            <w:rPrChange w:id="4184" w:author="Diaz,Renata M" w:date="2020-06-11T15:21:00Z">
              <w:rPr>
                <w:rFonts w:ascii="Times New Roman" w:eastAsia="Times New Roman" w:hAnsi="Times New Roman" w:cs="Times New Roman"/>
                <w:sz w:val="24"/>
                <w:szCs w:val="24"/>
              </w:rPr>
            </w:rPrChange>
          </w:rPr>
          <w:delText>consistent across feasible set sizes</w:delText>
        </w:r>
        <w:r w:rsidR="001D25F4" w:rsidRPr="00C97458" w:rsidDel="00E3108A">
          <w:rPr>
            <w:rFonts w:asciiTheme="majorHAnsi" w:eastAsia="Times New Roman" w:hAnsiTheme="majorHAnsi" w:cstheme="majorHAnsi"/>
            <w:rPrChange w:id="4185" w:author="Diaz,Renata M" w:date="2020-06-11T15:21:00Z">
              <w:rPr>
                <w:rFonts w:ascii="Times New Roman" w:eastAsia="Times New Roman" w:hAnsi="Times New Roman" w:cs="Times New Roman"/>
                <w:sz w:val="24"/>
                <w:szCs w:val="24"/>
              </w:rPr>
            </w:rPrChange>
          </w:rPr>
          <w:delText xml:space="preserve">, but is also </w:delText>
        </w:r>
        <w:r w:rsidR="00674BE3" w:rsidRPr="00C97458" w:rsidDel="00E3108A">
          <w:rPr>
            <w:rFonts w:asciiTheme="majorHAnsi" w:eastAsia="Times New Roman" w:hAnsiTheme="majorHAnsi" w:cstheme="majorHAnsi"/>
            <w:rPrChange w:id="4186" w:author="Diaz,Renata M" w:date="2020-06-11T15:21:00Z">
              <w:rPr>
                <w:rFonts w:ascii="Times New Roman" w:eastAsia="Times New Roman" w:hAnsi="Times New Roman" w:cs="Times New Roman"/>
                <w:sz w:val="24"/>
                <w:szCs w:val="24"/>
              </w:rPr>
            </w:rPrChange>
          </w:rPr>
          <w:delText>more pronounced</w:delText>
        </w:r>
        <w:r w:rsidR="001D25F4" w:rsidRPr="00C97458" w:rsidDel="00E3108A">
          <w:rPr>
            <w:rFonts w:asciiTheme="majorHAnsi" w:eastAsia="Times New Roman" w:hAnsiTheme="majorHAnsi" w:cstheme="majorHAnsi"/>
            <w:rPrChange w:id="4187" w:author="Diaz,Renata M" w:date="2020-06-11T15:21:00Z">
              <w:rPr>
                <w:rFonts w:ascii="Times New Roman" w:eastAsia="Times New Roman" w:hAnsi="Times New Roman" w:cs="Times New Roman"/>
                <w:sz w:val="24"/>
                <w:szCs w:val="24"/>
              </w:rPr>
            </w:rPrChange>
          </w:rPr>
          <w:delText xml:space="preserve"> for </w:delText>
        </w:r>
        <w:r w:rsidR="00674BE3" w:rsidRPr="00C97458" w:rsidDel="00E3108A">
          <w:rPr>
            <w:rFonts w:asciiTheme="majorHAnsi" w:eastAsia="Times New Roman" w:hAnsiTheme="majorHAnsi" w:cstheme="majorHAnsi"/>
            <w:rPrChange w:id="4188" w:author="Diaz,Renata M" w:date="2020-06-11T15:21:00Z">
              <w:rPr>
                <w:rFonts w:ascii="Times New Roman" w:eastAsia="Times New Roman" w:hAnsi="Times New Roman" w:cs="Times New Roman"/>
                <w:sz w:val="24"/>
                <w:szCs w:val="24"/>
              </w:rPr>
            </w:rPrChange>
          </w:rPr>
          <w:delText xml:space="preserve">larger </w:delText>
        </w:r>
        <w:r w:rsidR="001D25F4" w:rsidRPr="00C97458" w:rsidDel="00E3108A">
          <w:rPr>
            <w:rFonts w:asciiTheme="majorHAnsi" w:eastAsia="Times New Roman" w:hAnsiTheme="majorHAnsi" w:cstheme="majorHAnsi"/>
            <w:rPrChange w:id="4189" w:author="Diaz,Renata M" w:date="2020-06-11T15:21:00Z">
              <w:rPr>
                <w:rFonts w:ascii="Times New Roman" w:eastAsia="Times New Roman" w:hAnsi="Times New Roman" w:cs="Times New Roman"/>
                <w:sz w:val="24"/>
                <w:szCs w:val="24"/>
              </w:rPr>
            </w:rPrChange>
          </w:rPr>
          <w:delText xml:space="preserve">feasible sets. </w:delText>
        </w:r>
        <w:r w:rsidR="00C949EA" w:rsidRPr="00C97458" w:rsidDel="00E3108A">
          <w:rPr>
            <w:rFonts w:asciiTheme="majorHAnsi" w:eastAsia="Times New Roman" w:hAnsiTheme="majorHAnsi" w:cstheme="majorHAnsi"/>
            <w:rPrChange w:id="4190" w:author="Diaz,Renata M" w:date="2020-06-11T15:21:00Z">
              <w:rPr>
                <w:rFonts w:ascii="Times New Roman" w:eastAsia="Times New Roman" w:hAnsi="Times New Roman" w:cs="Times New Roman"/>
                <w:sz w:val="24"/>
                <w:szCs w:val="24"/>
              </w:rPr>
            </w:rPrChange>
          </w:rPr>
          <w:delText xml:space="preserve">For the </w:delText>
        </w:r>
        <w:r w:rsidR="0075556C" w:rsidRPr="00C97458" w:rsidDel="00E3108A">
          <w:rPr>
            <w:rFonts w:asciiTheme="majorHAnsi" w:eastAsia="Times New Roman" w:hAnsiTheme="majorHAnsi" w:cstheme="majorHAnsi"/>
            <w:rPrChange w:id="4191" w:author="Diaz,Renata M" w:date="2020-06-11T15:21:00Z">
              <w:rPr>
                <w:rFonts w:ascii="Times New Roman" w:eastAsia="Times New Roman" w:hAnsi="Times New Roman" w:cs="Times New Roman"/>
                <w:sz w:val="24"/>
                <w:szCs w:val="24"/>
              </w:rPr>
            </w:rPrChange>
          </w:rPr>
          <w:delText xml:space="preserve">smaller </w:delText>
        </w:r>
        <w:r w:rsidR="00780929" w:rsidRPr="00C97458" w:rsidDel="00E3108A">
          <w:rPr>
            <w:rFonts w:asciiTheme="majorHAnsi" w:eastAsia="Times New Roman" w:hAnsiTheme="majorHAnsi" w:cstheme="majorHAnsi"/>
            <w:rPrChange w:id="4192" w:author="Diaz,Renata M" w:date="2020-06-11T15:21:00Z">
              <w:rPr>
                <w:rFonts w:ascii="Times New Roman" w:eastAsia="Times New Roman" w:hAnsi="Times New Roman" w:cs="Times New Roman"/>
                <w:sz w:val="24"/>
                <w:szCs w:val="24"/>
              </w:rPr>
            </w:rPrChange>
          </w:rPr>
          <w:delText>70</w:delText>
        </w:r>
        <w:r w:rsidR="0075556C" w:rsidRPr="00C97458" w:rsidDel="00E3108A">
          <w:rPr>
            <w:rFonts w:asciiTheme="majorHAnsi" w:eastAsia="Times New Roman" w:hAnsiTheme="majorHAnsi" w:cstheme="majorHAnsi"/>
            <w:rPrChange w:id="4193" w:author="Diaz,Renata M" w:date="2020-06-11T15:21:00Z">
              <w:rPr>
                <w:rFonts w:ascii="Times New Roman" w:eastAsia="Times New Roman" w:hAnsi="Times New Roman" w:cs="Times New Roman"/>
                <w:sz w:val="24"/>
                <w:szCs w:val="24"/>
              </w:rPr>
            </w:rPrChange>
          </w:rPr>
          <w:delText>% of</w:delText>
        </w:r>
        <w:r w:rsidR="00C949EA" w:rsidRPr="00C97458" w:rsidDel="00E3108A">
          <w:rPr>
            <w:rFonts w:asciiTheme="majorHAnsi" w:eastAsia="Times New Roman" w:hAnsiTheme="majorHAnsi" w:cstheme="majorHAnsi"/>
            <w:rPrChange w:id="4194" w:author="Diaz,Renata M" w:date="2020-06-11T15:21:00Z">
              <w:rPr>
                <w:rFonts w:ascii="Times New Roman" w:eastAsia="Times New Roman" w:hAnsi="Times New Roman" w:cs="Times New Roman"/>
                <w:sz w:val="24"/>
                <w:szCs w:val="24"/>
              </w:rPr>
            </w:rPrChange>
          </w:rPr>
          <w:delText xml:space="preserve"> feasible sets, </w:delText>
        </w:r>
        <w:r w:rsidR="0075556C" w:rsidRPr="00C97458" w:rsidDel="00E3108A">
          <w:rPr>
            <w:rFonts w:asciiTheme="majorHAnsi" w:eastAsia="Times New Roman" w:hAnsiTheme="majorHAnsi" w:cstheme="majorHAnsi"/>
            <w:rPrChange w:id="4195" w:author="Diaz,Renata M" w:date="2020-06-11T15:21:00Z">
              <w:rPr>
                <w:rFonts w:ascii="Times New Roman" w:eastAsia="Times New Roman" w:hAnsi="Times New Roman" w:cs="Times New Roman"/>
                <w:sz w:val="24"/>
                <w:szCs w:val="24"/>
              </w:rPr>
            </w:rPrChange>
          </w:rPr>
          <w:delText>9</w:delText>
        </w:r>
        <w:r w:rsidR="00C949EA" w:rsidRPr="00C97458" w:rsidDel="00E3108A">
          <w:rPr>
            <w:rFonts w:asciiTheme="majorHAnsi" w:eastAsia="Times New Roman" w:hAnsiTheme="majorHAnsi" w:cstheme="majorHAnsi"/>
            <w:rPrChange w:id="4196" w:author="Diaz,Renata M" w:date="2020-06-11T15:21:00Z">
              <w:rPr>
                <w:rFonts w:ascii="Times New Roman" w:eastAsia="Times New Roman" w:hAnsi="Times New Roman" w:cs="Times New Roman"/>
                <w:sz w:val="24"/>
                <w:szCs w:val="24"/>
              </w:rPr>
            </w:rPrChange>
          </w:rPr>
          <w:delText xml:space="preserve">% of SADs are </w:delText>
        </w:r>
        <w:r w:rsidR="00C949EA" w:rsidRPr="00C97458" w:rsidDel="00E3108A">
          <w:rPr>
            <w:rFonts w:asciiTheme="majorHAnsi" w:eastAsia="Times New Roman" w:hAnsiTheme="majorHAnsi" w:cstheme="majorHAnsi"/>
            <w:iCs/>
            <w:rPrChange w:id="4197" w:author="Diaz,Renata M" w:date="2020-06-11T15:21:00Z">
              <w:rPr>
                <w:rFonts w:ascii="Times New Roman" w:eastAsia="Times New Roman" w:hAnsi="Times New Roman" w:cs="Times New Roman"/>
                <w:iCs/>
                <w:sz w:val="24"/>
                <w:szCs w:val="24"/>
              </w:rPr>
            </w:rPrChange>
          </w:rPr>
          <w:delText>less</w:delText>
        </w:r>
        <w:r w:rsidR="00C949EA" w:rsidRPr="00C97458" w:rsidDel="00E3108A">
          <w:rPr>
            <w:rFonts w:asciiTheme="majorHAnsi" w:eastAsia="Times New Roman" w:hAnsiTheme="majorHAnsi" w:cstheme="majorHAnsi"/>
            <w:i/>
            <w:iCs/>
            <w:rPrChange w:id="4198" w:author="Diaz,Renata M" w:date="2020-06-11T15:21:00Z">
              <w:rPr>
                <w:rFonts w:ascii="Times New Roman" w:eastAsia="Times New Roman" w:hAnsi="Times New Roman" w:cs="Times New Roman"/>
                <w:i/>
                <w:iCs/>
                <w:sz w:val="24"/>
                <w:szCs w:val="24"/>
              </w:rPr>
            </w:rPrChange>
          </w:rPr>
          <w:delText xml:space="preserve"> </w:delText>
        </w:r>
        <w:r w:rsidR="00C949EA" w:rsidRPr="00C97458" w:rsidDel="00E3108A">
          <w:rPr>
            <w:rFonts w:asciiTheme="majorHAnsi" w:eastAsia="Times New Roman" w:hAnsiTheme="majorHAnsi" w:cstheme="majorHAnsi"/>
            <w:rPrChange w:id="4199" w:author="Diaz,Renata M" w:date="2020-06-11T15:21:00Z">
              <w:rPr>
                <w:rFonts w:ascii="Times New Roman" w:eastAsia="Times New Roman" w:hAnsi="Times New Roman" w:cs="Times New Roman"/>
                <w:sz w:val="24"/>
                <w:szCs w:val="24"/>
              </w:rPr>
            </w:rPrChange>
          </w:rPr>
          <w:delText xml:space="preserve">even than </w:delText>
        </w:r>
        <w:r w:rsidR="0075556C" w:rsidRPr="00C97458" w:rsidDel="00E3108A">
          <w:rPr>
            <w:rFonts w:asciiTheme="majorHAnsi" w:eastAsia="Times New Roman" w:hAnsiTheme="majorHAnsi" w:cstheme="majorHAnsi"/>
            <w:rPrChange w:id="4200" w:author="Diaz,Renata M" w:date="2020-06-11T15:21:00Z">
              <w:rPr>
                <w:rFonts w:ascii="Times New Roman" w:eastAsia="Times New Roman" w:hAnsi="Times New Roman" w:cs="Times New Roman"/>
                <w:sz w:val="24"/>
                <w:szCs w:val="24"/>
              </w:rPr>
            </w:rPrChange>
          </w:rPr>
          <w:delText>5</w:delText>
        </w:r>
        <w:r w:rsidR="00C949EA" w:rsidRPr="00C97458" w:rsidDel="00E3108A">
          <w:rPr>
            <w:rFonts w:asciiTheme="majorHAnsi" w:eastAsia="Times New Roman" w:hAnsiTheme="majorHAnsi" w:cstheme="majorHAnsi"/>
            <w:rPrChange w:id="4201" w:author="Diaz,Renata M" w:date="2020-06-11T15:21:00Z">
              <w:rPr>
                <w:rFonts w:ascii="Times New Roman" w:eastAsia="Times New Roman" w:hAnsi="Times New Roman" w:cs="Times New Roman"/>
                <w:sz w:val="24"/>
                <w:szCs w:val="24"/>
              </w:rPr>
            </w:rPrChange>
          </w:rPr>
          <w:delText xml:space="preserve">% of their feasible set. For the </w:delText>
        </w:r>
        <w:r w:rsidR="00F33C36" w:rsidRPr="00C97458" w:rsidDel="00E3108A">
          <w:rPr>
            <w:rFonts w:asciiTheme="majorHAnsi" w:eastAsia="Times New Roman" w:hAnsiTheme="majorHAnsi" w:cstheme="majorHAnsi"/>
            <w:rPrChange w:id="4202" w:author="Diaz,Renata M" w:date="2020-06-11T15:21:00Z">
              <w:rPr>
                <w:rFonts w:ascii="Times New Roman" w:eastAsia="Times New Roman" w:hAnsi="Times New Roman" w:cs="Times New Roman"/>
                <w:sz w:val="24"/>
                <w:szCs w:val="24"/>
              </w:rPr>
            </w:rPrChange>
          </w:rPr>
          <w:delText xml:space="preserve">largest </w:delText>
        </w:r>
        <w:r w:rsidR="00780929" w:rsidRPr="00C97458" w:rsidDel="00E3108A">
          <w:rPr>
            <w:rFonts w:asciiTheme="majorHAnsi" w:eastAsia="Times New Roman" w:hAnsiTheme="majorHAnsi" w:cstheme="majorHAnsi"/>
            <w:rPrChange w:id="4203" w:author="Diaz,Renata M" w:date="2020-06-11T15:21:00Z">
              <w:rPr>
                <w:rFonts w:ascii="Times New Roman" w:eastAsia="Times New Roman" w:hAnsi="Times New Roman" w:cs="Times New Roman"/>
                <w:sz w:val="24"/>
                <w:szCs w:val="24"/>
              </w:rPr>
            </w:rPrChange>
          </w:rPr>
          <w:delText>3</w:delText>
        </w:r>
        <w:r w:rsidR="00F33C36" w:rsidRPr="00C97458" w:rsidDel="00E3108A">
          <w:rPr>
            <w:rFonts w:asciiTheme="majorHAnsi" w:eastAsia="Times New Roman" w:hAnsiTheme="majorHAnsi" w:cstheme="majorHAnsi"/>
            <w:rPrChange w:id="4204" w:author="Diaz,Renata M" w:date="2020-06-11T15:21:00Z">
              <w:rPr>
                <w:rFonts w:ascii="Times New Roman" w:eastAsia="Times New Roman" w:hAnsi="Times New Roman" w:cs="Times New Roman"/>
                <w:sz w:val="24"/>
                <w:szCs w:val="24"/>
              </w:rPr>
            </w:rPrChange>
          </w:rPr>
          <w:delText>0</w:delText>
        </w:r>
        <w:r w:rsidR="0075556C" w:rsidRPr="00C97458" w:rsidDel="00E3108A">
          <w:rPr>
            <w:rFonts w:asciiTheme="majorHAnsi" w:eastAsia="Times New Roman" w:hAnsiTheme="majorHAnsi" w:cstheme="majorHAnsi"/>
            <w:rPrChange w:id="4205" w:author="Diaz,Renata M" w:date="2020-06-11T15:21:00Z">
              <w:rPr>
                <w:rFonts w:ascii="Times New Roman" w:eastAsia="Times New Roman" w:hAnsi="Times New Roman" w:cs="Times New Roman"/>
                <w:sz w:val="24"/>
                <w:szCs w:val="24"/>
              </w:rPr>
            </w:rPrChange>
          </w:rPr>
          <w:delText>%</w:delText>
        </w:r>
        <w:r w:rsidR="00C949EA" w:rsidRPr="00C97458" w:rsidDel="00E3108A">
          <w:rPr>
            <w:rFonts w:asciiTheme="majorHAnsi" w:eastAsia="Times New Roman" w:hAnsiTheme="majorHAnsi" w:cstheme="majorHAnsi"/>
            <w:rPrChange w:id="4206" w:author="Diaz,Renata M" w:date="2020-06-11T15:21:00Z">
              <w:rPr>
                <w:rFonts w:ascii="Times New Roman" w:eastAsia="Times New Roman" w:hAnsi="Times New Roman" w:cs="Times New Roman"/>
                <w:sz w:val="24"/>
                <w:szCs w:val="24"/>
              </w:rPr>
            </w:rPrChange>
          </w:rPr>
          <w:delText xml:space="preserve">, </w:delText>
        </w:r>
        <w:r w:rsidR="00F33C36" w:rsidRPr="00C97458" w:rsidDel="00E3108A">
          <w:rPr>
            <w:rFonts w:asciiTheme="majorHAnsi" w:eastAsia="Times New Roman" w:hAnsiTheme="majorHAnsi" w:cstheme="majorHAnsi"/>
            <w:rPrChange w:id="4207" w:author="Diaz,Renata M" w:date="2020-06-11T15:21:00Z">
              <w:rPr>
                <w:rFonts w:ascii="Times New Roman" w:eastAsia="Times New Roman" w:hAnsi="Times New Roman" w:cs="Times New Roman"/>
                <w:sz w:val="24"/>
                <w:szCs w:val="24"/>
              </w:rPr>
            </w:rPrChange>
          </w:rPr>
          <w:delText>25</w:delText>
        </w:r>
        <w:r w:rsidR="00C949EA" w:rsidRPr="00C97458" w:rsidDel="00E3108A">
          <w:rPr>
            <w:rFonts w:asciiTheme="majorHAnsi" w:eastAsia="Times New Roman" w:hAnsiTheme="majorHAnsi" w:cstheme="majorHAnsi"/>
            <w:rPrChange w:id="4208" w:author="Diaz,Renata M" w:date="2020-06-11T15:21:00Z">
              <w:rPr>
                <w:rFonts w:ascii="Times New Roman" w:eastAsia="Times New Roman" w:hAnsi="Times New Roman" w:cs="Times New Roman"/>
                <w:sz w:val="24"/>
                <w:szCs w:val="24"/>
              </w:rPr>
            </w:rPrChange>
          </w:rPr>
          <w:delText>% of SADs are highly uneven</w:delText>
        </w:r>
        <w:r w:rsidR="005717EE" w:rsidRPr="00C97458" w:rsidDel="00E3108A">
          <w:rPr>
            <w:rFonts w:asciiTheme="majorHAnsi" w:eastAsia="Times New Roman" w:hAnsiTheme="majorHAnsi" w:cstheme="majorHAnsi"/>
            <w:rPrChange w:id="4209"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4210" w:author="Diaz,Renata M" w:date="2020-06-11T15:21:00Z">
              <w:rPr/>
            </w:rPrChange>
          </w:rPr>
          <w:fldChar w:fldCharType="begin"/>
        </w:r>
        <w:r w:rsidR="00721E73" w:rsidRPr="00C97458" w:rsidDel="00E3108A">
          <w:rPr>
            <w:rFonts w:asciiTheme="majorHAnsi" w:hAnsiTheme="majorHAnsi" w:cstheme="majorHAnsi"/>
            <w:rPrChange w:id="4211" w:author="Diaz,Renata M" w:date="2020-06-11T15:21:00Z">
              <w:rPr/>
            </w:rPrChange>
          </w:rPr>
          <w:delInstrText xml:space="preserve"> HYPERLINK \l "_Table_1:_Proportion" </w:delInstrText>
        </w:r>
        <w:r w:rsidR="00721E73" w:rsidRPr="00C97458" w:rsidDel="00E3108A">
          <w:rPr>
            <w:rFonts w:asciiTheme="majorHAnsi" w:hAnsiTheme="majorHAnsi" w:cstheme="majorHAnsi"/>
            <w:rPrChange w:id="4212" w:author="Diaz,Renata M" w:date="2020-06-11T15:21:00Z">
              <w:rPr>
                <w:rStyle w:val="Hyperlink"/>
                <w:rFonts w:ascii="Times New Roman" w:eastAsia="Times New Roman" w:hAnsi="Times New Roman" w:cs="Times New Roman"/>
                <w:sz w:val="24"/>
                <w:szCs w:val="24"/>
              </w:rPr>
            </w:rPrChange>
          </w:rPr>
          <w:fldChar w:fldCharType="separate"/>
        </w:r>
        <w:r w:rsidR="005717EE" w:rsidRPr="00C97458" w:rsidDel="00E3108A">
          <w:rPr>
            <w:rStyle w:val="Hyperlink"/>
            <w:rFonts w:asciiTheme="majorHAnsi" w:eastAsia="Times New Roman" w:hAnsiTheme="majorHAnsi" w:cstheme="majorHAnsi"/>
            <w:rPrChange w:id="4213" w:author="Diaz,Renata M" w:date="2020-06-11T15:21:00Z">
              <w:rPr>
                <w:rStyle w:val="Hyperlink"/>
                <w:rFonts w:ascii="Times New Roman" w:eastAsia="Times New Roman" w:hAnsi="Times New Roman" w:cs="Times New Roman"/>
                <w:sz w:val="24"/>
                <w:szCs w:val="24"/>
              </w:rPr>
            </w:rPrChange>
          </w:rPr>
          <w:delText>Table 1</w:delText>
        </w:r>
        <w:r w:rsidR="00721E73" w:rsidRPr="00C97458" w:rsidDel="00E3108A">
          <w:rPr>
            <w:rStyle w:val="Hyperlink"/>
            <w:rFonts w:asciiTheme="majorHAnsi" w:eastAsia="Times New Roman" w:hAnsiTheme="majorHAnsi" w:cstheme="majorHAnsi"/>
            <w:rPrChange w:id="4214" w:author="Diaz,Renata M" w:date="2020-06-11T15:21:00Z">
              <w:rPr>
                <w:rStyle w:val="Hyperlink"/>
                <w:rFonts w:ascii="Times New Roman" w:eastAsia="Times New Roman" w:hAnsi="Times New Roman" w:cs="Times New Roman"/>
                <w:sz w:val="24"/>
                <w:szCs w:val="24"/>
              </w:rPr>
            </w:rPrChange>
          </w:rPr>
          <w:fldChar w:fldCharType="end"/>
        </w:r>
        <w:r w:rsidR="005717EE" w:rsidRPr="00C97458" w:rsidDel="00E3108A">
          <w:rPr>
            <w:rFonts w:asciiTheme="majorHAnsi" w:eastAsia="Times New Roman" w:hAnsiTheme="majorHAnsi" w:cstheme="majorHAnsi"/>
            <w:rPrChange w:id="4215" w:author="Diaz,Renata M" w:date="2020-06-11T15:21:00Z">
              <w:rPr>
                <w:rFonts w:ascii="Times New Roman" w:eastAsia="Times New Roman" w:hAnsi="Times New Roman" w:cs="Times New Roman"/>
                <w:sz w:val="24"/>
                <w:szCs w:val="24"/>
              </w:rPr>
            </w:rPrChange>
          </w:rPr>
          <w:delText>)</w:delText>
        </w:r>
        <w:r w:rsidR="00C949EA" w:rsidRPr="00C97458" w:rsidDel="00E3108A">
          <w:rPr>
            <w:rFonts w:asciiTheme="majorHAnsi" w:eastAsia="Times New Roman" w:hAnsiTheme="majorHAnsi" w:cstheme="majorHAnsi"/>
            <w:rPrChange w:id="4216" w:author="Diaz,Renata M" w:date="2020-06-11T15:21:00Z">
              <w:rPr>
                <w:rFonts w:ascii="Times New Roman" w:eastAsia="Times New Roman" w:hAnsi="Times New Roman" w:cs="Times New Roman"/>
                <w:sz w:val="24"/>
                <w:szCs w:val="24"/>
              </w:rPr>
            </w:rPrChange>
          </w:rPr>
          <w:delText xml:space="preserve">. </w:delText>
        </w:r>
      </w:del>
    </w:p>
    <w:p w14:paraId="1022731E" w14:textId="2781285C" w:rsidR="00F760DE" w:rsidRPr="00C97458" w:rsidDel="009977B6" w:rsidRDefault="000B7509">
      <w:pPr>
        <w:rPr>
          <w:del w:id="4217" w:author="Diaz,Renata M" w:date="2020-06-08T16:21:00Z"/>
          <w:rFonts w:asciiTheme="majorHAnsi" w:eastAsia="Times New Roman" w:hAnsiTheme="majorHAnsi" w:cstheme="majorHAnsi"/>
          <w:rPrChange w:id="4218" w:author="Diaz,Renata M" w:date="2020-06-11T15:21:00Z">
            <w:rPr>
              <w:del w:id="4219" w:author="Diaz,Renata M" w:date="2020-06-08T16:21:00Z"/>
              <w:rFonts w:ascii="Times New Roman" w:eastAsia="Times New Roman" w:hAnsi="Times New Roman" w:cs="Times New Roman"/>
              <w:sz w:val="24"/>
              <w:szCs w:val="24"/>
            </w:rPr>
          </w:rPrChange>
        </w:rPr>
      </w:pPr>
      <w:del w:id="4220" w:author="Diaz,Renata M" w:date="2020-06-08T16:21:00Z">
        <w:r w:rsidRPr="00C97458" w:rsidDel="009977B6">
          <w:rPr>
            <w:rFonts w:asciiTheme="majorHAnsi" w:eastAsia="Times New Roman" w:hAnsiTheme="majorHAnsi" w:cstheme="majorHAnsi"/>
            <w:i/>
            <w:iCs/>
            <w:rPrChange w:id="4221" w:author="Diaz,Renata M" w:date="2020-06-11T15:21:00Z">
              <w:rPr>
                <w:rFonts w:ascii="Times New Roman" w:eastAsia="Times New Roman" w:hAnsi="Times New Roman" w:cs="Times New Roman"/>
                <w:i/>
                <w:iCs/>
                <w:sz w:val="24"/>
                <w:szCs w:val="24"/>
              </w:rPr>
            </w:rPrChange>
          </w:rPr>
          <w:delText>Effect</w:delText>
        </w:r>
        <w:r w:rsidR="00F760DE" w:rsidRPr="00C97458" w:rsidDel="009977B6">
          <w:rPr>
            <w:rFonts w:asciiTheme="majorHAnsi" w:eastAsia="Times New Roman" w:hAnsiTheme="majorHAnsi" w:cstheme="majorHAnsi"/>
            <w:i/>
            <w:iCs/>
            <w:rPrChange w:id="4222" w:author="Diaz,Renata M" w:date="2020-06-11T15:21: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C97458" w:rsidDel="009977B6" w:rsidRDefault="00FF6AFD" w:rsidP="00CB1B9B">
      <w:pPr>
        <w:rPr>
          <w:del w:id="4223" w:author="Diaz,Renata M" w:date="2020-06-08T16:21:00Z"/>
          <w:rFonts w:asciiTheme="majorHAnsi" w:eastAsia="Times New Roman" w:hAnsiTheme="majorHAnsi" w:cstheme="majorHAnsi"/>
          <w:rPrChange w:id="4224" w:author="Diaz,Renata M" w:date="2020-06-11T15:21:00Z">
            <w:rPr>
              <w:del w:id="4225" w:author="Diaz,Renata M" w:date="2020-06-08T16:21:00Z"/>
              <w:rFonts w:ascii="Times New Roman" w:eastAsia="Times New Roman" w:hAnsi="Times New Roman" w:cs="Times New Roman"/>
              <w:sz w:val="24"/>
              <w:szCs w:val="24"/>
            </w:rPr>
          </w:rPrChange>
        </w:rPr>
      </w:pPr>
      <w:del w:id="4226" w:author="Diaz,Renata M" w:date="2020-06-08T16:21:00Z">
        <w:r w:rsidRPr="00C97458" w:rsidDel="009977B6">
          <w:rPr>
            <w:rFonts w:asciiTheme="majorHAnsi" w:eastAsia="Times New Roman" w:hAnsiTheme="majorHAnsi" w:cstheme="majorHAnsi"/>
            <w:rPrChange w:id="4227" w:author="Diaz,Renata M" w:date="2020-06-11T15:21:00Z">
              <w:rPr>
                <w:rFonts w:ascii="Times New Roman" w:eastAsia="Times New Roman" w:hAnsi="Times New Roman" w:cs="Times New Roman"/>
                <w:sz w:val="24"/>
                <w:szCs w:val="24"/>
              </w:rPr>
            </w:rPrChange>
          </w:rPr>
          <w:delText xml:space="preserve">SADs corrected for rarefaction are </w:delText>
        </w:r>
        <w:r w:rsidR="00C70DCF" w:rsidRPr="00C97458" w:rsidDel="009977B6">
          <w:rPr>
            <w:rFonts w:asciiTheme="majorHAnsi" w:eastAsia="Times New Roman" w:hAnsiTheme="majorHAnsi" w:cstheme="majorHAnsi"/>
            <w:rPrChange w:id="4228" w:author="Diaz,Renata M" w:date="2020-06-11T15:21:00Z">
              <w:rPr>
                <w:rFonts w:ascii="Times New Roman" w:eastAsia="Times New Roman" w:hAnsi="Times New Roman" w:cs="Times New Roman"/>
                <w:sz w:val="24"/>
                <w:szCs w:val="24"/>
              </w:rPr>
            </w:rPrChange>
          </w:rPr>
          <w:delText>almost always</w:delText>
        </w:r>
        <w:r w:rsidRPr="00C97458" w:rsidDel="009977B6">
          <w:rPr>
            <w:rFonts w:asciiTheme="majorHAnsi" w:eastAsia="Times New Roman" w:hAnsiTheme="majorHAnsi" w:cstheme="majorHAnsi"/>
            <w:rPrChange w:id="4229" w:author="Diaz,Renata M" w:date="2020-06-11T15:21:00Z">
              <w:rPr>
                <w:rFonts w:ascii="Times New Roman" w:eastAsia="Times New Roman" w:hAnsi="Times New Roman" w:cs="Times New Roman"/>
                <w:sz w:val="24"/>
                <w:szCs w:val="24"/>
              </w:rPr>
            </w:rPrChange>
          </w:rPr>
          <w:delText xml:space="preserve"> </w:delText>
        </w:r>
        <w:r w:rsidRPr="00C97458" w:rsidDel="009977B6">
          <w:rPr>
            <w:rFonts w:asciiTheme="majorHAnsi" w:eastAsia="Times New Roman" w:hAnsiTheme="majorHAnsi" w:cstheme="majorHAnsi"/>
            <w:i/>
            <w:iCs/>
            <w:rPrChange w:id="4230" w:author="Diaz,Renata M" w:date="2020-06-11T15:21:00Z">
              <w:rPr>
                <w:rFonts w:ascii="Times New Roman" w:eastAsia="Times New Roman" w:hAnsi="Times New Roman" w:cs="Times New Roman"/>
                <w:i/>
                <w:iCs/>
                <w:sz w:val="24"/>
                <w:szCs w:val="24"/>
              </w:rPr>
            </w:rPrChange>
          </w:rPr>
          <w:delText xml:space="preserve">more </w:delText>
        </w:r>
        <w:r w:rsidRPr="00C97458" w:rsidDel="009977B6">
          <w:rPr>
            <w:rFonts w:asciiTheme="majorHAnsi" w:eastAsia="Times New Roman" w:hAnsiTheme="majorHAnsi" w:cstheme="majorHAnsi"/>
            <w:rPrChange w:id="4231" w:author="Diaz,Renata M" w:date="2020-06-11T15:21:00Z">
              <w:rPr>
                <w:rFonts w:ascii="Times New Roman" w:eastAsia="Times New Roman" w:hAnsi="Times New Roman" w:cs="Times New Roman"/>
                <w:sz w:val="24"/>
                <w:szCs w:val="24"/>
              </w:rPr>
            </w:rPrChange>
          </w:rPr>
          <w:delText>unusual, if anything, compared to their feasible sets than the raw distributions</w:delText>
        </w:r>
        <w:r w:rsidR="00CB1B9B" w:rsidRPr="00C97458" w:rsidDel="009977B6">
          <w:rPr>
            <w:rFonts w:asciiTheme="majorHAnsi" w:eastAsia="Times New Roman" w:hAnsiTheme="majorHAnsi" w:cstheme="majorHAnsi"/>
            <w:rPrChange w:id="4232" w:author="Diaz,Renata M" w:date="2020-06-11T15:21:00Z">
              <w:rPr>
                <w:rFonts w:ascii="Times New Roman" w:eastAsia="Times New Roman" w:hAnsi="Times New Roman" w:cs="Times New Roman"/>
                <w:sz w:val="24"/>
                <w:szCs w:val="24"/>
              </w:rPr>
            </w:rPrChange>
          </w:rPr>
          <w:delText>.</w:delText>
        </w:r>
      </w:del>
      <w:del w:id="4233" w:author="Diaz,Renata M" w:date="2020-04-13T16:51:00Z">
        <w:r w:rsidR="00CB1B9B" w:rsidRPr="00C97458" w:rsidDel="00940FEC">
          <w:rPr>
            <w:rFonts w:asciiTheme="majorHAnsi" w:eastAsia="Times New Roman" w:hAnsiTheme="majorHAnsi" w:cstheme="majorHAnsi"/>
            <w:rPrChange w:id="4234" w:author="Diaz,Renata M" w:date="2020-06-11T15:21:00Z">
              <w:rPr>
                <w:rFonts w:ascii="Times New Roman" w:eastAsia="Times New Roman" w:hAnsi="Times New Roman" w:cs="Times New Roman"/>
                <w:sz w:val="24"/>
                <w:szCs w:val="24"/>
              </w:rPr>
            </w:rPrChange>
          </w:rPr>
          <w:delText xml:space="preserve"> </w:delText>
        </w:r>
      </w:del>
      <w:del w:id="4235" w:author="Diaz,Renata M" w:date="2020-06-08T16:21:00Z">
        <w:r w:rsidR="00CB1B9B" w:rsidRPr="00C97458" w:rsidDel="009977B6">
          <w:rPr>
            <w:rFonts w:asciiTheme="majorHAnsi" w:eastAsia="Times New Roman" w:hAnsiTheme="majorHAnsi" w:cstheme="majorHAnsi"/>
            <w:rPrChange w:id="4236" w:author="Diaz,Renata M" w:date="2020-06-11T15:21:00Z">
              <w:rPr>
                <w:rFonts w:ascii="Times New Roman" w:eastAsia="Times New Roman" w:hAnsi="Times New Roman" w:cs="Times New Roman"/>
                <w:sz w:val="24"/>
                <w:szCs w:val="24"/>
              </w:rPr>
            </w:rPrChange>
          </w:rPr>
          <w:delText xml:space="preserve"> In </w:delText>
        </w:r>
        <w:r w:rsidR="00C70DCF" w:rsidRPr="00C97458" w:rsidDel="009977B6">
          <w:rPr>
            <w:rFonts w:asciiTheme="majorHAnsi" w:eastAsia="Times New Roman" w:hAnsiTheme="majorHAnsi" w:cstheme="majorHAnsi"/>
            <w:rPrChange w:id="4237" w:author="Diaz,Renata M" w:date="2020-06-11T15:21:00Z">
              <w:rPr>
                <w:rFonts w:ascii="Times New Roman" w:eastAsia="Times New Roman" w:hAnsi="Times New Roman" w:cs="Times New Roman"/>
                <w:sz w:val="24"/>
                <w:szCs w:val="24"/>
              </w:rPr>
            </w:rPrChange>
          </w:rPr>
          <w:delText>nearly</w:delText>
        </w:r>
        <w:r w:rsidR="00CB1B9B" w:rsidRPr="00C97458" w:rsidDel="009977B6">
          <w:rPr>
            <w:rFonts w:asciiTheme="majorHAnsi" w:eastAsia="Times New Roman" w:hAnsiTheme="majorHAnsi" w:cstheme="majorHAnsi"/>
            <w:rPrChange w:id="4238" w:author="Diaz,Renata M" w:date="2020-06-11T15:21:00Z">
              <w:rPr>
                <w:rFonts w:ascii="Times New Roman" w:eastAsia="Times New Roman" w:hAnsi="Times New Roman" w:cs="Times New Roman"/>
                <w:sz w:val="24"/>
                <w:szCs w:val="24"/>
              </w:rPr>
            </w:rPrChange>
          </w:rPr>
          <w:delText xml:space="preserve"> all communities, the rarefied percentile value for evenness is </w:delText>
        </w:r>
        <w:r w:rsidR="00F06797" w:rsidRPr="00C97458" w:rsidDel="009977B6">
          <w:rPr>
            <w:rFonts w:asciiTheme="majorHAnsi" w:eastAsia="Times New Roman" w:hAnsiTheme="majorHAnsi" w:cstheme="majorHAnsi"/>
            <w:rPrChange w:id="4239" w:author="Diaz,Renata M" w:date="2020-06-11T15:21:00Z">
              <w:rPr>
                <w:rFonts w:ascii="Times New Roman" w:eastAsia="Times New Roman" w:hAnsi="Times New Roman" w:cs="Times New Roman"/>
                <w:sz w:val="24"/>
                <w:szCs w:val="24"/>
              </w:rPr>
            </w:rPrChange>
          </w:rPr>
          <w:delText>lower than for</w:delText>
        </w:r>
        <w:r w:rsidR="00CB1B9B" w:rsidRPr="00C97458" w:rsidDel="009977B6">
          <w:rPr>
            <w:rFonts w:asciiTheme="majorHAnsi" w:eastAsia="Times New Roman" w:hAnsiTheme="majorHAnsi" w:cstheme="majorHAnsi"/>
            <w:rPrChange w:id="4240" w:author="Diaz,Renata M" w:date="2020-06-11T15:21:00Z">
              <w:rPr>
                <w:rFonts w:ascii="Times New Roman" w:eastAsia="Times New Roman" w:hAnsi="Times New Roman" w:cs="Times New Roman"/>
                <w:sz w:val="24"/>
                <w:szCs w:val="24"/>
              </w:rPr>
            </w:rPrChange>
          </w:rPr>
          <w:delText xml:space="preserve"> the raw distribution, and the percentile value for skewness is </w:delText>
        </w:r>
        <w:r w:rsidR="00F06797" w:rsidRPr="00C97458" w:rsidDel="009977B6">
          <w:rPr>
            <w:rFonts w:asciiTheme="majorHAnsi" w:eastAsia="Times New Roman" w:hAnsiTheme="majorHAnsi" w:cstheme="majorHAnsi"/>
            <w:rPrChange w:id="4241" w:author="Diaz,Renata M" w:date="2020-06-11T15:21:00Z">
              <w:rPr>
                <w:rFonts w:ascii="Times New Roman" w:eastAsia="Times New Roman" w:hAnsi="Times New Roman" w:cs="Times New Roman"/>
                <w:sz w:val="24"/>
                <w:szCs w:val="24"/>
              </w:rPr>
            </w:rPrChange>
          </w:rPr>
          <w:delText>higher than</w:delText>
        </w:r>
        <w:r w:rsidR="00CB1B9B" w:rsidRPr="00C97458" w:rsidDel="009977B6">
          <w:rPr>
            <w:rFonts w:asciiTheme="majorHAnsi" w:eastAsia="Times New Roman" w:hAnsiTheme="majorHAnsi" w:cstheme="majorHAnsi"/>
            <w:rPrChange w:id="4242" w:author="Diaz,Renata M" w:date="2020-06-11T15:21:00Z">
              <w:rPr>
                <w:rFonts w:ascii="Times New Roman" w:eastAsia="Times New Roman" w:hAnsi="Times New Roman" w:cs="Times New Roman"/>
                <w:sz w:val="24"/>
                <w:szCs w:val="24"/>
              </w:rPr>
            </w:rPrChange>
          </w:rPr>
          <w:delText xml:space="preserve"> the raw one</w:delText>
        </w:r>
      </w:del>
      <w:del w:id="4243" w:author="Diaz,Renata M" w:date="2020-05-17T15:56:00Z">
        <w:r w:rsidR="00CB1B9B" w:rsidRPr="00C97458" w:rsidDel="00B257A8">
          <w:rPr>
            <w:rFonts w:asciiTheme="majorHAnsi" w:eastAsia="Times New Roman" w:hAnsiTheme="majorHAnsi" w:cstheme="majorHAnsi"/>
            <w:rPrChange w:id="4244" w:author="Diaz,Renata M" w:date="2020-06-11T15:21:00Z">
              <w:rPr>
                <w:rFonts w:ascii="Times New Roman" w:eastAsia="Times New Roman" w:hAnsi="Times New Roman" w:cs="Times New Roman"/>
                <w:sz w:val="24"/>
                <w:szCs w:val="24"/>
              </w:rPr>
            </w:rPrChange>
          </w:rPr>
          <w:delText xml:space="preserve"> </w:delText>
        </w:r>
        <w:r w:rsidRPr="00C97458" w:rsidDel="00B257A8">
          <w:rPr>
            <w:rFonts w:asciiTheme="majorHAnsi" w:eastAsia="Times New Roman" w:hAnsiTheme="majorHAnsi" w:cstheme="majorHAnsi"/>
            <w:rPrChange w:id="4245" w:author="Diaz,Renata M" w:date="2020-06-11T15:21:00Z">
              <w:rPr>
                <w:rFonts w:ascii="Times New Roman" w:eastAsia="Times New Roman" w:hAnsi="Times New Roman" w:cs="Times New Roman"/>
                <w:sz w:val="24"/>
                <w:szCs w:val="24"/>
              </w:rPr>
            </w:rPrChange>
          </w:rPr>
          <w:delText>(</w:delText>
        </w:r>
        <w:r w:rsidR="00D63920" w:rsidRPr="00C97458" w:rsidDel="00B257A8">
          <w:rPr>
            <w:rFonts w:asciiTheme="majorHAnsi" w:hAnsiTheme="majorHAnsi" w:cstheme="majorHAnsi"/>
            <w:rPrChange w:id="4246" w:author="Diaz,Renata M" w:date="2020-06-11T15:21:00Z">
              <w:rPr/>
            </w:rPrChange>
          </w:rPr>
          <w:fldChar w:fldCharType="begin"/>
        </w:r>
        <w:r w:rsidR="00D63920" w:rsidRPr="00C97458" w:rsidDel="00B257A8">
          <w:rPr>
            <w:rFonts w:asciiTheme="majorHAnsi" w:hAnsiTheme="majorHAnsi" w:cstheme="majorHAnsi"/>
            <w:rPrChange w:id="4247" w:author="Diaz,Renata M" w:date="2020-06-11T15:21:00Z">
              <w:rPr/>
            </w:rPrChange>
          </w:rPr>
          <w:delInstrText xml:space="preserve"> HYPERLINK \l "_Figure_10:_Skewness" </w:delInstrText>
        </w:r>
        <w:r w:rsidR="00D63920" w:rsidRPr="00C97458" w:rsidDel="00B257A8">
          <w:rPr>
            <w:rFonts w:asciiTheme="majorHAnsi" w:hAnsiTheme="majorHAnsi" w:cstheme="majorHAnsi"/>
            <w:rPrChange w:id="4248" w:author="Diaz,Renata M" w:date="2020-06-11T15:21:00Z">
              <w:rPr>
                <w:rStyle w:val="Hyperlink"/>
                <w:rFonts w:ascii="Times New Roman" w:eastAsia="Times New Roman" w:hAnsi="Times New Roman" w:cs="Times New Roman"/>
                <w:sz w:val="24"/>
                <w:szCs w:val="24"/>
              </w:rPr>
            </w:rPrChange>
          </w:rPr>
          <w:fldChar w:fldCharType="separate"/>
        </w:r>
        <w:r w:rsidRPr="00C97458" w:rsidDel="00B257A8">
          <w:rPr>
            <w:rStyle w:val="Hyperlink"/>
            <w:rFonts w:asciiTheme="majorHAnsi" w:eastAsia="Times New Roman" w:hAnsiTheme="majorHAnsi" w:cstheme="majorHAnsi"/>
            <w:rPrChange w:id="4249" w:author="Diaz,Renata M" w:date="2020-06-11T15:21:00Z">
              <w:rPr>
                <w:rStyle w:val="Hyperlink"/>
                <w:rFonts w:ascii="Times New Roman" w:eastAsia="Times New Roman" w:hAnsi="Times New Roman" w:cs="Times New Roman"/>
                <w:sz w:val="24"/>
                <w:szCs w:val="24"/>
              </w:rPr>
            </w:rPrChange>
          </w:rPr>
          <w:delText>Fig 10</w:delText>
        </w:r>
        <w:r w:rsidR="00D63920" w:rsidRPr="00C97458" w:rsidDel="00B257A8">
          <w:rPr>
            <w:rStyle w:val="Hyperlink"/>
            <w:rFonts w:asciiTheme="majorHAnsi" w:eastAsia="Times New Roman" w:hAnsiTheme="majorHAnsi" w:cstheme="majorHAnsi"/>
            <w:rPrChange w:id="4250" w:author="Diaz,Renata M" w:date="2020-06-11T15:21:00Z">
              <w:rPr>
                <w:rStyle w:val="Hyperlink"/>
                <w:rFonts w:ascii="Times New Roman" w:eastAsia="Times New Roman" w:hAnsi="Times New Roman" w:cs="Times New Roman"/>
                <w:sz w:val="24"/>
                <w:szCs w:val="24"/>
              </w:rPr>
            </w:rPrChange>
          </w:rPr>
          <w:fldChar w:fldCharType="end"/>
        </w:r>
        <w:r w:rsidRPr="00C97458" w:rsidDel="00B257A8">
          <w:rPr>
            <w:rFonts w:asciiTheme="majorHAnsi" w:eastAsia="Times New Roman" w:hAnsiTheme="majorHAnsi" w:cstheme="majorHAnsi"/>
            <w:rPrChange w:id="4251" w:author="Diaz,Renata M" w:date="2020-06-11T15:21:00Z">
              <w:rPr>
                <w:rFonts w:ascii="Times New Roman" w:eastAsia="Times New Roman" w:hAnsi="Times New Roman" w:cs="Times New Roman"/>
                <w:sz w:val="24"/>
                <w:szCs w:val="24"/>
              </w:rPr>
            </w:rPrChange>
          </w:rPr>
          <w:delText xml:space="preserve">, </w:delText>
        </w:r>
        <w:r w:rsidR="00D63920" w:rsidRPr="00C97458" w:rsidDel="00B257A8">
          <w:rPr>
            <w:rFonts w:asciiTheme="majorHAnsi" w:hAnsiTheme="majorHAnsi" w:cstheme="majorHAnsi"/>
            <w:rPrChange w:id="4252" w:author="Diaz,Renata M" w:date="2020-06-11T15:21:00Z">
              <w:rPr/>
            </w:rPrChange>
          </w:rPr>
          <w:fldChar w:fldCharType="begin"/>
        </w:r>
        <w:r w:rsidR="00D63920" w:rsidRPr="00C97458" w:rsidDel="00B257A8">
          <w:rPr>
            <w:rFonts w:asciiTheme="majorHAnsi" w:hAnsiTheme="majorHAnsi" w:cstheme="majorHAnsi"/>
            <w:rPrChange w:id="4253" w:author="Diaz,Renata M" w:date="2020-06-11T15:21:00Z">
              <w:rPr/>
            </w:rPrChange>
          </w:rPr>
          <w:delInstrText xml:space="preserve"> HYPERLINK \l "_Figure_11:_Simpson" </w:delInstrText>
        </w:r>
        <w:r w:rsidR="00D63920" w:rsidRPr="00C97458" w:rsidDel="00B257A8">
          <w:rPr>
            <w:rFonts w:asciiTheme="majorHAnsi" w:hAnsiTheme="majorHAnsi" w:cstheme="majorHAnsi"/>
            <w:rPrChange w:id="4254" w:author="Diaz,Renata M" w:date="2020-06-11T15:21:00Z">
              <w:rPr>
                <w:rStyle w:val="Hyperlink"/>
                <w:rFonts w:ascii="Times New Roman" w:eastAsia="Times New Roman" w:hAnsi="Times New Roman" w:cs="Times New Roman"/>
                <w:sz w:val="24"/>
                <w:szCs w:val="24"/>
              </w:rPr>
            </w:rPrChange>
          </w:rPr>
          <w:fldChar w:fldCharType="separate"/>
        </w:r>
        <w:r w:rsidRPr="00C97458" w:rsidDel="00B257A8">
          <w:rPr>
            <w:rStyle w:val="Hyperlink"/>
            <w:rFonts w:asciiTheme="majorHAnsi" w:eastAsia="Times New Roman" w:hAnsiTheme="majorHAnsi" w:cstheme="majorHAnsi"/>
            <w:rPrChange w:id="4255" w:author="Diaz,Renata M" w:date="2020-06-11T15:21:00Z">
              <w:rPr>
                <w:rStyle w:val="Hyperlink"/>
                <w:rFonts w:ascii="Times New Roman" w:eastAsia="Times New Roman" w:hAnsi="Times New Roman" w:cs="Times New Roman"/>
                <w:sz w:val="24"/>
                <w:szCs w:val="24"/>
              </w:rPr>
            </w:rPrChange>
          </w:rPr>
          <w:delText>Fig 11</w:delText>
        </w:r>
        <w:r w:rsidR="00D63920" w:rsidRPr="00C97458" w:rsidDel="00B257A8">
          <w:rPr>
            <w:rStyle w:val="Hyperlink"/>
            <w:rFonts w:asciiTheme="majorHAnsi" w:eastAsia="Times New Roman" w:hAnsiTheme="majorHAnsi" w:cstheme="majorHAnsi"/>
            <w:rPrChange w:id="4256" w:author="Diaz,Renata M" w:date="2020-06-11T15:21:00Z">
              <w:rPr>
                <w:rStyle w:val="Hyperlink"/>
                <w:rFonts w:ascii="Times New Roman" w:eastAsia="Times New Roman" w:hAnsi="Times New Roman" w:cs="Times New Roman"/>
                <w:sz w:val="24"/>
                <w:szCs w:val="24"/>
              </w:rPr>
            </w:rPrChange>
          </w:rPr>
          <w:fldChar w:fldCharType="end"/>
        </w:r>
        <w:r w:rsidRPr="00C97458" w:rsidDel="00B257A8">
          <w:rPr>
            <w:rFonts w:asciiTheme="majorHAnsi" w:eastAsia="Times New Roman" w:hAnsiTheme="majorHAnsi" w:cstheme="majorHAnsi"/>
            <w:rPrChange w:id="4257" w:author="Diaz,Renata M" w:date="2020-06-11T15:21:00Z">
              <w:rPr>
                <w:rFonts w:ascii="Times New Roman" w:eastAsia="Times New Roman" w:hAnsi="Times New Roman" w:cs="Times New Roman"/>
                <w:sz w:val="24"/>
                <w:szCs w:val="24"/>
              </w:rPr>
            </w:rPrChange>
          </w:rPr>
          <w:delText>)</w:delText>
        </w:r>
      </w:del>
      <w:del w:id="4258" w:author="Diaz,Renata M" w:date="2020-06-08T16:21:00Z">
        <w:r w:rsidRPr="00C97458" w:rsidDel="009977B6">
          <w:rPr>
            <w:rFonts w:asciiTheme="majorHAnsi" w:eastAsia="Times New Roman" w:hAnsiTheme="majorHAnsi" w:cstheme="majorHAnsi"/>
            <w:rPrChange w:id="4259" w:author="Diaz,Renata M" w:date="2020-06-11T15:21:00Z">
              <w:rPr>
                <w:rFonts w:ascii="Times New Roman" w:eastAsia="Times New Roman" w:hAnsi="Times New Roman" w:cs="Times New Roman"/>
                <w:sz w:val="24"/>
                <w:szCs w:val="24"/>
              </w:rPr>
            </w:rPrChange>
          </w:rPr>
          <w:delText xml:space="preserve">. </w:delText>
        </w:r>
      </w:del>
      <w:del w:id="4260" w:author="Diaz,Renata M" w:date="2020-05-17T15:56:00Z">
        <w:r w:rsidR="00CB1B9B" w:rsidRPr="00C97458" w:rsidDel="00B257A8">
          <w:rPr>
            <w:rFonts w:asciiTheme="majorHAnsi" w:eastAsia="Times New Roman" w:hAnsiTheme="majorHAnsi" w:cstheme="majorHAnsi"/>
            <w:rPrChange w:id="4261" w:author="Diaz,Renata M" w:date="2020-06-11T15:21:00Z">
              <w:rPr>
                <w:rFonts w:ascii="Times New Roman" w:eastAsia="Times New Roman" w:hAnsi="Times New Roman" w:cs="Times New Roman"/>
                <w:sz w:val="24"/>
                <w:szCs w:val="24"/>
              </w:rPr>
            </w:rPrChange>
          </w:rPr>
          <w:delText xml:space="preserve">For evenness, this </w:delText>
        </w:r>
        <w:r w:rsidR="006B174C" w:rsidRPr="00C97458" w:rsidDel="00B257A8">
          <w:rPr>
            <w:rFonts w:asciiTheme="majorHAnsi" w:eastAsia="Times New Roman" w:hAnsiTheme="majorHAnsi" w:cstheme="majorHAnsi"/>
            <w:rPrChange w:id="4262" w:author="Diaz,Renata M" w:date="2020-06-11T15:21:00Z">
              <w:rPr>
                <w:rFonts w:ascii="Times New Roman" w:eastAsia="Times New Roman" w:hAnsi="Times New Roman" w:cs="Times New Roman"/>
                <w:sz w:val="24"/>
                <w:szCs w:val="24"/>
              </w:rPr>
            </w:rPrChange>
          </w:rPr>
          <w:delText>outcome</w:delText>
        </w:r>
        <w:r w:rsidR="00CB1B9B" w:rsidRPr="00C97458" w:rsidDel="00B257A8">
          <w:rPr>
            <w:rFonts w:asciiTheme="majorHAnsi" w:eastAsia="Times New Roman" w:hAnsiTheme="majorHAnsi" w:cstheme="majorHAnsi"/>
            <w:rPrChange w:id="4263" w:author="Diaz,Renata M" w:date="2020-06-11T15:21: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C97458" w:rsidDel="00B257A8">
          <w:rPr>
            <w:rFonts w:asciiTheme="majorHAnsi" w:hAnsiTheme="majorHAnsi" w:cstheme="majorHAnsi"/>
            <w:rPrChange w:id="4264" w:author="Diaz,Renata M" w:date="2020-06-11T15:21:00Z">
              <w:rPr/>
            </w:rPrChange>
          </w:rPr>
          <w:fldChar w:fldCharType="begin"/>
        </w:r>
        <w:r w:rsidR="00D63920" w:rsidRPr="00C97458" w:rsidDel="00B257A8">
          <w:rPr>
            <w:rFonts w:asciiTheme="majorHAnsi" w:hAnsiTheme="majorHAnsi" w:cstheme="majorHAnsi"/>
            <w:rPrChange w:id="4265" w:author="Diaz,Renata M" w:date="2020-06-11T15:21:00Z">
              <w:rPr/>
            </w:rPrChange>
          </w:rPr>
          <w:delInstrText xml:space="preserve"> HYPERLINK \l "_Figure_12:_Simpson" </w:delInstrText>
        </w:r>
        <w:r w:rsidR="00D63920" w:rsidRPr="00C97458" w:rsidDel="00B257A8">
          <w:rPr>
            <w:rFonts w:asciiTheme="majorHAnsi" w:hAnsiTheme="majorHAnsi" w:cstheme="majorHAnsi"/>
            <w:rPrChange w:id="4266" w:author="Diaz,Renata M" w:date="2020-06-11T15:21:00Z">
              <w:rPr>
                <w:rStyle w:val="Hyperlink"/>
                <w:rFonts w:ascii="Times New Roman" w:eastAsia="Times New Roman" w:hAnsi="Times New Roman" w:cs="Times New Roman"/>
                <w:sz w:val="24"/>
                <w:szCs w:val="24"/>
              </w:rPr>
            </w:rPrChange>
          </w:rPr>
          <w:fldChar w:fldCharType="separate"/>
        </w:r>
        <w:r w:rsidR="00CB1B9B" w:rsidRPr="00C97458" w:rsidDel="00B257A8">
          <w:rPr>
            <w:rStyle w:val="Hyperlink"/>
            <w:rFonts w:asciiTheme="majorHAnsi" w:eastAsia="Times New Roman" w:hAnsiTheme="majorHAnsi" w:cstheme="majorHAnsi"/>
            <w:rPrChange w:id="4267" w:author="Diaz,Renata M" w:date="2020-06-11T15:21:00Z">
              <w:rPr>
                <w:rStyle w:val="Hyperlink"/>
                <w:rFonts w:ascii="Times New Roman" w:eastAsia="Times New Roman" w:hAnsi="Times New Roman" w:cs="Times New Roman"/>
                <w:sz w:val="24"/>
                <w:szCs w:val="24"/>
              </w:rPr>
            </w:rPrChange>
          </w:rPr>
          <w:delText>Fig 12</w:delText>
        </w:r>
        <w:r w:rsidR="00D63920" w:rsidRPr="00C97458" w:rsidDel="00B257A8">
          <w:rPr>
            <w:rStyle w:val="Hyperlink"/>
            <w:rFonts w:asciiTheme="majorHAnsi" w:eastAsia="Times New Roman" w:hAnsiTheme="majorHAnsi" w:cstheme="majorHAnsi"/>
            <w:rPrChange w:id="4268" w:author="Diaz,Renata M" w:date="2020-06-11T15:21:00Z">
              <w:rPr>
                <w:rStyle w:val="Hyperlink"/>
                <w:rFonts w:ascii="Times New Roman" w:eastAsia="Times New Roman" w:hAnsi="Times New Roman" w:cs="Times New Roman"/>
                <w:sz w:val="24"/>
                <w:szCs w:val="24"/>
              </w:rPr>
            </w:rPrChange>
          </w:rPr>
          <w:fldChar w:fldCharType="end"/>
        </w:r>
        <w:r w:rsidR="00CB1B9B" w:rsidRPr="00C97458" w:rsidDel="00B257A8">
          <w:rPr>
            <w:rFonts w:asciiTheme="majorHAnsi" w:eastAsia="Times New Roman" w:hAnsiTheme="majorHAnsi" w:cstheme="majorHAnsi"/>
            <w:rPrChange w:id="4269" w:author="Diaz,Renata M" w:date="2020-06-11T15:21:00Z">
              <w:rPr>
                <w:rFonts w:ascii="Times New Roman" w:eastAsia="Times New Roman" w:hAnsi="Times New Roman" w:cs="Times New Roman"/>
                <w:sz w:val="24"/>
                <w:szCs w:val="24"/>
              </w:rPr>
            </w:rPrChange>
          </w:rPr>
          <w:delText xml:space="preserve">). </w:delText>
        </w:r>
      </w:del>
      <w:del w:id="4270" w:author="Diaz,Renata M" w:date="2020-04-13T16:51:00Z">
        <w:r w:rsidR="00CB1B9B" w:rsidRPr="00C97458" w:rsidDel="00377BF9">
          <w:rPr>
            <w:rFonts w:asciiTheme="majorHAnsi" w:eastAsia="Times New Roman" w:hAnsiTheme="majorHAnsi" w:cstheme="majorHAnsi"/>
            <w:rPrChange w:id="4271" w:author="Diaz,Renata M" w:date="2020-06-11T15:21:00Z">
              <w:rPr>
                <w:rFonts w:ascii="Times New Roman" w:eastAsia="Times New Roman" w:hAnsi="Times New Roman" w:cs="Times New Roman"/>
                <w:sz w:val="24"/>
                <w:szCs w:val="24"/>
              </w:rPr>
            </w:rPrChange>
          </w:rPr>
          <w:delText>For skewness, we see somewhat more variation</w:delText>
        </w:r>
        <w:r w:rsidR="005701CD" w:rsidRPr="00C97458" w:rsidDel="00377BF9">
          <w:rPr>
            <w:rFonts w:asciiTheme="majorHAnsi" w:eastAsia="Times New Roman" w:hAnsiTheme="majorHAnsi" w:cstheme="majorHAnsi"/>
            <w:rPrChange w:id="4272" w:author="Diaz,Renata M" w:date="2020-06-11T15:21:00Z">
              <w:rPr>
                <w:rFonts w:ascii="Times New Roman" w:eastAsia="Times New Roman" w:hAnsi="Times New Roman" w:cs="Times New Roman"/>
                <w:sz w:val="24"/>
                <w:szCs w:val="24"/>
              </w:rPr>
            </w:rPrChange>
          </w:rPr>
          <w:delText>, and</w:delText>
        </w:r>
      </w:del>
      <w:del w:id="4273" w:author="Diaz,Renata M" w:date="2020-05-17T15:56:00Z">
        <w:r w:rsidR="005701CD" w:rsidRPr="00C97458" w:rsidDel="00B257A8">
          <w:rPr>
            <w:rFonts w:asciiTheme="majorHAnsi" w:eastAsia="Times New Roman" w:hAnsiTheme="majorHAnsi" w:cstheme="majorHAnsi"/>
            <w:rPrChange w:id="4274" w:author="Diaz,Renata M" w:date="2020-06-11T15:21:00Z">
              <w:rPr>
                <w:rFonts w:ascii="Times New Roman" w:eastAsia="Times New Roman" w:hAnsi="Times New Roman" w:cs="Times New Roman"/>
                <w:sz w:val="24"/>
                <w:szCs w:val="24"/>
              </w:rPr>
            </w:rPrChange>
          </w:rPr>
          <w:delText xml:space="preserve"> s</w:delText>
        </w:r>
        <w:r w:rsidR="00CB1B9B" w:rsidRPr="00C97458" w:rsidDel="00B257A8">
          <w:rPr>
            <w:rFonts w:asciiTheme="majorHAnsi" w:eastAsia="Times New Roman" w:hAnsiTheme="majorHAnsi" w:cstheme="majorHAnsi"/>
            <w:rPrChange w:id="4275" w:author="Diaz,Renata M" w:date="2020-06-11T15:21:00Z">
              <w:rPr>
                <w:rFonts w:ascii="Times New Roman" w:eastAsia="Times New Roman" w:hAnsi="Times New Roman" w:cs="Times New Roman"/>
                <w:sz w:val="24"/>
                <w:szCs w:val="24"/>
              </w:rPr>
            </w:rPrChange>
          </w:rPr>
          <w:delText xml:space="preserve">ome SADs do become </w:delText>
        </w:r>
        <w:r w:rsidR="00CB1B9B" w:rsidRPr="00C97458" w:rsidDel="00B257A8">
          <w:rPr>
            <w:rFonts w:asciiTheme="majorHAnsi" w:eastAsia="Times New Roman" w:hAnsiTheme="majorHAnsi" w:cstheme="majorHAnsi"/>
            <w:i/>
            <w:iCs/>
            <w:rPrChange w:id="4276" w:author="Diaz,Renata M" w:date="2020-06-11T15:21:00Z">
              <w:rPr>
                <w:rFonts w:ascii="Times New Roman" w:eastAsia="Times New Roman" w:hAnsi="Times New Roman" w:cs="Times New Roman"/>
                <w:i/>
                <w:iCs/>
                <w:sz w:val="24"/>
                <w:szCs w:val="24"/>
              </w:rPr>
            </w:rPrChange>
          </w:rPr>
          <w:delText xml:space="preserve">less </w:delText>
        </w:r>
        <w:r w:rsidR="00CB1B9B" w:rsidRPr="00C97458" w:rsidDel="00B257A8">
          <w:rPr>
            <w:rFonts w:asciiTheme="majorHAnsi" w:eastAsia="Times New Roman" w:hAnsiTheme="majorHAnsi" w:cstheme="majorHAnsi"/>
            <w:rPrChange w:id="4277" w:author="Diaz,Renata M" w:date="2020-06-11T15:21: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C97458" w:rsidDel="00B257A8">
          <w:rPr>
            <w:rFonts w:asciiTheme="majorHAnsi" w:eastAsia="Times New Roman" w:hAnsiTheme="majorHAnsi" w:cstheme="majorHAnsi"/>
            <w:rPrChange w:id="4278" w:author="Diaz,Renata M" w:date="2020-06-11T15:21:00Z">
              <w:rPr>
                <w:rFonts w:ascii="Times New Roman" w:eastAsia="Times New Roman" w:hAnsi="Times New Roman" w:cs="Times New Roman"/>
                <w:sz w:val="24"/>
                <w:szCs w:val="24"/>
              </w:rPr>
            </w:rPrChange>
          </w:rPr>
          <w:delText>(</w:delText>
        </w:r>
        <w:r w:rsidR="00D63920" w:rsidRPr="00C97458" w:rsidDel="00B257A8">
          <w:rPr>
            <w:rFonts w:asciiTheme="majorHAnsi" w:hAnsiTheme="majorHAnsi" w:cstheme="majorHAnsi"/>
            <w:rPrChange w:id="4279" w:author="Diaz,Renata M" w:date="2020-06-11T15:21:00Z">
              <w:rPr/>
            </w:rPrChange>
          </w:rPr>
          <w:fldChar w:fldCharType="begin"/>
        </w:r>
        <w:r w:rsidR="00D63920" w:rsidRPr="00C97458" w:rsidDel="00B257A8">
          <w:rPr>
            <w:rFonts w:asciiTheme="majorHAnsi" w:hAnsiTheme="majorHAnsi" w:cstheme="majorHAnsi"/>
            <w:rPrChange w:id="4280" w:author="Diaz,Renata M" w:date="2020-06-11T15:21:00Z">
              <w:rPr/>
            </w:rPrChange>
          </w:rPr>
          <w:delInstrText xml:space="preserve"> HYPERLINK \l "_Figure_13:_Skewness" </w:delInstrText>
        </w:r>
        <w:r w:rsidR="00D63920" w:rsidRPr="00C97458" w:rsidDel="00B257A8">
          <w:rPr>
            <w:rFonts w:asciiTheme="majorHAnsi" w:hAnsiTheme="majorHAnsi" w:cstheme="majorHAnsi"/>
            <w:rPrChange w:id="4281" w:author="Diaz,Renata M" w:date="2020-06-11T15:21:00Z">
              <w:rPr>
                <w:rStyle w:val="Hyperlink"/>
                <w:rFonts w:ascii="Times New Roman" w:eastAsia="Times New Roman" w:hAnsi="Times New Roman" w:cs="Times New Roman"/>
                <w:sz w:val="24"/>
                <w:szCs w:val="24"/>
              </w:rPr>
            </w:rPrChange>
          </w:rPr>
          <w:fldChar w:fldCharType="separate"/>
        </w:r>
        <w:r w:rsidR="00076125" w:rsidRPr="00C97458" w:rsidDel="00B257A8">
          <w:rPr>
            <w:rStyle w:val="Hyperlink"/>
            <w:rFonts w:asciiTheme="majorHAnsi" w:eastAsia="Times New Roman" w:hAnsiTheme="majorHAnsi" w:cstheme="majorHAnsi"/>
            <w:rPrChange w:id="4282" w:author="Diaz,Renata M" w:date="2020-06-11T15:21:00Z">
              <w:rPr>
                <w:rStyle w:val="Hyperlink"/>
                <w:rFonts w:ascii="Times New Roman" w:eastAsia="Times New Roman" w:hAnsi="Times New Roman" w:cs="Times New Roman"/>
                <w:sz w:val="24"/>
                <w:szCs w:val="24"/>
              </w:rPr>
            </w:rPrChange>
          </w:rPr>
          <w:delText>Fig 13</w:delText>
        </w:r>
        <w:r w:rsidR="00D63920" w:rsidRPr="00C97458" w:rsidDel="00B257A8">
          <w:rPr>
            <w:rStyle w:val="Hyperlink"/>
            <w:rFonts w:asciiTheme="majorHAnsi" w:eastAsia="Times New Roman" w:hAnsiTheme="majorHAnsi" w:cstheme="majorHAnsi"/>
            <w:rPrChange w:id="4283" w:author="Diaz,Renata M" w:date="2020-06-11T15:21:00Z">
              <w:rPr>
                <w:rStyle w:val="Hyperlink"/>
                <w:rFonts w:ascii="Times New Roman" w:eastAsia="Times New Roman" w:hAnsi="Times New Roman" w:cs="Times New Roman"/>
                <w:sz w:val="24"/>
                <w:szCs w:val="24"/>
              </w:rPr>
            </w:rPrChange>
          </w:rPr>
          <w:fldChar w:fldCharType="end"/>
        </w:r>
        <w:r w:rsidR="00076125" w:rsidRPr="00C97458" w:rsidDel="00B257A8">
          <w:rPr>
            <w:rFonts w:asciiTheme="majorHAnsi" w:eastAsia="Times New Roman" w:hAnsiTheme="majorHAnsi" w:cstheme="majorHAnsi"/>
            <w:rPrChange w:id="4284" w:author="Diaz,Renata M" w:date="2020-06-11T15:21:00Z">
              <w:rPr>
                <w:rFonts w:ascii="Times New Roman" w:eastAsia="Times New Roman" w:hAnsi="Times New Roman" w:cs="Times New Roman"/>
                <w:sz w:val="24"/>
                <w:szCs w:val="24"/>
              </w:rPr>
            </w:rPrChange>
          </w:rPr>
          <w:delText xml:space="preserve">) </w:delText>
        </w:r>
        <w:r w:rsidR="00CB1B9B" w:rsidRPr="00C97458" w:rsidDel="00B257A8">
          <w:rPr>
            <w:rFonts w:asciiTheme="majorHAnsi" w:eastAsia="Times New Roman" w:hAnsiTheme="majorHAnsi" w:cstheme="majorHAnsi"/>
            <w:rPrChange w:id="4285" w:author="Diaz,Renata M" w:date="2020-06-11T15:21:00Z">
              <w:rPr>
                <w:rFonts w:ascii="Times New Roman" w:eastAsia="Times New Roman" w:hAnsi="Times New Roman" w:cs="Times New Roman"/>
                <w:sz w:val="24"/>
                <w:szCs w:val="24"/>
              </w:rPr>
            </w:rPrChange>
          </w:rPr>
          <w:delText>and communities that are species-rich but have low average abundance</w:delText>
        </w:r>
        <w:r w:rsidR="00076125" w:rsidRPr="00C97458" w:rsidDel="00B257A8">
          <w:rPr>
            <w:rFonts w:asciiTheme="majorHAnsi" w:eastAsia="Times New Roman" w:hAnsiTheme="majorHAnsi" w:cstheme="majorHAnsi"/>
            <w:rPrChange w:id="4286" w:author="Diaz,Renata M" w:date="2020-06-11T15:21:00Z">
              <w:rPr>
                <w:rFonts w:ascii="Times New Roman" w:eastAsia="Times New Roman" w:hAnsi="Times New Roman" w:cs="Times New Roman"/>
                <w:sz w:val="24"/>
                <w:szCs w:val="24"/>
              </w:rPr>
            </w:rPrChange>
          </w:rPr>
          <w:delText xml:space="preserve"> (</w:delText>
        </w:r>
        <w:r w:rsidR="00D63920" w:rsidRPr="00C97458" w:rsidDel="00B257A8">
          <w:rPr>
            <w:rFonts w:asciiTheme="majorHAnsi" w:hAnsiTheme="majorHAnsi" w:cstheme="majorHAnsi"/>
            <w:rPrChange w:id="4287" w:author="Diaz,Renata M" w:date="2020-06-11T15:21:00Z">
              <w:rPr/>
            </w:rPrChange>
          </w:rPr>
          <w:fldChar w:fldCharType="begin"/>
        </w:r>
        <w:r w:rsidR="00D63920" w:rsidRPr="00C97458" w:rsidDel="00B257A8">
          <w:rPr>
            <w:rFonts w:asciiTheme="majorHAnsi" w:hAnsiTheme="majorHAnsi" w:cstheme="majorHAnsi"/>
            <w:rPrChange w:id="4288" w:author="Diaz,Renata M" w:date="2020-06-11T15:21:00Z">
              <w:rPr/>
            </w:rPrChange>
          </w:rPr>
          <w:delInstrText xml:space="preserve"> HYPERLINK \l "_Figure_14:_Skewness" </w:delInstrText>
        </w:r>
        <w:r w:rsidR="00D63920" w:rsidRPr="00C97458" w:rsidDel="00B257A8">
          <w:rPr>
            <w:rFonts w:asciiTheme="majorHAnsi" w:hAnsiTheme="majorHAnsi" w:cstheme="majorHAnsi"/>
            <w:rPrChange w:id="4289" w:author="Diaz,Renata M" w:date="2020-06-11T15:21:00Z">
              <w:rPr>
                <w:rStyle w:val="Hyperlink"/>
                <w:rFonts w:ascii="Times New Roman" w:eastAsia="Times New Roman" w:hAnsi="Times New Roman" w:cs="Times New Roman"/>
                <w:sz w:val="24"/>
                <w:szCs w:val="24"/>
              </w:rPr>
            </w:rPrChange>
          </w:rPr>
          <w:fldChar w:fldCharType="separate"/>
        </w:r>
        <w:r w:rsidR="00076125" w:rsidRPr="00C97458" w:rsidDel="00B257A8">
          <w:rPr>
            <w:rStyle w:val="Hyperlink"/>
            <w:rFonts w:asciiTheme="majorHAnsi" w:eastAsia="Times New Roman" w:hAnsiTheme="majorHAnsi" w:cstheme="majorHAnsi"/>
            <w:rPrChange w:id="4290" w:author="Diaz,Renata M" w:date="2020-06-11T15:21:00Z">
              <w:rPr>
                <w:rStyle w:val="Hyperlink"/>
                <w:rFonts w:ascii="Times New Roman" w:eastAsia="Times New Roman" w:hAnsi="Times New Roman" w:cs="Times New Roman"/>
                <w:sz w:val="24"/>
                <w:szCs w:val="24"/>
              </w:rPr>
            </w:rPrChange>
          </w:rPr>
          <w:delText>Fig 14</w:delText>
        </w:r>
        <w:r w:rsidR="00D63920" w:rsidRPr="00C97458" w:rsidDel="00B257A8">
          <w:rPr>
            <w:rStyle w:val="Hyperlink"/>
            <w:rFonts w:asciiTheme="majorHAnsi" w:eastAsia="Times New Roman" w:hAnsiTheme="majorHAnsi" w:cstheme="majorHAnsi"/>
            <w:rPrChange w:id="4291" w:author="Diaz,Renata M" w:date="2020-06-11T15:21:00Z">
              <w:rPr>
                <w:rStyle w:val="Hyperlink"/>
                <w:rFonts w:ascii="Times New Roman" w:eastAsia="Times New Roman" w:hAnsi="Times New Roman" w:cs="Times New Roman"/>
                <w:sz w:val="24"/>
                <w:szCs w:val="24"/>
              </w:rPr>
            </w:rPrChange>
          </w:rPr>
          <w:fldChar w:fldCharType="end"/>
        </w:r>
        <w:r w:rsidR="00076125" w:rsidRPr="00C97458" w:rsidDel="00B257A8">
          <w:rPr>
            <w:rFonts w:asciiTheme="majorHAnsi" w:eastAsia="Times New Roman" w:hAnsiTheme="majorHAnsi" w:cstheme="majorHAnsi"/>
            <w:rPrChange w:id="4292" w:author="Diaz,Renata M" w:date="2020-06-11T15:21:00Z">
              <w:rPr>
                <w:rFonts w:ascii="Times New Roman" w:eastAsia="Times New Roman" w:hAnsi="Times New Roman" w:cs="Times New Roman"/>
                <w:sz w:val="24"/>
                <w:szCs w:val="24"/>
              </w:rPr>
            </w:rPrChange>
          </w:rPr>
          <w:delText>)</w:delText>
        </w:r>
        <w:r w:rsidR="00CB1B9B" w:rsidRPr="00C97458" w:rsidDel="00B257A8">
          <w:rPr>
            <w:rFonts w:asciiTheme="majorHAnsi" w:eastAsia="Times New Roman" w:hAnsiTheme="majorHAnsi" w:cstheme="majorHAnsi"/>
            <w:rPrChange w:id="4293" w:author="Diaz,Renata M" w:date="2020-06-11T15:21:00Z">
              <w:rPr>
                <w:rFonts w:ascii="Times New Roman" w:eastAsia="Times New Roman" w:hAnsi="Times New Roman" w:cs="Times New Roman"/>
                <w:sz w:val="24"/>
                <w:szCs w:val="24"/>
              </w:rPr>
            </w:rPrChange>
          </w:rPr>
          <w:delText xml:space="preserve">. </w:delText>
        </w:r>
      </w:del>
      <w:del w:id="4294" w:author="Diaz,Renata M" w:date="2020-06-08T16:21:00Z">
        <w:r w:rsidR="00CE67E4" w:rsidRPr="00C97458" w:rsidDel="009977B6">
          <w:rPr>
            <w:rFonts w:asciiTheme="majorHAnsi" w:eastAsia="Times New Roman" w:hAnsiTheme="majorHAnsi" w:cstheme="majorHAnsi"/>
            <w:rPrChange w:id="4295" w:author="Diaz,Renata M" w:date="2020-06-11T15:21:00Z">
              <w:rPr>
                <w:rFonts w:ascii="Times New Roman" w:eastAsia="Times New Roman" w:hAnsi="Times New Roman" w:cs="Times New Roman"/>
                <w:sz w:val="24"/>
                <w:szCs w:val="24"/>
              </w:rPr>
            </w:rPrChange>
          </w:rPr>
          <w:delText xml:space="preserve">Correcting for rarefaction, overall </w:delText>
        </w:r>
      </w:del>
      <w:del w:id="4296" w:author="Diaz,Renata M" w:date="2020-05-17T15:58:00Z">
        <w:r w:rsidR="00CE67E4" w:rsidRPr="00C97458" w:rsidDel="001545BE">
          <w:rPr>
            <w:rFonts w:asciiTheme="majorHAnsi" w:eastAsia="Times New Roman" w:hAnsiTheme="majorHAnsi" w:cstheme="majorHAnsi"/>
            <w:rPrChange w:id="4297" w:author="Diaz,Renata M" w:date="2020-06-11T15:21:00Z">
              <w:rPr>
                <w:rFonts w:ascii="Times New Roman" w:eastAsia="Times New Roman" w:hAnsi="Times New Roman" w:cs="Times New Roman"/>
                <w:sz w:val="24"/>
                <w:szCs w:val="24"/>
              </w:rPr>
            </w:rPrChange>
          </w:rPr>
          <w:delText>10</w:delText>
        </w:r>
      </w:del>
      <w:del w:id="4298" w:author="Diaz,Renata M" w:date="2020-06-08T16:21:00Z">
        <w:r w:rsidR="00CE67E4" w:rsidRPr="00C97458" w:rsidDel="009977B6">
          <w:rPr>
            <w:rFonts w:asciiTheme="majorHAnsi" w:eastAsia="Times New Roman" w:hAnsiTheme="majorHAnsi" w:cstheme="majorHAnsi"/>
            <w:rPrChange w:id="4299" w:author="Diaz,Renata M" w:date="2020-06-11T15:21:00Z">
              <w:rPr>
                <w:rFonts w:ascii="Times New Roman" w:eastAsia="Times New Roman" w:hAnsi="Times New Roman" w:cs="Times New Roman"/>
                <w:sz w:val="24"/>
                <w:szCs w:val="24"/>
              </w:rPr>
            </w:rPrChange>
          </w:rPr>
          <w:delText>% of SADs are more skewed than 95% of their feasible sets</w:delText>
        </w:r>
        <w:r w:rsidR="00673314" w:rsidRPr="00C97458" w:rsidDel="009977B6">
          <w:rPr>
            <w:rFonts w:asciiTheme="majorHAnsi" w:eastAsia="Times New Roman" w:hAnsiTheme="majorHAnsi" w:cstheme="majorHAnsi"/>
            <w:rPrChange w:id="4300" w:author="Diaz,Renata M" w:date="2020-06-11T15:21:00Z">
              <w:rPr>
                <w:rFonts w:ascii="Times New Roman" w:eastAsia="Times New Roman" w:hAnsi="Times New Roman" w:cs="Times New Roman"/>
                <w:sz w:val="24"/>
                <w:szCs w:val="24"/>
              </w:rPr>
            </w:rPrChange>
          </w:rPr>
          <w:delText xml:space="preserve"> </w:delText>
        </w:r>
      </w:del>
      <w:del w:id="4301" w:author="Diaz,Renata M" w:date="2020-05-17T15:59:00Z">
        <w:r w:rsidR="00673314" w:rsidRPr="00C97458" w:rsidDel="001545BE">
          <w:rPr>
            <w:rFonts w:asciiTheme="majorHAnsi" w:eastAsia="Times New Roman" w:hAnsiTheme="majorHAnsi" w:cstheme="majorHAnsi"/>
            <w:rPrChange w:id="4302" w:author="Diaz,Renata M" w:date="2020-06-11T15:21:00Z">
              <w:rPr>
                <w:rFonts w:ascii="Times New Roman" w:eastAsia="Times New Roman" w:hAnsi="Times New Roman" w:cs="Times New Roman"/>
                <w:sz w:val="24"/>
                <w:szCs w:val="24"/>
              </w:rPr>
            </w:rPrChange>
          </w:rPr>
          <w:delText>(</w:delText>
        </w:r>
        <w:r w:rsidR="00D63920" w:rsidRPr="00C97458" w:rsidDel="001545BE">
          <w:rPr>
            <w:rFonts w:asciiTheme="majorHAnsi" w:hAnsiTheme="majorHAnsi" w:cstheme="majorHAnsi"/>
            <w:rPrChange w:id="4303" w:author="Diaz,Renata M" w:date="2020-06-11T15:21:00Z">
              <w:rPr/>
            </w:rPrChange>
          </w:rPr>
          <w:fldChar w:fldCharType="begin"/>
        </w:r>
        <w:r w:rsidR="00D63920" w:rsidRPr="00C97458" w:rsidDel="001545BE">
          <w:rPr>
            <w:rFonts w:asciiTheme="majorHAnsi" w:hAnsiTheme="majorHAnsi" w:cstheme="majorHAnsi"/>
            <w:rPrChange w:id="4304" w:author="Diaz,Renata M" w:date="2020-06-11T15:21:00Z">
              <w:rPr/>
            </w:rPrChange>
          </w:rPr>
          <w:delInstrText xml:space="preserve"> HYPERLINK \l "_Figure_15:_Rarefied" </w:delInstrText>
        </w:r>
        <w:r w:rsidR="00D63920" w:rsidRPr="00C97458" w:rsidDel="001545BE">
          <w:rPr>
            <w:rFonts w:asciiTheme="majorHAnsi" w:hAnsiTheme="majorHAnsi" w:cstheme="majorHAnsi"/>
            <w:rPrChange w:id="4305" w:author="Diaz,Renata M" w:date="2020-06-11T15:21:00Z">
              <w:rPr>
                <w:rStyle w:val="Hyperlink"/>
                <w:rFonts w:ascii="Times New Roman" w:eastAsia="Times New Roman" w:hAnsi="Times New Roman" w:cs="Times New Roman"/>
                <w:sz w:val="24"/>
                <w:szCs w:val="24"/>
              </w:rPr>
            </w:rPrChange>
          </w:rPr>
          <w:fldChar w:fldCharType="separate"/>
        </w:r>
        <w:r w:rsidR="00673314" w:rsidRPr="00C97458" w:rsidDel="001545BE">
          <w:rPr>
            <w:rStyle w:val="Hyperlink"/>
            <w:rFonts w:asciiTheme="majorHAnsi" w:eastAsia="Times New Roman" w:hAnsiTheme="majorHAnsi" w:cstheme="majorHAnsi"/>
            <w:rPrChange w:id="4306" w:author="Diaz,Renata M" w:date="2020-06-11T15:21:00Z">
              <w:rPr>
                <w:rStyle w:val="Hyperlink"/>
                <w:rFonts w:ascii="Times New Roman" w:eastAsia="Times New Roman" w:hAnsi="Times New Roman" w:cs="Times New Roman"/>
                <w:sz w:val="24"/>
                <w:szCs w:val="24"/>
              </w:rPr>
            </w:rPrChange>
          </w:rPr>
          <w:delText>Fig 15</w:delText>
        </w:r>
        <w:r w:rsidR="00D63920" w:rsidRPr="00C97458" w:rsidDel="001545BE">
          <w:rPr>
            <w:rStyle w:val="Hyperlink"/>
            <w:rFonts w:asciiTheme="majorHAnsi" w:eastAsia="Times New Roman" w:hAnsiTheme="majorHAnsi" w:cstheme="majorHAnsi"/>
            <w:rPrChange w:id="4307" w:author="Diaz,Renata M" w:date="2020-06-11T15:21:00Z">
              <w:rPr>
                <w:rStyle w:val="Hyperlink"/>
                <w:rFonts w:ascii="Times New Roman" w:eastAsia="Times New Roman" w:hAnsi="Times New Roman" w:cs="Times New Roman"/>
                <w:sz w:val="24"/>
                <w:szCs w:val="24"/>
              </w:rPr>
            </w:rPrChange>
          </w:rPr>
          <w:fldChar w:fldCharType="end"/>
        </w:r>
        <w:r w:rsidR="00673314" w:rsidRPr="00C97458" w:rsidDel="001545BE">
          <w:rPr>
            <w:rFonts w:asciiTheme="majorHAnsi" w:eastAsia="Times New Roman" w:hAnsiTheme="majorHAnsi" w:cstheme="majorHAnsi"/>
            <w:rPrChange w:id="4308" w:author="Diaz,Renata M" w:date="2020-06-11T15:21:00Z">
              <w:rPr>
                <w:rFonts w:ascii="Times New Roman" w:eastAsia="Times New Roman" w:hAnsi="Times New Roman" w:cs="Times New Roman"/>
                <w:sz w:val="24"/>
                <w:szCs w:val="24"/>
              </w:rPr>
            </w:rPrChange>
          </w:rPr>
          <w:delText>)</w:delText>
        </w:r>
        <w:r w:rsidR="00CE67E4" w:rsidRPr="00C97458" w:rsidDel="001545BE">
          <w:rPr>
            <w:rFonts w:asciiTheme="majorHAnsi" w:eastAsia="Times New Roman" w:hAnsiTheme="majorHAnsi" w:cstheme="majorHAnsi"/>
            <w:rPrChange w:id="4309" w:author="Diaz,Renata M" w:date="2020-06-11T15:21:00Z">
              <w:rPr>
                <w:rFonts w:ascii="Times New Roman" w:eastAsia="Times New Roman" w:hAnsi="Times New Roman" w:cs="Times New Roman"/>
                <w:sz w:val="24"/>
                <w:szCs w:val="24"/>
              </w:rPr>
            </w:rPrChange>
          </w:rPr>
          <w:delText xml:space="preserve">, </w:delText>
        </w:r>
      </w:del>
      <w:del w:id="4310" w:author="Diaz,Renata M" w:date="2020-06-08T16:21:00Z">
        <w:r w:rsidR="00CE67E4" w:rsidRPr="00C97458" w:rsidDel="009977B6">
          <w:rPr>
            <w:rFonts w:asciiTheme="majorHAnsi" w:eastAsia="Times New Roman" w:hAnsiTheme="majorHAnsi" w:cstheme="majorHAnsi"/>
            <w:rPrChange w:id="4311" w:author="Diaz,Renata M" w:date="2020-06-11T15:21:00Z">
              <w:rPr>
                <w:rFonts w:ascii="Times New Roman" w:eastAsia="Times New Roman" w:hAnsi="Times New Roman" w:cs="Times New Roman"/>
                <w:sz w:val="24"/>
                <w:szCs w:val="24"/>
              </w:rPr>
            </w:rPrChange>
          </w:rPr>
          <w:delText xml:space="preserve">and </w:delText>
        </w:r>
      </w:del>
      <w:del w:id="4312" w:author="Diaz,Renata M" w:date="2020-05-17T15:59:00Z">
        <w:r w:rsidR="00CE67E4" w:rsidRPr="00C97458" w:rsidDel="001545BE">
          <w:rPr>
            <w:rFonts w:asciiTheme="majorHAnsi" w:eastAsia="Times New Roman" w:hAnsiTheme="majorHAnsi" w:cstheme="majorHAnsi"/>
            <w:rPrChange w:id="4313" w:author="Diaz,Renata M" w:date="2020-06-11T15:21:00Z">
              <w:rPr>
                <w:rFonts w:ascii="Times New Roman" w:eastAsia="Times New Roman" w:hAnsi="Times New Roman" w:cs="Times New Roman"/>
                <w:sz w:val="24"/>
                <w:szCs w:val="24"/>
              </w:rPr>
            </w:rPrChange>
          </w:rPr>
          <w:delText>20</w:delText>
        </w:r>
      </w:del>
      <w:del w:id="4314" w:author="Diaz,Renata M" w:date="2020-06-08T16:21:00Z">
        <w:r w:rsidR="00CE67E4" w:rsidRPr="00C97458" w:rsidDel="009977B6">
          <w:rPr>
            <w:rFonts w:asciiTheme="majorHAnsi" w:eastAsia="Times New Roman" w:hAnsiTheme="majorHAnsi" w:cstheme="majorHAnsi"/>
            <w:rPrChange w:id="4315" w:author="Diaz,Renata M" w:date="2020-06-11T15:21:00Z">
              <w:rPr>
                <w:rFonts w:ascii="Times New Roman" w:eastAsia="Times New Roman" w:hAnsi="Times New Roman" w:cs="Times New Roman"/>
                <w:sz w:val="24"/>
                <w:szCs w:val="24"/>
              </w:rPr>
            </w:rPrChange>
          </w:rPr>
          <w:delText>% are less even than 95% of their feasible sets</w:delText>
        </w:r>
      </w:del>
      <w:del w:id="4316" w:author="Diaz,Renata M" w:date="2020-05-17T15:59:00Z">
        <w:r w:rsidR="00673314" w:rsidRPr="00C97458" w:rsidDel="001545BE">
          <w:rPr>
            <w:rFonts w:asciiTheme="majorHAnsi" w:eastAsia="Times New Roman" w:hAnsiTheme="majorHAnsi" w:cstheme="majorHAnsi"/>
            <w:rPrChange w:id="4317" w:author="Diaz,Renata M" w:date="2020-06-11T15:21:00Z">
              <w:rPr>
                <w:rFonts w:ascii="Times New Roman" w:eastAsia="Times New Roman" w:hAnsi="Times New Roman" w:cs="Times New Roman"/>
                <w:sz w:val="24"/>
                <w:szCs w:val="24"/>
              </w:rPr>
            </w:rPrChange>
          </w:rPr>
          <w:delText xml:space="preserve"> (</w:delText>
        </w:r>
        <w:r w:rsidR="00D63920" w:rsidRPr="00C97458" w:rsidDel="001545BE">
          <w:rPr>
            <w:rFonts w:asciiTheme="majorHAnsi" w:hAnsiTheme="majorHAnsi" w:cstheme="majorHAnsi"/>
            <w:rPrChange w:id="4318" w:author="Diaz,Renata M" w:date="2020-06-11T15:21:00Z">
              <w:rPr/>
            </w:rPrChange>
          </w:rPr>
          <w:fldChar w:fldCharType="begin"/>
        </w:r>
        <w:r w:rsidR="00D63920" w:rsidRPr="00C97458" w:rsidDel="001545BE">
          <w:rPr>
            <w:rFonts w:asciiTheme="majorHAnsi" w:hAnsiTheme="majorHAnsi" w:cstheme="majorHAnsi"/>
            <w:rPrChange w:id="4319" w:author="Diaz,Renata M" w:date="2020-06-11T15:21:00Z">
              <w:rPr/>
            </w:rPrChange>
          </w:rPr>
          <w:delInstrText xml:space="preserve"> HYPERLINK \l "_Figure_16:_Rarefied" </w:delInstrText>
        </w:r>
        <w:r w:rsidR="00D63920" w:rsidRPr="00C97458" w:rsidDel="001545BE">
          <w:rPr>
            <w:rFonts w:asciiTheme="majorHAnsi" w:hAnsiTheme="majorHAnsi" w:cstheme="majorHAnsi"/>
            <w:rPrChange w:id="4320" w:author="Diaz,Renata M" w:date="2020-06-11T15:21:00Z">
              <w:rPr>
                <w:rStyle w:val="Hyperlink"/>
                <w:rFonts w:ascii="Times New Roman" w:eastAsia="Times New Roman" w:hAnsi="Times New Roman" w:cs="Times New Roman"/>
                <w:sz w:val="24"/>
                <w:szCs w:val="24"/>
              </w:rPr>
            </w:rPrChange>
          </w:rPr>
          <w:fldChar w:fldCharType="separate"/>
        </w:r>
        <w:r w:rsidR="00673314" w:rsidRPr="00C97458" w:rsidDel="001545BE">
          <w:rPr>
            <w:rStyle w:val="Hyperlink"/>
            <w:rFonts w:asciiTheme="majorHAnsi" w:eastAsia="Times New Roman" w:hAnsiTheme="majorHAnsi" w:cstheme="majorHAnsi"/>
            <w:rPrChange w:id="4321" w:author="Diaz,Renata M" w:date="2020-06-11T15:21:00Z">
              <w:rPr>
                <w:rStyle w:val="Hyperlink"/>
                <w:rFonts w:ascii="Times New Roman" w:eastAsia="Times New Roman" w:hAnsi="Times New Roman" w:cs="Times New Roman"/>
                <w:sz w:val="24"/>
                <w:szCs w:val="24"/>
              </w:rPr>
            </w:rPrChange>
          </w:rPr>
          <w:delText>Fig 16</w:delText>
        </w:r>
        <w:r w:rsidR="00D63920" w:rsidRPr="00C97458" w:rsidDel="001545BE">
          <w:rPr>
            <w:rStyle w:val="Hyperlink"/>
            <w:rFonts w:asciiTheme="majorHAnsi" w:eastAsia="Times New Roman" w:hAnsiTheme="majorHAnsi" w:cstheme="majorHAnsi"/>
            <w:rPrChange w:id="4322" w:author="Diaz,Renata M" w:date="2020-06-11T15:21:00Z">
              <w:rPr>
                <w:rStyle w:val="Hyperlink"/>
                <w:rFonts w:ascii="Times New Roman" w:eastAsia="Times New Roman" w:hAnsi="Times New Roman" w:cs="Times New Roman"/>
                <w:sz w:val="24"/>
                <w:szCs w:val="24"/>
              </w:rPr>
            </w:rPrChange>
          </w:rPr>
          <w:fldChar w:fldCharType="end"/>
        </w:r>
        <w:r w:rsidR="00673314" w:rsidRPr="00C97458" w:rsidDel="001545BE">
          <w:rPr>
            <w:rFonts w:asciiTheme="majorHAnsi" w:eastAsia="Times New Roman" w:hAnsiTheme="majorHAnsi" w:cstheme="majorHAnsi"/>
            <w:rPrChange w:id="4323" w:author="Diaz,Renata M" w:date="2020-06-11T15:21:00Z">
              <w:rPr>
                <w:rFonts w:ascii="Times New Roman" w:eastAsia="Times New Roman" w:hAnsi="Times New Roman" w:cs="Times New Roman"/>
                <w:sz w:val="24"/>
                <w:szCs w:val="24"/>
              </w:rPr>
            </w:rPrChange>
          </w:rPr>
          <w:delText>)</w:delText>
        </w:r>
        <w:r w:rsidR="00CE67E4" w:rsidRPr="00C97458" w:rsidDel="001545BE">
          <w:rPr>
            <w:rFonts w:asciiTheme="majorHAnsi" w:eastAsia="Times New Roman" w:hAnsiTheme="majorHAnsi" w:cstheme="majorHAnsi"/>
            <w:rPrChange w:id="4324" w:author="Diaz,Renata M" w:date="2020-06-11T15:21:00Z">
              <w:rPr>
                <w:rFonts w:ascii="Times New Roman" w:eastAsia="Times New Roman" w:hAnsi="Times New Roman" w:cs="Times New Roman"/>
                <w:sz w:val="24"/>
                <w:szCs w:val="24"/>
              </w:rPr>
            </w:rPrChange>
          </w:rPr>
          <w:delText xml:space="preserve">. </w:delText>
        </w:r>
        <w:r w:rsidR="0051603B" w:rsidRPr="00C97458" w:rsidDel="001545BE">
          <w:rPr>
            <w:rFonts w:asciiTheme="majorHAnsi" w:eastAsia="Times New Roman" w:hAnsiTheme="majorHAnsi" w:cstheme="majorHAnsi"/>
            <w:rPrChange w:id="4325" w:author="Diaz,Renata M" w:date="2020-06-11T15:21: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C97458" w:rsidDel="001545BE">
          <w:rPr>
            <w:rFonts w:asciiTheme="majorHAnsi" w:eastAsia="Times New Roman" w:hAnsiTheme="majorHAnsi" w:cstheme="majorHAnsi"/>
            <w:rPrChange w:id="4326" w:author="Diaz,Renata M" w:date="2020-06-11T15:21:00Z">
              <w:rPr>
                <w:rFonts w:ascii="Times New Roman" w:eastAsia="Times New Roman" w:hAnsi="Times New Roman" w:cs="Times New Roman"/>
                <w:sz w:val="24"/>
                <w:szCs w:val="24"/>
              </w:rPr>
            </w:rPrChange>
          </w:rPr>
          <w:delText xml:space="preserve">only </w:delText>
        </w:r>
        <w:r w:rsidR="0051603B" w:rsidRPr="00C97458" w:rsidDel="001545BE">
          <w:rPr>
            <w:rFonts w:asciiTheme="majorHAnsi" w:eastAsia="Times New Roman" w:hAnsiTheme="majorHAnsi" w:cstheme="majorHAnsi"/>
            <w:rPrChange w:id="4327" w:author="Diaz,Renata M" w:date="2020-06-11T15:21:00Z">
              <w:rPr>
                <w:rFonts w:ascii="Times New Roman" w:eastAsia="Times New Roman" w:hAnsi="Times New Roman" w:cs="Times New Roman"/>
                <w:sz w:val="24"/>
                <w:szCs w:val="24"/>
              </w:rPr>
            </w:rPrChange>
          </w:rPr>
          <w:delText xml:space="preserve">the largest </w:delText>
        </w:r>
        <w:r w:rsidR="0006004F" w:rsidRPr="00C97458" w:rsidDel="001545BE">
          <w:rPr>
            <w:rFonts w:asciiTheme="majorHAnsi" w:eastAsia="Times New Roman" w:hAnsiTheme="majorHAnsi" w:cstheme="majorHAnsi"/>
            <w:rPrChange w:id="4328" w:author="Diaz,Renata M" w:date="2020-06-11T15:21:00Z">
              <w:rPr>
                <w:rFonts w:ascii="Times New Roman" w:eastAsia="Times New Roman" w:hAnsi="Times New Roman" w:cs="Times New Roman"/>
                <w:sz w:val="24"/>
                <w:szCs w:val="24"/>
              </w:rPr>
            </w:rPrChange>
          </w:rPr>
          <w:delText>3</w:delText>
        </w:r>
        <w:r w:rsidR="0051603B" w:rsidRPr="00C97458" w:rsidDel="001545BE">
          <w:rPr>
            <w:rFonts w:asciiTheme="majorHAnsi" w:eastAsia="Times New Roman" w:hAnsiTheme="majorHAnsi" w:cstheme="majorHAnsi"/>
            <w:rPrChange w:id="4329" w:author="Diaz,Renata M" w:date="2020-06-11T15:21: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C97458" w:rsidDel="001545BE">
          <w:rPr>
            <w:rFonts w:asciiTheme="majorHAnsi" w:eastAsia="Times New Roman" w:hAnsiTheme="majorHAnsi" w:cstheme="majorHAnsi"/>
            <w:rPrChange w:id="4330" w:author="Diaz,Renata M" w:date="2020-06-11T15:21:00Z">
              <w:rPr>
                <w:rFonts w:ascii="Times New Roman" w:eastAsia="Times New Roman" w:hAnsi="Times New Roman" w:cs="Times New Roman"/>
                <w:sz w:val="24"/>
                <w:szCs w:val="24"/>
              </w:rPr>
            </w:rPrChange>
          </w:rPr>
          <w:delText xml:space="preserve">s </w:delText>
        </w:r>
        <w:r w:rsidR="002105E9" w:rsidRPr="00C97458" w:rsidDel="001545BE">
          <w:rPr>
            <w:rFonts w:asciiTheme="majorHAnsi" w:eastAsia="Times New Roman" w:hAnsiTheme="majorHAnsi" w:cstheme="majorHAnsi"/>
            <w:rPrChange w:id="4331" w:author="Diaz,Renata M" w:date="2020-06-11T15:21:00Z">
              <w:rPr>
                <w:rFonts w:ascii="Times New Roman" w:eastAsia="Times New Roman" w:hAnsi="Times New Roman" w:cs="Times New Roman"/>
                <w:sz w:val="24"/>
                <w:szCs w:val="24"/>
              </w:rPr>
            </w:rPrChange>
          </w:rPr>
          <w:delText>(</w:delText>
        </w:r>
        <w:r w:rsidR="00D63920" w:rsidRPr="00C97458" w:rsidDel="001545BE">
          <w:rPr>
            <w:rFonts w:asciiTheme="majorHAnsi" w:hAnsiTheme="majorHAnsi" w:cstheme="majorHAnsi"/>
            <w:rPrChange w:id="4332" w:author="Diaz,Renata M" w:date="2020-06-11T15:21:00Z">
              <w:rPr/>
            </w:rPrChange>
          </w:rPr>
          <w:fldChar w:fldCharType="begin"/>
        </w:r>
        <w:r w:rsidR="00D63920" w:rsidRPr="00C97458" w:rsidDel="001545BE">
          <w:rPr>
            <w:rFonts w:asciiTheme="majorHAnsi" w:hAnsiTheme="majorHAnsi" w:cstheme="majorHAnsi"/>
            <w:rPrChange w:id="4333" w:author="Diaz,Renata M" w:date="2020-06-11T15:21:00Z">
              <w:rPr/>
            </w:rPrChange>
          </w:rPr>
          <w:delInstrText xml:space="preserve"> HYPERLINK \l "_Table_2:_Proportion" </w:delInstrText>
        </w:r>
        <w:r w:rsidR="00D63920" w:rsidRPr="00C97458" w:rsidDel="001545BE">
          <w:rPr>
            <w:rFonts w:asciiTheme="majorHAnsi" w:hAnsiTheme="majorHAnsi" w:cstheme="majorHAnsi"/>
            <w:rPrChange w:id="4334" w:author="Diaz,Renata M" w:date="2020-06-11T15:21:00Z">
              <w:rPr>
                <w:rStyle w:val="Hyperlink"/>
                <w:rFonts w:ascii="Times New Roman" w:eastAsia="Times New Roman" w:hAnsi="Times New Roman" w:cs="Times New Roman"/>
                <w:sz w:val="24"/>
                <w:szCs w:val="24"/>
              </w:rPr>
            </w:rPrChange>
          </w:rPr>
          <w:fldChar w:fldCharType="separate"/>
        </w:r>
        <w:r w:rsidR="002105E9" w:rsidRPr="00C97458" w:rsidDel="001545BE">
          <w:rPr>
            <w:rStyle w:val="Hyperlink"/>
            <w:rFonts w:asciiTheme="majorHAnsi" w:eastAsia="Times New Roman" w:hAnsiTheme="majorHAnsi" w:cstheme="majorHAnsi"/>
            <w:rPrChange w:id="4335" w:author="Diaz,Renata M" w:date="2020-06-11T15:21:00Z">
              <w:rPr>
                <w:rStyle w:val="Hyperlink"/>
                <w:rFonts w:ascii="Times New Roman" w:eastAsia="Times New Roman" w:hAnsi="Times New Roman" w:cs="Times New Roman"/>
                <w:sz w:val="24"/>
                <w:szCs w:val="24"/>
              </w:rPr>
            </w:rPrChange>
          </w:rPr>
          <w:delText>Table 2</w:delText>
        </w:r>
        <w:r w:rsidR="00D63920" w:rsidRPr="00C97458" w:rsidDel="001545BE">
          <w:rPr>
            <w:rStyle w:val="Hyperlink"/>
            <w:rFonts w:asciiTheme="majorHAnsi" w:eastAsia="Times New Roman" w:hAnsiTheme="majorHAnsi" w:cstheme="majorHAnsi"/>
            <w:rPrChange w:id="4336" w:author="Diaz,Renata M" w:date="2020-06-11T15:21:00Z">
              <w:rPr>
                <w:rStyle w:val="Hyperlink"/>
                <w:rFonts w:ascii="Times New Roman" w:eastAsia="Times New Roman" w:hAnsi="Times New Roman" w:cs="Times New Roman"/>
                <w:sz w:val="24"/>
                <w:szCs w:val="24"/>
              </w:rPr>
            </w:rPrChange>
          </w:rPr>
          <w:fldChar w:fldCharType="end"/>
        </w:r>
        <w:r w:rsidR="002105E9" w:rsidRPr="00C97458" w:rsidDel="001545BE">
          <w:rPr>
            <w:rFonts w:asciiTheme="majorHAnsi" w:eastAsia="Times New Roman" w:hAnsiTheme="majorHAnsi" w:cstheme="majorHAnsi"/>
            <w:rPrChange w:id="4337" w:author="Diaz,Renata M" w:date="2020-06-11T15:21:00Z">
              <w:rPr>
                <w:rFonts w:ascii="Times New Roman" w:eastAsia="Times New Roman" w:hAnsi="Times New Roman" w:cs="Times New Roman"/>
                <w:sz w:val="24"/>
                <w:szCs w:val="24"/>
              </w:rPr>
            </w:rPrChange>
          </w:rPr>
          <w:delText>)</w:delText>
        </w:r>
      </w:del>
      <w:del w:id="4338" w:author="Diaz,Renata M" w:date="2020-06-08T16:21:00Z">
        <w:r w:rsidR="0051603B" w:rsidRPr="00C97458" w:rsidDel="009977B6">
          <w:rPr>
            <w:rFonts w:asciiTheme="majorHAnsi" w:eastAsia="Times New Roman" w:hAnsiTheme="majorHAnsi" w:cstheme="majorHAnsi"/>
            <w:rPrChange w:id="4339" w:author="Diaz,Renata M" w:date="2020-06-11T15:21:00Z">
              <w:rPr>
                <w:rFonts w:ascii="Times New Roman" w:eastAsia="Times New Roman" w:hAnsi="Times New Roman" w:cs="Times New Roman"/>
                <w:sz w:val="24"/>
                <w:szCs w:val="24"/>
              </w:rPr>
            </w:rPrChange>
          </w:rPr>
          <w:delText xml:space="preserve">. </w:delText>
        </w:r>
      </w:del>
    </w:p>
    <w:p w14:paraId="649337C1" w14:textId="3E2A8292" w:rsidR="00CB691B" w:rsidRPr="00C97458" w:rsidDel="009977B6" w:rsidRDefault="00CB691B">
      <w:pPr>
        <w:rPr>
          <w:del w:id="4340" w:author="Diaz,Renata M" w:date="2020-06-08T16:21:00Z"/>
          <w:rFonts w:asciiTheme="majorHAnsi" w:eastAsia="Times New Roman" w:hAnsiTheme="majorHAnsi" w:cstheme="majorHAnsi"/>
          <w:b/>
          <w:bCs/>
          <w:rPrChange w:id="4341" w:author="Diaz,Renata M" w:date="2020-06-11T15:21:00Z">
            <w:rPr>
              <w:del w:id="4342" w:author="Diaz,Renata M" w:date="2020-06-08T16:21:00Z"/>
              <w:rFonts w:ascii="Times New Roman" w:eastAsia="Times New Roman" w:hAnsi="Times New Roman" w:cs="Times New Roman"/>
              <w:b/>
              <w:bCs/>
              <w:sz w:val="24"/>
              <w:szCs w:val="24"/>
            </w:rPr>
          </w:rPrChange>
        </w:rPr>
      </w:pPr>
      <w:del w:id="4343" w:author="Diaz,Renata M" w:date="2020-06-08T16:21:00Z">
        <w:r w:rsidRPr="00C97458" w:rsidDel="009977B6">
          <w:rPr>
            <w:rFonts w:asciiTheme="majorHAnsi" w:eastAsia="Times New Roman" w:hAnsiTheme="majorHAnsi" w:cstheme="majorHAnsi"/>
            <w:b/>
            <w:bCs/>
            <w:rPrChange w:id="4344" w:author="Diaz,Renata M" w:date="2020-06-11T15:21:00Z">
              <w:rPr>
                <w:rFonts w:ascii="Times New Roman" w:eastAsia="Times New Roman" w:hAnsi="Times New Roman" w:cs="Times New Roman"/>
                <w:b/>
                <w:bCs/>
                <w:sz w:val="24"/>
                <w:szCs w:val="24"/>
              </w:rPr>
            </w:rPrChange>
          </w:rPr>
          <w:delText>Discussion</w:delText>
        </w:r>
      </w:del>
    </w:p>
    <w:p w14:paraId="46A785F9" w14:textId="5C71283C" w:rsidR="00F516A4" w:rsidRPr="00C97458" w:rsidDel="000736DD" w:rsidRDefault="0011723A" w:rsidP="0011723A">
      <w:pPr>
        <w:rPr>
          <w:del w:id="4345" w:author="Diaz,Renata M" w:date="2020-04-13T17:02:00Z"/>
          <w:rFonts w:asciiTheme="majorHAnsi" w:eastAsia="Times New Roman" w:hAnsiTheme="majorHAnsi" w:cstheme="majorHAnsi"/>
          <w:rPrChange w:id="4346" w:author="Diaz,Renata M" w:date="2020-06-11T15:21:00Z">
            <w:rPr>
              <w:del w:id="4347" w:author="Diaz,Renata M" w:date="2020-04-13T17:02:00Z"/>
              <w:rFonts w:ascii="Times New Roman" w:eastAsia="Times New Roman" w:hAnsi="Times New Roman" w:cs="Times New Roman"/>
              <w:sz w:val="24"/>
              <w:szCs w:val="24"/>
            </w:rPr>
          </w:rPrChange>
        </w:rPr>
      </w:pPr>
      <w:moveToRangeStart w:id="4348" w:author="Diaz,Renata M" w:date="2020-04-13T17:03:00Z" w:name="move37689801"/>
      <w:moveTo w:id="4349" w:author="Diaz,Renata M" w:date="2020-04-13T17:03:00Z">
        <w:del w:id="4350" w:author="Diaz,Renata M" w:date="2020-06-08T16:21:00Z">
          <w:r w:rsidRPr="00C97458" w:rsidDel="009977B6">
            <w:rPr>
              <w:rFonts w:asciiTheme="majorHAnsi" w:eastAsia="Times New Roman" w:hAnsiTheme="majorHAnsi" w:cstheme="majorHAnsi"/>
              <w:rPrChange w:id="4351" w:author="Diaz,Renata M" w:date="2020-06-11T15:21:00Z">
                <w:rPr>
                  <w:rFonts w:ascii="Times New Roman" w:eastAsia="Times New Roman" w:hAnsi="Times New Roman" w:cs="Times New Roman"/>
                  <w:sz w:val="24"/>
                  <w:szCs w:val="24"/>
                </w:rPr>
              </w:rPrChange>
            </w:rPr>
            <w:delText xml:space="preserve">We can be confident that, for </w:delText>
          </w:r>
        </w:del>
        <w:del w:id="4352" w:author="Diaz,Renata M" w:date="2020-05-17T16:08:00Z">
          <w:r w:rsidRPr="00C97458" w:rsidDel="00B618C3">
            <w:rPr>
              <w:rFonts w:asciiTheme="majorHAnsi" w:eastAsia="Times New Roman" w:hAnsiTheme="majorHAnsi" w:cstheme="majorHAnsi"/>
              <w:rPrChange w:id="4353" w:author="Diaz,Renata M" w:date="2020-06-11T15:21:00Z">
                <w:rPr>
                  <w:rFonts w:ascii="Times New Roman" w:eastAsia="Times New Roman" w:hAnsi="Times New Roman" w:cs="Times New Roman"/>
                  <w:sz w:val="24"/>
                  <w:szCs w:val="24"/>
                </w:rPr>
              </w:rPrChange>
            </w:rPr>
            <w:delText>communities with large feasible sets</w:delText>
          </w:r>
        </w:del>
        <w:del w:id="4354" w:author="Diaz,Renata M" w:date="2020-06-08T16:21:00Z">
          <w:r w:rsidRPr="00C97458" w:rsidDel="009977B6">
            <w:rPr>
              <w:rFonts w:asciiTheme="majorHAnsi" w:eastAsia="Times New Roman" w:hAnsiTheme="majorHAnsi" w:cstheme="majorHAnsi"/>
              <w:rPrChange w:id="4355" w:author="Diaz,Renata M" w:date="2020-06-11T15:21:00Z">
                <w:rPr>
                  <w:rFonts w:ascii="Times New Roman" w:eastAsia="Times New Roman" w:hAnsi="Times New Roman" w:cs="Times New Roman"/>
                  <w:sz w:val="24"/>
                  <w:szCs w:val="24"/>
                </w:rPr>
              </w:rPrChange>
            </w:rPr>
            <w:delText xml:space="preserve">, more SADs are </w:delText>
          </w:r>
        </w:del>
        <w:del w:id="4356" w:author="Diaz,Renata M" w:date="2020-04-20T17:11:00Z">
          <w:r w:rsidRPr="00C97458" w:rsidDel="00227F96">
            <w:rPr>
              <w:rFonts w:asciiTheme="majorHAnsi" w:eastAsia="Times New Roman" w:hAnsiTheme="majorHAnsi" w:cstheme="majorHAnsi"/>
              <w:rPrChange w:id="4357" w:author="Diaz,Renata M" w:date="2020-06-11T15:21:00Z">
                <w:rPr>
                  <w:rFonts w:ascii="Times New Roman" w:eastAsia="Times New Roman" w:hAnsi="Times New Roman" w:cs="Times New Roman"/>
                  <w:sz w:val="24"/>
                  <w:szCs w:val="24"/>
                </w:rPr>
              </w:rPrChange>
            </w:rPr>
            <w:delText>highly</w:delText>
          </w:r>
        </w:del>
        <w:del w:id="4358" w:author="Diaz,Renata M" w:date="2020-06-08T16:21:00Z">
          <w:r w:rsidRPr="00C97458" w:rsidDel="009977B6">
            <w:rPr>
              <w:rFonts w:asciiTheme="majorHAnsi" w:eastAsia="Times New Roman" w:hAnsiTheme="majorHAnsi" w:cstheme="majorHAnsi"/>
              <w:rPrChange w:id="4359" w:author="Diaz,Renata M" w:date="2020-06-11T15:21: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4360" w:author="Diaz,Renata M" w:date="2020-04-13T17:03:00Z">
          <w:r w:rsidRPr="00C97458" w:rsidDel="0011723A">
            <w:rPr>
              <w:rFonts w:asciiTheme="majorHAnsi" w:eastAsia="Times New Roman" w:hAnsiTheme="majorHAnsi" w:cstheme="majorHAnsi"/>
              <w:rPrChange w:id="4361" w:author="Diaz,Renata M" w:date="2020-06-11T15:21:00Z">
                <w:rPr>
                  <w:rFonts w:ascii="Times New Roman" w:eastAsia="Times New Roman" w:hAnsi="Times New Roman" w:cs="Times New Roman"/>
                  <w:sz w:val="24"/>
                  <w:szCs w:val="24"/>
                </w:rPr>
              </w:rPrChange>
            </w:rPr>
            <w:delText>.</w:delText>
          </w:r>
        </w:del>
        <w:del w:id="4362" w:author="Diaz,Renata M" w:date="2020-06-08T16:21:00Z">
          <w:r w:rsidRPr="00C97458" w:rsidDel="009977B6">
            <w:rPr>
              <w:rFonts w:asciiTheme="majorHAnsi" w:eastAsia="Times New Roman" w:hAnsiTheme="majorHAnsi" w:cstheme="majorHAnsi"/>
              <w:rPrChange w:id="4363" w:author="Diaz,Renata M" w:date="2020-06-11T15:21:00Z">
                <w:rPr>
                  <w:rFonts w:ascii="Times New Roman" w:eastAsia="Times New Roman" w:hAnsi="Times New Roman" w:cs="Times New Roman"/>
                  <w:sz w:val="24"/>
                  <w:szCs w:val="24"/>
                </w:rPr>
              </w:rPrChange>
            </w:rPr>
            <w:delText xml:space="preserve"> </w:delText>
          </w:r>
        </w:del>
      </w:moveTo>
      <w:moveToRangeStart w:id="4364" w:author="Diaz,Renata M" w:date="2020-04-13T16:56:00Z" w:name="move37689417"/>
      <w:moveToRangeEnd w:id="4348"/>
      <w:moveTo w:id="4365" w:author="Diaz,Renata M" w:date="2020-04-13T16:56:00Z">
        <w:del w:id="4366" w:author="Diaz,Renata M" w:date="2020-04-13T16:59:00Z">
          <w:r w:rsidR="00F516A4" w:rsidRPr="00C97458" w:rsidDel="0011723A">
            <w:rPr>
              <w:rFonts w:asciiTheme="majorHAnsi" w:eastAsia="Times New Roman" w:hAnsiTheme="majorHAnsi" w:cstheme="majorHAnsi"/>
              <w:rPrChange w:id="4367" w:author="Diaz,Renata M" w:date="2020-06-11T15:21: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4364"/>
    <w:p w14:paraId="219B72F0" w14:textId="7A4F579E" w:rsidR="00562B35" w:rsidRPr="00C97458" w:rsidDel="00C5358C" w:rsidRDefault="00562B35">
      <w:pPr>
        <w:rPr>
          <w:del w:id="4368" w:author="Diaz,Renata M" w:date="2020-04-13T17:12:00Z"/>
          <w:rFonts w:asciiTheme="majorHAnsi" w:eastAsia="Times New Roman" w:hAnsiTheme="majorHAnsi" w:cstheme="majorHAnsi"/>
          <w:rPrChange w:id="4369" w:author="Diaz,Renata M" w:date="2020-06-11T15:21:00Z">
            <w:rPr>
              <w:del w:id="4370" w:author="Diaz,Renata M" w:date="2020-04-13T17:12:00Z"/>
              <w:rFonts w:ascii="Times New Roman" w:eastAsia="Times New Roman" w:hAnsi="Times New Roman" w:cs="Times New Roman"/>
              <w:sz w:val="24"/>
              <w:szCs w:val="24"/>
            </w:rPr>
          </w:rPrChange>
        </w:rPr>
      </w:pPr>
      <w:del w:id="4371" w:author="Diaz,Renata M" w:date="2020-04-13T16:49:00Z">
        <w:r w:rsidRPr="00C97458" w:rsidDel="00C01C75">
          <w:rPr>
            <w:rFonts w:asciiTheme="majorHAnsi" w:eastAsia="Times New Roman" w:hAnsiTheme="majorHAnsi" w:cstheme="majorHAnsi"/>
            <w:rPrChange w:id="4372" w:author="Diaz,Renata M" w:date="2020-06-11T15:21: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4373" w:author="Diaz,Renata M" w:date="2020-04-13T17:02:00Z">
        <w:r w:rsidRPr="00C97458" w:rsidDel="0011723A">
          <w:rPr>
            <w:rFonts w:asciiTheme="majorHAnsi" w:eastAsia="Times New Roman" w:hAnsiTheme="majorHAnsi" w:cstheme="majorHAnsi"/>
            <w:rPrChange w:id="4374" w:author="Diaz,Renata M" w:date="2020-06-11T15:21: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C97458" w:rsidDel="0011723A">
          <w:rPr>
            <w:rFonts w:asciiTheme="majorHAnsi" w:eastAsia="Times New Roman" w:hAnsiTheme="majorHAnsi" w:cstheme="majorHAnsi"/>
            <w:rPrChange w:id="4375" w:author="Diaz,Renata M" w:date="2020-06-11T15:21:00Z">
              <w:rPr>
                <w:rFonts w:ascii="Times New Roman" w:eastAsia="Times New Roman" w:hAnsi="Times New Roman" w:cs="Times New Roman"/>
                <w:sz w:val="24"/>
                <w:szCs w:val="24"/>
              </w:rPr>
            </w:rPrChange>
          </w:rPr>
          <w:delText>a</w:delText>
        </w:r>
        <w:r w:rsidRPr="00C97458" w:rsidDel="0011723A">
          <w:rPr>
            <w:rFonts w:asciiTheme="majorHAnsi" w:eastAsia="Times New Roman" w:hAnsiTheme="majorHAnsi" w:cstheme="majorHAnsi"/>
            <w:rPrChange w:id="4376" w:author="Diaz,Renata M" w:date="2020-06-11T15:21:00Z">
              <w:rPr>
                <w:rFonts w:ascii="Times New Roman" w:eastAsia="Times New Roman" w:hAnsi="Times New Roman" w:cs="Times New Roman"/>
                <w:sz w:val="24"/>
                <w:szCs w:val="24"/>
              </w:rPr>
            </w:rPrChange>
          </w:rPr>
          <w:delText xml:space="preserve"> statistical by-product of allocating individuals into species. </w:delText>
        </w:r>
        <w:r w:rsidRPr="00C97458" w:rsidDel="0011723A">
          <w:rPr>
            <w:rFonts w:asciiTheme="majorHAnsi" w:eastAsia="Times New Roman" w:hAnsiTheme="majorHAnsi" w:cstheme="majorHAnsi"/>
            <w:i/>
            <w:iCs/>
            <w:rPrChange w:id="4377" w:author="Diaz,Renata M" w:date="2020-06-11T15:21:00Z">
              <w:rPr>
                <w:rFonts w:ascii="Times New Roman" w:eastAsia="Times New Roman" w:hAnsi="Times New Roman" w:cs="Times New Roman"/>
                <w:i/>
                <w:iCs/>
                <w:sz w:val="24"/>
                <w:szCs w:val="24"/>
              </w:rPr>
            </w:rPrChange>
          </w:rPr>
          <w:delText>However</w:delText>
        </w:r>
        <w:r w:rsidRPr="00C97458" w:rsidDel="0011723A">
          <w:rPr>
            <w:rFonts w:asciiTheme="majorHAnsi" w:eastAsia="Times New Roman" w:hAnsiTheme="majorHAnsi" w:cstheme="majorHAnsi"/>
            <w:rPrChange w:id="4378" w:author="Diaz,Renata M" w:date="2020-06-11T15:21:00Z">
              <w:rPr>
                <w:rFonts w:ascii="Times New Roman" w:eastAsia="Times New Roman" w:hAnsi="Times New Roman" w:cs="Times New Roman"/>
                <w:sz w:val="24"/>
                <w:szCs w:val="24"/>
              </w:rPr>
            </w:rPrChange>
          </w:rPr>
          <w:delText>, we do indeed detect</w:delText>
        </w:r>
        <w:r w:rsidRPr="00C97458" w:rsidDel="0011723A">
          <w:rPr>
            <w:rFonts w:asciiTheme="majorHAnsi" w:eastAsia="Times New Roman" w:hAnsiTheme="majorHAnsi" w:cstheme="majorHAnsi"/>
            <w:i/>
            <w:iCs/>
            <w:rPrChange w:id="4379" w:author="Diaz,Renata M" w:date="2020-06-11T15:21:00Z">
              <w:rPr>
                <w:rFonts w:ascii="Times New Roman" w:eastAsia="Times New Roman" w:hAnsi="Times New Roman" w:cs="Times New Roman"/>
                <w:i/>
                <w:iCs/>
                <w:sz w:val="24"/>
                <w:szCs w:val="24"/>
              </w:rPr>
            </w:rPrChange>
          </w:rPr>
          <w:delText xml:space="preserve"> </w:delText>
        </w:r>
        <w:r w:rsidRPr="00C97458" w:rsidDel="0011723A">
          <w:rPr>
            <w:rFonts w:asciiTheme="majorHAnsi" w:eastAsia="Times New Roman" w:hAnsiTheme="majorHAnsi" w:cstheme="majorHAnsi"/>
            <w:rPrChange w:id="4380" w:author="Diaz,Renata M" w:date="2020-06-11T15:21: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C97458" w:rsidDel="0011723A">
          <w:rPr>
            <w:rFonts w:asciiTheme="majorHAnsi" w:eastAsia="Times New Roman" w:hAnsiTheme="majorHAnsi" w:cstheme="majorHAnsi"/>
            <w:rPrChange w:id="4381" w:author="Diaz,Renata M" w:date="2020-06-11T15:21:00Z">
              <w:rPr>
                <w:rFonts w:ascii="Times New Roman" w:eastAsia="Times New Roman" w:hAnsi="Times New Roman" w:cs="Times New Roman"/>
                <w:sz w:val="24"/>
                <w:szCs w:val="24"/>
              </w:rPr>
            </w:rPrChange>
          </w:rPr>
          <w:delText>from statistical noise</w:delText>
        </w:r>
        <w:r w:rsidR="009C1DAF" w:rsidRPr="00C97458" w:rsidDel="0011723A">
          <w:rPr>
            <w:rFonts w:asciiTheme="majorHAnsi" w:eastAsia="Times New Roman" w:hAnsiTheme="majorHAnsi" w:cstheme="majorHAnsi"/>
            <w:rPrChange w:id="4382" w:author="Diaz,Renata M" w:date="2020-06-11T15:21:00Z">
              <w:rPr>
                <w:rFonts w:ascii="Times New Roman" w:eastAsia="Times New Roman" w:hAnsi="Times New Roman" w:cs="Times New Roman"/>
                <w:sz w:val="24"/>
                <w:szCs w:val="24"/>
              </w:rPr>
            </w:rPrChange>
          </w:rPr>
          <w:delText xml:space="preserve">. </w:delText>
        </w:r>
      </w:del>
      <w:moveFromRangeStart w:id="4383" w:author="Diaz,Renata M" w:date="2020-04-13T16:56:00Z" w:name="move37689417"/>
      <w:moveFrom w:id="4384" w:author="Diaz,Renata M" w:date="2020-04-13T16:56:00Z">
        <w:del w:id="4385" w:author="Diaz,Renata M" w:date="2020-04-13T17:02:00Z">
          <w:r w:rsidR="009C1DAF" w:rsidRPr="00C97458" w:rsidDel="0011723A">
            <w:rPr>
              <w:rFonts w:asciiTheme="majorHAnsi" w:eastAsia="Times New Roman" w:hAnsiTheme="majorHAnsi" w:cstheme="majorHAnsi"/>
              <w:rPrChange w:id="4386" w:author="Diaz,Renata M" w:date="2020-06-11T15:21:00Z">
                <w:rPr>
                  <w:rFonts w:ascii="Times New Roman" w:eastAsia="Times New Roman" w:hAnsi="Times New Roman" w:cs="Times New Roman"/>
                  <w:sz w:val="24"/>
                  <w:szCs w:val="24"/>
                </w:rPr>
              </w:rPrChange>
            </w:rPr>
            <w:delText>Th</w:delText>
          </w:r>
          <w:r w:rsidR="004D39B7" w:rsidRPr="00C97458" w:rsidDel="0011723A">
            <w:rPr>
              <w:rFonts w:asciiTheme="majorHAnsi" w:eastAsia="Times New Roman" w:hAnsiTheme="majorHAnsi" w:cstheme="majorHAnsi"/>
              <w:rPrChange w:id="4387" w:author="Diaz,Renata M" w:date="2020-06-11T15:21:00Z">
                <w:rPr>
                  <w:rFonts w:ascii="Times New Roman" w:eastAsia="Times New Roman" w:hAnsi="Times New Roman" w:cs="Times New Roman"/>
                  <w:sz w:val="24"/>
                  <w:szCs w:val="24"/>
                </w:rPr>
              </w:rPrChange>
            </w:rPr>
            <w:delText xml:space="preserve">is signal </w:delText>
          </w:r>
          <w:r w:rsidR="00C523D3" w:rsidRPr="00C97458" w:rsidDel="0011723A">
            <w:rPr>
              <w:rFonts w:asciiTheme="majorHAnsi" w:eastAsia="Times New Roman" w:hAnsiTheme="majorHAnsi" w:cstheme="majorHAnsi"/>
              <w:rPrChange w:id="4388" w:author="Diaz,Renata M" w:date="2020-06-11T15:21:00Z">
                <w:rPr>
                  <w:rFonts w:ascii="Times New Roman" w:eastAsia="Times New Roman" w:hAnsi="Times New Roman" w:cs="Times New Roman"/>
                  <w:sz w:val="24"/>
                  <w:szCs w:val="24"/>
                </w:rPr>
              </w:rPrChange>
            </w:rPr>
            <w:delText>may be the signature of non</w:delText>
          </w:r>
          <w:r w:rsidR="00363F09" w:rsidRPr="00C97458" w:rsidDel="0011723A">
            <w:rPr>
              <w:rFonts w:asciiTheme="majorHAnsi" w:eastAsia="Times New Roman" w:hAnsiTheme="majorHAnsi" w:cstheme="majorHAnsi"/>
              <w:rPrChange w:id="4389" w:author="Diaz,Renata M" w:date="2020-06-11T15:21:00Z">
                <w:rPr>
                  <w:rFonts w:ascii="Times New Roman" w:eastAsia="Times New Roman" w:hAnsi="Times New Roman" w:cs="Times New Roman"/>
                  <w:sz w:val="24"/>
                  <w:szCs w:val="24"/>
                </w:rPr>
              </w:rPrChange>
            </w:rPr>
            <w:delText>random</w:delText>
          </w:r>
          <w:r w:rsidR="00C523D3" w:rsidRPr="00C97458" w:rsidDel="0011723A">
            <w:rPr>
              <w:rFonts w:asciiTheme="majorHAnsi" w:eastAsia="Times New Roman" w:hAnsiTheme="majorHAnsi" w:cstheme="majorHAnsi"/>
              <w:rPrChange w:id="4390" w:author="Diaz,Renata M" w:date="2020-06-11T15:21:00Z">
                <w:rPr>
                  <w:rFonts w:ascii="Times New Roman" w:eastAsia="Times New Roman" w:hAnsi="Times New Roman" w:cs="Times New Roman"/>
                  <w:sz w:val="24"/>
                  <w:szCs w:val="24"/>
                </w:rPr>
              </w:rPrChange>
            </w:rPr>
            <w:delText xml:space="preserve"> processes operating on communities</w:delText>
          </w:r>
          <w:r w:rsidR="009C1DAF" w:rsidRPr="00C97458" w:rsidDel="0011723A">
            <w:rPr>
              <w:rFonts w:asciiTheme="majorHAnsi" w:eastAsia="Times New Roman" w:hAnsiTheme="majorHAnsi" w:cstheme="majorHAnsi"/>
              <w:rPrChange w:id="4391" w:author="Diaz,Renata M" w:date="2020-06-11T15:21:00Z">
                <w:rPr>
                  <w:rFonts w:ascii="Times New Roman" w:eastAsia="Times New Roman" w:hAnsi="Times New Roman" w:cs="Times New Roman"/>
                  <w:sz w:val="24"/>
                  <w:szCs w:val="24"/>
                </w:rPr>
              </w:rPrChange>
            </w:rPr>
            <w:delText>, and</w:delText>
          </w:r>
          <w:r w:rsidR="0084335E" w:rsidRPr="00C97458" w:rsidDel="0011723A">
            <w:rPr>
              <w:rFonts w:asciiTheme="majorHAnsi" w:eastAsia="Times New Roman" w:hAnsiTheme="majorHAnsi" w:cstheme="majorHAnsi"/>
              <w:rPrChange w:id="4392" w:author="Diaz,Renata M" w:date="2020-06-11T15:21:00Z">
                <w:rPr>
                  <w:rFonts w:ascii="Times New Roman" w:eastAsia="Times New Roman" w:hAnsi="Times New Roman" w:cs="Times New Roman"/>
                  <w:sz w:val="24"/>
                  <w:szCs w:val="24"/>
                </w:rPr>
              </w:rPrChange>
            </w:rPr>
            <w:delText xml:space="preserve"> may provide traction for using the SAD to develop and evaluate </w:delText>
          </w:r>
          <w:r w:rsidR="005D0408" w:rsidRPr="00C97458" w:rsidDel="0011723A">
            <w:rPr>
              <w:rFonts w:asciiTheme="majorHAnsi" w:eastAsia="Times New Roman" w:hAnsiTheme="majorHAnsi" w:cstheme="majorHAnsi"/>
              <w:rPrChange w:id="4393" w:author="Diaz,Renata M" w:date="2020-06-11T15:21:00Z">
                <w:rPr>
                  <w:rFonts w:ascii="Times New Roman" w:eastAsia="Times New Roman" w:hAnsi="Times New Roman" w:cs="Times New Roman"/>
                  <w:sz w:val="24"/>
                  <w:szCs w:val="24"/>
                </w:rPr>
              </w:rPrChange>
            </w:rPr>
            <w:delText>theoretical predictions.</w:delText>
          </w:r>
        </w:del>
      </w:moveFrom>
      <w:moveFromRangeEnd w:id="4383"/>
    </w:p>
    <w:p w14:paraId="0F66117A" w14:textId="321AEFB9" w:rsidR="00E5532B" w:rsidRPr="00C97458" w:rsidDel="00EC3006" w:rsidRDefault="00562B35">
      <w:pPr>
        <w:rPr>
          <w:del w:id="4394" w:author="Diaz,Renata M" w:date="2020-04-13T17:03:00Z"/>
          <w:rFonts w:asciiTheme="majorHAnsi" w:eastAsia="Times New Roman" w:hAnsiTheme="majorHAnsi" w:cstheme="majorHAnsi"/>
          <w:rPrChange w:id="4395" w:author="Diaz,Renata M" w:date="2020-06-11T15:21:00Z">
            <w:rPr>
              <w:del w:id="4396" w:author="Diaz,Renata M" w:date="2020-04-13T17:03:00Z"/>
              <w:rFonts w:ascii="Times New Roman" w:eastAsia="Times New Roman" w:hAnsi="Times New Roman" w:cs="Times New Roman"/>
              <w:sz w:val="24"/>
              <w:szCs w:val="24"/>
            </w:rPr>
          </w:rPrChange>
        </w:rPr>
      </w:pPr>
      <w:del w:id="4397" w:author="Diaz,Renata M" w:date="2020-04-13T17:03:00Z">
        <w:r w:rsidRPr="00C97458" w:rsidDel="00EC3006">
          <w:rPr>
            <w:rFonts w:asciiTheme="majorHAnsi" w:eastAsia="Times New Roman" w:hAnsiTheme="majorHAnsi" w:cstheme="majorHAnsi"/>
            <w:rPrChange w:id="4398" w:author="Diaz,Renata M" w:date="2020-06-11T15:21: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4399" w:author="Diaz,Renata M" w:date="2020-04-13T17:03:00Z" w:name="move37689801"/>
      <w:moveFrom w:id="4400" w:author="Diaz,Renata M" w:date="2020-04-13T17:03:00Z">
        <w:del w:id="4401" w:author="Diaz,Renata M" w:date="2020-04-13T17:03:00Z">
          <w:r w:rsidR="00005B03" w:rsidRPr="00C97458" w:rsidDel="00EC3006">
            <w:rPr>
              <w:rFonts w:asciiTheme="majorHAnsi" w:eastAsia="Times New Roman" w:hAnsiTheme="majorHAnsi" w:cstheme="majorHAnsi"/>
              <w:rPrChange w:id="4402" w:author="Diaz,Renata M" w:date="2020-06-11T15:21:00Z">
                <w:rPr>
                  <w:rFonts w:ascii="Times New Roman" w:eastAsia="Times New Roman" w:hAnsi="Times New Roman" w:cs="Times New Roman"/>
                  <w:sz w:val="24"/>
                  <w:szCs w:val="24"/>
                </w:rPr>
              </w:rPrChange>
            </w:rPr>
            <w:delText xml:space="preserve">We can be confident that, for communities with large feasible sets, </w:delText>
          </w:r>
          <w:r w:rsidRPr="00C97458" w:rsidDel="00EC3006">
            <w:rPr>
              <w:rFonts w:asciiTheme="majorHAnsi" w:eastAsia="Times New Roman" w:hAnsiTheme="majorHAnsi" w:cstheme="majorHAnsi"/>
              <w:rPrChange w:id="4403" w:author="Diaz,Renata M" w:date="2020-06-11T15:21:00Z">
                <w:rPr>
                  <w:rFonts w:ascii="Times New Roman" w:eastAsia="Times New Roman" w:hAnsi="Times New Roman" w:cs="Times New Roman"/>
                  <w:sz w:val="24"/>
                  <w:szCs w:val="24"/>
                </w:rPr>
              </w:rPrChange>
            </w:rPr>
            <w:delText xml:space="preserve">more </w:delText>
          </w:r>
          <w:r w:rsidR="00005B03" w:rsidRPr="00C97458" w:rsidDel="00EC3006">
            <w:rPr>
              <w:rFonts w:asciiTheme="majorHAnsi" w:eastAsia="Times New Roman" w:hAnsiTheme="majorHAnsi" w:cstheme="majorHAnsi"/>
              <w:rPrChange w:id="4404" w:author="Diaz,Renata M" w:date="2020-06-11T15:21: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4399"/>
      <w:del w:id="4405" w:author="Diaz,Renata M" w:date="2020-04-13T17:03:00Z">
        <w:r w:rsidR="00005B03" w:rsidRPr="00C97458" w:rsidDel="00EC3006">
          <w:rPr>
            <w:rFonts w:asciiTheme="majorHAnsi" w:eastAsia="Times New Roman" w:hAnsiTheme="majorHAnsi" w:cstheme="majorHAnsi"/>
            <w:rPrChange w:id="4406" w:author="Diaz,Renata M" w:date="2020-06-11T15:21: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C97458" w:rsidDel="00EC3006">
          <w:rPr>
            <w:rFonts w:asciiTheme="majorHAnsi" w:eastAsia="Times New Roman" w:hAnsiTheme="majorHAnsi" w:cstheme="majorHAnsi"/>
            <w:i/>
            <w:iCs/>
            <w:rPrChange w:id="4407" w:author="Diaz,Renata M" w:date="2020-06-11T15:21:00Z">
              <w:rPr>
                <w:rFonts w:ascii="Times New Roman" w:eastAsia="Times New Roman" w:hAnsi="Times New Roman" w:cs="Times New Roman"/>
                <w:i/>
                <w:iCs/>
                <w:sz w:val="24"/>
                <w:szCs w:val="24"/>
              </w:rPr>
            </w:rPrChange>
          </w:rPr>
          <w:delText xml:space="preserve">detect </w:delText>
        </w:r>
        <w:r w:rsidR="00005B03" w:rsidRPr="00C97458" w:rsidDel="00EC3006">
          <w:rPr>
            <w:rFonts w:asciiTheme="majorHAnsi" w:eastAsia="Times New Roman" w:hAnsiTheme="majorHAnsi" w:cstheme="majorHAnsi"/>
            <w:rPrChange w:id="4408" w:author="Diaz,Renata M" w:date="2020-06-11T15:21:00Z">
              <w:rPr>
                <w:rFonts w:ascii="Times New Roman" w:eastAsia="Times New Roman" w:hAnsi="Times New Roman" w:cs="Times New Roman"/>
                <w:sz w:val="24"/>
                <w:szCs w:val="24"/>
              </w:rPr>
            </w:rPrChange>
          </w:rPr>
          <w:delText xml:space="preserve">deviations that may </w:delText>
        </w:r>
        <w:commentRangeStart w:id="4409"/>
        <w:r w:rsidR="00005B03" w:rsidRPr="00C97458" w:rsidDel="00EC3006">
          <w:rPr>
            <w:rFonts w:asciiTheme="majorHAnsi" w:eastAsia="Times New Roman" w:hAnsiTheme="majorHAnsi" w:cstheme="majorHAnsi"/>
            <w:rPrChange w:id="4410" w:author="Diaz,Renata M" w:date="2020-06-11T15:21:00Z">
              <w:rPr>
                <w:rFonts w:ascii="Times New Roman" w:eastAsia="Times New Roman" w:hAnsi="Times New Roman" w:cs="Times New Roman"/>
                <w:sz w:val="24"/>
                <w:szCs w:val="24"/>
              </w:rPr>
            </w:rPrChange>
          </w:rPr>
          <w:delText>exist</w:delText>
        </w:r>
        <w:commentRangeEnd w:id="4409"/>
        <w:r w:rsidR="00B52E40" w:rsidRPr="00C97458" w:rsidDel="00EC3006">
          <w:rPr>
            <w:rStyle w:val="CommentReference"/>
            <w:rFonts w:asciiTheme="majorHAnsi" w:hAnsiTheme="majorHAnsi" w:cstheme="majorHAnsi"/>
            <w:sz w:val="22"/>
            <w:szCs w:val="22"/>
            <w:rPrChange w:id="4411" w:author="Diaz,Renata M" w:date="2020-06-11T15:21:00Z">
              <w:rPr>
                <w:rStyle w:val="CommentReference"/>
                <w:rFonts w:ascii="Times New Roman" w:hAnsi="Times New Roman" w:cs="Times New Roman"/>
              </w:rPr>
            </w:rPrChange>
          </w:rPr>
          <w:commentReference w:id="4409"/>
        </w:r>
        <w:r w:rsidR="0061290D" w:rsidRPr="00C97458" w:rsidDel="00EC3006">
          <w:rPr>
            <w:rFonts w:asciiTheme="majorHAnsi" w:eastAsia="Times New Roman" w:hAnsiTheme="majorHAnsi" w:cstheme="majorHAnsi"/>
            <w:rPrChange w:id="4412" w:author="Diaz,Renata M" w:date="2020-06-11T15:21:00Z">
              <w:rPr>
                <w:rFonts w:ascii="Times New Roman" w:eastAsia="Times New Roman" w:hAnsi="Times New Roman" w:cs="Times New Roman"/>
                <w:sz w:val="24"/>
                <w:szCs w:val="24"/>
              </w:rPr>
            </w:rPrChange>
          </w:rPr>
          <w:delText xml:space="preserve">. </w:delText>
        </w:r>
        <w:r w:rsidR="004C693E" w:rsidRPr="00C97458" w:rsidDel="00EC3006">
          <w:rPr>
            <w:rFonts w:asciiTheme="majorHAnsi" w:eastAsia="Times New Roman" w:hAnsiTheme="majorHAnsi" w:cstheme="majorHAnsi"/>
            <w:rPrChange w:id="4413" w:author="Diaz,Renata M" w:date="2020-06-11T15:21: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C97458" w:rsidDel="009977B6" w:rsidRDefault="00607A1F">
      <w:pPr>
        <w:rPr>
          <w:del w:id="4414" w:author="Diaz,Renata M" w:date="2020-06-08T16:21:00Z"/>
          <w:rFonts w:asciiTheme="majorHAnsi" w:eastAsia="Times New Roman" w:hAnsiTheme="majorHAnsi" w:cstheme="majorHAnsi"/>
          <w:rPrChange w:id="4415" w:author="Diaz,Renata M" w:date="2020-06-11T15:21:00Z">
            <w:rPr>
              <w:del w:id="4416" w:author="Diaz,Renata M" w:date="2020-06-08T16:21:00Z"/>
              <w:rFonts w:ascii="Times New Roman" w:eastAsia="Times New Roman" w:hAnsi="Times New Roman" w:cs="Times New Roman"/>
              <w:sz w:val="24"/>
              <w:szCs w:val="24"/>
            </w:rPr>
          </w:rPrChange>
        </w:rPr>
      </w:pPr>
      <w:del w:id="4417" w:author="Diaz,Renata M" w:date="2020-04-13T17:12:00Z">
        <w:r w:rsidRPr="00C97458" w:rsidDel="00C5358C">
          <w:rPr>
            <w:rFonts w:asciiTheme="majorHAnsi" w:eastAsia="Times New Roman" w:hAnsiTheme="majorHAnsi" w:cstheme="majorHAnsi"/>
            <w:rPrChange w:id="4418" w:author="Diaz,Renata M" w:date="2020-06-11T15:21:00Z">
              <w:rPr>
                <w:rFonts w:ascii="Times New Roman" w:eastAsia="Times New Roman" w:hAnsi="Times New Roman" w:cs="Times New Roman"/>
                <w:sz w:val="24"/>
                <w:szCs w:val="24"/>
              </w:rPr>
            </w:rPrChange>
          </w:rPr>
          <w:delText>Moving forward</w:delText>
        </w:r>
        <w:r w:rsidR="0084335E" w:rsidRPr="00C97458" w:rsidDel="00C5358C">
          <w:rPr>
            <w:rFonts w:asciiTheme="majorHAnsi" w:eastAsia="Times New Roman" w:hAnsiTheme="majorHAnsi" w:cstheme="majorHAnsi"/>
            <w:rPrChange w:id="4419" w:author="Diaz,Renata M" w:date="2020-06-11T15:21:00Z">
              <w:rPr>
                <w:rFonts w:ascii="Times New Roman" w:eastAsia="Times New Roman" w:hAnsi="Times New Roman" w:cs="Times New Roman"/>
                <w:sz w:val="24"/>
                <w:szCs w:val="24"/>
              </w:rPr>
            </w:rPrChange>
          </w:rPr>
          <w:delText xml:space="preserve">, </w:delText>
        </w:r>
        <w:r w:rsidR="003B024B" w:rsidRPr="00C97458" w:rsidDel="00C5358C">
          <w:rPr>
            <w:rFonts w:asciiTheme="majorHAnsi" w:eastAsia="Times New Roman" w:hAnsiTheme="majorHAnsi" w:cstheme="majorHAnsi"/>
            <w:rPrChange w:id="4420" w:author="Diaz,Renata M" w:date="2020-06-11T15:21:00Z">
              <w:rPr>
                <w:rFonts w:ascii="Times New Roman" w:eastAsia="Times New Roman" w:hAnsi="Times New Roman" w:cs="Times New Roman"/>
                <w:sz w:val="24"/>
                <w:szCs w:val="24"/>
              </w:rPr>
            </w:rPrChange>
          </w:rPr>
          <w:delText>we can focus</w:delText>
        </w:r>
        <w:r w:rsidR="0021470F" w:rsidRPr="00C97458" w:rsidDel="00C5358C">
          <w:rPr>
            <w:rFonts w:asciiTheme="majorHAnsi" w:eastAsia="Times New Roman" w:hAnsiTheme="majorHAnsi" w:cstheme="majorHAnsi"/>
            <w:rPrChange w:id="4421" w:author="Diaz,Renata M" w:date="2020-06-11T15:21: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C97458" w:rsidDel="00C5358C">
          <w:rPr>
            <w:rFonts w:asciiTheme="majorHAnsi" w:eastAsia="Times New Roman" w:hAnsiTheme="majorHAnsi" w:cstheme="majorHAnsi"/>
            <w:rPrChange w:id="4422" w:author="Diaz,Renata M" w:date="2020-06-11T15:21: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C97458" w:rsidDel="00C5358C">
          <w:rPr>
            <w:rFonts w:asciiTheme="majorHAnsi" w:eastAsia="Times New Roman" w:hAnsiTheme="majorHAnsi" w:cstheme="majorHAnsi"/>
            <w:rPrChange w:id="4423" w:author="Diaz,Renata M" w:date="2020-06-11T15:21: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C97458" w:rsidDel="00C5358C">
          <w:rPr>
            <w:rFonts w:asciiTheme="majorHAnsi" w:eastAsia="Times New Roman" w:hAnsiTheme="majorHAnsi" w:cstheme="majorHAnsi"/>
            <w:rPrChange w:id="4424" w:author="Diaz,Renata M" w:date="2020-06-11T15:21:00Z">
              <w:rPr>
                <w:rFonts w:ascii="Times New Roman" w:eastAsia="Times New Roman" w:hAnsi="Times New Roman" w:cs="Times New Roman"/>
                <w:sz w:val="24"/>
                <w:szCs w:val="24"/>
              </w:rPr>
            </w:rPrChange>
          </w:rPr>
          <w:delText xml:space="preserve">or detectable </w:delText>
        </w:r>
        <w:r w:rsidR="00833348" w:rsidRPr="00C97458" w:rsidDel="00C5358C">
          <w:rPr>
            <w:rFonts w:asciiTheme="majorHAnsi" w:eastAsia="Times New Roman" w:hAnsiTheme="majorHAnsi" w:cstheme="majorHAnsi"/>
            <w:rPrChange w:id="4425" w:author="Diaz,Renata M" w:date="2020-06-11T15:21:00Z">
              <w:rPr>
                <w:rFonts w:ascii="Times New Roman" w:eastAsia="Times New Roman" w:hAnsi="Times New Roman" w:cs="Times New Roman"/>
                <w:sz w:val="24"/>
                <w:szCs w:val="24"/>
              </w:rPr>
            </w:rPrChange>
          </w:rPr>
          <w:delText xml:space="preserve">deviations? What determines </w:delText>
        </w:r>
        <w:r w:rsidR="00833348" w:rsidRPr="00C97458" w:rsidDel="00C5358C">
          <w:rPr>
            <w:rFonts w:asciiTheme="majorHAnsi" w:eastAsia="Times New Roman" w:hAnsiTheme="majorHAnsi" w:cstheme="majorHAnsi"/>
            <w:i/>
            <w:iCs/>
            <w:rPrChange w:id="4426" w:author="Diaz,Renata M" w:date="2020-06-11T15:21:00Z">
              <w:rPr>
                <w:rFonts w:ascii="Times New Roman" w:eastAsia="Times New Roman" w:hAnsi="Times New Roman" w:cs="Times New Roman"/>
                <w:i/>
                <w:iCs/>
                <w:sz w:val="24"/>
                <w:szCs w:val="24"/>
              </w:rPr>
            </w:rPrChange>
          </w:rPr>
          <w:delText xml:space="preserve">which </w:delText>
        </w:r>
        <w:r w:rsidR="00833348" w:rsidRPr="00C97458" w:rsidDel="00C5358C">
          <w:rPr>
            <w:rFonts w:asciiTheme="majorHAnsi" w:eastAsia="Times New Roman" w:hAnsiTheme="majorHAnsi" w:cstheme="majorHAnsi"/>
            <w:rPrChange w:id="4427" w:author="Diaz,Renata M" w:date="2020-06-11T15:21: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C97458" w:rsidDel="00ED52C0" w:rsidRDefault="00692FC8">
      <w:pPr>
        <w:rPr>
          <w:del w:id="4428" w:author="Diaz,Renata M" w:date="2020-04-20T17:17:00Z"/>
          <w:rFonts w:asciiTheme="majorHAnsi" w:eastAsia="Times New Roman" w:hAnsiTheme="majorHAnsi" w:cstheme="majorHAnsi"/>
          <w:rPrChange w:id="4429" w:author="Diaz,Renata M" w:date="2020-06-11T15:21:00Z">
            <w:rPr>
              <w:del w:id="4430" w:author="Diaz,Renata M" w:date="2020-04-20T17:17:00Z"/>
              <w:rFonts w:ascii="Times New Roman" w:eastAsia="Times New Roman" w:hAnsi="Times New Roman" w:cs="Times New Roman"/>
              <w:sz w:val="24"/>
              <w:szCs w:val="24"/>
            </w:rPr>
          </w:rPrChange>
        </w:rPr>
      </w:pPr>
      <w:del w:id="4431" w:author="Diaz,Renata M" w:date="2020-04-13T17:03:00Z">
        <w:r w:rsidRPr="00C97458" w:rsidDel="00243ABC">
          <w:rPr>
            <w:rFonts w:asciiTheme="majorHAnsi" w:eastAsia="Times New Roman" w:hAnsiTheme="majorHAnsi" w:cstheme="majorHAnsi"/>
            <w:rPrChange w:id="4432" w:author="Diaz,Renata M" w:date="2020-06-11T15:21:00Z">
              <w:rPr>
                <w:rFonts w:ascii="Times New Roman" w:eastAsia="Times New Roman" w:hAnsi="Times New Roman" w:cs="Times New Roman"/>
                <w:sz w:val="24"/>
                <w:szCs w:val="24"/>
              </w:rPr>
            </w:rPrChange>
          </w:rPr>
          <w:delText>Finally,</w:delText>
        </w:r>
        <w:r w:rsidRPr="00C97458" w:rsidDel="00E750EF">
          <w:rPr>
            <w:rFonts w:asciiTheme="majorHAnsi" w:eastAsia="Times New Roman" w:hAnsiTheme="majorHAnsi" w:cstheme="majorHAnsi"/>
            <w:rPrChange w:id="4433" w:author="Diaz,Renata M" w:date="2020-06-11T15:21:00Z">
              <w:rPr>
                <w:rFonts w:ascii="Times New Roman" w:eastAsia="Times New Roman" w:hAnsi="Times New Roman" w:cs="Times New Roman"/>
                <w:sz w:val="24"/>
                <w:szCs w:val="24"/>
              </w:rPr>
            </w:rPrChange>
          </w:rPr>
          <w:delText xml:space="preserve"> </w:delText>
        </w:r>
        <w:r w:rsidR="00C92EEB" w:rsidRPr="00C97458" w:rsidDel="00E750EF">
          <w:rPr>
            <w:rFonts w:asciiTheme="majorHAnsi" w:eastAsia="Times New Roman" w:hAnsiTheme="majorHAnsi" w:cstheme="majorHAnsi"/>
            <w:rPrChange w:id="4434" w:author="Diaz,Renata M" w:date="2020-06-11T15:21:00Z">
              <w:rPr>
                <w:rFonts w:ascii="Times New Roman" w:eastAsia="Times New Roman" w:hAnsi="Times New Roman" w:cs="Times New Roman"/>
                <w:sz w:val="24"/>
                <w:szCs w:val="24"/>
              </w:rPr>
            </w:rPrChange>
          </w:rPr>
          <w:delText>t</w:delText>
        </w:r>
      </w:del>
      <w:del w:id="4435" w:author="Diaz,Renata M" w:date="2020-06-08T16:21:00Z">
        <w:r w:rsidR="00C92EEB" w:rsidRPr="00C97458" w:rsidDel="009977B6">
          <w:rPr>
            <w:rFonts w:asciiTheme="majorHAnsi" w:eastAsia="Times New Roman" w:hAnsiTheme="majorHAnsi" w:cstheme="majorHAnsi"/>
            <w:rPrChange w:id="4436" w:author="Diaz,Renata M" w:date="2020-06-11T15:21: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C97458" w:rsidDel="009977B6">
          <w:rPr>
            <w:rFonts w:asciiTheme="majorHAnsi" w:eastAsia="Times New Roman" w:hAnsiTheme="majorHAnsi" w:cstheme="majorHAnsi"/>
            <w:rPrChange w:id="4437" w:author="Diaz,Renata M" w:date="2020-06-11T15:21:00Z">
              <w:rPr>
                <w:rFonts w:ascii="Times New Roman" w:eastAsia="Times New Roman" w:hAnsi="Times New Roman" w:cs="Times New Roman"/>
                <w:sz w:val="24"/>
                <w:szCs w:val="24"/>
              </w:rPr>
            </w:rPrChange>
          </w:rPr>
          <w:delText>when we</w:delText>
        </w:r>
        <w:r w:rsidR="00C92EEB" w:rsidRPr="00C97458" w:rsidDel="009977B6">
          <w:rPr>
            <w:rFonts w:asciiTheme="majorHAnsi" w:eastAsia="Times New Roman" w:hAnsiTheme="majorHAnsi" w:cstheme="majorHAnsi"/>
            <w:rPrChange w:id="4438" w:author="Diaz,Renata M" w:date="2020-06-11T15:21:00Z">
              <w:rPr>
                <w:rFonts w:ascii="Times New Roman" w:eastAsia="Times New Roman" w:hAnsi="Times New Roman" w:cs="Times New Roman"/>
                <w:sz w:val="24"/>
                <w:szCs w:val="24"/>
              </w:rPr>
            </w:rPrChange>
          </w:rPr>
          <w:delText xml:space="preserve"> interpret “patterns” in ecology and especially macroecology. </w:delText>
        </w:r>
        <w:r w:rsidR="00A02802" w:rsidRPr="00C97458" w:rsidDel="009977B6">
          <w:rPr>
            <w:rFonts w:asciiTheme="majorHAnsi" w:eastAsia="Times New Roman" w:hAnsiTheme="majorHAnsi" w:cstheme="majorHAnsi"/>
            <w:rPrChange w:id="4439" w:author="Diaz,Renata M" w:date="2020-06-11T15:21: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C97458" w:rsidDel="009977B6">
          <w:rPr>
            <w:rFonts w:asciiTheme="majorHAnsi" w:eastAsia="Times New Roman" w:hAnsiTheme="majorHAnsi" w:cstheme="majorHAnsi"/>
            <w:i/>
            <w:iCs/>
            <w:rPrChange w:id="4440" w:author="Diaz,Renata M" w:date="2020-06-11T15:21:00Z">
              <w:rPr>
                <w:rFonts w:ascii="Times New Roman" w:eastAsia="Times New Roman" w:hAnsi="Times New Roman" w:cs="Times New Roman"/>
                <w:i/>
                <w:iCs/>
                <w:sz w:val="24"/>
                <w:szCs w:val="24"/>
              </w:rPr>
            </w:rPrChange>
          </w:rPr>
          <w:delText xml:space="preserve">and statistical </w:delText>
        </w:r>
        <w:r w:rsidR="00BE6265" w:rsidRPr="00C97458" w:rsidDel="009977B6">
          <w:rPr>
            <w:rFonts w:asciiTheme="majorHAnsi" w:eastAsia="Times New Roman" w:hAnsiTheme="majorHAnsi" w:cstheme="majorHAnsi"/>
            <w:rPrChange w:id="4441" w:author="Diaz,Renata M" w:date="2020-06-11T15:21:00Z">
              <w:rPr>
                <w:rFonts w:ascii="Times New Roman" w:eastAsia="Times New Roman" w:hAnsi="Times New Roman" w:cs="Times New Roman"/>
                <w:sz w:val="24"/>
                <w:szCs w:val="24"/>
              </w:rPr>
            </w:rPrChange>
          </w:rPr>
          <w:delText>processes</w:delText>
        </w:r>
        <w:r w:rsidR="00A02802" w:rsidRPr="00C97458" w:rsidDel="009977B6">
          <w:rPr>
            <w:rFonts w:asciiTheme="majorHAnsi" w:eastAsia="Times New Roman" w:hAnsiTheme="majorHAnsi" w:cstheme="majorHAnsi"/>
            <w:rPrChange w:id="4442" w:author="Diaz,Renata M" w:date="2020-06-11T15:21:00Z">
              <w:rPr>
                <w:rFonts w:ascii="Times New Roman" w:eastAsia="Times New Roman" w:hAnsi="Times New Roman" w:cs="Times New Roman"/>
                <w:sz w:val="24"/>
                <w:szCs w:val="24"/>
              </w:rPr>
            </w:rPrChange>
          </w:rPr>
          <w:delText xml:space="preserve">. In this case, the statistical constraint on the SAD </w:delText>
        </w:r>
      </w:del>
      <w:del w:id="4443" w:author="Diaz,Renata M" w:date="2020-04-20T17:15:00Z">
        <w:r w:rsidR="00CF247B" w:rsidRPr="00C97458" w:rsidDel="006D3C66">
          <w:rPr>
            <w:rFonts w:asciiTheme="majorHAnsi" w:eastAsia="Times New Roman" w:hAnsiTheme="majorHAnsi" w:cstheme="majorHAnsi"/>
            <w:rPrChange w:id="4444" w:author="Diaz,Renata M" w:date="2020-06-11T15:21:00Z">
              <w:rPr>
                <w:rFonts w:ascii="Times New Roman" w:eastAsia="Times New Roman" w:hAnsi="Times New Roman" w:cs="Times New Roman"/>
                <w:sz w:val="24"/>
                <w:szCs w:val="24"/>
              </w:rPr>
            </w:rPrChange>
          </w:rPr>
          <w:delText>undermines</w:delText>
        </w:r>
        <w:r w:rsidR="00A02802" w:rsidRPr="00C97458" w:rsidDel="006D3C66">
          <w:rPr>
            <w:rFonts w:asciiTheme="majorHAnsi" w:eastAsia="Times New Roman" w:hAnsiTheme="majorHAnsi" w:cstheme="majorHAnsi"/>
            <w:rPrChange w:id="4445" w:author="Diaz,Renata M" w:date="2020-06-11T15:21:00Z">
              <w:rPr>
                <w:rFonts w:ascii="Times New Roman" w:eastAsia="Times New Roman" w:hAnsi="Times New Roman" w:cs="Times New Roman"/>
                <w:sz w:val="24"/>
                <w:szCs w:val="24"/>
              </w:rPr>
            </w:rPrChange>
          </w:rPr>
          <w:delText xml:space="preserve"> </w:delText>
        </w:r>
      </w:del>
      <w:del w:id="4446" w:author="Diaz,Renata M" w:date="2020-06-08T16:21:00Z">
        <w:r w:rsidR="00A02802" w:rsidRPr="00C97458" w:rsidDel="009977B6">
          <w:rPr>
            <w:rFonts w:asciiTheme="majorHAnsi" w:eastAsia="Times New Roman" w:hAnsiTheme="majorHAnsi" w:cstheme="majorHAnsi"/>
            <w:rPrChange w:id="4447" w:author="Diaz,Renata M" w:date="2020-06-11T15:21:00Z">
              <w:rPr>
                <w:rFonts w:ascii="Times New Roman" w:eastAsia="Times New Roman" w:hAnsi="Times New Roman" w:cs="Times New Roman"/>
                <w:sz w:val="24"/>
                <w:szCs w:val="24"/>
              </w:rPr>
            </w:rPrChange>
          </w:rPr>
          <w:delText xml:space="preserve">our intuition </w:delText>
        </w:r>
        <w:r w:rsidR="00CF247B" w:rsidRPr="00C97458" w:rsidDel="009977B6">
          <w:rPr>
            <w:rFonts w:asciiTheme="majorHAnsi" w:eastAsia="Times New Roman" w:hAnsiTheme="majorHAnsi" w:cstheme="majorHAnsi"/>
            <w:rPrChange w:id="4448" w:author="Diaz,Renata M" w:date="2020-06-11T15:21:00Z">
              <w:rPr>
                <w:rFonts w:ascii="Times New Roman" w:eastAsia="Times New Roman" w:hAnsi="Times New Roman" w:cs="Times New Roman"/>
                <w:sz w:val="24"/>
                <w:szCs w:val="24"/>
              </w:rPr>
            </w:rPrChange>
          </w:rPr>
          <w:delText>for</w:delText>
        </w:r>
        <w:r w:rsidR="00A02802" w:rsidRPr="00C97458" w:rsidDel="009977B6">
          <w:rPr>
            <w:rFonts w:asciiTheme="majorHAnsi" w:eastAsia="Times New Roman" w:hAnsiTheme="majorHAnsi" w:cstheme="majorHAnsi"/>
            <w:rPrChange w:id="4449" w:author="Diaz,Renata M" w:date="2020-06-11T15:21:00Z">
              <w:rPr>
                <w:rFonts w:ascii="Times New Roman" w:eastAsia="Times New Roman" w:hAnsi="Times New Roman" w:cs="Times New Roman"/>
                <w:sz w:val="24"/>
                <w:szCs w:val="24"/>
              </w:rPr>
            </w:rPrChange>
          </w:rPr>
          <w:delText xml:space="preserve"> what constitutes a surprising </w:delText>
        </w:r>
      </w:del>
      <w:del w:id="4450" w:author="Diaz,Renata M" w:date="2020-04-20T17:15:00Z">
        <w:r w:rsidR="00A02802" w:rsidRPr="00C97458" w:rsidDel="00702DFE">
          <w:rPr>
            <w:rFonts w:asciiTheme="majorHAnsi" w:eastAsia="Times New Roman" w:hAnsiTheme="majorHAnsi" w:cstheme="majorHAnsi"/>
            <w:rPrChange w:id="4451" w:author="Diaz,Renata M" w:date="2020-06-11T15:21:00Z">
              <w:rPr>
                <w:rFonts w:ascii="Times New Roman" w:eastAsia="Times New Roman" w:hAnsi="Times New Roman" w:cs="Times New Roman"/>
                <w:sz w:val="24"/>
                <w:szCs w:val="24"/>
              </w:rPr>
            </w:rPrChange>
          </w:rPr>
          <w:delText xml:space="preserve">outcome </w:delText>
        </w:r>
      </w:del>
      <w:del w:id="4452" w:author="Diaz,Renata M" w:date="2020-06-08T16:21:00Z">
        <w:r w:rsidR="00A02802" w:rsidRPr="00C97458" w:rsidDel="009977B6">
          <w:rPr>
            <w:rFonts w:asciiTheme="majorHAnsi" w:eastAsia="Times New Roman" w:hAnsiTheme="majorHAnsi" w:cstheme="majorHAnsi"/>
            <w:rPrChange w:id="4453" w:author="Diaz,Renata M" w:date="2020-06-11T15:21:00Z">
              <w:rPr>
                <w:rFonts w:ascii="Times New Roman" w:eastAsia="Times New Roman" w:hAnsi="Times New Roman" w:cs="Times New Roman"/>
                <w:sz w:val="24"/>
                <w:szCs w:val="24"/>
              </w:rPr>
            </w:rPrChange>
          </w:rPr>
          <w:delText>for the distribution</w:delText>
        </w:r>
      </w:del>
      <w:del w:id="4454" w:author="Diaz,Renata M" w:date="2020-04-20T17:16:00Z">
        <w:r w:rsidR="00A02802" w:rsidRPr="00C97458" w:rsidDel="0005569A">
          <w:rPr>
            <w:rFonts w:asciiTheme="majorHAnsi" w:eastAsia="Times New Roman" w:hAnsiTheme="majorHAnsi" w:cstheme="majorHAnsi"/>
            <w:rPrChange w:id="4455" w:author="Diaz,Renata M" w:date="2020-06-11T15:21: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4456" w:author="Diaz,Renata M" w:date="2020-06-08T16:21:00Z">
        <w:r w:rsidR="00A02802" w:rsidRPr="00C97458" w:rsidDel="009977B6">
          <w:rPr>
            <w:rFonts w:asciiTheme="majorHAnsi" w:eastAsia="Times New Roman" w:hAnsiTheme="majorHAnsi" w:cstheme="majorHAnsi"/>
            <w:rPrChange w:id="4457" w:author="Diaz,Renata M" w:date="2020-06-11T15:21:00Z">
              <w:rPr>
                <w:rFonts w:ascii="Times New Roman" w:eastAsia="Times New Roman" w:hAnsi="Times New Roman" w:cs="Times New Roman"/>
                <w:sz w:val="24"/>
                <w:szCs w:val="24"/>
              </w:rPr>
            </w:rPrChange>
          </w:rPr>
          <w:delText xml:space="preserve">. </w:delText>
        </w:r>
      </w:del>
      <w:del w:id="4458" w:author="Diaz,Renata M" w:date="2020-04-20T17:15:00Z">
        <w:r w:rsidR="00A02802" w:rsidRPr="00C97458" w:rsidDel="00CA5FD8">
          <w:rPr>
            <w:rFonts w:asciiTheme="majorHAnsi" w:eastAsia="Times New Roman" w:hAnsiTheme="majorHAnsi" w:cstheme="majorHAnsi"/>
            <w:rPrChange w:id="4459" w:author="Diaz,Renata M" w:date="2020-06-11T15:21:00Z">
              <w:rPr>
                <w:rFonts w:ascii="Times New Roman" w:eastAsia="Times New Roman" w:hAnsi="Times New Roman" w:cs="Times New Roman"/>
                <w:sz w:val="24"/>
                <w:szCs w:val="24"/>
              </w:rPr>
            </w:rPrChange>
          </w:rPr>
          <w:delText xml:space="preserve">However, </w:delText>
        </w:r>
      </w:del>
      <w:del w:id="4460" w:author="Diaz,Renata M" w:date="2020-04-13T17:17:00Z">
        <w:r w:rsidR="00A02802" w:rsidRPr="00C97458" w:rsidDel="001F4588">
          <w:rPr>
            <w:rFonts w:asciiTheme="majorHAnsi" w:eastAsia="Times New Roman" w:hAnsiTheme="majorHAnsi" w:cstheme="majorHAnsi"/>
            <w:rPrChange w:id="4461" w:author="Diaz,Renata M" w:date="2020-06-11T15:21:00Z">
              <w:rPr>
                <w:rFonts w:ascii="Times New Roman" w:eastAsia="Times New Roman" w:hAnsi="Times New Roman" w:cs="Times New Roman"/>
                <w:sz w:val="24"/>
                <w:szCs w:val="24"/>
              </w:rPr>
            </w:rPrChange>
          </w:rPr>
          <w:delText>taking into account</w:delText>
        </w:r>
      </w:del>
      <w:del w:id="4462" w:author="Diaz,Renata M" w:date="2020-04-20T17:16:00Z">
        <w:r w:rsidR="00A02802" w:rsidRPr="00C97458" w:rsidDel="00217408">
          <w:rPr>
            <w:rFonts w:asciiTheme="majorHAnsi" w:eastAsia="Times New Roman" w:hAnsiTheme="majorHAnsi" w:cstheme="majorHAnsi"/>
            <w:rPrChange w:id="4463" w:author="Diaz,Renata M" w:date="2020-06-11T15:21: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C97458" w:rsidDel="00C32025">
          <w:rPr>
            <w:rFonts w:asciiTheme="majorHAnsi" w:eastAsia="Times New Roman" w:hAnsiTheme="majorHAnsi" w:cstheme="majorHAnsi"/>
            <w:rPrChange w:id="4464" w:author="Diaz,Renata M" w:date="2020-06-11T15:21:00Z">
              <w:rPr>
                <w:rFonts w:ascii="Times New Roman" w:eastAsia="Times New Roman" w:hAnsi="Times New Roman" w:cs="Times New Roman"/>
                <w:sz w:val="24"/>
                <w:szCs w:val="24"/>
              </w:rPr>
            </w:rPrChange>
          </w:rPr>
          <w:delText xml:space="preserve">alone </w:delText>
        </w:r>
        <w:r w:rsidR="00A02802" w:rsidRPr="00C97458" w:rsidDel="00217408">
          <w:rPr>
            <w:rFonts w:asciiTheme="majorHAnsi" w:eastAsia="Times New Roman" w:hAnsiTheme="majorHAnsi" w:cstheme="majorHAnsi"/>
            <w:rPrChange w:id="4465" w:author="Diaz,Renata M" w:date="2020-06-11T15:21:00Z">
              <w:rPr>
                <w:rFonts w:ascii="Times New Roman" w:eastAsia="Times New Roman" w:hAnsi="Times New Roman" w:cs="Times New Roman"/>
                <w:sz w:val="24"/>
                <w:szCs w:val="24"/>
              </w:rPr>
            </w:rPrChange>
          </w:rPr>
          <w:delText xml:space="preserve">is </w:delText>
        </w:r>
        <w:r w:rsidR="00753938" w:rsidRPr="00C97458" w:rsidDel="00217408">
          <w:rPr>
            <w:rFonts w:asciiTheme="majorHAnsi" w:eastAsia="Times New Roman" w:hAnsiTheme="majorHAnsi" w:cstheme="majorHAnsi"/>
            <w:rPrChange w:id="4466" w:author="Diaz,Renata M" w:date="2020-06-11T15:21:00Z">
              <w:rPr>
                <w:rFonts w:ascii="Times New Roman" w:eastAsia="Times New Roman" w:hAnsi="Times New Roman" w:cs="Times New Roman"/>
                <w:sz w:val="24"/>
                <w:szCs w:val="24"/>
              </w:rPr>
            </w:rPrChange>
          </w:rPr>
          <w:delText xml:space="preserve">not </w:delText>
        </w:r>
        <w:r w:rsidR="00487EB2" w:rsidRPr="00C97458" w:rsidDel="00217408">
          <w:rPr>
            <w:rFonts w:asciiTheme="majorHAnsi" w:eastAsia="Times New Roman" w:hAnsiTheme="majorHAnsi" w:cstheme="majorHAnsi"/>
            <w:rPrChange w:id="4467" w:author="Diaz,Renata M" w:date="2020-06-11T15:21:00Z">
              <w:rPr>
                <w:rFonts w:ascii="Times New Roman" w:eastAsia="Times New Roman" w:hAnsi="Times New Roman" w:cs="Times New Roman"/>
                <w:sz w:val="24"/>
                <w:szCs w:val="24"/>
              </w:rPr>
            </w:rPrChange>
          </w:rPr>
          <w:delText>a</w:delText>
        </w:r>
        <w:r w:rsidR="00753938" w:rsidRPr="00C97458" w:rsidDel="00217408">
          <w:rPr>
            <w:rFonts w:asciiTheme="majorHAnsi" w:eastAsia="Times New Roman" w:hAnsiTheme="majorHAnsi" w:cstheme="majorHAnsi"/>
            <w:rPrChange w:id="4468" w:author="Diaz,Renata M" w:date="2020-06-11T15:21:00Z">
              <w:rPr>
                <w:rFonts w:ascii="Times New Roman" w:eastAsia="Times New Roman" w:hAnsi="Times New Roman" w:cs="Times New Roman"/>
                <w:sz w:val="24"/>
                <w:szCs w:val="24"/>
              </w:rPr>
            </w:rPrChange>
          </w:rPr>
          <w:delText xml:space="preserve"> remarkable</w:delText>
        </w:r>
        <w:r w:rsidR="00487EB2" w:rsidRPr="00C97458" w:rsidDel="00217408">
          <w:rPr>
            <w:rFonts w:asciiTheme="majorHAnsi" w:eastAsia="Times New Roman" w:hAnsiTheme="majorHAnsi" w:cstheme="majorHAnsi"/>
            <w:rPrChange w:id="4469" w:author="Diaz,Renata M" w:date="2020-06-11T15:21:00Z">
              <w:rPr>
                <w:rFonts w:ascii="Times New Roman" w:eastAsia="Times New Roman" w:hAnsi="Times New Roman" w:cs="Times New Roman"/>
                <w:sz w:val="24"/>
                <w:szCs w:val="24"/>
              </w:rPr>
            </w:rPrChange>
          </w:rPr>
          <w:delText xml:space="preserve"> observation</w:delText>
        </w:r>
        <w:r w:rsidR="00A02802" w:rsidRPr="00C97458" w:rsidDel="00217408">
          <w:rPr>
            <w:rFonts w:asciiTheme="majorHAnsi" w:eastAsia="Times New Roman" w:hAnsiTheme="majorHAnsi" w:cstheme="majorHAnsi"/>
            <w:rPrChange w:id="4470" w:author="Diaz,Renata M" w:date="2020-06-11T15:21:00Z">
              <w:rPr>
                <w:rFonts w:ascii="Times New Roman" w:eastAsia="Times New Roman" w:hAnsi="Times New Roman" w:cs="Times New Roman"/>
                <w:sz w:val="24"/>
                <w:szCs w:val="24"/>
              </w:rPr>
            </w:rPrChange>
          </w:rPr>
          <w:delText xml:space="preserve">, but that there are more subtle patterns of variation that we </w:delText>
        </w:r>
        <w:r w:rsidR="00A02802" w:rsidRPr="00C97458" w:rsidDel="00217408">
          <w:rPr>
            <w:rFonts w:asciiTheme="majorHAnsi" w:eastAsia="Times New Roman" w:hAnsiTheme="majorHAnsi" w:cstheme="majorHAnsi"/>
            <w:i/>
            <w:iCs/>
            <w:rPrChange w:id="4471" w:author="Diaz,Renata M" w:date="2020-06-11T15:21:00Z">
              <w:rPr>
                <w:rFonts w:ascii="Times New Roman" w:eastAsia="Times New Roman" w:hAnsi="Times New Roman" w:cs="Times New Roman"/>
                <w:i/>
                <w:iCs/>
                <w:sz w:val="24"/>
                <w:szCs w:val="24"/>
              </w:rPr>
            </w:rPrChange>
          </w:rPr>
          <w:delText>cannot</w:delText>
        </w:r>
        <w:r w:rsidR="00A02802" w:rsidRPr="00C97458" w:rsidDel="00217408">
          <w:rPr>
            <w:rFonts w:asciiTheme="majorHAnsi" w:eastAsia="Times New Roman" w:hAnsiTheme="majorHAnsi" w:cstheme="majorHAnsi"/>
            <w:rPrChange w:id="4472" w:author="Diaz,Renata M" w:date="2020-06-11T15:21:00Z">
              <w:rPr>
                <w:rFonts w:ascii="Times New Roman" w:eastAsia="Times New Roman" w:hAnsi="Times New Roman" w:cs="Times New Roman"/>
                <w:sz w:val="24"/>
                <w:szCs w:val="24"/>
              </w:rPr>
            </w:rPrChange>
          </w:rPr>
          <w:delText xml:space="preserve"> attribute to randomness alone.</w:delText>
        </w:r>
      </w:del>
      <w:del w:id="4473" w:author="Diaz,Renata M" w:date="2020-06-08T16:21:00Z">
        <w:r w:rsidR="00D558B6" w:rsidRPr="00C97458" w:rsidDel="009977B6">
          <w:rPr>
            <w:rFonts w:asciiTheme="majorHAnsi" w:eastAsia="Times New Roman" w:hAnsiTheme="majorHAnsi" w:cstheme="majorHAnsi"/>
            <w:rPrChange w:id="4474" w:author="Diaz,Renata M" w:date="2020-06-11T15:21:00Z">
              <w:rPr>
                <w:rFonts w:ascii="Times New Roman" w:eastAsia="Times New Roman" w:hAnsi="Times New Roman" w:cs="Times New Roman"/>
                <w:sz w:val="24"/>
                <w:szCs w:val="24"/>
              </w:rPr>
            </w:rPrChange>
          </w:rPr>
          <w:delText xml:space="preserve"> </w:delText>
        </w:r>
      </w:del>
    </w:p>
    <w:p w14:paraId="7A0A230D" w14:textId="5DA7E759" w:rsidR="00345B8E" w:rsidRPr="00C97458" w:rsidDel="009977B6" w:rsidRDefault="00A02802">
      <w:pPr>
        <w:rPr>
          <w:del w:id="4475" w:author="Diaz,Renata M" w:date="2020-06-08T16:21:00Z"/>
          <w:rFonts w:asciiTheme="majorHAnsi" w:eastAsia="Times New Roman" w:hAnsiTheme="majorHAnsi" w:cstheme="majorHAnsi"/>
          <w:rPrChange w:id="4476" w:author="Diaz,Renata M" w:date="2020-06-11T15:21:00Z">
            <w:rPr>
              <w:del w:id="4477" w:author="Diaz,Renata M" w:date="2020-06-08T16:21:00Z"/>
              <w:rFonts w:ascii="Times New Roman" w:eastAsia="Times New Roman" w:hAnsi="Times New Roman" w:cs="Times New Roman"/>
              <w:sz w:val="24"/>
              <w:szCs w:val="24"/>
            </w:rPr>
          </w:rPrChange>
        </w:rPr>
      </w:pPr>
      <w:del w:id="4478" w:author="Diaz,Renata M" w:date="2020-06-08T16:21:00Z">
        <w:r w:rsidRPr="00C97458" w:rsidDel="009977B6">
          <w:rPr>
            <w:rFonts w:asciiTheme="majorHAnsi" w:eastAsia="Times New Roman" w:hAnsiTheme="majorHAnsi" w:cstheme="majorHAnsi"/>
            <w:rPrChange w:id="4479" w:author="Diaz,Renata M" w:date="2020-06-11T15:21:00Z">
              <w:rPr>
                <w:rFonts w:ascii="Times New Roman" w:eastAsia="Times New Roman" w:hAnsi="Times New Roman" w:cs="Times New Roman"/>
                <w:sz w:val="24"/>
                <w:szCs w:val="24"/>
              </w:rPr>
            </w:rPrChange>
          </w:rPr>
          <w:delText xml:space="preserve">It is </w:delText>
        </w:r>
        <w:r w:rsidR="00D558B6" w:rsidRPr="00C97458" w:rsidDel="009977B6">
          <w:rPr>
            <w:rFonts w:asciiTheme="majorHAnsi" w:eastAsia="Times New Roman" w:hAnsiTheme="majorHAnsi" w:cstheme="majorHAnsi"/>
            <w:rPrChange w:id="4480" w:author="Diaz,Renata M" w:date="2020-06-11T15:21:00Z">
              <w:rPr>
                <w:rFonts w:ascii="Times New Roman" w:eastAsia="Times New Roman" w:hAnsi="Times New Roman" w:cs="Times New Roman"/>
                <w:sz w:val="24"/>
                <w:szCs w:val="24"/>
              </w:rPr>
            </w:rPrChange>
          </w:rPr>
          <w:delText xml:space="preserve">relatively intuitive to </w:delText>
        </w:r>
        <w:r w:rsidR="0054731D" w:rsidRPr="00C97458" w:rsidDel="009977B6">
          <w:rPr>
            <w:rFonts w:asciiTheme="majorHAnsi" w:eastAsia="Times New Roman" w:hAnsiTheme="majorHAnsi" w:cstheme="majorHAnsi"/>
            <w:rPrChange w:id="4481" w:author="Diaz,Renata M" w:date="2020-06-11T15:21:00Z">
              <w:rPr>
                <w:rFonts w:ascii="Times New Roman" w:eastAsia="Times New Roman" w:hAnsi="Times New Roman" w:cs="Times New Roman"/>
                <w:sz w:val="24"/>
                <w:szCs w:val="24"/>
              </w:rPr>
            </w:rPrChange>
          </w:rPr>
          <w:delText>demonstrate</w:delText>
        </w:r>
        <w:r w:rsidR="00D558B6" w:rsidRPr="00C97458" w:rsidDel="009977B6">
          <w:rPr>
            <w:rFonts w:asciiTheme="majorHAnsi" w:eastAsia="Times New Roman" w:hAnsiTheme="majorHAnsi" w:cstheme="majorHAnsi"/>
            <w:i/>
            <w:iCs/>
            <w:rPrChange w:id="4482" w:author="Diaz,Renata M" w:date="2020-06-11T15:21:00Z">
              <w:rPr>
                <w:rFonts w:ascii="Times New Roman" w:eastAsia="Times New Roman" w:hAnsi="Times New Roman" w:cs="Times New Roman"/>
                <w:i/>
                <w:iCs/>
                <w:sz w:val="24"/>
                <w:szCs w:val="24"/>
              </w:rPr>
            </w:rPrChange>
          </w:rPr>
          <w:delText xml:space="preserve"> </w:delText>
        </w:r>
        <w:r w:rsidRPr="00C97458" w:rsidDel="009977B6">
          <w:rPr>
            <w:rFonts w:asciiTheme="majorHAnsi" w:eastAsia="Times New Roman" w:hAnsiTheme="majorHAnsi" w:cstheme="majorHAnsi"/>
            <w:rPrChange w:id="4483" w:author="Diaz,Renata M" w:date="2020-06-11T15:21:00Z">
              <w:rPr>
                <w:rFonts w:ascii="Times New Roman" w:eastAsia="Times New Roman" w:hAnsi="Times New Roman" w:cs="Times New Roman"/>
                <w:sz w:val="24"/>
                <w:szCs w:val="24"/>
              </w:rPr>
            </w:rPrChange>
          </w:rPr>
          <w:delText xml:space="preserve">this phenomenon for the </w:delText>
        </w:r>
        <w:r w:rsidR="00D558B6" w:rsidRPr="00C97458" w:rsidDel="009977B6">
          <w:rPr>
            <w:rFonts w:asciiTheme="majorHAnsi" w:eastAsia="Times New Roman" w:hAnsiTheme="majorHAnsi" w:cstheme="majorHAnsi"/>
            <w:rPrChange w:id="4484" w:author="Diaz,Renata M" w:date="2020-06-11T15:21:00Z">
              <w:rPr>
                <w:rFonts w:ascii="Times New Roman" w:eastAsia="Times New Roman" w:hAnsi="Times New Roman" w:cs="Times New Roman"/>
                <w:sz w:val="24"/>
                <w:szCs w:val="24"/>
              </w:rPr>
            </w:rPrChange>
          </w:rPr>
          <w:delText xml:space="preserve">SAD, </w:delText>
        </w:r>
        <w:r w:rsidRPr="00C97458" w:rsidDel="009977B6">
          <w:rPr>
            <w:rFonts w:asciiTheme="majorHAnsi" w:eastAsia="Times New Roman" w:hAnsiTheme="majorHAnsi" w:cstheme="majorHAnsi"/>
            <w:rPrChange w:id="4485" w:author="Diaz,Renata M" w:date="2020-06-11T15:21:00Z">
              <w:rPr>
                <w:rFonts w:ascii="Times New Roman" w:eastAsia="Times New Roman" w:hAnsi="Times New Roman" w:cs="Times New Roman"/>
                <w:sz w:val="24"/>
                <w:szCs w:val="24"/>
              </w:rPr>
            </w:rPrChange>
          </w:rPr>
          <w:delText>b</w:delText>
        </w:r>
        <w:r w:rsidR="00D558B6" w:rsidRPr="00C97458" w:rsidDel="009977B6">
          <w:rPr>
            <w:rFonts w:asciiTheme="majorHAnsi" w:eastAsia="Times New Roman" w:hAnsiTheme="majorHAnsi" w:cstheme="majorHAnsi"/>
            <w:rPrChange w:id="4486" w:author="Diaz,Renata M" w:date="2020-06-11T15:21:00Z">
              <w:rPr>
                <w:rFonts w:ascii="Times New Roman" w:eastAsia="Times New Roman" w:hAnsi="Times New Roman" w:cs="Times New Roman"/>
                <w:sz w:val="24"/>
                <w:szCs w:val="24"/>
              </w:rPr>
            </w:rPrChange>
          </w:rPr>
          <w:delText>ut the general principle</w:delText>
        </w:r>
        <w:r w:rsidR="00603C5D" w:rsidRPr="00C97458" w:rsidDel="009977B6">
          <w:rPr>
            <w:rFonts w:asciiTheme="majorHAnsi" w:eastAsia="Times New Roman" w:hAnsiTheme="majorHAnsi" w:cstheme="majorHAnsi"/>
            <w:rPrChange w:id="4487" w:author="Diaz,Renata M" w:date="2020-06-11T15:21:00Z">
              <w:rPr>
                <w:rFonts w:ascii="Times New Roman" w:eastAsia="Times New Roman" w:hAnsi="Times New Roman" w:cs="Times New Roman"/>
                <w:sz w:val="24"/>
                <w:szCs w:val="24"/>
              </w:rPr>
            </w:rPrChange>
          </w:rPr>
          <w:delText xml:space="preserve"> may</w:delText>
        </w:r>
        <w:r w:rsidR="00D558B6" w:rsidRPr="00C97458" w:rsidDel="009977B6">
          <w:rPr>
            <w:rFonts w:asciiTheme="majorHAnsi" w:eastAsia="Times New Roman" w:hAnsiTheme="majorHAnsi" w:cstheme="majorHAnsi"/>
            <w:rPrChange w:id="4488" w:author="Diaz,Renata M" w:date="2020-06-11T15:21:00Z">
              <w:rPr>
                <w:rFonts w:ascii="Times New Roman" w:eastAsia="Times New Roman" w:hAnsi="Times New Roman" w:cs="Times New Roman"/>
                <w:sz w:val="24"/>
                <w:szCs w:val="24"/>
              </w:rPr>
            </w:rPrChange>
          </w:rPr>
          <w:delText xml:space="preserve"> be equally important for other, less tractable</w:delText>
        </w:r>
        <w:r w:rsidR="00547295" w:rsidRPr="00C97458" w:rsidDel="009977B6">
          <w:rPr>
            <w:rFonts w:asciiTheme="majorHAnsi" w:eastAsia="Times New Roman" w:hAnsiTheme="majorHAnsi" w:cstheme="majorHAnsi"/>
            <w:rPrChange w:id="4489" w:author="Diaz,Renata M" w:date="2020-06-11T15:21:00Z">
              <w:rPr>
                <w:rFonts w:ascii="Times New Roman" w:eastAsia="Times New Roman" w:hAnsi="Times New Roman" w:cs="Times New Roman"/>
                <w:sz w:val="24"/>
                <w:szCs w:val="24"/>
              </w:rPr>
            </w:rPrChange>
          </w:rPr>
          <w:delText>,</w:delText>
        </w:r>
        <w:r w:rsidR="00D558B6" w:rsidRPr="00C97458" w:rsidDel="009977B6">
          <w:rPr>
            <w:rFonts w:asciiTheme="majorHAnsi" w:eastAsia="Times New Roman" w:hAnsiTheme="majorHAnsi" w:cstheme="majorHAnsi"/>
            <w:rPrChange w:id="4490" w:author="Diaz,Renata M" w:date="2020-06-11T15:21: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C97458" w:rsidDel="009977B6">
          <w:rPr>
            <w:rFonts w:asciiTheme="majorHAnsi" w:eastAsia="Times New Roman" w:hAnsiTheme="majorHAnsi" w:cstheme="majorHAnsi"/>
            <w:rPrChange w:id="4491" w:author="Diaz,Renata M" w:date="2020-06-11T15:21:00Z">
              <w:rPr>
                <w:rFonts w:ascii="Times New Roman" w:eastAsia="Times New Roman" w:hAnsi="Times New Roman" w:cs="Times New Roman"/>
                <w:sz w:val="24"/>
                <w:szCs w:val="24"/>
              </w:rPr>
            </w:rPrChange>
          </w:rPr>
          <w:delText xml:space="preserve">distinct </w:delText>
        </w:r>
        <w:r w:rsidR="00D558B6" w:rsidRPr="00C97458" w:rsidDel="009977B6">
          <w:rPr>
            <w:rFonts w:asciiTheme="majorHAnsi" w:eastAsia="Times New Roman" w:hAnsiTheme="majorHAnsi" w:cstheme="majorHAnsi"/>
            <w:rPrChange w:id="4492" w:author="Diaz,Renata M" w:date="2020-06-11T15:21:00Z">
              <w:rPr>
                <w:rFonts w:ascii="Times New Roman" w:eastAsia="Times New Roman" w:hAnsi="Times New Roman" w:cs="Times New Roman"/>
                <w:sz w:val="24"/>
                <w:szCs w:val="24"/>
              </w:rPr>
            </w:rPrChange>
          </w:rPr>
          <w:delText>categories,</w:delText>
        </w:r>
        <w:r w:rsidRPr="00C97458" w:rsidDel="009977B6">
          <w:rPr>
            <w:rFonts w:asciiTheme="majorHAnsi" w:eastAsia="Times New Roman" w:hAnsiTheme="majorHAnsi" w:cstheme="majorHAnsi"/>
            <w:rPrChange w:id="4493" w:author="Diaz,Renata M" w:date="2020-06-11T15:21:00Z">
              <w:rPr>
                <w:rFonts w:ascii="Times New Roman" w:eastAsia="Times New Roman" w:hAnsi="Times New Roman" w:cs="Times New Roman"/>
                <w:sz w:val="24"/>
                <w:szCs w:val="24"/>
              </w:rPr>
            </w:rPrChange>
          </w:rPr>
          <w:delText xml:space="preserve"> </w:delText>
        </w:r>
      </w:del>
      <w:del w:id="4494" w:author="Diaz,Renata M" w:date="2020-04-20T17:13:00Z">
        <w:r w:rsidRPr="00C97458" w:rsidDel="004F3C36">
          <w:rPr>
            <w:rFonts w:asciiTheme="majorHAnsi" w:eastAsia="Times New Roman" w:hAnsiTheme="majorHAnsi" w:cstheme="majorHAnsi"/>
            <w:rPrChange w:id="4495" w:author="Diaz,Renata M" w:date="2020-06-11T15:21: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C97458" w:rsidDel="004F3C36">
          <w:rPr>
            <w:rFonts w:asciiTheme="majorHAnsi" w:eastAsia="Times New Roman" w:hAnsiTheme="majorHAnsi" w:cstheme="majorHAnsi"/>
            <w:rPrChange w:id="4496" w:author="Diaz,Renata M" w:date="2020-06-11T15:21:00Z">
              <w:rPr>
                <w:rFonts w:ascii="Times New Roman" w:eastAsia="Times New Roman" w:hAnsi="Times New Roman" w:cs="Times New Roman"/>
                <w:sz w:val="24"/>
                <w:szCs w:val="24"/>
              </w:rPr>
            </w:rPrChange>
          </w:rPr>
          <w:delText>using</w:delText>
        </w:r>
        <w:r w:rsidRPr="00C97458" w:rsidDel="004F3C36">
          <w:rPr>
            <w:rFonts w:asciiTheme="majorHAnsi" w:eastAsia="Times New Roman" w:hAnsiTheme="majorHAnsi" w:cstheme="majorHAnsi"/>
            <w:rPrChange w:id="4497" w:author="Diaz,Renata M" w:date="2020-06-11T15:21:00Z">
              <w:rPr>
                <w:rFonts w:ascii="Times New Roman" w:eastAsia="Times New Roman" w:hAnsi="Times New Roman" w:cs="Times New Roman"/>
                <w:sz w:val="24"/>
                <w:szCs w:val="24"/>
              </w:rPr>
            </w:rPrChange>
          </w:rPr>
          <w:delText xml:space="preserve"> combinatorics</w:delText>
        </w:r>
      </w:del>
      <w:del w:id="4498" w:author="Diaz,Renata M" w:date="2020-06-08T16:21:00Z">
        <w:r w:rsidR="00D558B6" w:rsidRPr="00C97458" w:rsidDel="009977B6">
          <w:rPr>
            <w:rFonts w:asciiTheme="majorHAnsi" w:eastAsia="Times New Roman" w:hAnsiTheme="majorHAnsi" w:cstheme="majorHAnsi"/>
            <w:rPrChange w:id="4499" w:author="Diaz,Renata M" w:date="2020-06-11T15:21:00Z">
              <w:rPr>
                <w:rFonts w:ascii="Times New Roman" w:eastAsia="Times New Roman" w:hAnsi="Times New Roman" w:cs="Times New Roman"/>
                <w:sz w:val="24"/>
                <w:szCs w:val="24"/>
              </w:rPr>
            </w:rPrChange>
          </w:rPr>
          <w:delText xml:space="preserve">. </w:delText>
        </w:r>
        <w:r w:rsidR="00547295" w:rsidRPr="00C97458" w:rsidDel="009977B6">
          <w:rPr>
            <w:rFonts w:asciiTheme="majorHAnsi" w:eastAsia="Times New Roman" w:hAnsiTheme="majorHAnsi" w:cstheme="majorHAnsi"/>
            <w:rPrChange w:id="4500" w:author="Diaz,Renata M" w:date="2020-06-11T15:21:00Z">
              <w:rPr>
                <w:rFonts w:ascii="Times New Roman" w:eastAsia="Times New Roman" w:hAnsi="Times New Roman" w:cs="Times New Roman"/>
                <w:sz w:val="24"/>
                <w:szCs w:val="24"/>
              </w:rPr>
            </w:rPrChange>
          </w:rPr>
          <w:delText>Defining and accounting for the statistical constraints on more complex</w:delText>
        </w:r>
      </w:del>
      <w:del w:id="4501" w:author="Diaz,Renata M" w:date="2020-04-20T17:14:00Z">
        <w:r w:rsidR="00547295" w:rsidRPr="00C97458" w:rsidDel="00817DB8">
          <w:rPr>
            <w:rFonts w:asciiTheme="majorHAnsi" w:eastAsia="Times New Roman" w:hAnsiTheme="majorHAnsi" w:cstheme="majorHAnsi"/>
            <w:rPrChange w:id="4502" w:author="Diaz,Renata M" w:date="2020-06-11T15:21:00Z">
              <w:rPr>
                <w:rFonts w:ascii="Times New Roman" w:eastAsia="Times New Roman" w:hAnsi="Times New Roman" w:cs="Times New Roman"/>
                <w:sz w:val="24"/>
                <w:szCs w:val="24"/>
              </w:rPr>
            </w:rPrChange>
          </w:rPr>
          <w:delText xml:space="preserve"> </w:delText>
        </w:r>
        <w:r w:rsidR="00547295" w:rsidRPr="00C97458" w:rsidDel="001368E3">
          <w:rPr>
            <w:rFonts w:asciiTheme="majorHAnsi" w:eastAsia="Times New Roman" w:hAnsiTheme="majorHAnsi" w:cstheme="majorHAnsi"/>
            <w:rPrChange w:id="4503" w:author="Diaz,Renata M" w:date="2020-06-11T15:21:00Z">
              <w:rPr>
                <w:rFonts w:ascii="Times New Roman" w:eastAsia="Times New Roman" w:hAnsi="Times New Roman" w:cs="Times New Roman"/>
                <w:sz w:val="24"/>
                <w:szCs w:val="24"/>
              </w:rPr>
            </w:rPrChange>
          </w:rPr>
          <w:delText xml:space="preserve">distributions – such as the </w:delText>
        </w:r>
        <w:r w:rsidR="00C661C1" w:rsidRPr="00C97458" w:rsidDel="001368E3">
          <w:rPr>
            <w:rFonts w:asciiTheme="majorHAnsi" w:eastAsia="Times New Roman" w:hAnsiTheme="majorHAnsi" w:cstheme="majorHAnsi"/>
            <w:rPrChange w:id="4504" w:author="Diaz,Renata M" w:date="2020-06-11T15:21:00Z">
              <w:rPr>
                <w:rFonts w:ascii="Times New Roman" w:eastAsia="Times New Roman" w:hAnsi="Times New Roman" w:cs="Times New Roman"/>
                <w:sz w:val="24"/>
                <w:szCs w:val="24"/>
              </w:rPr>
            </w:rPrChange>
          </w:rPr>
          <w:delText>distribution</w:delText>
        </w:r>
        <w:r w:rsidR="00547295" w:rsidRPr="00C97458" w:rsidDel="001368E3">
          <w:rPr>
            <w:rFonts w:asciiTheme="majorHAnsi" w:eastAsia="Times New Roman" w:hAnsiTheme="majorHAnsi" w:cstheme="majorHAnsi"/>
            <w:rPrChange w:id="4505" w:author="Diaz,Renata M" w:date="2020-06-11T15:21:00Z">
              <w:rPr>
                <w:rFonts w:ascii="Times New Roman" w:eastAsia="Times New Roman" w:hAnsi="Times New Roman" w:cs="Times New Roman"/>
                <w:sz w:val="24"/>
                <w:szCs w:val="24"/>
              </w:rPr>
            </w:rPrChange>
          </w:rPr>
          <w:delText xml:space="preserve"> of biomass among species, or energy use over body size categories – </w:delText>
        </w:r>
      </w:del>
      <w:del w:id="4506" w:author="Diaz,Renata M" w:date="2020-06-08T16:21:00Z">
        <w:r w:rsidR="00547295" w:rsidRPr="00C97458" w:rsidDel="009977B6">
          <w:rPr>
            <w:rFonts w:asciiTheme="majorHAnsi" w:eastAsia="Times New Roman" w:hAnsiTheme="majorHAnsi" w:cstheme="majorHAnsi"/>
            <w:rPrChange w:id="4507" w:author="Diaz,Renata M" w:date="2020-06-11T15:21:00Z">
              <w:rPr>
                <w:rFonts w:ascii="Times New Roman" w:eastAsia="Times New Roman" w:hAnsi="Times New Roman" w:cs="Times New Roman"/>
                <w:sz w:val="24"/>
                <w:szCs w:val="24"/>
              </w:rPr>
            </w:rPrChange>
          </w:rPr>
          <w:delText xml:space="preserve">poses </w:delText>
        </w:r>
        <w:r w:rsidR="00C12F95" w:rsidRPr="00C97458" w:rsidDel="009977B6">
          <w:rPr>
            <w:rFonts w:asciiTheme="majorHAnsi" w:eastAsia="Times New Roman" w:hAnsiTheme="majorHAnsi" w:cstheme="majorHAnsi"/>
            <w:rPrChange w:id="4508" w:author="Diaz,Renata M" w:date="2020-06-11T15:21:00Z">
              <w:rPr>
                <w:rFonts w:ascii="Times New Roman" w:eastAsia="Times New Roman" w:hAnsi="Times New Roman" w:cs="Times New Roman"/>
                <w:sz w:val="24"/>
                <w:szCs w:val="24"/>
              </w:rPr>
            </w:rPrChange>
          </w:rPr>
          <w:delText>additional</w:delText>
        </w:r>
        <w:r w:rsidR="00547295" w:rsidRPr="00C97458" w:rsidDel="009977B6">
          <w:rPr>
            <w:rFonts w:asciiTheme="majorHAnsi" w:eastAsia="Times New Roman" w:hAnsiTheme="majorHAnsi" w:cstheme="majorHAnsi"/>
            <w:rPrChange w:id="4509" w:author="Diaz,Renata M" w:date="2020-06-11T15:21:00Z">
              <w:rPr>
                <w:rFonts w:ascii="Times New Roman" w:eastAsia="Times New Roman" w:hAnsi="Times New Roman" w:cs="Times New Roman"/>
                <w:sz w:val="24"/>
                <w:szCs w:val="24"/>
              </w:rPr>
            </w:rPrChange>
          </w:rPr>
          <w:delText xml:space="preserve"> challenges</w:delText>
        </w:r>
        <w:r w:rsidR="00237A07" w:rsidRPr="00C97458" w:rsidDel="009977B6">
          <w:rPr>
            <w:rFonts w:asciiTheme="majorHAnsi" w:eastAsia="Times New Roman" w:hAnsiTheme="majorHAnsi" w:cstheme="majorHAnsi"/>
            <w:rPrChange w:id="4510" w:author="Diaz,Renata M" w:date="2020-06-11T15:21:00Z">
              <w:rPr>
                <w:rFonts w:ascii="Times New Roman" w:eastAsia="Times New Roman" w:hAnsi="Times New Roman" w:cs="Times New Roman"/>
                <w:sz w:val="24"/>
                <w:szCs w:val="24"/>
              </w:rPr>
            </w:rPrChange>
          </w:rPr>
          <w:delText xml:space="preserve"> and may necessitate borrowing tools from other disciplines. If </w:delText>
        </w:r>
      </w:del>
      <w:del w:id="4511" w:author="Diaz,Renata M" w:date="2020-04-13T17:17:00Z">
        <w:r w:rsidR="00237A07" w:rsidRPr="00C97458" w:rsidDel="00144729">
          <w:rPr>
            <w:rFonts w:asciiTheme="majorHAnsi" w:eastAsia="Times New Roman" w:hAnsiTheme="majorHAnsi" w:cstheme="majorHAnsi"/>
            <w:rPrChange w:id="4512" w:author="Diaz,Renata M" w:date="2020-06-11T15:21:00Z">
              <w:rPr>
                <w:rFonts w:ascii="Times New Roman" w:eastAsia="Times New Roman" w:hAnsi="Times New Roman" w:cs="Times New Roman"/>
                <w:sz w:val="24"/>
                <w:szCs w:val="24"/>
              </w:rPr>
            </w:rPrChange>
          </w:rPr>
          <w:delText xml:space="preserve">the </w:delText>
        </w:r>
        <w:r w:rsidR="00E23E48" w:rsidRPr="00C97458" w:rsidDel="00144729">
          <w:rPr>
            <w:rFonts w:asciiTheme="majorHAnsi" w:eastAsia="Times New Roman" w:hAnsiTheme="majorHAnsi" w:cstheme="majorHAnsi"/>
            <w:rPrChange w:id="4513" w:author="Diaz,Renata M" w:date="2020-06-11T15:21:00Z">
              <w:rPr>
                <w:rFonts w:ascii="Times New Roman" w:eastAsia="Times New Roman" w:hAnsi="Times New Roman" w:cs="Times New Roman"/>
                <w:sz w:val="24"/>
                <w:szCs w:val="24"/>
              </w:rPr>
            </w:rPrChange>
          </w:rPr>
          <w:delText>example</w:delText>
        </w:r>
        <w:r w:rsidR="00237A07" w:rsidRPr="00C97458" w:rsidDel="00144729">
          <w:rPr>
            <w:rFonts w:asciiTheme="majorHAnsi" w:eastAsia="Times New Roman" w:hAnsiTheme="majorHAnsi" w:cstheme="majorHAnsi"/>
            <w:rPrChange w:id="4514" w:author="Diaz,Renata M" w:date="2020-06-11T15:21:00Z">
              <w:rPr>
                <w:rFonts w:ascii="Times New Roman" w:eastAsia="Times New Roman" w:hAnsi="Times New Roman" w:cs="Times New Roman"/>
                <w:sz w:val="24"/>
                <w:szCs w:val="24"/>
              </w:rPr>
            </w:rPrChange>
          </w:rPr>
          <w:delText xml:space="preserve"> of the SAD</w:delText>
        </w:r>
      </w:del>
      <w:del w:id="4515" w:author="Diaz,Renata M" w:date="2020-06-08T16:21:00Z">
        <w:r w:rsidR="00237A07" w:rsidRPr="00C97458" w:rsidDel="009977B6">
          <w:rPr>
            <w:rFonts w:asciiTheme="majorHAnsi" w:eastAsia="Times New Roman" w:hAnsiTheme="majorHAnsi" w:cstheme="majorHAnsi"/>
            <w:rPrChange w:id="4516" w:author="Diaz,Renata M" w:date="2020-06-11T15:21:00Z">
              <w:rPr>
                <w:rFonts w:ascii="Times New Roman" w:eastAsia="Times New Roman" w:hAnsi="Times New Roman" w:cs="Times New Roman"/>
                <w:sz w:val="24"/>
                <w:szCs w:val="24"/>
              </w:rPr>
            </w:rPrChange>
          </w:rPr>
          <w:delText xml:space="preserve"> is any indication</w:delText>
        </w:r>
        <w:r w:rsidR="00EB0A63" w:rsidRPr="00C97458" w:rsidDel="009977B6">
          <w:rPr>
            <w:rFonts w:asciiTheme="majorHAnsi" w:eastAsia="Times New Roman" w:hAnsiTheme="majorHAnsi" w:cstheme="majorHAnsi"/>
            <w:rPrChange w:id="4517" w:author="Diaz,Renata M" w:date="2020-06-11T15:21:00Z">
              <w:rPr>
                <w:rFonts w:ascii="Times New Roman" w:eastAsia="Times New Roman" w:hAnsi="Times New Roman" w:cs="Times New Roman"/>
                <w:sz w:val="24"/>
                <w:szCs w:val="24"/>
              </w:rPr>
            </w:rPrChange>
          </w:rPr>
          <w:delText xml:space="preserve">, </w:delText>
        </w:r>
        <w:r w:rsidR="00237A07" w:rsidRPr="00C97458" w:rsidDel="009977B6">
          <w:rPr>
            <w:rFonts w:asciiTheme="majorHAnsi" w:eastAsia="Times New Roman" w:hAnsiTheme="majorHAnsi" w:cstheme="majorHAnsi"/>
            <w:rPrChange w:id="4518" w:author="Diaz,Renata M" w:date="2020-06-11T15:21:00Z">
              <w:rPr>
                <w:rFonts w:ascii="Times New Roman" w:eastAsia="Times New Roman" w:hAnsi="Times New Roman" w:cs="Times New Roman"/>
                <w:sz w:val="24"/>
                <w:szCs w:val="24"/>
              </w:rPr>
            </w:rPrChange>
          </w:rPr>
          <w:delText xml:space="preserve">rising to those challenges </w:delText>
        </w:r>
        <w:r w:rsidR="004A5618" w:rsidRPr="00C97458" w:rsidDel="009977B6">
          <w:rPr>
            <w:rFonts w:asciiTheme="majorHAnsi" w:eastAsia="Times New Roman" w:hAnsiTheme="majorHAnsi" w:cstheme="majorHAnsi"/>
            <w:rPrChange w:id="4519" w:author="Diaz,Renata M" w:date="2020-06-11T15:21:00Z">
              <w:rPr>
                <w:rFonts w:ascii="Times New Roman" w:eastAsia="Times New Roman" w:hAnsi="Times New Roman" w:cs="Times New Roman"/>
                <w:sz w:val="24"/>
                <w:szCs w:val="24"/>
              </w:rPr>
            </w:rPrChange>
          </w:rPr>
          <w:delText xml:space="preserve">and incorporating the statistical baseline into our analyses </w:delText>
        </w:r>
        <w:r w:rsidR="001912AD" w:rsidRPr="00C97458" w:rsidDel="009977B6">
          <w:rPr>
            <w:rFonts w:asciiTheme="majorHAnsi" w:eastAsia="Times New Roman" w:hAnsiTheme="majorHAnsi" w:cstheme="majorHAnsi"/>
            <w:rPrChange w:id="4520" w:author="Diaz,Renata M" w:date="2020-06-11T15:21:00Z">
              <w:rPr>
                <w:rFonts w:ascii="Times New Roman" w:eastAsia="Times New Roman" w:hAnsi="Times New Roman" w:cs="Times New Roman"/>
                <w:sz w:val="24"/>
                <w:szCs w:val="24"/>
              </w:rPr>
            </w:rPrChange>
          </w:rPr>
          <w:delText xml:space="preserve">of other ecological </w:delText>
        </w:r>
        <w:r w:rsidR="001008CA" w:rsidRPr="00C97458" w:rsidDel="009977B6">
          <w:rPr>
            <w:rFonts w:asciiTheme="majorHAnsi" w:eastAsia="Times New Roman" w:hAnsiTheme="majorHAnsi" w:cstheme="majorHAnsi"/>
            <w:rPrChange w:id="4521" w:author="Diaz,Renata M" w:date="2020-06-11T15:21:00Z">
              <w:rPr>
                <w:rFonts w:ascii="Times New Roman" w:eastAsia="Times New Roman" w:hAnsi="Times New Roman" w:cs="Times New Roman"/>
                <w:sz w:val="24"/>
                <w:szCs w:val="24"/>
              </w:rPr>
            </w:rPrChange>
          </w:rPr>
          <w:delText>“</w:delText>
        </w:r>
        <w:r w:rsidR="001912AD" w:rsidRPr="00C97458" w:rsidDel="009977B6">
          <w:rPr>
            <w:rFonts w:asciiTheme="majorHAnsi" w:eastAsia="Times New Roman" w:hAnsiTheme="majorHAnsi" w:cstheme="majorHAnsi"/>
            <w:rPrChange w:id="4522" w:author="Diaz,Renata M" w:date="2020-06-11T15:21:00Z">
              <w:rPr>
                <w:rFonts w:ascii="Times New Roman" w:eastAsia="Times New Roman" w:hAnsi="Times New Roman" w:cs="Times New Roman"/>
                <w:sz w:val="24"/>
                <w:szCs w:val="24"/>
              </w:rPr>
            </w:rPrChange>
          </w:rPr>
          <w:delText>patterns</w:delText>
        </w:r>
        <w:r w:rsidR="001008CA" w:rsidRPr="00C97458" w:rsidDel="009977B6">
          <w:rPr>
            <w:rFonts w:asciiTheme="majorHAnsi" w:eastAsia="Times New Roman" w:hAnsiTheme="majorHAnsi" w:cstheme="majorHAnsi"/>
            <w:rPrChange w:id="4523" w:author="Diaz,Renata M" w:date="2020-06-11T15:21:00Z">
              <w:rPr>
                <w:rFonts w:ascii="Times New Roman" w:eastAsia="Times New Roman" w:hAnsi="Times New Roman" w:cs="Times New Roman"/>
                <w:sz w:val="24"/>
                <w:szCs w:val="24"/>
              </w:rPr>
            </w:rPrChange>
          </w:rPr>
          <w:delText>”</w:delText>
        </w:r>
        <w:r w:rsidR="001912AD" w:rsidRPr="00C97458" w:rsidDel="009977B6">
          <w:rPr>
            <w:rFonts w:asciiTheme="majorHAnsi" w:eastAsia="Times New Roman" w:hAnsiTheme="majorHAnsi" w:cstheme="majorHAnsi"/>
            <w:rPrChange w:id="4524" w:author="Diaz,Renata M" w:date="2020-06-11T15:21:00Z">
              <w:rPr>
                <w:rFonts w:ascii="Times New Roman" w:eastAsia="Times New Roman" w:hAnsi="Times New Roman" w:cs="Times New Roman"/>
                <w:sz w:val="24"/>
                <w:szCs w:val="24"/>
              </w:rPr>
            </w:rPrChange>
          </w:rPr>
          <w:delText xml:space="preserve"> </w:delText>
        </w:r>
        <w:r w:rsidR="00044711" w:rsidRPr="00C97458" w:rsidDel="009977B6">
          <w:rPr>
            <w:rFonts w:asciiTheme="majorHAnsi" w:eastAsia="Times New Roman" w:hAnsiTheme="majorHAnsi" w:cstheme="majorHAnsi"/>
            <w:rPrChange w:id="4525" w:author="Diaz,Renata M" w:date="2020-06-11T15:21:00Z">
              <w:rPr>
                <w:rFonts w:ascii="Times New Roman" w:eastAsia="Times New Roman" w:hAnsi="Times New Roman" w:cs="Times New Roman"/>
                <w:sz w:val="24"/>
                <w:szCs w:val="24"/>
              </w:rPr>
            </w:rPrChange>
          </w:rPr>
          <w:delText>is</w:delText>
        </w:r>
        <w:r w:rsidR="0040698A" w:rsidRPr="00C97458" w:rsidDel="009977B6">
          <w:rPr>
            <w:rFonts w:asciiTheme="majorHAnsi" w:eastAsia="Times New Roman" w:hAnsiTheme="majorHAnsi" w:cstheme="majorHAnsi"/>
            <w:rPrChange w:id="4526" w:author="Diaz,Renata M" w:date="2020-06-11T15:21:00Z">
              <w:rPr>
                <w:rFonts w:ascii="Times New Roman" w:eastAsia="Times New Roman" w:hAnsi="Times New Roman" w:cs="Times New Roman"/>
                <w:sz w:val="24"/>
                <w:szCs w:val="24"/>
              </w:rPr>
            </w:rPrChange>
          </w:rPr>
          <w:delText xml:space="preserve"> </w:delText>
        </w:r>
        <w:r w:rsidR="004A5618" w:rsidRPr="00C97458" w:rsidDel="009977B6">
          <w:rPr>
            <w:rFonts w:asciiTheme="majorHAnsi" w:eastAsia="Times New Roman" w:hAnsiTheme="majorHAnsi" w:cstheme="majorHAnsi"/>
            <w:rPrChange w:id="4527" w:author="Diaz,Renata M" w:date="2020-06-11T15:21:00Z">
              <w:rPr>
                <w:rFonts w:ascii="Times New Roman" w:eastAsia="Times New Roman" w:hAnsi="Times New Roman" w:cs="Times New Roman"/>
                <w:sz w:val="24"/>
                <w:szCs w:val="24"/>
              </w:rPr>
            </w:rPrChange>
          </w:rPr>
          <w:delText>both</w:delText>
        </w:r>
        <w:r w:rsidR="00237A07" w:rsidRPr="00C97458" w:rsidDel="009977B6">
          <w:rPr>
            <w:rFonts w:asciiTheme="majorHAnsi" w:eastAsia="Times New Roman" w:hAnsiTheme="majorHAnsi" w:cstheme="majorHAnsi"/>
            <w:rPrChange w:id="4528" w:author="Diaz,Renata M" w:date="2020-06-11T15:21:00Z">
              <w:rPr>
                <w:rFonts w:ascii="Times New Roman" w:eastAsia="Times New Roman" w:hAnsi="Times New Roman" w:cs="Times New Roman"/>
                <w:sz w:val="24"/>
                <w:szCs w:val="24"/>
              </w:rPr>
            </w:rPrChange>
          </w:rPr>
          <w:delText xml:space="preserve"> necessary and </w:delText>
        </w:r>
      </w:del>
      <w:del w:id="4529" w:author="Diaz,Renata M" w:date="2020-04-13T17:04:00Z">
        <w:r w:rsidR="00237A07" w:rsidRPr="00C97458" w:rsidDel="0025717D">
          <w:rPr>
            <w:rFonts w:asciiTheme="majorHAnsi" w:eastAsia="Times New Roman" w:hAnsiTheme="majorHAnsi" w:cstheme="majorHAnsi"/>
            <w:rPrChange w:id="4530" w:author="Diaz,Renata M" w:date="2020-06-11T15:21:00Z">
              <w:rPr>
                <w:rFonts w:ascii="Times New Roman" w:eastAsia="Times New Roman" w:hAnsi="Times New Roman" w:cs="Times New Roman"/>
                <w:sz w:val="24"/>
                <w:szCs w:val="24"/>
              </w:rPr>
            </w:rPrChange>
          </w:rPr>
          <w:delText xml:space="preserve">profoundly </w:delText>
        </w:r>
      </w:del>
      <w:del w:id="4531" w:author="Diaz,Renata M" w:date="2020-06-08T16:21:00Z">
        <w:r w:rsidR="00237A07" w:rsidRPr="00C97458" w:rsidDel="009977B6">
          <w:rPr>
            <w:rFonts w:asciiTheme="majorHAnsi" w:eastAsia="Times New Roman" w:hAnsiTheme="majorHAnsi" w:cstheme="majorHAnsi"/>
            <w:rPrChange w:id="4532" w:author="Diaz,Renata M" w:date="2020-06-11T15:21:00Z">
              <w:rPr>
                <w:rFonts w:ascii="Times New Roman" w:eastAsia="Times New Roman" w:hAnsi="Times New Roman" w:cs="Times New Roman"/>
                <w:sz w:val="24"/>
                <w:szCs w:val="24"/>
              </w:rPr>
            </w:rPrChange>
          </w:rPr>
          <w:delText>informative</w:delText>
        </w:r>
        <w:r w:rsidR="004A5618" w:rsidRPr="00C97458" w:rsidDel="009977B6">
          <w:rPr>
            <w:rFonts w:asciiTheme="majorHAnsi" w:eastAsia="Times New Roman" w:hAnsiTheme="majorHAnsi" w:cstheme="majorHAnsi"/>
            <w:rPrChange w:id="4533" w:author="Diaz,Renata M" w:date="2020-06-11T15:21:00Z">
              <w:rPr>
                <w:rFonts w:ascii="Times New Roman" w:eastAsia="Times New Roman" w:hAnsi="Times New Roman" w:cs="Times New Roman"/>
                <w:sz w:val="24"/>
                <w:szCs w:val="24"/>
              </w:rPr>
            </w:rPrChange>
          </w:rPr>
          <w:delText xml:space="preserve">. </w:delText>
        </w:r>
      </w:del>
    </w:p>
    <w:p w14:paraId="677AF34B" w14:textId="77777777" w:rsidR="005C4AFA" w:rsidRPr="00C97458" w:rsidRDefault="005C4AFA">
      <w:pPr>
        <w:rPr>
          <w:ins w:id="4534" w:author="Diaz,Renata M" w:date="2020-06-09T14:21:00Z"/>
          <w:rFonts w:asciiTheme="majorHAnsi" w:eastAsia="Times New Roman" w:hAnsiTheme="majorHAnsi" w:cstheme="majorHAnsi"/>
          <w:b/>
          <w:bCs/>
          <w:rPrChange w:id="4535" w:author="Diaz,Renata M" w:date="2020-06-11T15:21:00Z">
            <w:rPr>
              <w:ins w:id="4536" w:author="Diaz,Renata M" w:date="2020-06-09T14:21:00Z"/>
              <w:rFonts w:asciiTheme="majorHAnsi" w:eastAsia="Times New Roman" w:hAnsiTheme="majorHAnsi" w:cstheme="majorHAnsi"/>
              <w:b/>
              <w:bCs/>
              <w:sz w:val="24"/>
              <w:szCs w:val="24"/>
            </w:rPr>
          </w:rPrChange>
        </w:rPr>
      </w:pPr>
      <w:ins w:id="4537" w:author="Diaz,Renata M" w:date="2020-06-09T14:21:00Z">
        <w:r w:rsidRPr="00C97458">
          <w:rPr>
            <w:rFonts w:asciiTheme="majorHAnsi" w:eastAsia="Times New Roman" w:hAnsiTheme="majorHAnsi" w:cstheme="majorHAnsi"/>
            <w:b/>
            <w:bCs/>
            <w:rPrChange w:id="4538" w:author="Diaz,Renata M" w:date="2020-06-11T15:21:00Z">
              <w:rPr>
                <w:rFonts w:asciiTheme="majorHAnsi" w:eastAsia="Times New Roman" w:hAnsiTheme="majorHAnsi" w:cstheme="majorHAnsi"/>
                <w:b/>
                <w:bCs/>
                <w:sz w:val="24"/>
                <w:szCs w:val="24"/>
              </w:rPr>
            </w:rPrChange>
          </w:rPr>
          <w:br w:type="page"/>
        </w:r>
      </w:ins>
    </w:p>
    <w:p w14:paraId="0B652707" w14:textId="260D4E20" w:rsidR="007D71F1" w:rsidRPr="00C97458" w:rsidDel="00AE07BF" w:rsidRDefault="007D71F1">
      <w:pPr>
        <w:rPr>
          <w:del w:id="4539" w:author="Diaz,Renata M" w:date="2020-06-09T14:21:00Z"/>
          <w:rFonts w:asciiTheme="majorHAnsi" w:eastAsia="Times New Roman" w:hAnsiTheme="majorHAnsi" w:cstheme="majorHAnsi"/>
          <w:rPrChange w:id="4540" w:author="Diaz,Renata M" w:date="2020-06-11T15:21:00Z">
            <w:rPr>
              <w:del w:id="4541" w:author="Diaz,Renata M" w:date="2020-06-09T14:21:00Z"/>
              <w:rFonts w:ascii="Times New Roman" w:eastAsia="Times New Roman" w:hAnsi="Times New Roman" w:cs="Times New Roman"/>
              <w:sz w:val="24"/>
              <w:szCs w:val="24"/>
            </w:rPr>
          </w:rPrChange>
        </w:rPr>
      </w:pPr>
      <w:del w:id="4542" w:author="Diaz,Renata M" w:date="2020-06-09T14:21:00Z">
        <w:r w:rsidRPr="00C97458" w:rsidDel="00AE07BF">
          <w:rPr>
            <w:rFonts w:asciiTheme="majorHAnsi" w:eastAsia="Times New Roman" w:hAnsiTheme="majorHAnsi" w:cstheme="majorHAnsi"/>
            <w:rPrChange w:id="4543" w:author="Diaz,Renata M" w:date="2020-06-11T15:21:00Z">
              <w:rPr>
                <w:rFonts w:ascii="Times New Roman" w:eastAsia="Times New Roman" w:hAnsi="Times New Roman" w:cs="Times New Roman"/>
                <w:sz w:val="24"/>
                <w:szCs w:val="24"/>
              </w:rPr>
            </w:rPrChange>
          </w:rPr>
          <w:lastRenderedPageBreak/>
          <w:br w:type="page"/>
        </w:r>
      </w:del>
    </w:p>
    <w:p w14:paraId="0F818CA9" w14:textId="77777777" w:rsidR="00F34AF8" w:rsidRPr="00C97458" w:rsidDel="00CC4939" w:rsidRDefault="00F34AF8" w:rsidP="007D71F1">
      <w:pPr>
        <w:rPr>
          <w:del w:id="4544" w:author="Diaz,Renata M" w:date="2020-06-09T14:21:00Z"/>
          <w:rFonts w:asciiTheme="majorHAnsi" w:eastAsia="Times New Roman" w:hAnsiTheme="majorHAnsi" w:cstheme="majorHAnsi"/>
          <w:b/>
          <w:bCs/>
          <w:rPrChange w:id="4545" w:author="Diaz,Renata M" w:date="2020-06-11T15:21:00Z">
            <w:rPr>
              <w:del w:id="4546" w:author="Diaz,Renata M" w:date="2020-06-09T14:21:00Z"/>
              <w:rFonts w:ascii="Times New Roman" w:eastAsia="Times New Roman" w:hAnsi="Times New Roman" w:cs="Times New Roman"/>
              <w:b/>
              <w:bCs/>
              <w:sz w:val="24"/>
              <w:szCs w:val="24"/>
            </w:rPr>
          </w:rPrChange>
        </w:rPr>
      </w:pPr>
    </w:p>
    <w:p w14:paraId="20DEF96F" w14:textId="08550449" w:rsidR="00105F6C" w:rsidRPr="00C97458" w:rsidDel="00882DAC" w:rsidRDefault="00F34AF8">
      <w:pPr>
        <w:rPr>
          <w:del w:id="4547" w:author="Diaz,Renata M" w:date="2020-05-17T11:31:00Z"/>
          <w:rFonts w:asciiTheme="majorHAnsi" w:eastAsia="Times New Roman" w:hAnsiTheme="majorHAnsi" w:cstheme="majorHAnsi"/>
          <w:b/>
          <w:bCs/>
          <w:rPrChange w:id="4548" w:author="Diaz,Renata M" w:date="2020-06-11T15:21:00Z">
            <w:rPr>
              <w:del w:id="4549" w:author="Diaz,Renata M" w:date="2020-05-17T11:31:00Z"/>
              <w:rFonts w:asciiTheme="majorHAnsi" w:eastAsia="Times New Roman" w:hAnsiTheme="majorHAnsi" w:cstheme="majorHAnsi"/>
              <w:b/>
              <w:bCs/>
              <w:sz w:val="24"/>
              <w:szCs w:val="24"/>
            </w:rPr>
          </w:rPrChange>
        </w:rPr>
      </w:pPr>
      <w:r w:rsidRPr="00C97458">
        <w:rPr>
          <w:rFonts w:asciiTheme="majorHAnsi" w:eastAsia="Times New Roman" w:hAnsiTheme="majorHAnsi" w:cstheme="majorHAnsi"/>
          <w:b/>
          <w:bCs/>
          <w:rPrChange w:id="4550" w:author="Diaz,Renata M" w:date="2020-06-11T15:21:00Z">
            <w:rPr>
              <w:rFonts w:ascii="Times New Roman" w:eastAsia="Times New Roman" w:hAnsi="Times New Roman" w:cs="Times New Roman"/>
              <w:b/>
              <w:bCs/>
              <w:sz w:val="24"/>
              <w:szCs w:val="24"/>
            </w:rPr>
          </w:rPrChange>
        </w:rPr>
        <w:t>Figures</w:t>
      </w:r>
    </w:p>
    <w:p w14:paraId="40920EC8" w14:textId="77777777" w:rsidR="00882DAC" w:rsidRPr="00C97458" w:rsidRDefault="00882DAC" w:rsidP="008D3EB3">
      <w:pPr>
        <w:rPr>
          <w:ins w:id="4551" w:author="Diaz,Renata M" w:date="2020-06-09T15:10:00Z"/>
          <w:rFonts w:asciiTheme="majorHAnsi" w:eastAsia="Times New Roman" w:hAnsiTheme="majorHAnsi" w:cstheme="majorHAnsi"/>
          <w:b/>
          <w:bCs/>
          <w:rPrChange w:id="4552" w:author="Diaz,Renata M" w:date="2020-06-11T15:21:00Z">
            <w:rPr>
              <w:ins w:id="4553" w:author="Diaz,Renata M" w:date="2020-06-09T15:10:00Z"/>
              <w:rFonts w:ascii="Times New Roman" w:eastAsia="Times New Roman" w:hAnsi="Times New Roman" w:cs="Times New Roman"/>
              <w:b/>
              <w:bCs/>
              <w:sz w:val="24"/>
              <w:szCs w:val="24"/>
            </w:rPr>
          </w:rPrChange>
        </w:rPr>
      </w:pPr>
    </w:p>
    <w:p w14:paraId="62F9ECDF" w14:textId="5DD1E30B" w:rsidR="008D3EB3" w:rsidRPr="00C97458" w:rsidRDefault="0018014B">
      <w:pPr>
        <w:pStyle w:val="Heading5"/>
        <w:rPr>
          <w:ins w:id="4554" w:author="Diaz,Renata M" w:date="2020-05-17T14:51:00Z"/>
          <w:rFonts w:eastAsia="Times New Roman" w:cstheme="majorHAnsi"/>
          <w:rPrChange w:id="4555" w:author="Diaz,Renata M" w:date="2020-06-11T15:21:00Z">
            <w:rPr>
              <w:ins w:id="4556" w:author="Diaz,Renata M" w:date="2020-05-17T14:51:00Z"/>
              <w:rFonts w:ascii="Times New Roman" w:eastAsia="Times New Roman" w:hAnsi="Times New Roman" w:cs="Times New Roman"/>
              <w:sz w:val="24"/>
              <w:szCs w:val="24"/>
            </w:rPr>
          </w:rPrChange>
        </w:rPr>
        <w:pPrChange w:id="4557" w:author="Diaz,Renata M" w:date="2020-06-09T15:10:00Z">
          <w:pPr/>
        </w:pPrChange>
      </w:pPr>
      <w:bookmarkStart w:id="4558" w:name="_Figure_1:_Communities"/>
      <w:bookmarkEnd w:id="4558"/>
      <w:ins w:id="4559" w:author="Diaz,Renata M" w:date="2020-06-09T15:10:00Z">
        <w:r w:rsidRPr="004C34D7">
          <w:rPr>
            <w:rFonts w:eastAsia="Times New Roman" w:cstheme="majorHAnsi"/>
          </w:rPr>
          <w:t xml:space="preserve">Figure 1: </w:t>
        </w:r>
      </w:ins>
      <w:ins w:id="4560" w:author="Diaz,Renata M" w:date="2020-06-09T15:16:00Z">
        <w:r w:rsidR="00B42787" w:rsidRPr="004C34D7">
          <w:rPr>
            <w:rFonts w:eastAsia="Times New Roman" w:cstheme="majorHAnsi"/>
          </w:rPr>
          <w:t>Communities</w:t>
        </w:r>
      </w:ins>
      <w:ins w:id="4561" w:author="Diaz,Renata M" w:date="2020-06-09T15:10:00Z">
        <w:r w:rsidRPr="009D2BC5">
          <w:rPr>
            <w:rFonts w:eastAsia="Times New Roman" w:cstheme="majorHAnsi"/>
          </w:rPr>
          <w:t xml:space="preserve"> by da</w:t>
        </w:r>
      </w:ins>
      <w:ins w:id="4562" w:author="Diaz,Renata M" w:date="2020-06-09T15:11:00Z">
        <w:r w:rsidRPr="009D2BC5">
          <w:rPr>
            <w:rFonts w:eastAsia="Times New Roman" w:cstheme="majorHAnsi"/>
          </w:rPr>
          <w:t>taset, S, N</w:t>
        </w:r>
      </w:ins>
    </w:p>
    <w:p w14:paraId="707FBB5B" w14:textId="59540B64" w:rsidR="00F34AF8" w:rsidRPr="00C97458" w:rsidDel="008D3EB3" w:rsidRDefault="00F34AF8">
      <w:pPr>
        <w:pStyle w:val="Heading5"/>
        <w:rPr>
          <w:del w:id="4563" w:author="Diaz,Renata M" w:date="2020-05-17T11:31:00Z"/>
          <w:rFonts w:cstheme="majorHAnsi"/>
          <w:rPrChange w:id="4564" w:author="Diaz,Renata M" w:date="2020-06-11T15:21:00Z">
            <w:rPr>
              <w:del w:id="4565" w:author="Diaz,Renata M" w:date="2020-05-17T11:31:00Z"/>
              <w:rFonts w:ascii="Times New Roman" w:eastAsia="Times New Roman" w:hAnsi="Times New Roman" w:cs="Times New Roman"/>
            </w:rPr>
          </w:rPrChange>
        </w:rPr>
        <w:pPrChange w:id="4566" w:author="Diaz,Renata M" w:date="2020-06-09T15:06:00Z">
          <w:pPr/>
        </w:pPrChange>
      </w:pPr>
      <w:bookmarkStart w:id="4567" w:name="_Figure_1:_S0,"/>
      <w:bookmarkStart w:id="4568" w:name="_Figure_0:_Distribution"/>
      <w:bookmarkEnd w:id="4567"/>
      <w:bookmarkEnd w:id="4568"/>
      <w:del w:id="4569" w:author="Diaz,Renata M" w:date="2020-05-17T11:31:00Z">
        <w:r w:rsidRPr="00C97458" w:rsidDel="00AD1E94">
          <w:rPr>
            <w:rFonts w:cstheme="majorHAnsi"/>
            <w:rPrChange w:id="4570" w:author="Diaz,Renata M" w:date="2020-06-11T15:21:00Z">
              <w:rPr>
                <w:rFonts w:ascii="Times New Roman" w:eastAsia="Times New Roman" w:hAnsi="Times New Roman" w:cs="Times New Roman"/>
              </w:rPr>
            </w:rPrChange>
          </w:rPr>
          <w:delText xml:space="preserve">Figure 1: S0, N0, lognparts for range of S*N </w:delText>
        </w:r>
        <w:commentRangeStart w:id="4571"/>
        <w:r w:rsidRPr="00C97458" w:rsidDel="00AD1E94">
          <w:rPr>
            <w:rFonts w:cstheme="majorHAnsi"/>
            <w:rPrChange w:id="4572" w:author="Diaz,Renata M" w:date="2020-06-11T15:21:00Z">
              <w:rPr>
                <w:rFonts w:ascii="Times New Roman" w:eastAsia="Times New Roman" w:hAnsi="Times New Roman" w:cs="Times New Roman"/>
              </w:rPr>
            </w:rPrChange>
          </w:rPr>
          <w:delText>space</w:delText>
        </w:r>
        <w:commentRangeEnd w:id="4571"/>
        <w:r w:rsidR="00BC7F99" w:rsidRPr="00C97458" w:rsidDel="00AD1E94">
          <w:rPr>
            <w:rFonts w:cstheme="majorHAnsi"/>
            <w:rPrChange w:id="4573" w:author="Diaz,Renata M" w:date="2020-06-11T15:21:00Z">
              <w:rPr>
                <w:rStyle w:val="CommentReference"/>
                <w:rFonts w:ascii="Times New Roman" w:hAnsi="Times New Roman" w:cs="Times New Roman"/>
              </w:rPr>
            </w:rPrChange>
          </w:rPr>
          <w:commentReference w:id="4571"/>
        </w:r>
      </w:del>
    </w:p>
    <w:p w14:paraId="6F704944" w14:textId="7E3CF42E" w:rsidR="004926A7" w:rsidRPr="00C97458" w:rsidDel="00AD1E94" w:rsidRDefault="00F34AF8">
      <w:pPr>
        <w:pStyle w:val="Heading5"/>
        <w:rPr>
          <w:del w:id="4574" w:author="Diaz,Renata M" w:date="2020-05-17T11:31:00Z"/>
          <w:rFonts w:cstheme="majorHAnsi"/>
          <w:rPrChange w:id="4575" w:author="Diaz,Renata M" w:date="2020-06-11T15:21:00Z">
            <w:rPr>
              <w:del w:id="4576" w:author="Diaz,Renata M" w:date="2020-05-17T11:31:00Z"/>
              <w:rFonts w:ascii="Times New Roman" w:hAnsi="Times New Roman" w:cs="Times New Roman"/>
            </w:rPr>
          </w:rPrChange>
        </w:rPr>
        <w:pPrChange w:id="4577" w:author="Diaz,Renata M" w:date="2020-06-09T15:06:00Z">
          <w:pPr/>
        </w:pPrChange>
      </w:pPr>
      <w:del w:id="4578" w:author="Diaz,Renata M" w:date="2020-04-22T11:27:00Z">
        <w:r w:rsidRPr="00C97458" w:rsidDel="000A19FF">
          <w:rPr>
            <w:rFonts w:cstheme="majorHAnsi"/>
            <w:noProof/>
            <w:rPrChange w:id="4579" w:author="Diaz,Renata M" w:date="2020-06-11T15:21: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C97458" w:rsidDel="00AD1E94" w:rsidRDefault="00454133">
      <w:pPr>
        <w:pStyle w:val="Heading5"/>
        <w:rPr>
          <w:del w:id="4580" w:author="Diaz,Renata M" w:date="2020-05-17T11:31:00Z"/>
          <w:rFonts w:eastAsiaTheme="minorHAnsi" w:cstheme="majorHAnsi"/>
          <w:color w:val="auto"/>
          <w:rPrChange w:id="4581" w:author="Diaz,Renata M" w:date="2020-06-11T15:21:00Z">
            <w:rPr>
              <w:del w:id="4582" w:author="Diaz,Renata M" w:date="2020-05-17T11:31:00Z"/>
              <w:rFonts w:ascii="Times New Roman" w:hAnsi="Times New Roman" w:cs="Times New Roman"/>
            </w:rPr>
          </w:rPrChange>
        </w:rPr>
      </w:pPr>
      <w:bookmarkStart w:id="4583" w:name="_Figure_1.5:_Datasets"/>
      <w:bookmarkEnd w:id="4583"/>
      <w:del w:id="4584" w:author="Diaz,Renata M" w:date="2020-05-17T11:31:00Z">
        <w:r w:rsidRPr="00C97458" w:rsidDel="00AD1E94">
          <w:rPr>
            <w:rFonts w:eastAsiaTheme="minorHAnsi" w:cstheme="majorHAnsi"/>
            <w:color w:val="auto"/>
            <w:rPrChange w:id="4585" w:author="Diaz,Renata M" w:date="2020-06-11T15:21:00Z">
              <w:rPr>
                <w:rFonts w:ascii="Times New Roman" w:hAnsi="Times New Roman" w:cs="Times New Roman"/>
              </w:rPr>
            </w:rPrChange>
          </w:rPr>
          <w:delText>Figure 1.5: Datasets in S*N space</w:delText>
        </w:r>
      </w:del>
    </w:p>
    <w:p w14:paraId="642561BD" w14:textId="448EB94E" w:rsidR="00EE248A" w:rsidRPr="00C97458" w:rsidDel="008D3EB3" w:rsidRDefault="00454133">
      <w:pPr>
        <w:pStyle w:val="Heading5"/>
        <w:rPr>
          <w:del w:id="4586" w:author="Diaz,Renata M" w:date="2020-05-17T14:51:00Z"/>
          <w:rFonts w:cstheme="majorHAnsi"/>
          <w:rPrChange w:id="4587" w:author="Diaz,Renata M" w:date="2020-06-11T15:21:00Z">
            <w:rPr>
              <w:del w:id="4588" w:author="Diaz,Renata M" w:date="2020-05-17T14:51:00Z"/>
              <w:rFonts w:ascii="Times New Roman" w:hAnsi="Times New Roman" w:cs="Times New Roman"/>
            </w:rPr>
          </w:rPrChange>
        </w:rPr>
        <w:pPrChange w:id="4589" w:author="Diaz,Renata M" w:date="2020-06-09T15:06:00Z">
          <w:pPr/>
        </w:pPrChange>
      </w:pPr>
      <w:del w:id="4590" w:author="Diaz,Renata M" w:date="2020-05-17T11:31:00Z">
        <w:r w:rsidRPr="00C97458" w:rsidDel="00585229">
          <w:rPr>
            <w:rFonts w:cstheme="majorHAnsi"/>
            <w:noProof/>
            <w:rPrChange w:id="4591" w:author="Diaz,Renata M" w:date="2020-06-11T15:21: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0E294C2B" w:rsidR="00EE248A" w:rsidRPr="00C97458" w:rsidDel="003B65A3" w:rsidRDefault="00EE248A">
      <w:pPr>
        <w:pStyle w:val="Heading5"/>
        <w:rPr>
          <w:del w:id="4592" w:author="Diaz,Renata M" w:date="2020-06-09T15:06:00Z"/>
          <w:rFonts w:cstheme="majorHAnsi"/>
          <w:rPrChange w:id="4593" w:author="Diaz,Renata M" w:date="2020-06-11T15:21:00Z">
            <w:rPr>
              <w:del w:id="4594" w:author="Diaz,Renata M" w:date="2020-06-09T15:06:00Z"/>
              <w:rFonts w:ascii="Times New Roman" w:hAnsi="Times New Roman" w:cs="Times New Roman"/>
            </w:rPr>
          </w:rPrChange>
        </w:rPr>
      </w:pPr>
      <w:bookmarkStart w:id="4595" w:name="_Figure_1.75:_Nparts"/>
      <w:bookmarkStart w:id="4596" w:name="_Figure_1:_Number"/>
      <w:bookmarkEnd w:id="4595"/>
      <w:bookmarkEnd w:id="4596"/>
      <w:del w:id="4597" w:author="Diaz,Renata M" w:date="2020-06-09T15:06:00Z">
        <w:r w:rsidRPr="00C97458" w:rsidDel="003B65A3">
          <w:rPr>
            <w:rFonts w:cstheme="majorHAnsi"/>
            <w:rPrChange w:id="4598" w:author="Diaz,Renata M" w:date="2020-06-11T15:21:00Z">
              <w:rPr>
                <w:rFonts w:ascii="Times New Roman" w:hAnsi="Times New Roman" w:cs="Times New Roman"/>
              </w:rPr>
            </w:rPrChange>
          </w:rPr>
          <w:delText>Figure 1</w:delText>
        </w:r>
      </w:del>
      <w:del w:id="4599" w:author="Diaz,Renata M" w:date="2020-05-17T11:31:00Z">
        <w:r w:rsidRPr="00C97458" w:rsidDel="00585229">
          <w:rPr>
            <w:rFonts w:cstheme="majorHAnsi"/>
            <w:rPrChange w:id="4600" w:author="Diaz,Renata M" w:date="2020-06-11T15:21:00Z">
              <w:rPr>
                <w:rFonts w:ascii="Times New Roman" w:hAnsi="Times New Roman" w:cs="Times New Roman"/>
              </w:rPr>
            </w:rPrChange>
          </w:rPr>
          <w:delText>.75: Nparts for datasets</w:delText>
        </w:r>
      </w:del>
    </w:p>
    <w:p w14:paraId="7B19533F" w14:textId="1C2AE606" w:rsidR="00EE248A" w:rsidRPr="00C97458" w:rsidDel="003B65A3" w:rsidRDefault="00C47624">
      <w:pPr>
        <w:pStyle w:val="Heading5"/>
        <w:rPr>
          <w:del w:id="4601" w:author="Diaz,Renata M" w:date="2020-06-09T15:06:00Z"/>
          <w:rFonts w:cstheme="majorHAnsi"/>
          <w:rPrChange w:id="4602" w:author="Diaz,Renata M" w:date="2020-06-11T15:21:00Z">
            <w:rPr>
              <w:del w:id="4603" w:author="Diaz,Renata M" w:date="2020-06-09T15:06:00Z"/>
              <w:rFonts w:ascii="Times New Roman" w:hAnsi="Times New Roman" w:cs="Times New Roman"/>
            </w:rPr>
          </w:rPrChange>
        </w:rPr>
        <w:pPrChange w:id="4604" w:author="Diaz,Renata M" w:date="2020-06-09T15:06:00Z">
          <w:pPr/>
        </w:pPrChange>
      </w:pPr>
      <w:del w:id="4605" w:author="Diaz,Renata M" w:date="2020-05-17T12:17:00Z">
        <w:r w:rsidRPr="00C97458" w:rsidDel="00107076">
          <w:rPr>
            <w:rFonts w:cstheme="majorHAnsi"/>
            <w:noProof/>
            <w:rPrChange w:id="4606" w:author="Diaz,Renata M" w:date="2020-06-11T15:21: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del>
    </w:p>
    <w:p w14:paraId="12AE2643" w14:textId="38259730" w:rsidR="00373100" w:rsidRPr="00C97458" w:rsidDel="00A44C72" w:rsidRDefault="00EE792F">
      <w:pPr>
        <w:pStyle w:val="Heading5"/>
        <w:rPr>
          <w:del w:id="4607" w:author="Diaz,Renata M" w:date="2020-05-17T12:17:00Z"/>
          <w:rFonts w:cstheme="majorHAnsi"/>
          <w:rPrChange w:id="4608" w:author="Diaz,Renata M" w:date="2020-06-11T15:21:00Z">
            <w:rPr>
              <w:del w:id="4609" w:author="Diaz,Renata M" w:date="2020-05-17T12:17:00Z"/>
              <w:rFonts w:ascii="Times New Roman" w:hAnsi="Times New Roman" w:cs="Times New Roman"/>
            </w:rPr>
          </w:rPrChange>
        </w:rPr>
      </w:pPr>
      <w:bookmarkStart w:id="4610" w:name="_Figure_1.875:_Nparts"/>
      <w:bookmarkEnd w:id="4610"/>
      <w:del w:id="4611" w:author="Diaz,Renata M" w:date="2020-05-17T12:17:00Z">
        <w:r w:rsidRPr="00C97458" w:rsidDel="00A44C72">
          <w:rPr>
            <w:rFonts w:cstheme="majorHAnsi"/>
            <w:rPrChange w:id="4612" w:author="Diaz,Renata M" w:date="2020-06-11T15:21:00Z">
              <w:rPr>
                <w:rFonts w:ascii="Times New Roman" w:hAnsi="Times New Roman" w:cs="Times New Roman"/>
              </w:rPr>
            </w:rPrChange>
          </w:rPr>
          <w:delText>Figure 1.</w:delText>
        </w:r>
        <w:r w:rsidR="00BF2198" w:rsidRPr="00C97458" w:rsidDel="00A44C72">
          <w:rPr>
            <w:rFonts w:cstheme="majorHAnsi"/>
            <w:rPrChange w:id="4613" w:author="Diaz,Renata M" w:date="2020-06-11T15:21:00Z">
              <w:rPr>
                <w:rFonts w:ascii="Times New Roman" w:hAnsi="Times New Roman" w:cs="Times New Roman"/>
              </w:rPr>
            </w:rPrChange>
          </w:rPr>
          <w:delText>875: Nparts by S, N, N/S</w:delText>
        </w:r>
      </w:del>
    </w:p>
    <w:p w14:paraId="5401A4EA" w14:textId="34C739F0" w:rsidR="00BF2198" w:rsidRPr="00C97458" w:rsidDel="003B65A3" w:rsidRDefault="00BF2198">
      <w:pPr>
        <w:pStyle w:val="Heading5"/>
        <w:rPr>
          <w:del w:id="4614" w:author="Diaz,Renata M" w:date="2020-06-09T15:06:00Z"/>
          <w:rFonts w:cstheme="majorHAnsi"/>
          <w:rPrChange w:id="4615" w:author="Diaz,Renata M" w:date="2020-06-11T15:21:00Z">
            <w:rPr>
              <w:del w:id="4616" w:author="Diaz,Renata M" w:date="2020-06-09T15:06:00Z"/>
              <w:rFonts w:ascii="Times New Roman" w:hAnsi="Times New Roman" w:cs="Times New Roman"/>
            </w:rPr>
          </w:rPrChange>
        </w:rPr>
        <w:pPrChange w:id="4617" w:author="Diaz,Renata M" w:date="2020-06-09T15:06:00Z">
          <w:pPr/>
        </w:pPrChange>
      </w:pPr>
      <w:del w:id="4618" w:author="Diaz,Renata M" w:date="2020-05-17T12:17:00Z">
        <w:r w:rsidRPr="00C97458" w:rsidDel="00A44C72">
          <w:rPr>
            <w:rFonts w:cstheme="majorHAnsi"/>
            <w:noProof/>
            <w:rPrChange w:id="4619" w:author="Diaz,Renata M" w:date="2020-06-11T15:21: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del>
    </w:p>
    <w:p w14:paraId="6FF5BFDF" w14:textId="2940B35C" w:rsidR="00B165B6" w:rsidRPr="00C97458" w:rsidDel="003B65A3" w:rsidRDefault="00B165B6">
      <w:pPr>
        <w:pStyle w:val="Heading5"/>
        <w:rPr>
          <w:del w:id="4620" w:author="Diaz,Renata M" w:date="2020-06-09T15:06:00Z"/>
          <w:rFonts w:cstheme="majorHAnsi"/>
          <w:rPrChange w:id="4621" w:author="Diaz,Renata M" w:date="2020-06-11T15:21:00Z">
            <w:rPr>
              <w:del w:id="4622" w:author="Diaz,Renata M" w:date="2020-06-09T15:06:00Z"/>
              <w:rFonts w:ascii="Times New Roman" w:hAnsi="Times New Roman" w:cs="Times New Roman"/>
            </w:rPr>
          </w:rPrChange>
        </w:rPr>
      </w:pPr>
      <w:bookmarkStart w:id="4623" w:name="_Figure_2:_Self-similarity"/>
      <w:bookmarkStart w:id="4624" w:name="_Figure_2:_Narrowness"/>
      <w:bookmarkEnd w:id="4623"/>
      <w:bookmarkEnd w:id="4624"/>
      <w:del w:id="4625" w:author="Diaz,Renata M" w:date="2020-06-09T15:06:00Z">
        <w:r w:rsidRPr="00C97458" w:rsidDel="003B65A3">
          <w:rPr>
            <w:rFonts w:cstheme="majorHAnsi"/>
            <w:rPrChange w:id="4626" w:author="Diaz,Renata M" w:date="2020-06-11T15:21:00Z">
              <w:rPr>
                <w:rFonts w:ascii="Times New Roman" w:hAnsi="Times New Roman" w:cs="Times New Roman"/>
              </w:rPr>
            </w:rPrChange>
          </w:rPr>
          <w:delText xml:space="preserve">Figure 2: </w:delText>
        </w:r>
      </w:del>
      <w:del w:id="4627" w:author="Diaz,Renata M" w:date="2020-05-17T12:24:00Z">
        <w:r w:rsidRPr="00C97458" w:rsidDel="003A3802">
          <w:rPr>
            <w:rFonts w:cstheme="majorHAnsi"/>
            <w:rPrChange w:id="4628" w:author="Diaz,Renata M" w:date="2020-06-11T15:21:00Z">
              <w:rPr>
                <w:rFonts w:ascii="Times New Roman" w:hAnsi="Times New Roman" w:cs="Times New Roman"/>
              </w:rPr>
            </w:rPrChange>
          </w:rPr>
          <w:delText>Self-similarity over S*N space</w:delText>
        </w:r>
      </w:del>
    </w:p>
    <w:p w14:paraId="0199909A" w14:textId="34AD5CE7" w:rsidR="00B165B6" w:rsidRPr="00C97458" w:rsidDel="003B65A3" w:rsidRDefault="00B165B6">
      <w:pPr>
        <w:pStyle w:val="Heading5"/>
        <w:rPr>
          <w:del w:id="4629" w:author="Diaz,Renata M" w:date="2020-06-09T15:06:00Z"/>
          <w:rFonts w:eastAsia="Times New Roman" w:cstheme="majorHAnsi"/>
          <w:rPrChange w:id="4630" w:author="Diaz,Renata M" w:date="2020-06-11T15:21:00Z">
            <w:rPr>
              <w:del w:id="4631" w:author="Diaz,Renata M" w:date="2020-06-09T15:06:00Z"/>
              <w:rFonts w:ascii="Times New Roman" w:eastAsia="Times New Roman" w:hAnsi="Times New Roman" w:cs="Times New Roman"/>
              <w:sz w:val="24"/>
              <w:szCs w:val="24"/>
            </w:rPr>
          </w:rPrChange>
        </w:rPr>
        <w:pPrChange w:id="4632" w:author="Diaz,Renata M" w:date="2020-06-09T15:06:00Z">
          <w:pPr>
            <w:spacing w:after="0" w:line="240" w:lineRule="auto"/>
          </w:pPr>
        </w:pPrChange>
      </w:pPr>
      <w:del w:id="4633" w:author="Diaz,Renata M" w:date="2020-05-17T12:23:00Z">
        <w:r w:rsidRPr="00C97458" w:rsidDel="00A44C72">
          <w:rPr>
            <w:rFonts w:eastAsia="Times New Roman" w:cstheme="majorHAnsi"/>
            <w:noProof/>
            <w:rPrChange w:id="4634" w:author="Diaz,Renata M" w:date="2020-06-11T15:21: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del>
    </w:p>
    <w:p w14:paraId="107644F8" w14:textId="79D1CDBA" w:rsidR="00672968" w:rsidRPr="00C97458" w:rsidDel="003B65A3" w:rsidRDefault="00672968">
      <w:pPr>
        <w:pStyle w:val="Heading5"/>
        <w:rPr>
          <w:del w:id="4635" w:author="Diaz,Renata M" w:date="2020-06-09T15:06:00Z"/>
          <w:rFonts w:eastAsia="Times New Roman" w:cstheme="majorHAnsi"/>
          <w:rPrChange w:id="4636" w:author="Diaz,Renata M" w:date="2020-06-11T15:21:00Z">
            <w:rPr>
              <w:del w:id="4637" w:author="Diaz,Renata M" w:date="2020-06-09T15:06:00Z"/>
              <w:rFonts w:ascii="Times New Roman" w:eastAsia="Times New Roman" w:hAnsi="Times New Roman" w:cs="Times New Roman"/>
              <w:sz w:val="24"/>
              <w:szCs w:val="24"/>
            </w:rPr>
          </w:rPrChange>
        </w:rPr>
        <w:pPrChange w:id="4638" w:author="Diaz,Renata M" w:date="2020-06-09T15:06:00Z">
          <w:pPr>
            <w:spacing w:after="0" w:line="240" w:lineRule="auto"/>
          </w:pPr>
        </w:pPrChange>
      </w:pPr>
    </w:p>
    <w:p w14:paraId="389933CB" w14:textId="03A6FE58" w:rsidR="00B165B6" w:rsidRPr="00C97458" w:rsidDel="004D6D84" w:rsidRDefault="007A4E2B">
      <w:pPr>
        <w:pStyle w:val="Heading5"/>
        <w:rPr>
          <w:del w:id="4639" w:author="Diaz,Renata M" w:date="2020-05-17T12:35:00Z"/>
          <w:rFonts w:cstheme="majorHAnsi"/>
          <w:rPrChange w:id="4640" w:author="Diaz,Renata M" w:date="2020-06-11T15:21:00Z">
            <w:rPr>
              <w:del w:id="4641" w:author="Diaz,Renata M" w:date="2020-05-17T12:35:00Z"/>
              <w:rFonts w:ascii="Times New Roman" w:hAnsi="Times New Roman" w:cs="Times New Roman"/>
            </w:rPr>
          </w:rPrChange>
        </w:rPr>
      </w:pPr>
      <w:bookmarkStart w:id="4642" w:name="_Figure_3:_Self-similarity"/>
      <w:bookmarkStart w:id="4643" w:name="_Figure_3:_Skewness"/>
      <w:bookmarkEnd w:id="4642"/>
      <w:bookmarkEnd w:id="4643"/>
      <w:del w:id="4644" w:author="Diaz,Renata M" w:date="2020-06-09T15:06:00Z">
        <w:r w:rsidRPr="00C97458" w:rsidDel="003B65A3">
          <w:rPr>
            <w:rFonts w:cstheme="majorHAnsi"/>
            <w:rPrChange w:id="4645" w:author="Diaz,Renata M" w:date="2020-06-11T15:21:00Z">
              <w:rPr>
                <w:rFonts w:ascii="Times New Roman" w:hAnsi="Times New Roman" w:cs="Times New Roman"/>
              </w:rPr>
            </w:rPrChange>
          </w:rPr>
          <w:delText xml:space="preserve">Figure 3: </w:delText>
        </w:r>
      </w:del>
      <w:del w:id="4646" w:author="Diaz,Renata M" w:date="2020-05-17T12:35:00Z">
        <w:r w:rsidRPr="00C97458" w:rsidDel="004D6D84">
          <w:rPr>
            <w:rFonts w:cstheme="majorHAnsi"/>
            <w:rPrChange w:id="4647" w:author="Diaz,Renata M" w:date="2020-06-11T15:21:00Z">
              <w:rPr>
                <w:rFonts w:ascii="Times New Roman" w:hAnsi="Times New Roman" w:cs="Times New Roman"/>
              </w:rPr>
            </w:rPrChange>
          </w:rPr>
          <w:delText>Self-similarity vs. nparts, N/S</w:delText>
        </w:r>
      </w:del>
    </w:p>
    <w:p w14:paraId="39631936" w14:textId="2882D2BD" w:rsidR="007A4E2B" w:rsidRPr="00C97458" w:rsidDel="004D6D84" w:rsidRDefault="002E2B4D">
      <w:pPr>
        <w:pStyle w:val="Heading5"/>
        <w:rPr>
          <w:del w:id="4648" w:author="Diaz,Renata M" w:date="2020-05-17T12:35:00Z"/>
          <w:rFonts w:cstheme="majorHAnsi"/>
          <w:rPrChange w:id="4649" w:author="Diaz,Renata M" w:date="2020-06-11T15:21:00Z">
            <w:rPr>
              <w:del w:id="4650" w:author="Diaz,Renata M" w:date="2020-05-17T12:35:00Z"/>
              <w:rFonts w:ascii="Times New Roman" w:hAnsi="Times New Roman" w:cs="Times New Roman"/>
            </w:rPr>
          </w:rPrChange>
        </w:rPr>
        <w:pPrChange w:id="4651" w:author="Diaz,Renata M" w:date="2020-06-09T15:06:00Z">
          <w:pPr/>
        </w:pPrChange>
      </w:pPr>
      <w:del w:id="4652" w:author="Diaz,Renata M" w:date="2020-05-17T12:35:00Z">
        <w:r w:rsidRPr="00C97458" w:rsidDel="004D6D84">
          <w:rPr>
            <w:rFonts w:cstheme="majorHAnsi"/>
            <w:noProof/>
            <w:rPrChange w:id="4653" w:author="Diaz,Renata M" w:date="2020-06-11T15:21: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C97458" w:rsidDel="004D6D84" w:rsidRDefault="00D50651">
      <w:pPr>
        <w:pStyle w:val="Heading5"/>
        <w:rPr>
          <w:del w:id="4654" w:author="Diaz,Renata M" w:date="2020-05-17T12:35:00Z"/>
          <w:rFonts w:cstheme="majorHAnsi"/>
          <w:rPrChange w:id="4655" w:author="Diaz,Renata M" w:date="2020-06-11T15:21:00Z">
            <w:rPr>
              <w:del w:id="4656" w:author="Diaz,Renata M" w:date="2020-05-17T12:35:00Z"/>
              <w:rFonts w:ascii="Times New Roman" w:hAnsi="Times New Roman" w:cs="Times New Roman"/>
            </w:rPr>
          </w:rPrChange>
        </w:rPr>
      </w:pPr>
      <w:bookmarkStart w:id="4657" w:name="_Figure_3.5_Self"/>
      <w:bookmarkEnd w:id="4657"/>
      <w:del w:id="4658" w:author="Diaz,Renata M" w:date="2020-05-17T12:35:00Z">
        <w:r w:rsidRPr="00C97458" w:rsidDel="004D6D84">
          <w:rPr>
            <w:rFonts w:cstheme="majorHAnsi"/>
            <w:rPrChange w:id="4659" w:author="Diaz,Renata M" w:date="2020-06-11T15:21:00Z">
              <w:rPr>
                <w:rFonts w:ascii="Times New Roman" w:hAnsi="Times New Roman" w:cs="Times New Roman"/>
              </w:rPr>
            </w:rPrChange>
          </w:rPr>
          <w:delText>Figure 3.5 Self similarity for datasets</w:delText>
        </w:r>
      </w:del>
    </w:p>
    <w:p w14:paraId="763BC7EE" w14:textId="7CA1BFC0" w:rsidR="00D50651" w:rsidRPr="00C97458" w:rsidDel="004D6D84" w:rsidRDefault="002D4839">
      <w:pPr>
        <w:pStyle w:val="Heading5"/>
        <w:rPr>
          <w:del w:id="4660" w:author="Diaz,Renata M" w:date="2020-05-17T12:35:00Z"/>
          <w:rFonts w:cstheme="majorHAnsi"/>
          <w:rPrChange w:id="4661" w:author="Diaz,Renata M" w:date="2020-06-11T15:21:00Z">
            <w:rPr>
              <w:del w:id="4662" w:author="Diaz,Renata M" w:date="2020-05-17T12:35:00Z"/>
              <w:rFonts w:ascii="Times New Roman" w:hAnsi="Times New Roman" w:cs="Times New Roman"/>
            </w:rPr>
          </w:rPrChange>
        </w:rPr>
        <w:pPrChange w:id="4663" w:author="Diaz,Renata M" w:date="2020-06-09T15:06:00Z">
          <w:pPr/>
        </w:pPrChange>
      </w:pPr>
      <w:del w:id="4664" w:author="Diaz,Renata M" w:date="2020-05-17T12:35:00Z">
        <w:r w:rsidRPr="00C97458" w:rsidDel="004D6D84">
          <w:rPr>
            <w:rFonts w:cstheme="majorHAnsi"/>
            <w:noProof/>
            <w:rPrChange w:id="4665" w:author="Diaz,Renata M" w:date="2020-06-11T15:21: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del>
    </w:p>
    <w:p w14:paraId="76B32A00" w14:textId="6FDACA33" w:rsidR="00C12941" w:rsidRPr="00C97458" w:rsidDel="004D6D84" w:rsidRDefault="00C12941">
      <w:pPr>
        <w:pStyle w:val="Heading5"/>
        <w:rPr>
          <w:del w:id="4666" w:author="Diaz,Renata M" w:date="2020-05-17T12:35:00Z"/>
          <w:rFonts w:cstheme="majorHAnsi"/>
          <w:rPrChange w:id="4667" w:author="Diaz,Renata M" w:date="2020-06-11T15:21:00Z">
            <w:rPr>
              <w:del w:id="4668" w:author="Diaz,Renata M" w:date="2020-05-17T12:35:00Z"/>
              <w:rFonts w:ascii="Times New Roman" w:hAnsi="Times New Roman" w:cs="Times New Roman"/>
            </w:rPr>
          </w:rPrChange>
        </w:rPr>
        <w:pPrChange w:id="4669" w:author="Diaz,Renata M" w:date="2020-06-09T15:06:00Z">
          <w:pPr/>
        </w:pPrChange>
      </w:pPr>
      <w:bookmarkStart w:id="4670" w:name="_Figure_4:_Overall"/>
      <w:bookmarkEnd w:id="4670"/>
      <w:del w:id="4671" w:author="Diaz,Renata M" w:date="2020-05-17T12:35:00Z">
        <w:r w:rsidRPr="00C97458" w:rsidDel="004D6D84">
          <w:rPr>
            <w:rFonts w:cstheme="majorHAnsi"/>
            <w:rPrChange w:id="4672" w:author="Diaz,Renata M" w:date="2020-06-11T15:21:00Z">
              <w:rPr>
                <w:rFonts w:ascii="Times New Roman" w:hAnsi="Times New Roman" w:cs="Times New Roman"/>
              </w:rPr>
            </w:rPrChange>
          </w:rPr>
          <w:br w:type="page"/>
        </w:r>
      </w:del>
    </w:p>
    <w:p w14:paraId="0A5CC318" w14:textId="55534554" w:rsidR="00D10C55" w:rsidRPr="00C97458" w:rsidDel="004D6D84" w:rsidRDefault="00D10C55">
      <w:pPr>
        <w:pStyle w:val="Heading5"/>
        <w:rPr>
          <w:del w:id="4673" w:author="Diaz,Renata M" w:date="2020-05-17T12:35:00Z"/>
          <w:rFonts w:cstheme="majorHAnsi"/>
          <w:rPrChange w:id="4674" w:author="Diaz,Renata M" w:date="2020-06-11T15:21:00Z">
            <w:rPr>
              <w:del w:id="4675" w:author="Diaz,Renata M" w:date="2020-05-17T12:35:00Z"/>
              <w:rFonts w:ascii="Times New Roman" w:hAnsi="Times New Roman" w:cs="Times New Roman"/>
            </w:rPr>
          </w:rPrChange>
        </w:rPr>
      </w:pPr>
      <w:del w:id="4676" w:author="Diaz,Renata M" w:date="2020-05-17T12:35:00Z">
        <w:r w:rsidRPr="00C97458" w:rsidDel="004D6D84">
          <w:rPr>
            <w:rFonts w:cstheme="majorHAnsi"/>
            <w:rPrChange w:id="4677" w:author="Diaz,Renata M" w:date="2020-06-11T15:21:00Z">
              <w:rPr>
                <w:rFonts w:ascii="Times New Roman" w:hAnsi="Times New Roman" w:cs="Times New Roman"/>
              </w:rPr>
            </w:rPrChange>
          </w:rPr>
          <w:delText>Figure 4: Overall percentile scores for skewness</w:delText>
        </w:r>
        <w:r w:rsidR="00876671" w:rsidRPr="00C97458" w:rsidDel="004D6D84">
          <w:rPr>
            <w:rFonts w:cstheme="majorHAnsi"/>
            <w:rPrChange w:id="4678" w:author="Diaz,Renata M" w:date="2020-06-11T15:21:00Z">
              <w:rPr>
                <w:rFonts w:ascii="Times New Roman" w:hAnsi="Times New Roman" w:cs="Times New Roman"/>
              </w:rPr>
            </w:rPrChange>
          </w:rPr>
          <w:delText xml:space="preserve"> </w:delText>
        </w:r>
      </w:del>
    </w:p>
    <w:p w14:paraId="1EF0182E" w14:textId="76979B47" w:rsidR="007C2BC0" w:rsidRPr="00C97458" w:rsidDel="004D6D84" w:rsidRDefault="007C2BC0">
      <w:pPr>
        <w:pStyle w:val="Heading5"/>
        <w:rPr>
          <w:del w:id="4679" w:author="Diaz,Renata M" w:date="2020-05-17T12:35:00Z"/>
          <w:rFonts w:cstheme="majorHAnsi"/>
          <w:rPrChange w:id="4680" w:author="Diaz,Renata M" w:date="2020-06-11T15:21:00Z">
            <w:rPr>
              <w:del w:id="4681" w:author="Diaz,Renata M" w:date="2020-05-17T12:35:00Z"/>
              <w:rFonts w:ascii="Times New Roman" w:hAnsi="Times New Roman" w:cs="Times New Roman"/>
            </w:rPr>
          </w:rPrChange>
        </w:rPr>
        <w:pPrChange w:id="4682" w:author="Diaz,Renata M" w:date="2020-06-09T15:06:00Z">
          <w:pPr/>
        </w:pPrChange>
      </w:pPr>
    </w:p>
    <w:p w14:paraId="22A4AEB5" w14:textId="387822C7" w:rsidR="00A92F5C" w:rsidRPr="00C97458" w:rsidDel="003B65A3" w:rsidRDefault="00A92F5C">
      <w:pPr>
        <w:pStyle w:val="Heading5"/>
        <w:rPr>
          <w:del w:id="4683" w:author="Diaz,Renata M" w:date="2020-06-09T15:06:00Z"/>
          <w:rFonts w:cstheme="majorHAnsi"/>
          <w:rPrChange w:id="4684" w:author="Diaz,Renata M" w:date="2020-06-11T15:21:00Z">
            <w:rPr>
              <w:del w:id="4685" w:author="Diaz,Renata M" w:date="2020-06-09T15:06:00Z"/>
              <w:rFonts w:ascii="Times New Roman" w:hAnsi="Times New Roman" w:cs="Times New Roman"/>
            </w:rPr>
          </w:rPrChange>
        </w:rPr>
        <w:pPrChange w:id="4686" w:author="Diaz,Renata M" w:date="2020-06-09T15:06:00Z">
          <w:pPr/>
        </w:pPrChange>
      </w:pPr>
      <w:del w:id="4687" w:author="Diaz,Renata M" w:date="2020-05-17T12:35:00Z">
        <w:r w:rsidRPr="00C97458" w:rsidDel="004D6D84">
          <w:rPr>
            <w:rFonts w:cstheme="majorHAnsi"/>
            <w:noProof/>
            <w:rPrChange w:id="4688" w:author="Diaz,Renata M" w:date="2020-06-11T15:21: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del>
    </w:p>
    <w:p w14:paraId="58F4EAC1" w14:textId="5658ACD8" w:rsidR="004D6D84" w:rsidRPr="00C97458" w:rsidDel="00FC05E3" w:rsidRDefault="00C12941">
      <w:pPr>
        <w:pStyle w:val="Heading5"/>
        <w:rPr>
          <w:del w:id="4689" w:author="Diaz,Renata M" w:date="2020-05-17T12:45:00Z"/>
          <w:rFonts w:cstheme="majorHAnsi"/>
          <w:rPrChange w:id="4690" w:author="Diaz,Renata M" w:date="2020-06-11T15:21:00Z">
            <w:rPr>
              <w:del w:id="4691" w:author="Diaz,Renata M" w:date="2020-05-17T12:45:00Z"/>
              <w:rFonts w:ascii="Times New Roman" w:eastAsiaTheme="majorEastAsia" w:hAnsi="Times New Roman" w:cs="Times New Roman"/>
              <w:color w:val="2F5496" w:themeColor="accent1" w:themeShade="BF"/>
            </w:rPr>
          </w:rPrChange>
        </w:rPr>
        <w:pPrChange w:id="4692" w:author="Diaz,Renata M" w:date="2020-06-09T15:06:00Z">
          <w:pPr/>
        </w:pPrChange>
      </w:pPr>
      <w:bookmarkStart w:id="4693" w:name="_Figure_4:_Simpson"/>
      <w:bookmarkEnd w:id="4693"/>
      <w:del w:id="4694" w:author="Diaz,Renata M" w:date="2020-06-09T15:06:00Z">
        <w:r w:rsidRPr="004C34D7" w:rsidDel="003B65A3">
          <w:rPr>
            <w:rFonts w:cstheme="majorHAnsi"/>
          </w:rPr>
          <w:br w:type="page"/>
        </w:r>
      </w:del>
    </w:p>
    <w:p w14:paraId="705717C7" w14:textId="50A2B447" w:rsidR="00DB01C4" w:rsidRPr="00C97458" w:rsidDel="00FC05E3" w:rsidRDefault="00DB01C4">
      <w:pPr>
        <w:pStyle w:val="Heading5"/>
        <w:rPr>
          <w:del w:id="4695" w:author="Diaz,Renata M" w:date="2020-05-17T12:45:00Z"/>
          <w:rFonts w:eastAsiaTheme="minorHAnsi" w:cstheme="majorHAnsi"/>
          <w:color w:val="auto"/>
          <w:rPrChange w:id="4696" w:author="Diaz,Renata M" w:date="2020-06-11T15:21:00Z">
            <w:rPr>
              <w:del w:id="4697" w:author="Diaz,Renata M" w:date="2020-05-17T12:45:00Z"/>
              <w:rFonts w:ascii="Times New Roman" w:hAnsi="Times New Roman" w:cs="Times New Roman"/>
            </w:rPr>
          </w:rPrChange>
        </w:rPr>
      </w:pPr>
      <w:del w:id="4698" w:author="Diaz,Renata M" w:date="2020-05-17T12:45:00Z">
        <w:r w:rsidRPr="00C97458" w:rsidDel="00FC05E3">
          <w:rPr>
            <w:rFonts w:eastAsiaTheme="minorHAnsi" w:cstheme="majorHAnsi"/>
            <w:color w:val="auto"/>
            <w:rPrChange w:id="4699" w:author="Diaz,Renata M" w:date="2020-06-11T15:21:00Z">
              <w:rPr>
                <w:rFonts w:ascii="Times New Roman" w:hAnsi="Times New Roman" w:cs="Times New Roman"/>
              </w:rPr>
            </w:rPrChange>
          </w:rPr>
          <w:delText xml:space="preserve">Figure 5: Overall percentile scores for </w:delText>
        </w:r>
        <w:r w:rsidR="00956712" w:rsidRPr="00C97458" w:rsidDel="00FC05E3">
          <w:rPr>
            <w:rFonts w:eastAsiaTheme="minorHAnsi" w:cstheme="majorHAnsi"/>
            <w:color w:val="auto"/>
            <w:rPrChange w:id="4700" w:author="Diaz,Renata M" w:date="2020-06-11T15:21:00Z">
              <w:rPr>
                <w:rFonts w:ascii="Times New Roman" w:hAnsi="Times New Roman" w:cs="Times New Roman"/>
              </w:rPr>
            </w:rPrChange>
          </w:rPr>
          <w:delText>evenness</w:delText>
        </w:r>
      </w:del>
    </w:p>
    <w:p w14:paraId="4DDDA2BC" w14:textId="0CEAE2D6" w:rsidR="005C4506" w:rsidRPr="00C97458" w:rsidDel="00FC05E3" w:rsidRDefault="005C4506">
      <w:pPr>
        <w:pStyle w:val="Heading5"/>
        <w:rPr>
          <w:del w:id="4701" w:author="Diaz,Renata M" w:date="2020-05-17T12:45:00Z"/>
          <w:rFonts w:cstheme="majorHAnsi"/>
          <w:rPrChange w:id="4702" w:author="Diaz,Renata M" w:date="2020-06-11T15:21:00Z">
            <w:rPr>
              <w:del w:id="4703" w:author="Diaz,Renata M" w:date="2020-05-17T12:45:00Z"/>
              <w:rFonts w:ascii="Times New Roman" w:hAnsi="Times New Roman" w:cs="Times New Roman"/>
            </w:rPr>
          </w:rPrChange>
        </w:rPr>
        <w:pPrChange w:id="4704" w:author="Diaz,Renata M" w:date="2020-06-09T15:06:00Z">
          <w:pPr/>
        </w:pPrChange>
      </w:pPr>
    </w:p>
    <w:p w14:paraId="30F73656" w14:textId="488CB389" w:rsidR="005C4506" w:rsidRPr="00C97458" w:rsidDel="00FC05E3" w:rsidRDefault="00A92F5C">
      <w:pPr>
        <w:pStyle w:val="Heading5"/>
        <w:rPr>
          <w:del w:id="4705" w:author="Diaz,Renata M" w:date="2020-05-17T12:45:00Z"/>
          <w:rFonts w:cstheme="majorHAnsi"/>
          <w:rPrChange w:id="4706" w:author="Diaz,Renata M" w:date="2020-06-11T15:21:00Z">
            <w:rPr>
              <w:del w:id="4707" w:author="Diaz,Renata M" w:date="2020-05-17T12:45:00Z"/>
              <w:rFonts w:ascii="Times New Roman" w:hAnsi="Times New Roman" w:cs="Times New Roman"/>
            </w:rPr>
          </w:rPrChange>
        </w:rPr>
        <w:pPrChange w:id="4708" w:author="Diaz,Renata M" w:date="2020-06-09T15:06:00Z">
          <w:pPr/>
        </w:pPrChange>
      </w:pPr>
      <w:del w:id="4709" w:author="Diaz,Renata M" w:date="2020-05-17T12:45:00Z">
        <w:r w:rsidRPr="00C97458" w:rsidDel="00FC05E3">
          <w:rPr>
            <w:rFonts w:cstheme="majorHAnsi"/>
            <w:noProof/>
            <w:rPrChange w:id="4710" w:author="Diaz,Renata M" w:date="2020-06-11T15:21: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del>
    </w:p>
    <w:p w14:paraId="32D37D95" w14:textId="58D07C77" w:rsidR="007A208A" w:rsidRPr="00C97458" w:rsidDel="00FC05E3" w:rsidRDefault="007A208A">
      <w:pPr>
        <w:pStyle w:val="Heading5"/>
        <w:rPr>
          <w:del w:id="4711" w:author="Diaz,Renata M" w:date="2020-05-17T12:45:00Z"/>
          <w:rFonts w:cstheme="majorHAnsi"/>
          <w:rPrChange w:id="4712" w:author="Diaz,Renata M" w:date="2020-06-11T15:21:00Z">
            <w:rPr>
              <w:del w:id="4713" w:author="Diaz,Renata M" w:date="2020-05-17T12:45:00Z"/>
              <w:rFonts w:ascii="Times New Roman" w:hAnsi="Times New Roman" w:cs="Times New Roman"/>
            </w:rPr>
          </w:rPrChange>
        </w:rPr>
        <w:pPrChange w:id="4714" w:author="Diaz,Renata M" w:date="2020-06-09T15:06:00Z">
          <w:pPr/>
        </w:pPrChange>
      </w:pPr>
    </w:p>
    <w:p w14:paraId="0C2EBC45" w14:textId="2DF97863" w:rsidR="00C12941" w:rsidRPr="00C97458" w:rsidDel="00FC05E3" w:rsidRDefault="00C12941">
      <w:pPr>
        <w:pStyle w:val="Heading5"/>
        <w:rPr>
          <w:del w:id="4715" w:author="Diaz,Renata M" w:date="2020-05-17T12:45:00Z"/>
          <w:rFonts w:cstheme="majorHAnsi"/>
          <w:rPrChange w:id="4716" w:author="Diaz,Renata M" w:date="2020-06-11T15:21:00Z">
            <w:rPr>
              <w:del w:id="4717" w:author="Diaz,Renata M" w:date="2020-05-17T12:45:00Z"/>
              <w:rFonts w:ascii="Times New Roman" w:eastAsiaTheme="majorEastAsia" w:hAnsi="Times New Roman" w:cs="Times New Roman"/>
              <w:color w:val="2F5496" w:themeColor="accent1" w:themeShade="BF"/>
            </w:rPr>
          </w:rPrChange>
        </w:rPr>
        <w:pPrChange w:id="4718" w:author="Diaz,Renata M" w:date="2020-06-09T15:06:00Z">
          <w:pPr/>
        </w:pPrChange>
      </w:pPr>
      <w:bookmarkStart w:id="4719" w:name="_Figure_6:_Skewness"/>
      <w:bookmarkEnd w:id="4719"/>
      <w:del w:id="4720" w:author="Diaz,Renata M" w:date="2020-05-17T12:45:00Z">
        <w:r w:rsidRPr="00C97458" w:rsidDel="00FC05E3">
          <w:rPr>
            <w:rFonts w:cstheme="majorHAnsi"/>
            <w:rPrChange w:id="4721" w:author="Diaz,Renata M" w:date="2020-06-11T15:21:00Z">
              <w:rPr>
                <w:rFonts w:ascii="Times New Roman" w:hAnsi="Times New Roman" w:cs="Times New Roman"/>
              </w:rPr>
            </w:rPrChange>
          </w:rPr>
          <w:br w:type="page"/>
        </w:r>
      </w:del>
    </w:p>
    <w:p w14:paraId="7D35A480" w14:textId="5A8F6AD7" w:rsidR="00CF63DA" w:rsidRPr="00C97458" w:rsidDel="00FC05E3" w:rsidRDefault="00CF63DA">
      <w:pPr>
        <w:pStyle w:val="Heading5"/>
        <w:rPr>
          <w:del w:id="4722" w:author="Diaz,Renata M" w:date="2020-05-17T12:45:00Z"/>
          <w:rFonts w:eastAsiaTheme="minorHAnsi" w:cstheme="majorHAnsi"/>
          <w:color w:val="auto"/>
          <w:rPrChange w:id="4723" w:author="Diaz,Renata M" w:date="2020-06-11T15:21:00Z">
            <w:rPr>
              <w:del w:id="4724" w:author="Diaz,Renata M" w:date="2020-05-17T12:45:00Z"/>
              <w:rFonts w:ascii="Times New Roman" w:hAnsi="Times New Roman" w:cs="Times New Roman"/>
            </w:rPr>
          </w:rPrChange>
        </w:rPr>
      </w:pPr>
      <w:del w:id="4725" w:author="Diaz,Renata M" w:date="2020-05-17T12:45:00Z">
        <w:r w:rsidRPr="00C97458" w:rsidDel="00FC05E3">
          <w:rPr>
            <w:rFonts w:eastAsiaTheme="minorHAnsi" w:cstheme="majorHAnsi"/>
            <w:color w:val="auto"/>
            <w:rPrChange w:id="4726" w:author="Diaz,Renata M" w:date="2020-06-11T15:21:00Z">
              <w:rPr>
                <w:rFonts w:ascii="Times New Roman" w:hAnsi="Times New Roman" w:cs="Times New Roman"/>
              </w:rPr>
            </w:rPrChange>
          </w:rPr>
          <w:delText>Figure 6: Skewness broken out by ROV metrics</w:delText>
        </w:r>
      </w:del>
    </w:p>
    <w:p w14:paraId="48702BB5" w14:textId="1838B2D6" w:rsidR="005109B7" w:rsidRPr="00C97458" w:rsidDel="00FC05E3" w:rsidRDefault="005109B7">
      <w:pPr>
        <w:pStyle w:val="Heading5"/>
        <w:rPr>
          <w:del w:id="4727" w:author="Diaz,Renata M" w:date="2020-05-17T12:45:00Z"/>
          <w:rFonts w:cstheme="majorHAnsi"/>
          <w:rPrChange w:id="4728" w:author="Diaz,Renata M" w:date="2020-06-11T15:21:00Z">
            <w:rPr>
              <w:del w:id="4729" w:author="Diaz,Renata M" w:date="2020-05-17T12:45:00Z"/>
              <w:rFonts w:ascii="Times New Roman" w:hAnsi="Times New Roman" w:cs="Times New Roman"/>
            </w:rPr>
          </w:rPrChange>
        </w:rPr>
        <w:pPrChange w:id="4730" w:author="Diaz,Renata M" w:date="2020-06-09T15:06:00Z">
          <w:pPr/>
        </w:pPrChange>
      </w:pPr>
      <w:del w:id="4731" w:author="Diaz,Renata M" w:date="2020-05-17T12:45:00Z">
        <w:r w:rsidRPr="00C97458" w:rsidDel="00FC05E3">
          <w:rPr>
            <w:rFonts w:cstheme="majorHAnsi"/>
            <w:rPrChange w:id="4732" w:author="Diaz,Renata M" w:date="2020-06-11T15:21:00Z">
              <w:rPr>
                <w:rFonts w:ascii="Times New Roman" w:hAnsi="Times New Roman" w:cs="Times New Roman"/>
              </w:rPr>
            </w:rPrChange>
          </w:rPr>
          <w:delText>ROV metrics binned into quantiles</w:delText>
        </w:r>
        <w:r w:rsidR="00021C8D" w:rsidRPr="00C97458" w:rsidDel="00FC05E3">
          <w:rPr>
            <w:rFonts w:cstheme="majorHAnsi"/>
            <w:rPrChange w:id="4733" w:author="Diaz,Renata M" w:date="2020-06-11T15:21:00Z">
              <w:rPr>
                <w:rFonts w:ascii="Times New Roman" w:hAnsi="Times New Roman" w:cs="Times New Roman"/>
              </w:rPr>
            </w:rPrChange>
          </w:rPr>
          <w:delText xml:space="preserve">. So each histogram accounts for </w:delText>
        </w:r>
        <w:r w:rsidR="00206E91" w:rsidRPr="00C97458" w:rsidDel="00FC05E3">
          <w:rPr>
            <w:rFonts w:cstheme="majorHAnsi"/>
            <w:rPrChange w:id="4734" w:author="Diaz,Renata M" w:date="2020-06-11T15:21:00Z">
              <w:rPr>
                <w:rFonts w:ascii="Times New Roman" w:hAnsi="Times New Roman" w:cs="Times New Roman"/>
              </w:rPr>
            </w:rPrChange>
          </w:rPr>
          <w:delText>20%</w:delText>
        </w:r>
        <w:r w:rsidR="00021C8D" w:rsidRPr="00C97458" w:rsidDel="00FC05E3">
          <w:rPr>
            <w:rFonts w:cstheme="majorHAnsi"/>
            <w:rPrChange w:id="4735" w:author="Diaz,Renata M" w:date="2020-06-11T15:21: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C97458" w:rsidDel="00FC05E3" w:rsidRDefault="00A05094">
      <w:pPr>
        <w:pStyle w:val="Heading5"/>
        <w:rPr>
          <w:del w:id="4736" w:author="Diaz,Renata M" w:date="2020-05-17T12:45:00Z"/>
          <w:rFonts w:eastAsia="Times New Roman" w:cstheme="majorHAnsi"/>
          <w:rPrChange w:id="4737" w:author="Diaz,Renata M" w:date="2020-06-11T15:21:00Z">
            <w:rPr>
              <w:del w:id="4738" w:author="Diaz,Renata M" w:date="2020-05-17T12:45:00Z"/>
              <w:rFonts w:ascii="Times New Roman" w:eastAsia="Times New Roman" w:hAnsi="Times New Roman" w:cs="Times New Roman"/>
              <w:sz w:val="24"/>
              <w:szCs w:val="24"/>
            </w:rPr>
          </w:rPrChange>
        </w:rPr>
        <w:pPrChange w:id="4739" w:author="Diaz,Renata M" w:date="2020-06-09T15:06:00Z">
          <w:pPr>
            <w:spacing w:after="0" w:line="240" w:lineRule="auto"/>
          </w:pPr>
        </w:pPrChange>
      </w:pPr>
      <w:del w:id="4740" w:author="Diaz,Renata M" w:date="2020-05-17T12:45:00Z">
        <w:r w:rsidRPr="00C97458" w:rsidDel="00FC05E3">
          <w:rPr>
            <w:rFonts w:eastAsia="Times New Roman" w:cstheme="majorHAnsi"/>
            <w:rPrChange w:id="4741"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742"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C97458" w:rsidDel="00FC05E3">
          <w:rPr>
            <w:rFonts w:eastAsia="Times New Roman" w:cstheme="majorHAnsi"/>
            <w:rPrChange w:id="4743"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744" w:author="Diaz,Renata M" w:date="2020-06-11T15:21: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745" w:author="Diaz,Renata M" w:date="2020-06-11T15:21:00Z">
              <w:rPr>
                <w:rFonts w:ascii="Times New Roman" w:eastAsia="Times New Roman" w:hAnsi="Times New Roman" w:cs="Times New Roman"/>
                <w:sz w:val="24"/>
                <w:szCs w:val="24"/>
              </w:rPr>
            </w:rPrChange>
          </w:rPr>
          <w:fldChar w:fldCharType="end"/>
        </w:r>
      </w:del>
    </w:p>
    <w:p w14:paraId="702CE0E3" w14:textId="599991EB" w:rsidR="009538CE" w:rsidRPr="00C97458" w:rsidDel="00FC05E3" w:rsidRDefault="009538CE">
      <w:pPr>
        <w:pStyle w:val="Heading5"/>
        <w:rPr>
          <w:del w:id="4746" w:author="Diaz,Renata M" w:date="2020-05-17T12:45:00Z"/>
          <w:rFonts w:cstheme="majorHAnsi"/>
          <w:rPrChange w:id="4747" w:author="Diaz,Renata M" w:date="2020-06-11T15:21:00Z">
            <w:rPr>
              <w:del w:id="4748" w:author="Diaz,Renata M" w:date="2020-05-17T12:45:00Z"/>
              <w:rFonts w:ascii="Times New Roman" w:hAnsi="Times New Roman" w:cs="Times New Roman"/>
            </w:rPr>
          </w:rPrChange>
        </w:rPr>
        <w:pPrChange w:id="4749" w:author="Diaz,Renata M" w:date="2020-06-09T15:06:00Z">
          <w:pPr/>
        </w:pPrChange>
      </w:pPr>
    </w:p>
    <w:p w14:paraId="1AE32EED" w14:textId="0A96626B" w:rsidR="009538CE" w:rsidRPr="00C97458" w:rsidDel="00FC05E3" w:rsidRDefault="009538CE">
      <w:pPr>
        <w:pStyle w:val="Heading5"/>
        <w:rPr>
          <w:del w:id="4750" w:author="Diaz,Renata M" w:date="2020-05-17T12:45:00Z"/>
          <w:rFonts w:cstheme="majorHAnsi"/>
          <w:rPrChange w:id="4751" w:author="Diaz,Renata M" w:date="2020-06-11T15:21:00Z">
            <w:rPr>
              <w:del w:id="4752" w:author="Diaz,Renata M" w:date="2020-05-17T12:45:00Z"/>
              <w:rFonts w:ascii="Times New Roman" w:hAnsi="Times New Roman" w:cs="Times New Roman"/>
            </w:rPr>
          </w:rPrChange>
        </w:rPr>
        <w:pPrChange w:id="4753" w:author="Diaz,Renata M" w:date="2020-06-09T15:06:00Z">
          <w:pPr/>
        </w:pPrChange>
      </w:pPr>
      <w:del w:id="4754" w:author="Diaz,Renata M" w:date="2020-05-17T12:45:00Z">
        <w:r w:rsidRPr="00C97458" w:rsidDel="00FC05E3">
          <w:rPr>
            <w:rFonts w:cstheme="majorHAnsi"/>
            <w:rPrChange w:id="4755" w:author="Diaz,Renata M" w:date="2020-06-11T15:21:00Z">
              <w:rPr>
                <w:rFonts w:ascii="Times New Roman" w:hAnsi="Times New Roman" w:cs="Times New Roman"/>
              </w:rPr>
            </w:rPrChange>
          </w:rPr>
          <w:br w:type="page"/>
        </w:r>
      </w:del>
    </w:p>
    <w:p w14:paraId="41AEEC67" w14:textId="2B3BB8E3" w:rsidR="00FD4444" w:rsidRPr="00C97458" w:rsidDel="00FC05E3" w:rsidRDefault="00FD4444">
      <w:pPr>
        <w:pStyle w:val="Heading5"/>
        <w:rPr>
          <w:del w:id="4756" w:author="Diaz,Renata M" w:date="2020-05-17T12:45:00Z"/>
          <w:rFonts w:eastAsiaTheme="minorHAnsi" w:cstheme="majorHAnsi"/>
          <w:color w:val="auto"/>
          <w:rPrChange w:id="4757" w:author="Diaz,Renata M" w:date="2020-06-11T15:21:00Z">
            <w:rPr>
              <w:del w:id="4758" w:author="Diaz,Renata M" w:date="2020-05-17T12:45:00Z"/>
              <w:rFonts w:ascii="Times New Roman" w:hAnsi="Times New Roman" w:cs="Times New Roman"/>
            </w:rPr>
          </w:rPrChange>
        </w:rPr>
      </w:pPr>
      <w:bookmarkStart w:id="4759" w:name="_Figure_7:_Skewness"/>
      <w:bookmarkEnd w:id="4759"/>
      <w:del w:id="4760" w:author="Diaz,Renata M" w:date="2020-05-17T12:45:00Z">
        <w:r w:rsidRPr="00C97458" w:rsidDel="00FC05E3">
          <w:rPr>
            <w:rFonts w:eastAsiaTheme="minorHAnsi" w:cstheme="majorHAnsi"/>
            <w:color w:val="auto"/>
            <w:rPrChange w:id="4761" w:author="Diaz,Renata M" w:date="2020-06-11T15:21:00Z">
              <w:rPr>
                <w:rFonts w:ascii="Times New Roman" w:hAnsi="Times New Roman" w:cs="Times New Roman"/>
              </w:rPr>
            </w:rPrChange>
          </w:rPr>
          <w:delText>Figure 7: Skewness broken out by thresholded size of FS</w:delText>
        </w:r>
      </w:del>
    </w:p>
    <w:p w14:paraId="5DC523CF" w14:textId="2D3E1AEF" w:rsidR="00D01ACA" w:rsidRPr="00C97458" w:rsidDel="00FC05E3" w:rsidRDefault="00D01ACA">
      <w:pPr>
        <w:pStyle w:val="Heading5"/>
        <w:rPr>
          <w:del w:id="4762" w:author="Diaz,Renata M" w:date="2020-05-17T12:45:00Z"/>
          <w:rFonts w:cstheme="majorHAnsi"/>
          <w:rPrChange w:id="4763" w:author="Diaz,Renata M" w:date="2020-06-11T15:21:00Z">
            <w:rPr>
              <w:del w:id="4764" w:author="Diaz,Renata M" w:date="2020-05-17T12:45:00Z"/>
              <w:rFonts w:ascii="Times New Roman" w:hAnsi="Times New Roman" w:cs="Times New Roman"/>
            </w:rPr>
          </w:rPrChange>
        </w:rPr>
        <w:pPrChange w:id="4765" w:author="Diaz,Renata M" w:date="2020-06-09T15:06:00Z">
          <w:pPr/>
        </w:pPrChange>
      </w:pPr>
      <w:del w:id="4766" w:author="Diaz,Renata M" w:date="2020-05-17T12:45:00Z">
        <w:r w:rsidRPr="00C97458" w:rsidDel="00FC05E3">
          <w:rPr>
            <w:rFonts w:cstheme="majorHAnsi"/>
            <w:rPrChange w:id="4767" w:author="Diaz,Renata M" w:date="2020-06-11T15:21:00Z">
              <w:rPr>
                <w:rFonts w:ascii="Times New Roman" w:hAnsi="Times New Roman" w:cs="Times New Roman"/>
              </w:rPr>
            </w:rPrChange>
          </w:rPr>
          <w:delText xml:space="preserve">Size of FS is </w:delText>
        </w:r>
        <w:r w:rsidR="00185BF0" w:rsidRPr="00C97458" w:rsidDel="00FC05E3">
          <w:rPr>
            <w:rFonts w:cstheme="majorHAnsi"/>
            <w:rPrChange w:id="4768" w:author="Diaz,Renata M" w:date="2020-06-11T15:21:00Z">
              <w:rPr>
                <w:rFonts w:ascii="Times New Roman" w:hAnsi="Times New Roman" w:cs="Times New Roman"/>
              </w:rPr>
            </w:rPrChange>
          </w:rPr>
          <w:delText xml:space="preserve">broken into 10 </w:delText>
        </w:r>
        <w:r w:rsidR="00AE1DE2" w:rsidRPr="00C97458" w:rsidDel="00FC05E3">
          <w:rPr>
            <w:rFonts w:cstheme="majorHAnsi"/>
            <w:rPrChange w:id="4769" w:author="Diaz,Renata M" w:date="2020-06-11T15:21:00Z">
              <w:rPr>
                <w:rFonts w:ascii="Times New Roman" w:hAnsi="Times New Roman" w:cs="Times New Roman"/>
              </w:rPr>
            </w:rPrChange>
          </w:rPr>
          <w:delText>bins by quantile</w:delText>
        </w:r>
        <w:r w:rsidR="00185BF0" w:rsidRPr="00C97458" w:rsidDel="00FC05E3">
          <w:rPr>
            <w:rFonts w:cstheme="majorHAnsi"/>
            <w:rPrChange w:id="4770" w:author="Diaz,Renata M" w:date="2020-06-11T15:21:00Z">
              <w:rPr>
                <w:rFonts w:ascii="Times New Roman" w:hAnsi="Times New Roman" w:cs="Times New Roman"/>
              </w:rPr>
            </w:rPrChange>
          </w:rPr>
          <w:delText>.</w:delText>
        </w:r>
        <w:r w:rsidR="005B2C68" w:rsidRPr="00C97458" w:rsidDel="00FC05E3">
          <w:rPr>
            <w:rFonts w:cstheme="majorHAnsi"/>
            <w:rPrChange w:id="4771" w:author="Diaz,Renata M" w:date="2020-06-11T15:21: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C97458" w:rsidDel="00FC05E3" w:rsidRDefault="00604DCC">
      <w:pPr>
        <w:pStyle w:val="Heading5"/>
        <w:rPr>
          <w:del w:id="4772" w:author="Diaz,Renata M" w:date="2020-05-17T12:45:00Z"/>
          <w:rFonts w:eastAsia="Times New Roman" w:cstheme="majorHAnsi"/>
          <w:rPrChange w:id="4773" w:author="Diaz,Renata M" w:date="2020-06-11T15:21:00Z">
            <w:rPr>
              <w:del w:id="4774" w:author="Diaz,Renata M" w:date="2020-05-17T12:45:00Z"/>
              <w:rFonts w:ascii="Times New Roman" w:eastAsia="Times New Roman" w:hAnsi="Times New Roman" w:cs="Times New Roman"/>
              <w:sz w:val="24"/>
              <w:szCs w:val="24"/>
            </w:rPr>
          </w:rPrChange>
        </w:rPr>
        <w:pPrChange w:id="4775" w:author="Diaz,Renata M" w:date="2020-06-09T15:06:00Z">
          <w:pPr>
            <w:spacing w:after="0" w:line="240" w:lineRule="auto"/>
          </w:pPr>
        </w:pPrChange>
      </w:pPr>
      <w:del w:id="4776" w:author="Diaz,Renata M" w:date="2020-05-17T12:45:00Z">
        <w:r w:rsidRPr="00C97458" w:rsidDel="00FC05E3">
          <w:rPr>
            <w:rFonts w:eastAsia="Times New Roman" w:cstheme="majorHAnsi"/>
            <w:rPrChange w:id="4777"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778"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C97458" w:rsidDel="00FC05E3">
          <w:rPr>
            <w:rFonts w:eastAsia="Times New Roman" w:cstheme="majorHAnsi"/>
            <w:rPrChange w:id="4779"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780" w:author="Diaz,Renata M" w:date="2020-06-11T15:21: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781" w:author="Diaz,Renata M" w:date="2020-06-11T15:21:00Z">
              <w:rPr>
                <w:rFonts w:ascii="Times New Roman" w:eastAsia="Times New Roman" w:hAnsi="Times New Roman" w:cs="Times New Roman"/>
                <w:sz w:val="24"/>
                <w:szCs w:val="24"/>
              </w:rPr>
            </w:rPrChange>
          </w:rPr>
          <w:fldChar w:fldCharType="end"/>
        </w:r>
      </w:del>
    </w:p>
    <w:p w14:paraId="2482904F" w14:textId="6C478444" w:rsidR="00FD4444" w:rsidRPr="00C97458" w:rsidDel="00FC05E3" w:rsidRDefault="00185BF0">
      <w:pPr>
        <w:pStyle w:val="Heading5"/>
        <w:rPr>
          <w:del w:id="4782" w:author="Diaz,Renata M" w:date="2020-05-17T12:45:00Z"/>
          <w:rFonts w:cstheme="majorHAnsi"/>
          <w:rPrChange w:id="4783" w:author="Diaz,Renata M" w:date="2020-06-11T15:21:00Z">
            <w:rPr>
              <w:del w:id="4784" w:author="Diaz,Renata M" w:date="2020-05-17T12:45:00Z"/>
              <w:rFonts w:ascii="Times New Roman" w:hAnsi="Times New Roman" w:cs="Times New Roman"/>
            </w:rPr>
          </w:rPrChange>
        </w:rPr>
        <w:pPrChange w:id="4785" w:author="Diaz,Renata M" w:date="2020-06-09T15:06:00Z">
          <w:pPr/>
        </w:pPrChange>
      </w:pPr>
      <w:del w:id="4786" w:author="Diaz,Renata M" w:date="2020-05-17T12:45:00Z">
        <w:r w:rsidRPr="00C97458" w:rsidDel="00FC05E3">
          <w:rPr>
            <w:rFonts w:cstheme="majorHAnsi"/>
            <w:noProof/>
            <w:rPrChange w:id="4787" w:author="Diaz,Renata M" w:date="2020-06-11T15:21:00Z">
              <w:rPr>
                <w:rFonts w:ascii="Times New Roman" w:hAnsi="Times New Roman" w:cs="Times New Roman"/>
                <w:noProof/>
              </w:rPr>
            </w:rPrChange>
          </w:rPr>
          <w:delText xml:space="preserve"> </w:delText>
        </w:r>
      </w:del>
    </w:p>
    <w:p w14:paraId="41525ADB" w14:textId="0EAA0716" w:rsidR="000A5E7C" w:rsidRPr="00C97458" w:rsidDel="00FC05E3" w:rsidRDefault="000A5E7C">
      <w:pPr>
        <w:pStyle w:val="Heading5"/>
        <w:rPr>
          <w:del w:id="4788" w:author="Diaz,Renata M" w:date="2020-05-17T12:45:00Z"/>
          <w:rFonts w:cstheme="majorHAnsi"/>
          <w:rPrChange w:id="4789" w:author="Diaz,Renata M" w:date="2020-06-11T15:21:00Z">
            <w:rPr>
              <w:del w:id="4790" w:author="Diaz,Renata M" w:date="2020-05-17T12:45:00Z"/>
              <w:rFonts w:ascii="Times New Roman" w:hAnsi="Times New Roman" w:cs="Times New Roman"/>
            </w:rPr>
          </w:rPrChange>
        </w:rPr>
        <w:pPrChange w:id="4791" w:author="Diaz,Renata M" w:date="2020-06-09T15:06:00Z">
          <w:pPr/>
        </w:pPrChange>
      </w:pPr>
    </w:p>
    <w:p w14:paraId="7C7DD740" w14:textId="164D0E6B" w:rsidR="000A5E7C" w:rsidRPr="00C97458" w:rsidDel="00FC05E3" w:rsidRDefault="000A5E7C">
      <w:pPr>
        <w:pStyle w:val="Heading5"/>
        <w:rPr>
          <w:del w:id="4792" w:author="Diaz,Renata M" w:date="2020-05-17T12:45:00Z"/>
          <w:rFonts w:eastAsiaTheme="minorHAnsi" w:cstheme="majorHAnsi"/>
          <w:color w:val="auto"/>
          <w:rPrChange w:id="4793" w:author="Diaz,Renata M" w:date="2020-06-11T15:21:00Z">
            <w:rPr>
              <w:del w:id="4794" w:author="Diaz,Renata M" w:date="2020-05-17T12:45:00Z"/>
              <w:rFonts w:ascii="Times New Roman" w:hAnsi="Times New Roman" w:cs="Times New Roman"/>
            </w:rPr>
          </w:rPrChange>
        </w:rPr>
      </w:pPr>
      <w:bookmarkStart w:id="4795" w:name="_Figure_8:_Simpson"/>
      <w:bookmarkEnd w:id="4795"/>
      <w:del w:id="4796" w:author="Diaz,Renata M" w:date="2020-05-17T12:45:00Z">
        <w:r w:rsidRPr="00C97458" w:rsidDel="00FC05E3">
          <w:rPr>
            <w:rFonts w:eastAsiaTheme="minorHAnsi" w:cstheme="majorHAnsi"/>
            <w:color w:val="auto"/>
            <w:rPrChange w:id="4797" w:author="Diaz,Renata M" w:date="2020-06-11T15:21:00Z">
              <w:rPr>
                <w:rFonts w:ascii="Times New Roman" w:hAnsi="Times New Roman" w:cs="Times New Roman"/>
              </w:rPr>
            </w:rPrChange>
          </w:rPr>
          <w:delText>Figure 8: Simpson versus ROV</w:delText>
        </w:r>
      </w:del>
    </w:p>
    <w:p w14:paraId="4BAB1EA4" w14:textId="0D7A23B9" w:rsidR="00A05094" w:rsidRPr="00C97458" w:rsidDel="00FC05E3" w:rsidRDefault="00A05094">
      <w:pPr>
        <w:pStyle w:val="Heading5"/>
        <w:rPr>
          <w:del w:id="4798" w:author="Diaz,Renata M" w:date="2020-05-17T12:45:00Z"/>
          <w:rFonts w:eastAsia="Times New Roman" w:cstheme="majorHAnsi"/>
          <w:rPrChange w:id="4799" w:author="Diaz,Renata M" w:date="2020-06-11T15:21:00Z">
            <w:rPr>
              <w:del w:id="4800" w:author="Diaz,Renata M" w:date="2020-05-17T12:45:00Z"/>
              <w:rFonts w:ascii="Times New Roman" w:eastAsia="Times New Roman" w:hAnsi="Times New Roman" w:cs="Times New Roman"/>
              <w:sz w:val="24"/>
              <w:szCs w:val="24"/>
            </w:rPr>
          </w:rPrChange>
        </w:rPr>
        <w:pPrChange w:id="4801" w:author="Diaz,Renata M" w:date="2020-06-09T15:06:00Z">
          <w:pPr>
            <w:spacing w:after="0" w:line="240" w:lineRule="auto"/>
          </w:pPr>
        </w:pPrChange>
      </w:pPr>
      <w:del w:id="4802" w:author="Diaz,Renata M" w:date="2020-05-17T12:45:00Z">
        <w:r w:rsidRPr="00C97458" w:rsidDel="00FC05E3">
          <w:rPr>
            <w:rFonts w:eastAsia="Times New Roman" w:cstheme="majorHAnsi"/>
            <w:rPrChange w:id="4803"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804"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C97458" w:rsidDel="00FC05E3">
          <w:rPr>
            <w:rFonts w:eastAsia="Times New Roman" w:cstheme="majorHAnsi"/>
            <w:rPrChange w:id="4805"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806" w:author="Diaz,Renata M" w:date="2020-06-11T15:21: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807" w:author="Diaz,Renata M" w:date="2020-06-11T15:21:00Z">
              <w:rPr>
                <w:rFonts w:ascii="Times New Roman" w:eastAsia="Times New Roman" w:hAnsi="Times New Roman" w:cs="Times New Roman"/>
                <w:sz w:val="24"/>
                <w:szCs w:val="24"/>
              </w:rPr>
            </w:rPrChange>
          </w:rPr>
          <w:fldChar w:fldCharType="end"/>
        </w:r>
      </w:del>
    </w:p>
    <w:p w14:paraId="42E83687" w14:textId="21B91AB2" w:rsidR="000A5E7C" w:rsidRPr="00C97458" w:rsidDel="00FC05E3" w:rsidRDefault="000A5E7C">
      <w:pPr>
        <w:pStyle w:val="Heading5"/>
        <w:rPr>
          <w:del w:id="4808" w:author="Diaz,Renata M" w:date="2020-05-17T12:45:00Z"/>
          <w:rFonts w:cstheme="majorHAnsi"/>
          <w:rPrChange w:id="4809" w:author="Diaz,Renata M" w:date="2020-06-11T15:21:00Z">
            <w:rPr>
              <w:del w:id="4810" w:author="Diaz,Renata M" w:date="2020-05-17T12:45:00Z"/>
              <w:rFonts w:ascii="Times New Roman" w:hAnsi="Times New Roman" w:cs="Times New Roman"/>
            </w:rPr>
          </w:rPrChange>
        </w:rPr>
        <w:pPrChange w:id="4811" w:author="Diaz,Renata M" w:date="2020-06-09T15:06:00Z">
          <w:pPr/>
        </w:pPrChange>
      </w:pPr>
    </w:p>
    <w:p w14:paraId="53DC0BEC" w14:textId="5541D1C4" w:rsidR="00B648E1" w:rsidRPr="00C97458" w:rsidDel="00FC05E3" w:rsidRDefault="00B648E1">
      <w:pPr>
        <w:pStyle w:val="Heading5"/>
        <w:rPr>
          <w:del w:id="4812" w:author="Diaz,Renata M" w:date="2020-05-17T12:45:00Z"/>
          <w:rFonts w:cstheme="majorHAnsi"/>
          <w:rPrChange w:id="4813" w:author="Diaz,Renata M" w:date="2020-06-11T15:21:00Z">
            <w:rPr>
              <w:del w:id="4814" w:author="Diaz,Renata M" w:date="2020-05-17T12:45:00Z"/>
              <w:rFonts w:ascii="Times New Roman" w:hAnsi="Times New Roman" w:cs="Times New Roman"/>
            </w:rPr>
          </w:rPrChange>
        </w:rPr>
        <w:pPrChange w:id="4815" w:author="Diaz,Renata M" w:date="2020-06-09T15:06:00Z">
          <w:pPr/>
        </w:pPrChange>
      </w:pPr>
    </w:p>
    <w:p w14:paraId="23F99F7B" w14:textId="34230DB0" w:rsidR="00B648E1" w:rsidRPr="00C97458" w:rsidDel="00FC05E3" w:rsidRDefault="00B648E1">
      <w:pPr>
        <w:pStyle w:val="Heading5"/>
        <w:rPr>
          <w:del w:id="4816" w:author="Diaz,Renata M" w:date="2020-05-17T12:45:00Z"/>
          <w:rFonts w:eastAsiaTheme="minorHAnsi" w:cstheme="majorHAnsi"/>
          <w:color w:val="auto"/>
          <w:rPrChange w:id="4817" w:author="Diaz,Renata M" w:date="2020-06-11T15:21:00Z">
            <w:rPr>
              <w:del w:id="4818" w:author="Diaz,Renata M" w:date="2020-05-17T12:45:00Z"/>
              <w:rFonts w:ascii="Times New Roman" w:hAnsi="Times New Roman" w:cs="Times New Roman"/>
            </w:rPr>
          </w:rPrChange>
        </w:rPr>
      </w:pPr>
      <w:bookmarkStart w:id="4819" w:name="_Figure_9:_Simpson"/>
      <w:bookmarkEnd w:id="4819"/>
      <w:del w:id="4820" w:author="Diaz,Renata M" w:date="2020-05-17T12:45:00Z">
        <w:r w:rsidRPr="00C97458" w:rsidDel="00FC05E3">
          <w:rPr>
            <w:rFonts w:eastAsiaTheme="minorHAnsi" w:cstheme="majorHAnsi"/>
            <w:color w:val="auto"/>
            <w:rPrChange w:id="4821" w:author="Diaz,Renata M" w:date="2020-06-11T15:21:00Z">
              <w:rPr>
                <w:rFonts w:ascii="Times New Roman" w:hAnsi="Times New Roman" w:cs="Times New Roman"/>
              </w:rPr>
            </w:rPrChange>
          </w:rPr>
          <w:delText>Figure 9: Simpson vs size of FS</w:delText>
        </w:r>
      </w:del>
    </w:p>
    <w:p w14:paraId="4B81C701" w14:textId="574B31BF" w:rsidR="0009598D" w:rsidRPr="00C97458" w:rsidDel="00FC05E3" w:rsidRDefault="0009598D">
      <w:pPr>
        <w:pStyle w:val="Heading5"/>
        <w:rPr>
          <w:del w:id="4822" w:author="Diaz,Renata M" w:date="2020-05-17T12:45:00Z"/>
          <w:rFonts w:eastAsia="Times New Roman" w:cstheme="majorHAnsi"/>
          <w:rPrChange w:id="4823" w:author="Diaz,Renata M" w:date="2020-06-11T15:21:00Z">
            <w:rPr>
              <w:del w:id="4824" w:author="Diaz,Renata M" w:date="2020-05-17T12:45:00Z"/>
              <w:rFonts w:ascii="Times New Roman" w:eastAsia="Times New Roman" w:hAnsi="Times New Roman" w:cs="Times New Roman"/>
              <w:sz w:val="24"/>
              <w:szCs w:val="24"/>
            </w:rPr>
          </w:rPrChange>
        </w:rPr>
        <w:pPrChange w:id="4825" w:author="Diaz,Renata M" w:date="2020-06-09T15:06:00Z">
          <w:pPr>
            <w:spacing w:after="0" w:line="240" w:lineRule="auto"/>
          </w:pPr>
        </w:pPrChange>
      </w:pPr>
      <w:del w:id="4826" w:author="Diaz,Renata M" w:date="2020-05-17T12:45:00Z">
        <w:r w:rsidRPr="00C97458" w:rsidDel="00FC05E3">
          <w:rPr>
            <w:rFonts w:eastAsia="Times New Roman" w:cstheme="majorHAnsi"/>
            <w:rPrChange w:id="4827"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828"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C97458" w:rsidDel="00FC05E3">
          <w:rPr>
            <w:rFonts w:eastAsia="Times New Roman" w:cstheme="majorHAnsi"/>
            <w:rPrChange w:id="4829"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830" w:author="Diaz,Renata M" w:date="2020-06-11T15:21: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831" w:author="Diaz,Renata M" w:date="2020-06-11T15:21:00Z">
              <w:rPr>
                <w:rFonts w:ascii="Times New Roman" w:eastAsia="Times New Roman" w:hAnsi="Times New Roman" w:cs="Times New Roman"/>
                <w:sz w:val="24"/>
                <w:szCs w:val="24"/>
              </w:rPr>
            </w:rPrChange>
          </w:rPr>
          <w:fldChar w:fldCharType="end"/>
        </w:r>
      </w:del>
    </w:p>
    <w:p w14:paraId="77F64D59" w14:textId="3F75182C" w:rsidR="00B648E1" w:rsidRPr="00C97458" w:rsidDel="00FC05E3" w:rsidRDefault="00B648E1">
      <w:pPr>
        <w:pStyle w:val="Heading5"/>
        <w:rPr>
          <w:del w:id="4832" w:author="Diaz,Renata M" w:date="2020-05-17T12:45:00Z"/>
          <w:rFonts w:cstheme="majorHAnsi"/>
          <w:rPrChange w:id="4833" w:author="Diaz,Renata M" w:date="2020-06-11T15:21:00Z">
            <w:rPr>
              <w:del w:id="4834" w:author="Diaz,Renata M" w:date="2020-05-17T12:45:00Z"/>
              <w:rFonts w:ascii="Times New Roman" w:hAnsi="Times New Roman" w:cs="Times New Roman"/>
            </w:rPr>
          </w:rPrChange>
        </w:rPr>
        <w:pPrChange w:id="4835" w:author="Diaz,Renata M" w:date="2020-06-09T15:06:00Z">
          <w:pPr/>
        </w:pPrChange>
      </w:pPr>
    </w:p>
    <w:p w14:paraId="6FBBA6FB" w14:textId="7F3D7141" w:rsidR="009621FA" w:rsidRPr="00C97458" w:rsidDel="00FC05E3" w:rsidRDefault="009621FA">
      <w:pPr>
        <w:pStyle w:val="Heading5"/>
        <w:rPr>
          <w:del w:id="4836" w:author="Diaz,Renata M" w:date="2020-05-17T12:45:00Z"/>
          <w:rFonts w:eastAsiaTheme="minorHAnsi" w:cstheme="majorHAnsi"/>
          <w:color w:val="auto"/>
          <w:rPrChange w:id="4837" w:author="Diaz,Renata M" w:date="2020-06-11T15:21:00Z">
            <w:rPr>
              <w:del w:id="4838" w:author="Diaz,Renata M" w:date="2020-05-17T12:45:00Z"/>
              <w:rFonts w:ascii="Times New Roman" w:hAnsi="Times New Roman" w:cs="Times New Roman"/>
            </w:rPr>
          </w:rPrChange>
        </w:rPr>
      </w:pPr>
      <w:bookmarkStart w:id="4839" w:name="_Figure_10:_Skewness"/>
      <w:bookmarkEnd w:id="4839"/>
      <w:del w:id="4840" w:author="Diaz,Renata M" w:date="2020-05-17T12:45:00Z">
        <w:r w:rsidRPr="00C97458" w:rsidDel="00FC05E3">
          <w:rPr>
            <w:rFonts w:eastAsiaTheme="minorHAnsi" w:cstheme="majorHAnsi"/>
            <w:color w:val="auto"/>
            <w:rPrChange w:id="4841" w:author="Diaz,Renata M" w:date="2020-06-11T15:21:00Z">
              <w:rPr>
                <w:rFonts w:ascii="Times New Roman" w:hAnsi="Times New Roman" w:cs="Times New Roman"/>
              </w:rPr>
            </w:rPrChange>
          </w:rPr>
          <w:delText>Figure 10: Skewness rarefaction change overall</w:delText>
        </w:r>
      </w:del>
    </w:p>
    <w:p w14:paraId="20D03A84" w14:textId="08BFF8E6" w:rsidR="009621FA" w:rsidRPr="00C97458" w:rsidDel="00FC05E3" w:rsidRDefault="009621FA">
      <w:pPr>
        <w:pStyle w:val="Heading5"/>
        <w:rPr>
          <w:del w:id="4842" w:author="Diaz,Renata M" w:date="2020-05-17T12:45:00Z"/>
          <w:rFonts w:eastAsia="Times New Roman" w:cstheme="majorHAnsi"/>
          <w:rPrChange w:id="4843" w:author="Diaz,Renata M" w:date="2020-06-11T15:21:00Z">
            <w:rPr>
              <w:del w:id="4844" w:author="Diaz,Renata M" w:date="2020-05-17T12:45:00Z"/>
              <w:rFonts w:ascii="Times New Roman" w:eastAsia="Times New Roman" w:hAnsi="Times New Roman" w:cs="Times New Roman"/>
              <w:sz w:val="24"/>
              <w:szCs w:val="24"/>
            </w:rPr>
          </w:rPrChange>
        </w:rPr>
        <w:pPrChange w:id="4845" w:author="Diaz,Renata M" w:date="2020-06-09T15:06:00Z">
          <w:pPr>
            <w:spacing w:after="0" w:line="240" w:lineRule="auto"/>
          </w:pPr>
        </w:pPrChange>
      </w:pPr>
      <w:del w:id="4846" w:author="Diaz,Renata M" w:date="2020-05-17T12:45:00Z">
        <w:r w:rsidRPr="00C97458" w:rsidDel="00FC05E3">
          <w:rPr>
            <w:rFonts w:eastAsia="Times New Roman" w:cstheme="majorHAnsi"/>
            <w:rPrChange w:id="4847"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848"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C97458" w:rsidDel="00FC05E3">
          <w:rPr>
            <w:rFonts w:eastAsia="Times New Roman" w:cstheme="majorHAnsi"/>
            <w:rPrChange w:id="4849"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850" w:author="Diaz,Renata M" w:date="2020-06-11T15:21: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C97458" w:rsidDel="00FC05E3">
          <w:rPr>
            <w:rFonts w:eastAsia="Times New Roman" w:cstheme="majorHAnsi"/>
            <w:rPrChange w:id="4851" w:author="Diaz,Renata M" w:date="2020-06-11T15:21:00Z">
              <w:rPr>
                <w:rFonts w:ascii="Times New Roman" w:eastAsia="Times New Roman" w:hAnsi="Times New Roman" w:cs="Times New Roman"/>
                <w:sz w:val="24"/>
                <w:szCs w:val="24"/>
              </w:rPr>
            </w:rPrChange>
          </w:rPr>
          <w:fldChar w:fldCharType="end"/>
        </w:r>
      </w:del>
    </w:p>
    <w:p w14:paraId="5D59EA87" w14:textId="1E588514" w:rsidR="009621FA" w:rsidRPr="00C97458" w:rsidDel="00FC05E3" w:rsidRDefault="009621FA">
      <w:pPr>
        <w:pStyle w:val="Heading5"/>
        <w:rPr>
          <w:del w:id="4852" w:author="Diaz,Renata M" w:date="2020-05-17T12:45:00Z"/>
          <w:rFonts w:eastAsia="Times New Roman" w:cstheme="majorHAnsi"/>
          <w:color w:val="auto"/>
          <w:rPrChange w:id="4853" w:author="Diaz,Renata M" w:date="2020-06-11T15:21:00Z">
            <w:rPr>
              <w:del w:id="4854" w:author="Diaz,Renata M" w:date="2020-05-17T12:45:00Z"/>
              <w:rFonts w:ascii="Times New Roman" w:eastAsia="Times New Roman" w:hAnsi="Times New Roman" w:cs="Times New Roman"/>
            </w:rPr>
          </w:rPrChange>
        </w:rPr>
      </w:pPr>
      <w:bookmarkStart w:id="4855" w:name="_Figure_11:_Simpson"/>
      <w:bookmarkEnd w:id="4855"/>
      <w:del w:id="4856" w:author="Diaz,Renata M" w:date="2020-05-17T12:45:00Z">
        <w:r w:rsidRPr="00C97458" w:rsidDel="00FC05E3">
          <w:rPr>
            <w:rFonts w:eastAsia="Times New Roman" w:cstheme="majorHAnsi"/>
            <w:color w:val="auto"/>
            <w:rPrChange w:id="4857" w:author="Diaz,Renata M" w:date="2020-06-11T15:21:00Z">
              <w:rPr>
                <w:rFonts w:ascii="Times New Roman" w:eastAsia="Times New Roman" w:hAnsi="Times New Roman" w:cs="Times New Roman"/>
              </w:rPr>
            </w:rPrChange>
          </w:rPr>
          <w:delText>Figure 11: Simpson rarefaction change overall</w:delText>
        </w:r>
      </w:del>
    </w:p>
    <w:p w14:paraId="7AFBB149" w14:textId="38EBDD6E" w:rsidR="00D24054" w:rsidRPr="00C97458" w:rsidDel="00FC05E3" w:rsidRDefault="00D24054">
      <w:pPr>
        <w:pStyle w:val="Heading5"/>
        <w:rPr>
          <w:del w:id="4858" w:author="Diaz,Renata M" w:date="2020-05-17T12:45:00Z"/>
          <w:rFonts w:eastAsia="Times New Roman" w:cstheme="majorHAnsi"/>
          <w:rPrChange w:id="4859" w:author="Diaz,Renata M" w:date="2020-06-11T15:21:00Z">
            <w:rPr>
              <w:del w:id="4860" w:author="Diaz,Renata M" w:date="2020-05-17T12:45:00Z"/>
              <w:rFonts w:ascii="Times New Roman" w:eastAsia="Times New Roman" w:hAnsi="Times New Roman" w:cs="Times New Roman"/>
              <w:sz w:val="24"/>
              <w:szCs w:val="24"/>
            </w:rPr>
          </w:rPrChange>
        </w:rPr>
        <w:pPrChange w:id="4861" w:author="Diaz,Renata M" w:date="2020-06-09T15:06:00Z">
          <w:pPr>
            <w:spacing w:after="0" w:line="240" w:lineRule="auto"/>
          </w:pPr>
        </w:pPrChange>
      </w:pPr>
      <w:del w:id="4862" w:author="Diaz,Renata M" w:date="2020-05-17T12:45:00Z">
        <w:r w:rsidRPr="00C97458" w:rsidDel="00FC05E3">
          <w:rPr>
            <w:rFonts w:eastAsia="Times New Roman" w:cstheme="majorHAnsi"/>
            <w:rPrChange w:id="4863"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864"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C97458" w:rsidDel="00FC05E3">
          <w:rPr>
            <w:rFonts w:eastAsia="Times New Roman" w:cstheme="majorHAnsi"/>
            <w:rPrChange w:id="4865"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866" w:author="Diaz,Renata M" w:date="2020-06-11T15:21: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C97458" w:rsidDel="00FC05E3">
          <w:rPr>
            <w:rFonts w:eastAsia="Times New Roman" w:cstheme="majorHAnsi"/>
            <w:rPrChange w:id="4867" w:author="Diaz,Renata M" w:date="2020-06-11T15:21:00Z">
              <w:rPr>
                <w:rFonts w:ascii="Times New Roman" w:eastAsia="Times New Roman" w:hAnsi="Times New Roman" w:cs="Times New Roman"/>
                <w:sz w:val="24"/>
                <w:szCs w:val="24"/>
              </w:rPr>
            </w:rPrChange>
          </w:rPr>
          <w:fldChar w:fldCharType="end"/>
        </w:r>
      </w:del>
    </w:p>
    <w:p w14:paraId="22E8C9BB" w14:textId="4B9A8A0B" w:rsidR="009621FA" w:rsidRPr="00C97458" w:rsidDel="00FC05E3" w:rsidRDefault="009621FA">
      <w:pPr>
        <w:pStyle w:val="Heading5"/>
        <w:rPr>
          <w:del w:id="4868" w:author="Diaz,Renata M" w:date="2020-05-17T12:45:00Z"/>
          <w:rFonts w:cstheme="majorHAnsi"/>
          <w:rPrChange w:id="4869" w:author="Diaz,Renata M" w:date="2020-06-11T15:21:00Z">
            <w:rPr>
              <w:del w:id="4870" w:author="Diaz,Renata M" w:date="2020-05-17T12:45:00Z"/>
              <w:rFonts w:ascii="Times New Roman" w:hAnsi="Times New Roman" w:cs="Times New Roman"/>
            </w:rPr>
          </w:rPrChange>
        </w:rPr>
        <w:pPrChange w:id="4871" w:author="Diaz,Renata M" w:date="2020-06-09T15:06:00Z">
          <w:pPr/>
        </w:pPrChange>
      </w:pPr>
    </w:p>
    <w:p w14:paraId="725664F6" w14:textId="033B011F" w:rsidR="009621FA" w:rsidRPr="00C97458" w:rsidDel="00FC05E3" w:rsidRDefault="00282FA3">
      <w:pPr>
        <w:pStyle w:val="Heading5"/>
        <w:rPr>
          <w:del w:id="4872" w:author="Diaz,Renata M" w:date="2020-05-17T12:45:00Z"/>
          <w:rFonts w:eastAsiaTheme="minorHAnsi" w:cstheme="majorHAnsi"/>
          <w:color w:val="auto"/>
          <w:rPrChange w:id="4873" w:author="Diaz,Renata M" w:date="2020-06-11T15:21:00Z">
            <w:rPr>
              <w:del w:id="4874" w:author="Diaz,Renata M" w:date="2020-05-17T12:45:00Z"/>
              <w:rFonts w:ascii="Times New Roman" w:hAnsi="Times New Roman" w:cs="Times New Roman"/>
            </w:rPr>
          </w:rPrChange>
        </w:rPr>
      </w:pPr>
      <w:bookmarkStart w:id="4875" w:name="_Figure_12:_Simpson"/>
      <w:bookmarkEnd w:id="4875"/>
      <w:del w:id="4876" w:author="Diaz,Renata M" w:date="2020-05-17T12:45:00Z">
        <w:r w:rsidRPr="00C97458" w:rsidDel="00FC05E3">
          <w:rPr>
            <w:rFonts w:eastAsiaTheme="minorHAnsi" w:cstheme="majorHAnsi"/>
            <w:color w:val="auto"/>
            <w:rPrChange w:id="4877" w:author="Diaz,Renata M" w:date="2020-06-11T15:21:00Z">
              <w:rPr>
                <w:rFonts w:ascii="Times New Roman" w:hAnsi="Times New Roman" w:cs="Times New Roman"/>
              </w:rPr>
            </w:rPrChange>
          </w:rPr>
          <w:delText>Figure 12: Simpson rarefaction by size of FS</w:delText>
        </w:r>
      </w:del>
    </w:p>
    <w:p w14:paraId="6CEB141C" w14:textId="39552897" w:rsidR="00282FA3" w:rsidRPr="00C97458" w:rsidDel="00FC05E3" w:rsidRDefault="00282FA3">
      <w:pPr>
        <w:pStyle w:val="Heading5"/>
        <w:rPr>
          <w:del w:id="4878" w:author="Diaz,Renata M" w:date="2020-05-17T12:45:00Z"/>
          <w:rFonts w:eastAsia="Times New Roman" w:cstheme="majorHAnsi"/>
          <w:rPrChange w:id="4879" w:author="Diaz,Renata M" w:date="2020-06-11T15:21:00Z">
            <w:rPr>
              <w:del w:id="4880" w:author="Diaz,Renata M" w:date="2020-05-17T12:45:00Z"/>
              <w:rFonts w:ascii="Times New Roman" w:eastAsia="Times New Roman" w:hAnsi="Times New Roman" w:cs="Times New Roman"/>
              <w:sz w:val="24"/>
              <w:szCs w:val="24"/>
            </w:rPr>
          </w:rPrChange>
        </w:rPr>
        <w:pPrChange w:id="4881" w:author="Diaz,Renata M" w:date="2020-06-09T15:06:00Z">
          <w:pPr>
            <w:spacing w:after="0" w:line="240" w:lineRule="auto"/>
          </w:pPr>
        </w:pPrChange>
      </w:pPr>
      <w:del w:id="4882" w:author="Diaz,Renata M" w:date="2020-05-17T12:45:00Z">
        <w:r w:rsidRPr="00C97458" w:rsidDel="00FC05E3">
          <w:rPr>
            <w:rFonts w:eastAsia="Times New Roman" w:cstheme="majorHAnsi"/>
            <w:rPrChange w:id="4883"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884"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C97458" w:rsidDel="00FC05E3">
          <w:rPr>
            <w:rFonts w:eastAsia="Times New Roman" w:cstheme="majorHAnsi"/>
            <w:rPrChange w:id="4885"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886" w:author="Diaz,Renata M" w:date="2020-06-11T15:21: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887" w:author="Diaz,Renata M" w:date="2020-06-11T15:21:00Z">
              <w:rPr>
                <w:rFonts w:ascii="Times New Roman" w:eastAsia="Times New Roman" w:hAnsi="Times New Roman" w:cs="Times New Roman"/>
                <w:sz w:val="24"/>
                <w:szCs w:val="24"/>
              </w:rPr>
            </w:rPrChange>
          </w:rPr>
          <w:fldChar w:fldCharType="end"/>
        </w:r>
      </w:del>
    </w:p>
    <w:p w14:paraId="00A35D62" w14:textId="130306F8" w:rsidR="00282FA3" w:rsidRPr="00C97458" w:rsidDel="00FC05E3" w:rsidRDefault="00282FA3">
      <w:pPr>
        <w:pStyle w:val="Heading5"/>
        <w:rPr>
          <w:del w:id="4888" w:author="Diaz,Renata M" w:date="2020-05-17T12:45:00Z"/>
          <w:rFonts w:cstheme="majorHAnsi"/>
          <w:rPrChange w:id="4889" w:author="Diaz,Renata M" w:date="2020-06-11T15:21:00Z">
            <w:rPr>
              <w:del w:id="4890" w:author="Diaz,Renata M" w:date="2020-05-17T12:45:00Z"/>
              <w:rFonts w:ascii="Times New Roman" w:hAnsi="Times New Roman" w:cs="Times New Roman"/>
            </w:rPr>
          </w:rPrChange>
        </w:rPr>
        <w:pPrChange w:id="4891" w:author="Diaz,Renata M" w:date="2020-06-09T15:06:00Z">
          <w:pPr/>
        </w:pPrChange>
      </w:pPr>
    </w:p>
    <w:p w14:paraId="3B04C744" w14:textId="06AAA867" w:rsidR="00FE5B8E" w:rsidRPr="00C97458" w:rsidDel="00FC05E3" w:rsidRDefault="00FE5B8E">
      <w:pPr>
        <w:pStyle w:val="Heading5"/>
        <w:rPr>
          <w:del w:id="4892" w:author="Diaz,Renata M" w:date="2020-05-17T12:45:00Z"/>
          <w:rFonts w:eastAsiaTheme="minorHAnsi" w:cstheme="majorHAnsi"/>
          <w:color w:val="auto"/>
          <w:rPrChange w:id="4893" w:author="Diaz,Renata M" w:date="2020-06-11T15:21:00Z">
            <w:rPr>
              <w:del w:id="4894" w:author="Diaz,Renata M" w:date="2020-05-17T12:45:00Z"/>
              <w:rFonts w:ascii="Times New Roman" w:hAnsi="Times New Roman" w:cs="Times New Roman"/>
            </w:rPr>
          </w:rPrChange>
        </w:rPr>
      </w:pPr>
      <w:bookmarkStart w:id="4895" w:name="_Figure_13:_Skewness"/>
      <w:bookmarkEnd w:id="4895"/>
      <w:del w:id="4896" w:author="Diaz,Renata M" w:date="2020-05-17T12:45:00Z">
        <w:r w:rsidRPr="00C97458" w:rsidDel="00FC05E3">
          <w:rPr>
            <w:rFonts w:eastAsiaTheme="minorHAnsi" w:cstheme="majorHAnsi"/>
            <w:color w:val="auto"/>
            <w:rPrChange w:id="4897" w:author="Diaz,Renata M" w:date="2020-06-11T15:21:00Z">
              <w:rPr>
                <w:rFonts w:ascii="Times New Roman" w:hAnsi="Times New Roman" w:cs="Times New Roman"/>
              </w:rPr>
            </w:rPrChange>
          </w:rPr>
          <w:delText>Figure 13: Skewness rarefaction change by size of FS</w:delText>
        </w:r>
      </w:del>
    </w:p>
    <w:p w14:paraId="44274DCC" w14:textId="689356A8" w:rsidR="00FE5B8E" w:rsidRPr="00C97458" w:rsidDel="00FC05E3" w:rsidRDefault="00FE5B8E">
      <w:pPr>
        <w:pStyle w:val="Heading5"/>
        <w:rPr>
          <w:del w:id="4898" w:author="Diaz,Renata M" w:date="2020-05-17T12:45:00Z"/>
          <w:rFonts w:eastAsia="Times New Roman" w:cstheme="majorHAnsi"/>
          <w:rPrChange w:id="4899" w:author="Diaz,Renata M" w:date="2020-06-11T15:21:00Z">
            <w:rPr>
              <w:del w:id="4900" w:author="Diaz,Renata M" w:date="2020-05-17T12:45:00Z"/>
              <w:rFonts w:ascii="Times New Roman" w:eastAsia="Times New Roman" w:hAnsi="Times New Roman" w:cs="Times New Roman"/>
              <w:sz w:val="24"/>
              <w:szCs w:val="24"/>
            </w:rPr>
          </w:rPrChange>
        </w:rPr>
        <w:pPrChange w:id="4901" w:author="Diaz,Renata M" w:date="2020-06-09T15:06:00Z">
          <w:pPr>
            <w:spacing w:after="0" w:line="240" w:lineRule="auto"/>
          </w:pPr>
        </w:pPrChange>
      </w:pPr>
      <w:del w:id="4902" w:author="Diaz,Renata M" w:date="2020-05-17T12:45:00Z">
        <w:r w:rsidRPr="00C97458" w:rsidDel="00FC05E3">
          <w:rPr>
            <w:rFonts w:eastAsia="Times New Roman" w:cstheme="majorHAnsi"/>
            <w:rPrChange w:id="4903"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904"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C97458" w:rsidDel="00FC05E3">
          <w:rPr>
            <w:rFonts w:eastAsia="Times New Roman" w:cstheme="majorHAnsi"/>
            <w:rPrChange w:id="4905"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906" w:author="Diaz,Renata M" w:date="2020-06-11T15:21: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907" w:author="Diaz,Renata M" w:date="2020-06-11T15:21:00Z">
              <w:rPr>
                <w:rFonts w:ascii="Times New Roman" w:eastAsia="Times New Roman" w:hAnsi="Times New Roman" w:cs="Times New Roman"/>
                <w:sz w:val="24"/>
                <w:szCs w:val="24"/>
              </w:rPr>
            </w:rPrChange>
          </w:rPr>
          <w:fldChar w:fldCharType="end"/>
        </w:r>
      </w:del>
    </w:p>
    <w:p w14:paraId="5C0C7287" w14:textId="77705D25" w:rsidR="00FE5B8E" w:rsidRPr="00C97458" w:rsidDel="00FC05E3" w:rsidRDefault="00FE5B8E">
      <w:pPr>
        <w:pStyle w:val="Heading5"/>
        <w:rPr>
          <w:del w:id="4908" w:author="Diaz,Renata M" w:date="2020-05-17T12:45:00Z"/>
          <w:rFonts w:cstheme="majorHAnsi"/>
          <w:rPrChange w:id="4909" w:author="Diaz,Renata M" w:date="2020-06-11T15:21:00Z">
            <w:rPr>
              <w:del w:id="4910" w:author="Diaz,Renata M" w:date="2020-05-17T12:45:00Z"/>
              <w:rFonts w:ascii="Times New Roman" w:hAnsi="Times New Roman" w:cs="Times New Roman"/>
            </w:rPr>
          </w:rPrChange>
        </w:rPr>
        <w:pPrChange w:id="4911" w:author="Diaz,Renata M" w:date="2020-06-09T15:06:00Z">
          <w:pPr/>
        </w:pPrChange>
      </w:pPr>
    </w:p>
    <w:p w14:paraId="3256DE55" w14:textId="4E5247B0" w:rsidR="003B13BD" w:rsidRPr="00C97458" w:rsidDel="00FC05E3" w:rsidRDefault="003B13BD">
      <w:pPr>
        <w:pStyle w:val="Heading5"/>
        <w:rPr>
          <w:del w:id="4912" w:author="Diaz,Renata M" w:date="2020-05-17T12:45:00Z"/>
          <w:rFonts w:cstheme="majorHAnsi"/>
          <w:rPrChange w:id="4913" w:author="Diaz,Renata M" w:date="2020-06-11T15:21:00Z">
            <w:rPr>
              <w:del w:id="4914" w:author="Diaz,Renata M" w:date="2020-05-17T12:45:00Z"/>
              <w:rFonts w:ascii="Times New Roman" w:eastAsiaTheme="majorEastAsia" w:hAnsi="Times New Roman" w:cs="Times New Roman"/>
              <w:color w:val="2F5496" w:themeColor="accent1" w:themeShade="BF"/>
            </w:rPr>
          </w:rPrChange>
        </w:rPr>
        <w:pPrChange w:id="4915" w:author="Diaz,Renata M" w:date="2020-06-09T15:06:00Z">
          <w:pPr/>
        </w:pPrChange>
      </w:pPr>
      <w:bookmarkStart w:id="4916" w:name="_Figure_14:_Skewness"/>
      <w:bookmarkEnd w:id="4916"/>
      <w:del w:id="4917" w:author="Diaz,Renata M" w:date="2020-05-17T12:45:00Z">
        <w:r w:rsidRPr="00C97458" w:rsidDel="00FC05E3">
          <w:rPr>
            <w:rFonts w:cstheme="majorHAnsi"/>
            <w:rPrChange w:id="4918" w:author="Diaz,Renata M" w:date="2020-06-11T15:21:00Z">
              <w:rPr>
                <w:rFonts w:ascii="Times New Roman" w:hAnsi="Times New Roman" w:cs="Times New Roman"/>
              </w:rPr>
            </w:rPrChange>
          </w:rPr>
          <w:br w:type="page"/>
        </w:r>
      </w:del>
    </w:p>
    <w:p w14:paraId="3AB5C0E7" w14:textId="028A1C9B" w:rsidR="001214F3" w:rsidRPr="00C97458" w:rsidDel="00FC05E3" w:rsidRDefault="000714AC">
      <w:pPr>
        <w:pStyle w:val="Heading5"/>
        <w:rPr>
          <w:del w:id="4919" w:author="Diaz,Renata M" w:date="2020-05-17T12:45:00Z"/>
          <w:rFonts w:eastAsiaTheme="minorHAnsi" w:cstheme="majorHAnsi"/>
          <w:color w:val="auto"/>
          <w:rPrChange w:id="4920" w:author="Diaz,Renata M" w:date="2020-06-11T15:21:00Z">
            <w:rPr>
              <w:del w:id="4921" w:author="Diaz,Renata M" w:date="2020-05-17T12:45:00Z"/>
              <w:rFonts w:ascii="Times New Roman" w:hAnsi="Times New Roman" w:cs="Times New Roman"/>
            </w:rPr>
          </w:rPrChange>
        </w:rPr>
      </w:pPr>
      <w:del w:id="4922" w:author="Diaz,Renata M" w:date="2020-05-17T12:45:00Z">
        <w:r w:rsidRPr="00C97458" w:rsidDel="00FC05E3">
          <w:rPr>
            <w:rFonts w:eastAsiaTheme="minorHAnsi" w:cstheme="majorHAnsi"/>
            <w:color w:val="auto"/>
            <w:rPrChange w:id="4923" w:author="Diaz,Renata M" w:date="2020-06-11T15:21:00Z">
              <w:rPr>
                <w:rFonts w:ascii="Times New Roman" w:hAnsi="Times New Roman" w:cs="Times New Roman"/>
              </w:rPr>
            </w:rPrChange>
          </w:rPr>
          <w:delText>Figure 14: Skewness rarefaction change by S and N</w:delText>
        </w:r>
        <w:r w:rsidR="003B13BD" w:rsidRPr="00C97458" w:rsidDel="00FC05E3">
          <w:rPr>
            <w:rFonts w:eastAsiaTheme="minorHAnsi" w:cstheme="majorHAnsi"/>
            <w:color w:val="auto"/>
            <w:rPrChange w:id="4924" w:author="Diaz,Renata M" w:date="2020-06-11T15:21:00Z">
              <w:rPr>
                <w:rFonts w:ascii="Times New Roman" w:hAnsi="Times New Roman" w:cs="Times New Roman"/>
              </w:rPr>
            </w:rPrChange>
          </w:rPr>
          <w:br/>
          <w:delText xml:space="preserve">Green = rarefaction made the skewness percentile score go </w:delText>
        </w:r>
        <w:r w:rsidR="003B13BD" w:rsidRPr="00C97458" w:rsidDel="00FC05E3">
          <w:rPr>
            <w:rFonts w:eastAsiaTheme="minorHAnsi" w:cstheme="majorHAnsi"/>
            <w:i/>
            <w:iCs/>
            <w:color w:val="auto"/>
            <w:rPrChange w:id="4925" w:author="Diaz,Renata M" w:date="2020-06-11T15:21:00Z">
              <w:rPr>
                <w:rFonts w:ascii="Times New Roman" w:hAnsi="Times New Roman" w:cs="Times New Roman"/>
                <w:i/>
                <w:iCs/>
              </w:rPr>
            </w:rPrChange>
          </w:rPr>
          <w:delText xml:space="preserve">down </w:delText>
        </w:r>
      </w:del>
    </w:p>
    <w:p w14:paraId="1C68CFCA" w14:textId="07780BC7" w:rsidR="00ED46EE" w:rsidRPr="00C97458" w:rsidDel="00FC05E3" w:rsidRDefault="00ED46EE">
      <w:pPr>
        <w:pStyle w:val="Heading5"/>
        <w:rPr>
          <w:del w:id="4926" w:author="Diaz,Renata M" w:date="2020-05-17T12:45:00Z"/>
          <w:rFonts w:eastAsia="Times New Roman" w:cstheme="majorHAnsi"/>
          <w:rPrChange w:id="4927" w:author="Diaz,Renata M" w:date="2020-06-11T15:21:00Z">
            <w:rPr>
              <w:del w:id="4928" w:author="Diaz,Renata M" w:date="2020-05-17T12:45:00Z"/>
              <w:rFonts w:ascii="Times New Roman" w:eastAsia="Times New Roman" w:hAnsi="Times New Roman" w:cs="Times New Roman"/>
              <w:sz w:val="24"/>
              <w:szCs w:val="24"/>
            </w:rPr>
          </w:rPrChange>
        </w:rPr>
        <w:pPrChange w:id="4929" w:author="Diaz,Renata M" w:date="2020-06-09T15:06:00Z">
          <w:pPr>
            <w:spacing w:after="0" w:line="240" w:lineRule="auto"/>
          </w:pPr>
        </w:pPrChange>
      </w:pPr>
    </w:p>
    <w:p w14:paraId="0DD230F2" w14:textId="2CA6D437" w:rsidR="000714AC" w:rsidRPr="00C97458" w:rsidDel="00FC05E3" w:rsidRDefault="000714AC">
      <w:pPr>
        <w:pStyle w:val="Heading5"/>
        <w:rPr>
          <w:del w:id="4930" w:author="Diaz,Renata M" w:date="2020-05-17T12:45:00Z"/>
          <w:rFonts w:eastAsia="Times New Roman" w:cstheme="majorHAnsi"/>
          <w:rPrChange w:id="4931" w:author="Diaz,Renata M" w:date="2020-06-11T15:21:00Z">
            <w:rPr>
              <w:del w:id="4932" w:author="Diaz,Renata M" w:date="2020-05-17T12:45:00Z"/>
              <w:rFonts w:ascii="Times New Roman" w:eastAsia="Times New Roman" w:hAnsi="Times New Roman" w:cs="Times New Roman"/>
              <w:sz w:val="24"/>
              <w:szCs w:val="24"/>
            </w:rPr>
          </w:rPrChange>
        </w:rPr>
        <w:pPrChange w:id="4933" w:author="Diaz,Renata M" w:date="2020-06-09T15:06:00Z">
          <w:pPr>
            <w:spacing w:after="0" w:line="240" w:lineRule="auto"/>
          </w:pPr>
        </w:pPrChange>
      </w:pPr>
      <w:del w:id="4934" w:author="Diaz,Renata M" w:date="2020-05-17T12:45:00Z">
        <w:r w:rsidRPr="00C97458" w:rsidDel="00FC05E3">
          <w:rPr>
            <w:rFonts w:eastAsia="Times New Roman" w:cstheme="majorHAnsi"/>
            <w:rPrChange w:id="4935"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936"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C97458" w:rsidDel="00FC05E3">
          <w:rPr>
            <w:rFonts w:eastAsia="Times New Roman" w:cstheme="majorHAnsi"/>
            <w:rPrChange w:id="4937"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938" w:author="Diaz,Renata M" w:date="2020-06-11T15:21: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939" w:author="Diaz,Renata M" w:date="2020-06-11T15:21:00Z">
              <w:rPr>
                <w:rFonts w:ascii="Times New Roman" w:eastAsia="Times New Roman" w:hAnsi="Times New Roman" w:cs="Times New Roman"/>
                <w:sz w:val="24"/>
                <w:szCs w:val="24"/>
              </w:rPr>
            </w:rPrChange>
          </w:rPr>
          <w:fldChar w:fldCharType="end"/>
        </w:r>
      </w:del>
    </w:p>
    <w:p w14:paraId="7A5E4C99" w14:textId="6B4D4D13" w:rsidR="00ED46EE" w:rsidRPr="00C97458" w:rsidDel="00FC05E3" w:rsidRDefault="00ED46EE">
      <w:pPr>
        <w:pStyle w:val="Heading5"/>
        <w:rPr>
          <w:del w:id="4940" w:author="Diaz,Renata M" w:date="2020-05-17T12:45:00Z"/>
          <w:rFonts w:eastAsia="Times New Roman" w:cstheme="majorHAnsi"/>
          <w:color w:val="auto"/>
          <w:rPrChange w:id="4941" w:author="Diaz,Renata M" w:date="2020-06-11T15:21:00Z">
            <w:rPr>
              <w:del w:id="4942" w:author="Diaz,Renata M" w:date="2020-05-17T12:45:00Z"/>
              <w:rFonts w:ascii="Times New Roman" w:eastAsia="Times New Roman" w:hAnsi="Times New Roman" w:cs="Times New Roman"/>
            </w:rPr>
          </w:rPrChange>
        </w:rPr>
      </w:pPr>
      <w:bookmarkStart w:id="4943" w:name="_Figure_15:_Rarefied"/>
      <w:bookmarkEnd w:id="4943"/>
      <w:del w:id="4944" w:author="Diaz,Renata M" w:date="2020-05-17T12:45:00Z">
        <w:r w:rsidRPr="00C97458" w:rsidDel="00FC05E3">
          <w:rPr>
            <w:rFonts w:eastAsia="Times New Roman" w:cstheme="majorHAnsi"/>
            <w:color w:val="auto"/>
            <w:rPrChange w:id="4945" w:author="Diaz,Renata M" w:date="2020-06-11T15:21:00Z">
              <w:rPr>
                <w:rFonts w:ascii="Times New Roman" w:eastAsia="Times New Roman" w:hAnsi="Times New Roman" w:cs="Times New Roman"/>
              </w:rPr>
            </w:rPrChange>
          </w:rPr>
          <w:delText>Figure 15: Rarefied skewness</w:delText>
        </w:r>
        <w:r w:rsidR="00FC51F6" w:rsidRPr="00C97458" w:rsidDel="00FC05E3">
          <w:rPr>
            <w:rFonts w:eastAsia="Times New Roman" w:cstheme="majorHAnsi"/>
            <w:color w:val="auto"/>
            <w:rPrChange w:id="4946" w:author="Diaz,Renata M" w:date="2020-06-11T15:21:00Z">
              <w:rPr>
                <w:rFonts w:ascii="Times New Roman" w:eastAsia="Times New Roman" w:hAnsi="Times New Roman" w:cs="Times New Roman"/>
              </w:rPr>
            </w:rPrChange>
          </w:rPr>
          <w:delText xml:space="preserve"> overall</w:delText>
        </w:r>
      </w:del>
    </w:p>
    <w:p w14:paraId="2A065639" w14:textId="15EE7E4D" w:rsidR="00ED46EE" w:rsidRPr="00C97458" w:rsidDel="00FC05E3" w:rsidRDefault="00ED46EE">
      <w:pPr>
        <w:pStyle w:val="Heading5"/>
        <w:rPr>
          <w:del w:id="4947" w:author="Diaz,Renata M" w:date="2020-05-17T12:45:00Z"/>
          <w:rFonts w:eastAsia="Times New Roman" w:cstheme="majorHAnsi"/>
          <w:rPrChange w:id="4948" w:author="Diaz,Renata M" w:date="2020-06-11T15:21:00Z">
            <w:rPr>
              <w:del w:id="4949" w:author="Diaz,Renata M" w:date="2020-05-17T12:45:00Z"/>
              <w:rFonts w:ascii="Times New Roman" w:eastAsia="Times New Roman" w:hAnsi="Times New Roman" w:cs="Times New Roman"/>
              <w:sz w:val="24"/>
              <w:szCs w:val="24"/>
            </w:rPr>
          </w:rPrChange>
        </w:rPr>
        <w:pPrChange w:id="4950" w:author="Diaz,Renata M" w:date="2020-06-09T15:06:00Z">
          <w:pPr>
            <w:spacing w:after="0" w:line="240" w:lineRule="auto"/>
          </w:pPr>
        </w:pPrChange>
      </w:pPr>
      <w:del w:id="4951" w:author="Diaz,Renata M" w:date="2020-05-17T12:45:00Z">
        <w:r w:rsidRPr="00C97458" w:rsidDel="00FC05E3">
          <w:rPr>
            <w:rFonts w:eastAsia="Times New Roman" w:cstheme="majorHAnsi"/>
            <w:rPrChange w:id="4952"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953"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C97458" w:rsidDel="00FC05E3">
          <w:rPr>
            <w:rFonts w:eastAsia="Times New Roman" w:cstheme="majorHAnsi"/>
            <w:rPrChange w:id="4954"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955" w:author="Diaz,Renata M" w:date="2020-06-11T15:21: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956" w:author="Diaz,Renata M" w:date="2020-06-11T15:21:00Z">
              <w:rPr>
                <w:rFonts w:ascii="Times New Roman" w:eastAsia="Times New Roman" w:hAnsi="Times New Roman" w:cs="Times New Roman"/>
                <w:sz w:val="24"/>
                <w:szCs w:val="24"/>
              </w:rPr>
            </w:rPrChange>
          </w:rPr>
          <w:fldChar w:fldCharType="end"/>
        </w:r>
      </w:del>
    </w:p>
    <w:p w14:paraId="565DA34C" w14:textId="79701760" w:rsidR="000714AC" w:rsidRPr="00C97458" w:rsidDel="00FC05E3" w:rsidRDefault="000714AC">
      <w:pPr>
        <w:pStyle w:val="Heading5"/>
        <w:rPr>
          <w:del w:id="4957" w:author="Diaz,Renata M" w:date="2020-05-17T12:45:00Z"/>
          <w:rFonts w:cstheme="majorHAnsi"/>
          <w:rPrChange w:id="4958" w:author="Diaz,Renata M" w:date="2020-06-11T15:21:00Z">
            <w:rPr>
              <w:del w:id="4959" w:author="Diaz,Renata M" w:date="2020-05-17T12:45:00Z"/>
              <w:rFonts w:ascii="Times New Roman" w:hAnsi="Times New Roman" w:cs="Times New Roman"/>
            </w:rPr>
          </w:rPrChange>
        </w:rPr>
        <w:pPrChange w:id="4960" w:author="Diaz,Renata M" w:date="2020-06-09T15:06:00Z">
          <w:pPr/>
        </w:pPrChange>
      </w:pPr>
    </w:p>
    <w:p w14:paraId="0500D257" w14:textId="484A3015" w:rsidR="00796E53" w:rsidRPr="00C97458" w:rsidDel="00FC05E3" w:rsidRDefault="00796E53">
      <w:pPr>
        <w:pStyle w:val="Heading5"/>
        <w:rPr>
          <w:del w:id="4961" w:author="Diaz,Renata M" w:date="2020-05-17T12:45:00Z"/>
          <w:rFonts w:eastAsiaTheme="minorHAnsi" w:cstheme="majorHAnsi"/>
          <w:color w:val="auto"/>
          <w:rPrChange w:id="4962" w:author="Diaz,Renata M" w:date="2020-06-11T15:21:00Z">
            <w:rPr>
              <w:del w:id="4963" w:author="Diaz,Renata M" w:date="2020-05-17T12:45:00Z"/>
              <w:rFonts w:ascii="Times New Roman" w:hAnsi="Times New Roman" w:cs="Times New Roman"/>
            </w:rPr>
          </w:rPrChange>
        </w:rPr>
      </w:pPr>
      <w:bookmarkStart w:id="4964" w:name="_Figure_16:_Rarefied"/>
      <w:bookmarkEnd w:id="4964"/>
      <w:del w:id="4965" w:author="Diaz,Renata M" w:date="2020-05-17T12:45:00Z">
        <w:r w:rsidRPr="00C97458" w:rsidDel="00FC05E3">
          <w:rPr>
            <w:rFonts w:eastAsiaTheme="minorHAnsi" w:cstheme="majorHAnsi"/>
            <w:color w:val="auto"/>
            <w:rPrChange w:id="4966" w:author="Diaz,Renata M" w:date="2020-06-11T15:21:00Z">
              <w:rPr>
                <w:rFonts w:ascii="Times New Roman" w:hAnsi="Times New Roman" w:cs="Times New Roman"/>
              </w:rPr>
            </w:rPrChange>
          </w:rPr>
          <w:delText>Figure 16: Rarefied evenness overall</w:delText>
        </w:r>
      </w:del>
    </w:p>
    <w:p w14:paraId="1A8D15AA" w14:textId="156FC24A" w:rsidR="00EF036E" w:rsidRPr="00C97458" w:rsidDel="00FC05E3" w:rsidRDefault="00EF036E">
      <w:pPr>
        <w:pStyle w:val="Heading5"/>
        <w:rPr>
          <w:del w:id="4967" w:author="Diaz,Renata M" w:date="2020-05-17T12:45:00Z"/>
          <w:rFonts w:eastAsia="Times New Roman" w:cstheme="majorHAnsi"/>
          <w:rPrChange w:id="4968" w:author="Diaz,Renata M" w:date="2020-06-11T15:21:00Z">
            <w:rPr>
              <w:del w:id="4969" w:author="Diaz,Renata M" w:date="2020-05-17T12:45:00Z"/>
              <w:rFonts w:ascii="Times New Roman" w:eastAsia="Times New Roman" w:hAnsi="Times New Roman" w:cs="Times New Roman"/>
              <w:sz w:val="24"/>
              <w:szCs w:val="24"/>
            </w:rPr>
          </w:rPrChange>
        </w:rPr>
        <w:pPrChange w:id="4970" w:author="Diaz,Renata M" w:date="2020-06-09T15:06:00Z">
          <w:pPr>
            <w:spacing w:after="0" w:line="240" w:lineRule="auto"/>
          </w:pPr>
        </w:pPrChange>
      </w:pPr>
      <w:del w:id="4971" w:author="Diaz,Renata M" w:date="2020-05-17T12:45:00Z">
        <w:r w:rsidRPr="00C97458" w:rsidDel="00FC05E3">
          <w:rPr>
            <w:rFonts w:eastAsia="Times New Roman" w:cstheme="majorHAnsi"/>
            <w:rPrChange w:id="4972"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973"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C97458" w:rsidDel="00FC05E3">
          <w:rPr>
            <w:rFonts w:eastAsia="Times New Roman" w:cstheme="majorHAnsi"/>
            <w:rPrChange w:id="4974"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975" w:author="Diaz,Renata M" w:date="2020-06-11T15:21: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976" w:author="Diaz,Renata M" w:date="2020-06-11T15:21:00Z">
              <w:rPr>
                <w:rFonts w:ascii="Times New Roman" w:eastAsia="Times New Roman" w:hAnsi="Times New Roman" w:cs="Times New Roman"/>
                <w:sz w:val="24"/>
                <w:szCs w:val="24"/>
              </w:rPr>
            </w:rPrChange>
          </w:rPr>
          <w:fldChar w:fldCharType="end"/>
        </w:r>
      </w:del>
    </w:p>
    <w:p w14:paraId="1D5C20F8" w14:textId="7B7D59A3" w:rsidR="00EF036E" w:rsidRPr="00C97458" w:rsidDel="00FC05E3" w:rsidRDefault="00EF036E">
      <w:pPr>
        <w:pStyle w:val="Heading5"/>
        <w:rPr>
          <w:del w:id="4977" w:author="Diaz,Renata M" w:date="2020-05-17T12:45:00Z"/>
          <w:rFonts w:cstheme="majorHAnsi"/>
          <w:rPrChange w:id="4978" w:author="Diaz,Renata M" w:date="2020-06-11T15:21:00Z">
            <w:rPr>
              <w:del w:id="4979" w:author="Diaz,Renata M" w:date="2020-05-17T12:45:00Z"/>
              <w:rFonts w:ascii="Times New Roman" w:hAnsi="Times New Roman" w:cs="Times New Roman"/>
            </w:rPr>
          </w:rPrChange>
        </w:rPr>
        <w:pPrChange w:id="4980" w:author="Diaz,Renata M" w:date="2020-06-09T15:06:00Z">
          <w:pPr/>
        </w:pPrChange>
      </w:pPr>
    </w:p>
    <w:p w14:paraId="7548D851" w14:textId="69689E34" w:rsidR="00287472" w:rsidRPr="00C97458" w:rsidDel="00FC05E3" w:rsidRDefault="00287472">
      <w:pPr>
        <w:pStyle w:val="Heading5"/>
        <w:rPr>
          <w:del w:id="4981" w:author="Diaz,Renata M" w:date="2020-05-17T12:45:00Z"/>
          <w:rFonts w:eastAsia="Times New Roman" w:cstheme="majorHAnsi"/>
          <w:color w:val="auto"/>
          <w:rPrChange w:id="4982" w:author="Diaz,Renata M" w:date="2020-06-11T15:21:00Z">
            <w:rPr>
              <w:del w:id="4983" w:author="Diaz,Renata M" w:date="2020-05-17T12:45:00Z"/>
              <w:rFonts w:ascii="Times New Roman" w:eastAsia="Times New Roman" w:hAnsi="Times New Roman" w:cs="Times New Roman"/>
            </w:rPr>
          </w:rPrChange>
        </w:rPr>
      </w:pPr>
      <w:bookmarkStart w:id="4984" w:name="_Table_1:_Proportion"/>
      <w:bookmarkEnd w:id="4984"/>
      <w:del w:id="4985" w:author="Diaz,Renata M" w:date="2020-05-17T12:45:00Z">
        <w:r w:rsidRPr="00C97458" w:rsidDel="00FC05E3">
          <w:rPr>
            <w:rFonts w:eastAsia="Times New Roman" w:cstheme="majorHAnsi"/>
            <w:color w:val="auto"/>
            <w:rPrChange w:id="4986" w:author="Diaz,Renata M" w:date="2020-06-11T15:21:00Z">
              <w:rPr>
                <w:rFonts w:ascii="Times New Roman" w:eastAsia="Times New Roman" w:hAnsi="Times New Roman" w:cs="Times New Roman"/>
              </w:rPr>
            </w:rPrChange>
          </w:rPr>
          <w:delText>Table 1: Proportion of high/low %ile scores for raw vectors</w:delText>
        </w:r>
      </w:del>
    </w:p>
    <w:p w14:paraId="0DBAC6D8" w14:textId="7262D0AE" w:rsidR="00BD41C6" w:rsidRPr="00C97458" w:rsidDel="00FC05E3" w:rsidRDefault="00BD41C6">
      <w:pPr>
        <w:pStyle w:val="Heading5"/>
        <w:rPr>
          <w:del w:id="4987" w:author="Diaz,Renata M" w:date="2020-05-17T12:45:00Z"/>
          <w:rFonts w:cstheme="majorHAnsi"/>
          <w:rPrChange w:id="4988" w:author="Diaz,Renata M" w:date="2020-06-11T15:21:00Z">
            <w:rPr>
              <w:del w:id="4989" w:author="Diaz,Renata M" w:date="2020-05-17T12:45:00Z"/>
              <w:rFonts w:ascii="Times New Roman" w:hAnsi="Times New Roman" w:cs="Times New Roman"/>
            </w:rPr>
          </w:rPrChange>
        </w:rPr>
        <w:pPrChange w:id="4990" w:author="Diaz,Renata M" w:date="2020-06-09T15:06:00Z">
          <w:pPr/>
        </w:pPrChange>
      </w:pPr>
      <w:del w:id="4991" w:author="Diaz,Renata M" w:date="2020-05-17T12:45:00Z">
        <w:r w:rsidRPr="00C97458" w:rsidDel="00FC05E3">
          <w:rPr>
            <w:rFonts w:cstheme="majorHAnsi"/>
            <w:rPrChange w:id="4992" w:author="Diaz,Renata M" w:date="2020-06-11T15:21:00Z">
              <w:rPr>
                <w:rFonts w:ascii="Times New Roman" w:hAnsi="Times New Roman" w:cs="Times New Roman"/>
              </w:rPr>
            </w:rPrChange>
          </w:rPr>
          <w:delText xml:space="preserve">Each </w:delText>
        </w:r>
        <w:r w:rsidR="0081662B" w:rsidRPr="00C97458" w:rsidDel="00FC05E3">
          <w:rPr>
            <w:rFonts w:cstheme="majorHAnsi"/>
            <w:rPrChange w:id="4993" w:author="Diaz,Renata M" w:date="2020-06-11T15:21:00Z">
              <w:rPr>
                <w:rFonts w:ascii="Times New Roman" w:hAnsi="Times New Roman" w:cs="Times New Roman"/>
              </w:rPr>
            </w:rPrChange>
          </w:rPr>
          <w:delText>qbin (</w:delText>
        </w:r>
        <w:r w:rsidR="0081662B" w:rsidRPr="00C97458" w:rsidDel="00FC05E3">
          <w:rPr>
            <w:rFonts w:cstheme="majorHAnsi"/>
            <w:b/>
            <w:bCs/>
            <w:rPrChange w:id="4994" w:author="Diaz,Renata M" w:date="2020-06-11T15:21:00Z">
              <w:rPr>
                <w:rFonts w:ascii="Times New Roman" w:hAnsi="Times New Roman" w:cs="Times New Roman"/>
                <w:b/>
                <w:bCs/>
              </w:rPr>
            </w:rPrChange>
          </w:rPr>
          <w:delText>q</w:delText>
        </w:r>
        <w:r w:rsidR="0081662B" w:rsidRPr="00C97458" w:rsidDel="00FC05E3">
          <w:rPr>
            <w:rFonts w:cstheme="majorHAnsi"/>
            <w:rPrChange w:id="4995" w:author="Diaz,Renata M" w:date="2020-06-11T15:21:00Z">
              <w:rPr>
                <w:rFonts w:ascii="Times New Roman" w:hAnsi="Times New Roman" w:cs="Times New Roman"/>
              </w:rPr>
            </w:rPrChange>
          </w:rPr>
          <w:delText xml:space="preserve">uantile </w:delText>
        </w:r>
        <w:r w:rsidR="0081662B" w:rsidRPr="00C97458" w:rsidDel="00FC05E3">
          <w:rPr>
            <w:rFonts w:cstheme="majorHAnsi"/>
            <w:b/>
            <w:bCs/>
            <w:rPrChange w:id="4996" w:author="Diaz,Renata M" w:date="2020-06-11T15:21:00Z">
              <w:rPr>
                <w:rFonts w:ascii="Times New Roman" w:hAnsi="Times New Roman" w:cs="Times New Roman"/>
                <w:b/>
                <w:bCs/>
              </w:rPr>
            </w:rPrChange>
          </w:rPr>
          <w:delText>bin</w:delText>
        </w:r>
        <w:r w:rsidR="0081662B" w:rsidRPr="00C97458" w:rsidDel="00FC05E3">
          <w:rPr>
            <w:rFonts w:cstheme="majorHAnsi"/>
            <w:rPrChange w:id="4997" w:author="Diaz,Renata M" w:date="2020-06-11T15:21: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C97458" w:rsidDel="00FC05E3">
          <w:rPr>
            <w:rFonts w:cstheme="majorHAnsi"/>
            <w:rPrChange w:id="4998" w:author="Diaz,Renata M" w:date="2020-06-11T15:21:00Z">
              <w:rPr>
                <w:rFonts w:ascii="Times New Roman" w:hAnsi="Times New Roman" w:cs="Times New Roman"/>
              </w:rPr>
            </w:rPrChange>
          </w:rPr>
          <w:delText xml:space="preserve">bin </w:delText>
        </w:r>
        <w:r w:rsidR="0081662B" w:rsidRPr="00C97458" w:rsidDel="00FC05E3">
          <w:rPr>
            <w:rFonts w:cstheme="majorHAnsi"/>
            <w:rPrChange w:id="4999" w:author="Diaz,Renata M" w:date="2020-06-11T15:21:00Z">
              <w:rPr>
                <w:rFonts w:ascii="Times New Roman" w:hAnsi="Times New Roman" w:cs="Times New Roman"/>
              </w:rPr>
            </w:rPrChange>
          </w:rPr>
          <w:delText xml:space="preserve">3.4 is communities with up to exp(3.4) elements of the feasible set; </w:delText>
        </w:r>
        <w:r w:rsidR="004E2F1C" w:rsidRPr="00C97458" w:rsidDel="00FC05E3">
          <w:rPr>
            <w:rFonts w:cstheme="majorHAnsi"/>
            <w:rPrChange w:id="5000" w:author="Diaz,Renata M" w:date="2020-06-11T15:21:00Z">
              <w:rPr>
                <w:rFonts w:ascii="Times New Roman" w:hAnsi="Times New Roman" w:cs="Times New Roman"/>
              </w:rPr>
            </w:rPrChange>
          </w:rPr>
          <w:delText xml:space="preserve">bin </w:delText>
        </w:r>
        <w:r w:rsidR="0081662B" w:rsidRPr="00C97458" w:rsidDel="00FC05E3">
          <w:rPr>
            <w:rFonts w:cstheme="majorHAnsi"/>
            <w:rPrChange w:id="5001" w:author="Diaz,Renata M" w:date="2020-06-11T15:21: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C97458" w:rsidDel="00FC05E3" w14:paraId="2E39E0EF" w14:textId="0238707D" w:rsidTr="00974AB3">
        <w:trPr>
          <w:tblCellSpacing w:w="0" w:type="dxa"/>
          <w:del w:id="5002"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C97458" w:rsidDel="00FC05E3" w:rsidRDefault="00B93961">
            <w:pPr>
              <w:pStyle w:val="Heading5"/>
              <w:rPr>
                <w:del w:id="5003" w:author="Diaz,Renata M" w:date="2020-05-17T12:45:00Z"/>
                <w:rFonts w:eastAsia="Times New Roman" w:cstheme="majorHAnsi"/>
                <w:b/>
                <w:bCs/>
                <w:color w:val="080808"/>
                <w:rPrChange w:id="5004" w:author="Diaz,Renata M" w:date="2020-06-11T15:21:00Z">
                  <w:rPr>
                    <w:del w:id="5005" w:author="Diaz,Renata M" w:date="2020-05-17T12:45:00Z"/>
                    <w:rFonts w:ascii="Times New Roman" w:eastAsia="Times New Roman" w:hAnsi="Times New Roman" w:cs="Times New Roman"/>
                    <w:b/>
                    <w:bCs/>
                    <w:color w:val="080808"/>
                    <w:sz w:val="20"/>
                    <w:szCs w:val="20"/>
                  </w:rPr>
                </w:rPrChange>
              </w:rPr>
              <w:pPrChange w:id="5006" w:author="Diaz,Renata M" w:date="2020-06-09T15:06:00Z">
                <w:pPr>
                  <w:spacing w:after="0" w:line="240" w:lineRule="auto"/>
                  <w:jc w:val="right"/>
                </w:pPr>
              </w:pPrChange>
            </w:pPr>
            <w:del w:id="5007" w:author="Diaz,Renata M" w:date="2020-05-17T12:45:00Z">
              <w:r w:rsidRPr="00C97458" w:rsidDel="00FC05E3">
                <w:rPr>
                  <w:rFonts w:eastAsia="Times New Roman" w:cstheme="majorHAnsi"/>
                  <w:b/>
                  <w:bCs/>
                  <w:color w:val="080808"/>
                  <w:rPrChange w:id="5008" w:author="Diaz,Renata M" w:date="2020-06-11T15:21: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C97458" w:rsidDel="00FC05E3" w:rsidRDefault="00B93961">
            <w:pPr>
              <w:pStyle w:val="Heading5"/>
              <w:rPr>
                <w:del w:id="5009" w:author="Diaz,Renata M" w:date="2020-05-17T12:45:00Z"/>
                <w:rFonts w:eastAsia="Times New Roman" w:cstheme="majorHAnsi"/>
                <w:color w:val="080808"/>
                <w:rPrChange w:id="5010" w:author="Diaz,Renata M" w:date="2020-06-11T15:21:00Z">
                  <w:rPr>
                    <w:del w:id="5011" w:author="Diaz,Renata M" w:date="2020-05-17T12:45:00Z"/>
                    <w:rFonts w:ascii="Times New Roman" w:eastAsia="Times New Roman" w:hAnsi="Times New Roman" w:cs="Times New Roman"/>
                    <w:color w:val="080808"/>
                    <w:sz w:val="17"/>
                    <w:szCs w:val="17"/>
                  </w:rPr>
                </w:rPrChange>
              </w:rPr>
              <w:pPrChange w:id="5012" w:author="Diaz,Renata M" w:date="2020-06-09T15:06:00Z">
                <w:pPr>
                  <w:spacing w:after="0" w:line="240" w:lineRule="auto"/>
                  <w:jc w:val="right"/>
                </w:pPr>
              </w:pPrChange>
            </w:pPr>
            <w:del w:id="5013" w:author="Diaz,Renata M" w:date="2020-05-17T12:45:00Z">
              <w:r w:rsidRPr="00C97458" w:rsidDel="00FC05E3">
                <w:rPr>
                  <w:rFonts w:eastAsia="Times New Roman" w:cstheme="majorHAnsi"/>
                  <w:color w:val="080808"/>
                  <w:rPrChange w:id="5014" w:author="Diaz,Renata M" w:date="2020-06-11T15:21: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C97458" w:rsidDel="00FC05E3" w:rsidRDefault="00B93961">
            <w:pPr>
              <w:pStyle w:val="Heading5"/>
              <w:rPr>
                <w:del w:id="5015" w:author="Diaz,Renata M" w:date="2020-05-17T12:45:00Z"/>
                <w:rFonts w:eastAsia="Times New Roman" w:cstheme="majorHAnsi"/>
                <w:b/>
                <w:bCs/>
                <w:color w:val="080808"/>
                <w:rPrChange w:id="5016" w:author="Diaz,Renata M" w:date="2020-06-11T15:21:00Z">
                  <w:rPr>
                    <w:del w:id="5017" w:author="Diaz,Renata M" w:date="2020-05-17T12:45:00Z"/>
                    <w:rFonts w:ascii="Times New Roman" w:eastAsia="Times New Roman" w:hAnsi="Times New Roman" w:cs="Times New Roman"/>
                    <w:b/>
                    <w:bCs/>
                    <w:color w:val="080808"/>
                    <w:sz w:val="20"/>
                    <w:szCs w:val="20"/>
                  </w:rPr>
                </w:rPrChange>
              </w:rPr>
              <w:pPrChange w:id="5018" w:author="Diaz,Renata M" w:date="2020-06-09T15:06:00Z">
                <w:pPr>
                  <w:spacing w:after="0" w:line="240" w:lineRule="auto"/>
                  <w:jc w:val="right"/>
                </w:pPr>
              </w:pPrChange>
            </w:pPr>
            <w:del w:id="5019" w:author="Diaz,Renata M" w:date="2020-05-17T12:45:00Z">
              <w:r w:rsidRPr="00C97458" w:rsidDel="00FC05E3">
                <w:rPr>
                  <w:rFonts w:eastAsia="Times New Roman" w:cstheme="majorHAnsi"/>
                  <w:b/>
                  <w:bCs/>
                  <w:color w:val="080808"/>
                  <w:rPrChange w:id="5020" w:author="Diaz,Renata M" w:date="2020-06-11T15:21:00Z">
                    <w:rPr>
                      <w:rFonts w:ascii="Times New Roman" w:eastAsia="Times New Roman" w:hAnsi="Times New Roman" w:cs="Times New Roman"/>
                      <w:b/>
                      <w:bCs/>
                      <w:color w:val="080808"/>
                      <w:sz w:val="20"/>
                      <w:szCs w:val="20"/>
                    </w:rPr>
                  </w:rPrChange>
                </w:rPr>
                <w:delText>high_skew</w:delText>
              </w:r>
            </w:del>
          </w:p>
          <w:p w14:paraId="358CA31F" w14:textId="276C72D9" w:rsidR="00B93961" w:rsidRPr="00C97458" w:rsidDel="00FC05E3" w:rsidRDefault="00B93961">
            <w:pPr>
              <w:pStyle w:val="Heading5"/>
              <w:rPr>
                <w:del w:id="5021" w:author="Diaz,Renata M" w:date="2020-05-17T12:45:00Z"/>
                <w:rFonts w:eastAsia="Times New Roman" w:cstheme="majorHAnsi"/>
                <w:color w:val="080808"/>
                <w:rPrChange w:id="5022" w:author="Diaz,Renata M" w:date="2020-06-11T15:21:00Z">
                  <w:rPr>
                    <w:del w:id="5023" w:author="Diaz,Renata M" w:date="2020-05-17T12:45:00Z"/>
                    <w:rFonts w:ascii="Times New Roman" w:eastAsia="Times New Roman" w:hAnsi="Times New Roman" w:cs="Times New Roman"/>
                    <w:color w:val="080808"/>
                    <w:sz w:val="17"/>
                    <w:szCs w:val="17"/>
                  </w:rPr>
                </w:rPrChange>
              </w:rPr>
              <w:pPrChange w:id="5024" w:author="Diaz,Renata M" w:date="2020-06-09T15:06:00Z">
                <w:pPr>
                  <w:spacing w:after="0" w:line="240" w:lineRule="auto"/>
                  <w:jc w:val="right"/>
                </w:pPr>
              </w:pPrChange>
            </w:pPr>
            <w:del w:id="5025" w:author="Diaz,Renata M" w:date="2020-05-17T12:45:00Z">
              <w:r w:rsidRPr="00C97458" w:rsidDel="00FC05E3">
                <w:rPr>
                  <w:rFonts w:eastAsia="Times New Roman" w:cstheme="majorHAnsi"/>
                  <w:color w:val="080808"/>
                  <w:rPrChange w:id="5026" w:author="Diaz,Renata M" w:date="2020-06-11T15:21: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C97458" w:rsidDel="00FC05E3" w:rsidRDefault="00B93961">
            <w:pPr>
              <w:pStyle w:val="Heading5"/>
              <w:rPr>
                <w:del w:id="5027" w:author="Diaz,Renata M" w:date="2020-05-17T12:45:00Z"/>
                <w:rFonts w:eastAsia="Times New Roman" w:cstheme="majorHAnsi"/>
                <w:b/>
                <w:bCs/>
                <w:color w:val="080808"/>
                <w:rPrChange w:id="5028" w:author="Diaz,Renata M" w:date="2020-06-11T15:21:00Z">
                  <w:rPr>
                    <w:del w:id="5029" w:author="Diaz,Renata M" w:date="2020-05-17T12:45:00Z"/>
                    <w:rFonts w:ascii="Times New Roman" w:eastAsia="Times New Roman" w:hAnsi="Times New Roman" w:cs="Times New Roman"/>
                    <w:b/>
                    <w:bCs/>
                    <w:color w:val="080808"/>
                    <w:sz w:val="20"/>
                    <w:szCs w:val="20"/>
                  </w:rPr>
                </w:rPrChange>
              </w:rPr>
              <w:pPrChange w:id="5030" w:author="Diaz,Renata M" w:date="2020-06-09T15:06:00Z">
                <w:pPr>
                  <w:spacing w:after="0" w:line="240" w:lineRule="auto"/>
                  <w:jc w:val="right"/>
                </w:pPr>
              </w:pPrChange>
            </w:pPr>
            <w:del w:id="5031" w:author="Diaz,Renata M" w:date="2020-05-17T12:45:00Z">
              <w:r w:rsidRPr="00C97458" w:rsidDel="00FC05E3">
                <w:rPr>
                  <w:rFonts w:eastAsia="Times New Roman" w:cstheme="majorHAnsi"/>
                  <w:b/>
                  <w:bCs/>
                  <w:color w:val="080808"/>
                  <w:rPrChange w:id="5032" w:author="Diaz,Renata M" w:date="2020-06-11T15:21: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C97458" w:rsidDel="00FC05E3" w:rsidRDefault="00B93961">
            <w:pPr>
              <w:pStyle w:val="Heading5"/>
              <w:rPr>
                <w:del w:id="5033" w:author="Diaz,Renata M" w:date="2020-05-17T12:45:00Z"/>
                <w:rFonts w:eastAsia="Times New Roman" w:cstheme="majorHAnsi"/>
                <w:b/>
                <w:bCs/>
                <w:color w:val="080808"/>
                <w:rPrChange w:id="5034" w:author="Diaz,Renata M" w:date="2020-06-11T15:21:00Z">
                  <w:rPr>
                    <w:del w:id="5035" w:author="Diaz,Renata M" w:date="2020-05-17T12:45:00Z"/>
                    <w:rFonts w:ascii="Times New Roman" w:eastAsia="Times New Roman" w:hAnsi="Times New Roman" w:cs="Times New Roman"/>
                    <w:b/>
                    <w:bCs/>
                    <w:color w:val="080808"/>
                    <w:sz w:val="20"/>
                    <w:szCs w:val="20"/>
                  </w:rPr>
                </w:rPrChange>
              </w:rPr>
              <w:pPrChange w:id="5036" w:author="Diaz,Renata M" w:date="2020-06-09T15:06:00Z">
                <w:pPr>
                  <w:spacing w:after="0" w:line="240" w:lineRule="auto"/>
                  <w:jc w:val="right"/>
                </w:pPr>
              </w:pPrChange>
            </w:pPr>
            <w:del w:id="5037" w:author="Diaz,Renata M" w:date="2020-05-17T12:45:00Z">
              <w:r w:rsidRPr="00C97458" w:rsidDel="00FC05E3">
                <w:rPr>
                  <w:rFonts w:eastAsia="Times New Roman" w:cstheme="majorHAnsi"/>
                  <w:b/>
                  <w:bCs/>
                  <w:color w:val="080808"/>
                  <w:rPrChange w:id="5038" w:author="Diaz,Renata M" w:date="2020-06-11T15:21:00Z">
                    <w:rPr>
                      <w:rFonts w:ascii="Times New Roman" w:eastAsia="Times New Roman" w:hAnsi="Times New Roman" w:cs="Times New Roman"/>
                      <w:b/>
                      <w:bCs/>
                      <w:color w:val="080808"/>
                      <w:sz w:val="20"/>
                      <w:szCs w:val="20"/>
                    </w:rPr>
                  </w:rPrChange>
                </w:rPr>
                <w:delText>low_simpson</w:delText>
              </w:r>
            </w:del>
          </w:p>
          <w:p w14:paraId="025FBF48" w14:textId="2EC775CE" w:rsidR="00B93961" w:rsidRPr="00C97458" w:rsidDel="00FC05E3" w:rsidRDefault="00B93961">
            <w:pPr>
              <w:pStyle w:val="Heading5"/>
              <w:rPr>
                <w:del w:id="5039" w:author="Diaz,Renata M" w:date="2020-05-17T12:45:00Z"/>
                <w:rFonts w:eastAsia="Times New Roman" w:cstheme="majorHAnsi"/>
                <w:color w:val="080808"/>
                <w:rPrChange w:id="5040" w:author="Diaz,Renata M" w:date="2020-06-11T15:21:00Z">
                  <w:rPr>
                    <w:del w:id="5041" w:author="Diaz,Renata M" w:date="2020-05-17T12:45:00Z"/>
                    <w:rFonts w:ascii="Times New Roman" w:eastAsia="Times New Roman" w:hAnsi="Times New Roman" w:cs="Times New Roman"/>
                    <w:color w:val="080808"/>
                    <w:sz w:val="17"/>
                    <w:szCs w:val="17"/>
                  </w:rPr>
                </w:rPrChange>
              </w:rPr>
              <w:pPrChange w:id="5042" w:author="Diaz,Renata M" w:date="2020-06-09T15:06:00Z">
                <w:pPr>
                  <w:spacing w:after="0" w:line="240" w:lineRule="auto"/>
                  <w:jc w:val="right"/>
                </w:pPr>
              </w:pPrChange>
            </w:pPr>
            <w:del w:id="5043" w:author="Diaz,Renata M" w:date="2020-05-17T12:45:00Z">
              <w:r w:rsidRPr="00C97458" w:rsidDel="00FC05E3">
                <w:rPr>
                  <w:rFonts w:eastAsia="Times New Roman" w:cstheme="majorHAnsi"/>
                  <w:color w:val="080808"/>
                  <w:rPrChange w:id="5044" w:author="Diaz,Renata M" w:date="2020-06-11T15:21: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C97458" w:rsidDel="00FC05E3" w:rsidRDefault="00B93961">
            <w:pPr>
              <w:pStyle w:val="Heading5"/>
              <w:rPr>
                <w:del w:id="5045" w:author="Diaz,Renata M" w:date="2020-05-17T12:45:00Z"/>
                <w:rFonts w:eastAsia="Times New Roman" w:cstheme="majorHAnsi"/>
                <w:b/>
                <w:bCs/>
                <w:color w:val="080808"/>
                <w:rPrChange w:id="5046" w:author="Diaz,Renata M" w:date="2020-06-11T15:21:00Z">
                  <w:rPr>
                    <w:del w:id="5047" w:author="Diaz,Renata M" w:date="2020-05-17T12:45:00Z"/>
                    <w:rFonts w:ascii="Times New Roman" w:eastAsia="Times New Roman" w:hAnsi="Times New Roman" w:cs="Times New Roman"/>
                    <w:b/>
                    <w:bCs/>
                    <w:color w:val="080808"/>
                    <w:sz w:val="20"/>
                    <w:szCs w:val="20"/>
                  </w:rPr>
                </w:rPrChange>
              </w:rPr>
              <w:pPrChange w:id="5048" w:author="Diaz,Renata M" w:date="2020-06-09T15:06:00Z">
                <w:pPr>
                  <w:spacing w:after="0" w:line="240" w:lineRule="auto"/>
                  <w:jc w:val="right"/>
                </w:pPr>
              </w:pPrChange>
            </w:pPr>
            <w:del w:id="5049" w:author="Diaz,Renata M" w:date="2020-05-17T12:45:00Z">
              <w:r w:rsidRPr="00C97458" w:rsidDel="00FC05E3">
                <w:rPr>
                  <w:rFonts w:eastAsia="Times New Roman" w:cstheme="majorHAnsi"/>
                  <w:b/>
                  <w:bCs/>
                  <w:color w:val="080808"/>
                  <w:rPrChange w:id="5050" w:author="Diaz,Renata M" w:date="2020-06-11T15:21:00Z">
                    <w:rPr>
                      <w:rFonts w:ascii="Times New Roman" w:eastAsia="Times New Roman" w:hAnsi="Times New Roman" w:cs="Times New Roman"/>
                      <w:b/>
                      <w:bCs/>
                      <w:color w:val="080808"/>
                      <w:sz w:val="20"/>
                      <w:szCs w:val="20"/>
                    </w:rPr>
                  </w:rPrChange>
                </w:rPr>
                <w:delText>Mean % low simpson</w:delText>
              </w:r>
            </w:del>
          </w:p>
        </w:tc>
      </w:tr>
      <w:tr w:rsidR="00AE4569" w:rsidRPr="00C97458" w:rsidDel="00FC05E3" w14:paraId="152A3ADE" w14:textId="7C155B1A" w:rsidTr="00974AB3">
        <w:trPr>
          <w:tblCellSpacing w:w="0" w:type="dxa"/>
          <w:del w:id="5051"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C97458" w:rsidDel="00FC05E3" w:rsidRDefault="00AE4569">
            <w:pPr>
              <w:pStyle w:val="Heading5"/>
              <w:rPr>
                <w:del w:id="5052" w:author="Diaz,Renata M" w:date="2020-05-17T12:45:00Z"/>
                <w:rFonts w:eastAsia="Times New Roman" w:cstheme="majorHAnsi"/>
                <w:color w:val="080808"/>
                <w:rPrChange w:id="5053" w:author="Diaz,Renata M" w:date="2020-06-11T15:21:00Z">
                  <w:rPr>
                    <w:del w:id="5054" w:author="Diaz,Renata M" w:date="2020-05-17T12:45:00Z"/>
                    <w:rFonts w:ascii="Times New Roman" w:eastAsia="Times New Roman" w:hAnsi="Times New Roman" w:cs="Times New Roman"/>
                    <w:color w:val="080808"/>
                    <w:sz w:val="20"/>
                    <w:szCs w:val="20"/>
                  </w:rPr>
                </w:rPrChange>
              </w:rPr>
              <w:pPrChange w:id="5055" w:author="Diaz,Renata M" w:date="2020-06-09T15:06:00Z">
                <w:pPr>
                  <w:spacing w:after="0" w:line="240" w:lineRule="auto"/>
                  <w:jc w:val="right"/>
                </w:pPr>
              </w:pPrChange>
            </w:pPr>
            <w:del w:id="5056" w:author="Diaz,Renata M" w:date="2020-05-17T12:45:00Z">
              <w:r w:rsidRPr="00C97458" w:rsidDel="00FC05E3">
                <w:rPr>
                  <w:rFonts w:eastAsia="Times New Roman" w:cstheme="majorHAnsi"/>
                  <w:color w:val="080808"/>
                  <w:rPrChange w:id="5057" w:author="Diaz,Renata M" w:date="2020-06-11T15:21: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C97458" w:rsidDel="00FC05E3" w:rsidRDefault="00AE4569">
            <w:pPr>
              <w:pStyle w:val="Heading5"/>
              <w:rPr>
                <w:del w:id="5058" w:author="Diaz,Renata M" w:date="2020-05-17T12:45:00Z"/>
                <w:rFonts w:eastAsia="Times New Roman" w:cstheme="majorHAnsi"/>
                <w:color w:val="080808"/>
                <w:rPrChange w:id="5059" w:author="Diaz,Renata M" w:date="2020-06-11T15:21:00Z">
                  <w:rPr>
                    <w:del w:id="5060" w:author="Diaz,Renata M" w:date="2020-05-17T12:45:00Z"/>
                    <w:rFonts w:ascii="Times New Roman" w:eastAsia="Times New Roman" w:hAnsi="Times New Roman" w:cs="Times New Roman"/>
                    <w:color w:val="080808"/>
                    <w:sz w:val="20"/>
                    <w:szCs w:val="20"/>
                  </w:rPr>
                </w:rPrChange>
              </w:rPr>
              <w:pPrChange w:id="5061" w:author="Diaz,Renata M" w:date="2020-06-09T15:06:00Z">
                <w:pPr>
                  <w:spacing w:after="0" w:line="240" w:lineRule="auto"/>
                  <w:jc w:val="right"/>
                </w:pPr>
              </w:pPrChange>
            </w:pPr>
            <w:del w:id="5062" w:author="Diaz,Renata M" w:date="2020-05-17T12:45:00Z">
              <w:r w:rsidRPr="00C97458" w:rsidDel="00FC05E3">
                <w:rPr>
                  <w:rFonts w:eastAsia="Times New Roman" w:cstheme="majorHAnsi"/>
                  <w:color w:val="080808"/>
                  <w:rPrChange w:id="5063" w:author="Diaz,Renata M" w:date="2020-06-11T15:21: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C97458" w:rsidDel="00FC05E3" w:rsidRDefault="00AE4569">
            <w:pPr>
              <w:pStyle w:val="Heading5"/>
              <w:rPr>
                <w:del w:id="5064" w:author="Diaz,Renata M" w:date="2020-05-17T12:45:00Z"/>
                <w:rFonts w:eastAsia="Times New Roman" w:cstheme="majorHAnsi"/>
                <w:color w:val="080808"/>
                <w:rPrChange w:id="5065" w:author="Diaz,Renata M" w:date="2020-06-11T15:21:00Z">
                  <w:rPr>
                    <w:del w:id="5066" w:author="Diaz,Renata M" w:date="2020-05-17T12:45:00Z"/>
                    <w:rFonts w:ascii="Times New Roman" w:eastAsia="Times New Roman" w:hAnsi="Times New Roman" w:cs="Times New Roman"/>
                    <w:color w:val="080808"/>
                    <w:sz w:val="20"/>
                    <w:szCs w:val="20"/>
                  </w:rPr>
                </w:rPrChange>
              </w:rPr>
              <w:pPrChange w:id="5067" w:author="Diaz,Renata M" w:date="2020-06-09T15:06:00Z">
                <w:pPr>
                  <w:spacing w:after="0" w:line="240" w:lineRule="auto"/>
                  <w:jc w:val="right"/>
                </w:pPr>
              </w:pPrChange>
            </w:pPr>
            <w:del w:id="5068" w:author="Diaz,Renata M" w:date="2020-05-17T12:45:00Z">
              <w:r w:rsidRPr="00C97458" w:rsidDel="00FC05E3">
                <w:rPr>
                  <w:rFonts w:eastAsia="Times New Roman" w:cstheme="majorHAnsi"/>
                  <w:color w:val="080808"/>
                  <w:rPrChange w:id="5069" w:author="Diaz,Renata M" w:date="2020-06-11T15:21: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C97458" w:rsidDel="00FC05E3" w:rsidRDefault="00AE4569">
            <w:pPr>
              <w:pStyle w:val="Heading5"/>
              <w:rPr>
                <w:del w:id="5070" w:author="Diaz,Renata M" w:date="2020-05-17T12:45:00Z"/>
                <w:rFonts w:eastAsia="Times New Roman" w:cstheme="majorHAnsi"/>
                <w:color w:val="080808"/>
                <w:rPrChange w:id="5071" w:author="Diaz,Renata M" w:date="2020-06-11T15:21:00Z">
                  <w:rPr>
                    <w:del w:id="5072" w:author="Diaz,Renata M" w:date="2020-05-17T12:45:00Z"/>
                    <w:rFonts w:ascii="Times New Roman" w:eastAsia="Times New Roman" w:hAnsi="Times New Roman" w:cs="Times New Roman"/>
                    <w:color w:val="080808"/>
                    <w:sz w:val="20"/>
                    <w:szCs w:val="20"/>
                  </w:rPr>
                </w:rPrChange>
              </w:rPr>
              <w:pPrChange w:id="5073" w:author="Diaz,Renata M" w:date="2020-06-09T15:06:00Z">
                <w:pPr>
                  <w:spacing w:after="0" w:line="240" w:lineRule="auto"/>
                  <w:jc w:val="right"/>
                </w:pPr>
              </w:pPrChange>
            </w:pPr>
            <w:del w:id="5074" w:author="Diaz,Renata M" w:date="2020-05-17T12:45:00Z">
              <w:r w:rsidRPr="00C97458" w:rsidDel="00FC05E3">
                <w:rPr>
                  <w:rFonts w:eastAsia="Times New Roman" w:cstheme="majorHAnsi"/>
                  <w:color w:val="080808"/>
                  <w:rPrChange w:id="5075" w:author="Diaz,Renata M" w:date="2020-06-11T15:21: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C97458" w:rsidDel="00FC05E3" w:rsidRDefault="00AE4569">
            <w:pPr>
              <w:pStyle w:val="Heading5"/>
              <w:rPr>
                <w:del w:id="5076" w:author="Diaz,Renata M" w:date="2020-05-17T12:45:00Z"/>
                <w:rFonts w:eastAsia="Times New Roman" w:cstheme="majorHAnsi"/>
                <w:color w:val="080808"/>
                <w:rPrChange w:id="5077" w:author="Diaz,Renata M" w:date="2020-06-11T15:21:00Z">
                  <w:rPr>
                    <w:del w:id="5078" w:author="Diaz,Renata M" w:date="2020-05-17T12:45:00Z"/>
                    <w:rFonts w:ascii="Times New Roman" w:eastAsia="Times New Roman" w:hAnsi="Times New Roman" w:cs="Times New Roman"/>
                    <w:color w:val="080808"/>
                    <w:sz w:val="20"/>
                    <w:szCs w:val="20"/>
                  </w:rPr>
                </w:rPrChange>
              </w:rPr>
              <w:pPrChange w:id="5079" w:author="Diaz,Renata M" w:date="2020-06-09T15:06:00Z">
                <w:pPr>
                  <w:spacing w:after="0" w:line="240" w:lineRule="auto"/>
                  <w:jc w:val="right"/>
                </w:pPr>
              </w:pPrChange>
            </w:pPr>
            <w:del w:id="5080" w:author="Diaz,Renata M" w:date="2020-05-17T12:45:00Z">
              <w:r w:rsidRPr="00C97458" w:rsidDel="00FC05E3">
                <w:rPr>
                  <w:rFonts w:eastAsia="Times New Roman" w:cstheme="majorHAnsi"/>
                  <w:color w:val="080808"/>
                  <w:rPrChange w:id="5081" w:author="Diaz,Renata M" w:date="2020-06-11T15:21:00Z">
                    <w:rPr>
                      <w:rFonts w:ascii="Times New Roman" w:eastAsia="Times New Roman" w:hAnsi="Times New Roman" w:cs="Times New Roman"/>
                      <w:color w:val="080808"/>
                      <w:sz w:val="20"/>
                      <w:szCs w:val="20"/>
                    </w:rPr>
                  </w:rPrChange>
                </w:rPr>
                <w:delText>0.093</w:delText>
              </w:r>
            </w:del>
          </w:p>
        </w:tc>
      </w:tr>
      <w:tr w:rsidR="00AE4569" w:rsidRPr="00C97458" w:rsidDel="00FC05E3" w14:paraId="07A1C0EC" w14:textId="12325666" w:rsidTr="00974AB3">
        <w:trPr>
          <w:tblCellSpacing w:w="0" w:type="dxa"/>
          <w:del w:id="5082"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C97458" w:rsidDel="00FC05E3" w:rsidRDefault="00AE4569">
            <w:pPr>
              <w:pStyle w:val="Heading5"/>
              <w:rPr>
                <w:del w:id="5083" w:author="Diaz,Renata M" w:date="2020-05-17T12:45:00Z"/>
                <w:rFonts w:eastAsia="Times New Roman" w:cstheme="majorHAnsi"/>
                <w:color w:val="080808"/>
                <w:rPrChange w:id="5084" w:author="Diaz,Renata M" w:date="2020-06-11T15:21:00Z">
                  <w:rPr>
                    <w:del w:id="5085" w:author="Diaz,Renata M" w:date="2020-05-17T12:45:00Z"/>
                    <w:rFonts w:ascii="Times New Roman" w:eastAsia="Times New Roman" w:hAnsi="Times New Roman" w:cs="Times New Roman"/>
                    <w:color w:val="080808"/>
                    <w:sz w:val="20"/>
                    <w:szCs w:val="20"/>
                  </w:rPr>
                </w:rPrChange>
              </w:rPr>
              <w:pPrChange w:id="5086" w:author="Diaz,Renata M" w:date="2020-06-09T15:06:00Z">
                <w:pPr>
                  <w:spacing w:after="0" w:line="240" w:lineRule="auto"/>
                  <w:jc w:val="right"/>
                </w:pPr>
              </w:pPrChange>
            </w:pPr>
            <w:del w:id="5087" w:author="Diaz,Renata M" w:date="2020-05-17T12:45:00Z">
              <w:r w:rsidRPr="00C97458" w:rsidDel="00FC05E3">
                <w:rPr>
                  <w:rFonts w:eastAsia="Times New Roman" w:cstheme="majorHAnsi"/>
                  <w:color w:val="080808"/>
                  <w:rPrChange w:id="5088" w:author="Diaz,Renata M" w:date="2020-06-11T15:21: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C97458" w:rsidDel="00FC05E3" w:rsidRDefault="00AE4569">
            <w:pPr>
              <w:pStyle w:val="Heading5"/>
              <w:rPr>
                <w:del w:id="5089" w:author="Diaz,Renata M" w:date="2020-05-17T12:45:00Z"/>
                <w:rFonts w:eastAsia="Times New Roman" w:cstheme="majorHAnsi"/>
                <w:color w:val="080808"/>
                <w:rPrChange w:id="5090" w:author="Diaz,Renata M" w:date="2020-06-11T15:21:00Z">
                  <w:rPr>
                    <w:del w:id="5091" w:author="Diaz,Renata M" w:date="2020-05-17T12:45:00Z"/>
                    <w:rFonts w:ascii="Times New Roman" w:eastAsia="Times New Roman" w:hAnsi="Times New Roman" w:cs="Times New Roman"/>
                    <w:color w:val="080808"/>
                    <w:sz w:val="20"/>
                    <w:szCs w:val="20"/>
                  </w:rPr>
                </w:rPrChange>
              </w:rPr>
              <w:pPrChange w:id="5092" w:author="Diaz,Renata M" w:date="2020-06-09T15:06:00Z">
                <w:pPr>
                  <w:spacing w:after="0" w:line="240" w:lineRule="auto"/>
                  <w:jc w:val="right"/>
                </w:pPr>
              </w:pPrChange>
            </w:pPr>
            <w:del w:id="5093" w:author="Diaz,Renata M" w:date="2020-05-17T12:45:00Z">
              <w:r w:rsidRPr="00C97458" w:rsidDel="00FC05E3">
                <w:rPr>
                  <w:rFonts w:eastAsia="Times New Roman" w:cstheme="majorHAnsi"/>
                  <w:color w:val="080808"/>
                  <w:rPrChange w:id="5094" w:author="Diaz,Renata M" w:date="2020-06-11T15:21: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C97458" w:rsidDel="00FC05E3" w:rsidRDefault="00AE4569">
            <w:pPr>
              <w:pStyle w:val="Heading5"/>
              <w:rPr>
                <w:del w:id="5095" w:author="Diaz,Renata M" w:date="2020-05-17T12:45:00Z"/>
                <w:rFonts w:eastAsia="Times New Roman" w:cstheme="majorHAnsi"/>
                <w:color w:val="080808"/>
                <w:rPrChange w:id="5096" w:author="Diaz,Renata M" w:date="2020-06-11T15:21:00Z">
                  <w:rPr>
                    <w:del w:id="5097" w:author="Diaz,Renata M" w:date="2020-05-17T12:45:00Z"/>
                    <w:rFonts w:ascii="Times New Roman" w:eastAsia="Times New Roman" w:hAnsi="Times New Roman" w:cs="Times New Roman"/>
                    <w:color w:val="080808"/>
                    <w:sz w:val="20"/>
                    <w:szCs w:val="20"/>
                  </w:rPr>
                </w:rPrChange>
              </w:rPr>
              <w:pPrChange w:id="509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C97458" w:rsidDel="00FC05E3" w:rsidRDefault="00AE4569">
            <w:pPr>
              <w:pStyle w:val="Heading5"/>
              <w:rPr>
                <w:del w:id="5099" w:author="Diaz,Renata M" w:date="2020-05-17T12:45:00Z"/>
                <w:rFonts w:eastAsia="Times New Roman" w:cstheme="majorHAnsi"/>
                <w:color w:val="080808"/>
                <w:rPrChange w:id="5100" w:author="Diaz,Renata M" w:date="2020-06-11T15:21:00Z">
                  <w:rPr>
                    <w:del w:id="5101" w:author="Diaz,Renata M" w:date="2020-05-17T12:45:00Z"/>
                    <w:rFonts w:ascii="Times New Roman" w:eastAsia="Times New Roman" w:hAnsi="Times New Roman" w:cs="Times New Roman"/>
                    <w:color w:val="080808"/>
                    <w:sz w:val="20"/>
                    <w:szCs w:val="20"/>
                  </w:rPr>
                </w:rPrChange>
              </w:rPr>
              <w:pPrChange w:id="5102" w:author="Diaz,Renata M" w:date="2020-06-09T15:06:00Z">
                <w:pPr>
                  <w:spacing w:after="0" w:line="240" w:lineRule="auto"/>
                  <w:jc w:val="right"/>
                </w:pPr>
              </w:pPrChange>
            </w:pPr>
            <w:del w:id="5103" w:author="Diaz,Renata M" w:date="2020-05-17T12:45:00Z">
              <w:r w:rsidRPr="00C97458" w:rsidDel="00FC05E3">
                <w:rPr>
                  <w:rFonts w:eastAsia="Times New Roman" w:cstheme="majorHAnsi"/>
                  <w:color w:val="080808"/>
                  <w:rPrChange w:id="5104" w:author="Diaz,Renata M" w:date="2020-06-11T15:21: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C97458" w:rsidDel="00FC05E3" w:rsidRDefault="00AE4569">
            <w:pPr>
              <w:pStyle w:val="Heading5"/>
              <w:rPr>
                <w:del w:id="5105" w:author="Diaz,Renata M" w:date="2020-05-17T12:45:00Z"/>
                <w:rFonts w:eastAsia="Times New Roman" w:cstheme="majorHAnsi"/>
                <w:color w:val="080808"/>
                <w:rPrChange w:id="5106" w:author="Diaz,Renata M" w:date="2020-06-11T15:21:00Z">
                  <w:rPr>
                    <w:del w:id="5107" w:author="Diaz,Renata M" w:date="2020-05-17T12:45:00Z"/>
                    <w:rFonts w:ascii="Times New Roman" w:eastAsia="Times New Roman" w:hAnsi="Times New Roman" w:cs="Times New Roman"/>
                    <w:color w:val="080808"/>
                    <w:sz w:val="20"/>
                    <w:szCs w:val="20"/>
                  </w:rPr>
                </w:rPrChange>
              </w:rPr>
              <w:pPrChange w:id="5108" w:author="Diaz,Renata M" w:date="2020-06-09T15:06:00Z">
                <w:pPr>
                  <w:spacing w:after="0" w:line="240" w:lineRule="auto"/>
                  <w:jc w:val="right"/>
                </w:pPr>
              </w:pPrChange>
            </w:pPr>
          </w:p>
        </w:tc>
      </w:tr>
      <w:tr w:rsidR="00AE4569" w:rsidRPr="00C97458" w:rsidDel="00FC05E3" w14:paraId="5C14C0CE" w14:textId="2F73F845" w:rsidTr="00974AB3">
        <w:trPr>
          <w:tblCellSpacing w:w="0" w:type="dxa"/>
          <w:del w:id="5109"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C97458" w:rsidDel="00FC05E3" w:rsidRDefault="00AE4569">
            <w:pPr>
              <w:pStyle w:val="Heading5"/>
              <w:rPr>
                <w:del w:id="5110" w:author="Diaz,Renata M" w:date="2020-05-17T12:45:00Z"/>
                <w:rFonts w:eastAsia="Times New Roman" w:cstheme="majorHAnsi"/>
                <w:color w:val="080808"/>
                <w:rPrChange w:id="5111" w:author="Diaz,Renata M" w:date="2020-06-11T15:21:00Z">
                  <w:rPr>
                    <w:del w:id="5112" w:author="Diaz,Renata M" w:date="2020-05-17T12:45:00Z"/>
                    <w:rFonts w:ascii="Times New Roman" w:eastAsia="Times New Roman" w:hAnsi="Times New Roman" w:cs="Times New Roman"/>
                    <w:color w:val="080808"/>
                    <w:sz w:val="20"/>
                    <w:szCs w:val="20"/>
                  </w:rPr>
                </w:rPrChange>
              </w:rPr>
              <w:pPrChange w:id="5113" w:author="Diaz,Renata M" w:date="2020-06-09T15:06:00Z">
                <w:pPr>
                  <w:spacing w:after="0" w:line="240" w:lineRule="auto"/>
                  <w:jc w:val="right"/>
                </w:pPr>
              </w:pPrChange>
            </w:pPr>
            <w:del w:id="5114" w:author="Diaz,Renata M" w:date="2020-05-17T12:45:00Z">
              <w:r w:rsidRPr="00C97458" w:rsidDel="00FC05E3">
                <w:rPr>
                  <w:rFonts w:eastAsia="Times New Roman" w:cstheme="majorHAnsi"/>
                  <w:color w:val="080808"/>
                  <w:rPrChange w:id="5115" w:author="Diaz,Renata M" w:date="2020-06-11T15:21: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C97458" w:rsidDel="00FC05E3" w:rsidRDefault="00AE4569">
            <w:pPr>
              <w:pStyle w:val="Heading5"/>
              <w:rPr>
                <w:del w:id="5116" w:author="Diaz,Renata M" w:date="2020-05-17T12:45:00Z"/>
                <w:rFonts w:eastAsia="Times New Roman" w:cstheme="majorHAnsi"/>
                <w:color w:val="080808"/>
                <w:rPrChange w:id="5117" w:author="Diaz,Renata M" w:date="2020-06-11T15:21:00Z">
                  <w:rPr>
                    <w:del w:id="5118" w:author="Diaz,Renata M" w:date="2020-05-17T12:45:00Z"/>
                    <w:rFonts w:ascii="Times New Roman" w:eastAsia="Times New Roman" w:hAnsi="Times New Roman" w:cs="Times New Roman"/>
                    <w:color w:val="080808"/>
                    <w:sz w:val="20"/>
                    <w:szCs w:val="20"/>
                  </w:rPr>
                </w:rPrChange>
              </w:rPr>
              <w:pPrChange w:id="5119" w:author="Diaz,Renata M" w:date="2020-06-09T15:06:00Z">
                <w:pPr>
                  <w:spacing w:after="0" w:line="240" w:lineRule="auto"/>
                  <w:jc w:val="right"/>
                </w:pPr>
              </w:pPrChange>
            </w:pPr>
            <w:del w:id="5120" w:author="Diaz,Renata M" w:date="2020-05-17T12:45:00Z">
              <w:r w:rsidRPr="00C97458" w:rsidDel="00FC05E3">
                <w:rPr>
                  <w:rFonts w:eastAsia="Times New Roman" w:cstheme="majorHAnsi"/>
                  <w:color w:val="080808"/>
                  <w:rPrChange w:id="5121" w:author="Diaz,Renata M" w:date="2020-06-11T15:21: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C97458" w:rsidDel="00FC05E3" w:rsidRDefault="00AE4569">
            <w:pPr>
              <w:pStyle w:val="Heading5"/>
              <w:rPr>
                <w:del w:id="5122" w:author="Diaz,Renata M" w:date="2020-05-17T12:45:00Z"/>
                <w:rFonts w:eastAsia="Times New Roman" w:cstheme="majorHAnsi"/>
                <w:color w:val="080808"/>
                <w:rPrChange w:id="5123" w:author="Diaz,Renata M" w:date="2020-06-11T15:21:00Z">
                  <w:rPr>
                    <w:del w:id="5124" w:author="Diaz,Renata M" w:date="2020-05-17T12:45:00Z"/>
                    <w:rFonts w:ascii="Times New Roman" w:eastAsia="Times New Roman" w:hAnsi="Times New Roman" w:cs="Times New Roman"/>
                    <w:color w:val="080808"/>
                    <w:sz w:val="20"/>
                    <w:szCs w:val="20"/>
                  </w:rPr>
                </w:rPrChange>
              </w:rPr>
              <w:pPrChange w:id="512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C97458" w:rsidDel="00FC05E3" w:rsidRDefault="00AE4569">
            <w:pPr>
              <w:pStyle w:val="Heading5"/>
              <w:rPr>
                <w:del w:id="5126" w:author="Diaz,Renata M" w:date="2020-05-17T12:45:00Z"/>
                <w:rFonts w:eastAsia="Times New Roman" w:cstheme="majorHAnsi"/>
                <w:color w:val="080808"/>
                <w:rPrChange w:id="5127" w:author="Diaz,Renata M" w:date="2020-06-11T15:21:00Z">
                  <w:rPr>
                    <w:del w:id="5128" w:author="Diaz,Renata M" w:date="2020-05-17T12:45:00Z"/>
                    <w:rFonts w:ascii="Times New Roman" w:eastAsia="Times New Roman" w:hAnsi="Times New Roman" w:cs="Times New Roman"/>
                    <w:color w:val="080808"/>
                    <w:sz w:val="20"/>
                    <w:szCs w:val="20"/>
                  </w:rPr>
                </w:rPrChange>
              </w:rPr>
              <w:pPrChange w:id="5129" w:author="Diaz,Renata M" w:date="2020-06-09T15:06:00Z">
                <w:pPr>
                  <w:spacing w:after="0" w:line="240" w:lineRule="auto"/>
                  <w:jc w:val="right"/>
                </w:pPr>
              </w:pPrChange>
            </w:pPr>
            <w:del w:id="5130" w:author="Diaz,Renata M" w:date="2020-05-17T12:45:00Z">
              <w:r w:rsidRPr="00C97458" w:rsidDel="00FC05E3">
                <w:rPr>
                  <w:rFonts w:eastAsia="Times New Roman" w:cstheme="majorHAnsi"/>
                  <w:color w:val="080808"/>
                  <w:rPrChange w:id="5131" w:author="Diaz,Renata M" w:date="2020-06-11T15:21: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C97458" w:rsidDel="00FC05E3" w:rsidRDefault="00AE4569">
            <w:pPr>
              <w:pStyle w:val="Heading5"/>
              <w:rPr>
                <w:del w:id="5132" w:author="Diaz,Renata M" w:date="2020-05-17T12:45:00Z"/>
                <w:rFonts w:eastAsia="Times New Roman" w:cstheme="majorHAnsi"/>
                <w:color w:val="080808"/>
                <w:rPrChange w:id="5133" w:author="Diaz,Renata M" w:date="2020-06-11T15:21:00Z">
                  <w:rPr>
                    <w:del w:id="5134" w:author="Diaz,Renata M" w:date="2020-05-17T12:45:00Z"/>
                    <w:rFonts w:ascii="Times New Roman" w:eastAsia="Times New Roman" w:hAnsi="Times New Roman" w:cs="Times New Roman"/>
                    <w:color w:val="080808"/>
                    <w:sz w:val="20"/>
                    <w:szCs w:val="20"/>
                  </w:rPr>
                </w:rPrChange>
              </w:rPr>
              <w:pPrChange w:id="5135" w:author="Diaz,Renata M" w:date="2020-06-09T15:06:00Z">
                <w:pPr>
                  <w:spacing w:after="0" w:line="240" w:lineRule="auto"/>
                  <w:jc w:val="right"/>
                </w:pPr>
              </w:pPrChange>
            </w:pPr>
          </w:p>
        </w:tc>
      </w:tr>
      <w:tr w:rsidR="00AE4569" w:rsidRPr="00C97458" w:rsidDel="00FC05E3" w14:paraId="31FF934B" w14:textId="6F700188" w:rsidTr="00974AB3">
        <w:trPr>
          <w:tblCellSpacing w:w="0" w:type="dxa"/>
          <w:del w:id="5136"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C97458" w:rsidDel="00FC05E3" w:rsidRDefault="00AE4569">
            <w:pPr>
              <w:pStyle w:val="Heading5"/>
              <w:rPr>
                <w:del w:id="5137" w:author="Diaz,Renata M" w:date="2020-05-17T12:45:00Z"/>
                <w:rFonts w:eastAsia="Times New Roman" w:cstheme="majorHAnsi"/>
                <w:color w:val="080808"/>
                <w:rPrChange w:id="5138" w:author="Diaz,Renata M" w:date="2020-06-11T15:21:00Z">
                  <w:rPr>
                    <w:del w:id="5139" w:author="Diaz,Renata M" w:date="2020-05-17T12:45:00Z"/>
                    <w:rFonts w:ascii="Times New Roman" w:eastAsia="Times New Roman" w:hAnsi="Times New Roman" w:cs="Times New Roman"/>
                    <w:color w:val="080808"/>
                    <w:sz w:val="20"/>
                    <w:szCs w:val="20"/>
                  </w:rPr>
                </w:rPrChange>
              </w:rPr>
              <w:pPrChange w:id="5140" w:author="Diaz,Renata M" w:date="2020-06-09T15:06:00Z">
                <w:pPr>
                  <w:spacing w:after="0" w:line="240" w:lineRule="auto"/>
                  <w:jc w:val="right"/>
                </w:pPr>
              </w:pPrChange>
            </w:pPr>
            <w:del w:id="5141" w:author="Diaz,Renata M" w:date="2020-05-17T12:45:00Z">
              <w:r w:rsidRPr="00C97458" w:rsidDel="00FC05E3">
                <w:rPr>
                  <w:rFonts w:eastAsia="Times New Roman" w:cstheme="majorHAnsi"/>
                  <w:color w:val="080808"/>
                  <w:rPrChange w:id="5142" w:author="Diaz,Renata M" w:date="2020-06-11T15:21: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C97458" w:rsidDel="00FC05E3" w:rsidRDefault="00AE4569">
            <w:pPr>
              <w:pStyle w:val="Heading5"/>
              <w:rPr>
                <w:del w:id="5143" w:author="Diaz,Renata M" w:date="2020-05-17T12:45:00Z"/>
                <w:rFonts w:eastAsia="Times New Roman" w:cstheme="majorHAnsi"/>
                <w:color w:val="080808"/>
                <w:rPrChange w:id="5144" w:author="Diaz,Renata M" w:date="2020-06-11T15:21:00Z">
                  <w:rPr>
                    <w:del w:id="5145" w:author="Diaz,Renata M" w:date="2020-05-17T12:45:00Z"/>
                    <w:rFonts w:ascii="Times New Roman" w:eastAsia="Times New Roman" w:hAnsi="Times New Roman" w:cs="Times New Roman"/>
                    <w:color w:val="080808"/>
                    <w:sz w:val="20"/>
                    <w:szCs w:val="20"/>
                  </w:rPr>
                </w:rPrChange>
              </w:rPr>
              <w:pPrChange w:id="5146" w:author="Diaz,Renata M" w:date="2020-06-09T15:06:00Z">
                <w:pPr>
                  <w:spacing w:after="0" w:line="240" w:lineRule="auto"/>
                  <w:jc w:val="right"/>
                </w:pPr>
              </w:pPrChange>
            </w:pPr>
            <w:del w:id="5147" w:author="Diaz,Renata M" w:date="2020-05-17T12:45:00Z">
              <w:r w:rsidRPr="00C97458" w:rsidDel="00FC05E3">
                <w:rPr>
                  <w:rFonts w:eastAsia="Times New Roman" w:cstheme="majorHAnsi"/>
                  <w:color w:val="080808"/>
                  <w:rPrChange w:id="5148" w:author="Diaz,Renata M" w:date="2020-06-11T15:21: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C97458" w:rsidDel="00FC05E3" w:rsidRDefault="00AE4569">
            <w:pPr>
              <w:pStyle w:val="Heading5"/>
              <w:rPr>
                <w:del w:id="5149" w:author="Diaz,Renata M" w:date="2020-05-17T12:45:00Z"/>
                <w:rFonts w:eastAsia="Times New Roman" w:cstheme="majorHAnsi"/>
                <w:color w:val="080808"/>
                <w:rPrChange w:id="5150" w:author="Diaz,Renata M" w:date="2020-06-11T15:21:00Z">
                  <w:rPr>
                    <w:del w:id="5151" w:author="Diaz,Renata M" w:date="2020-05-17T12:45:00Z"/>
                    <w:rFonts w:ascii="Times New Roman" w:eastAsia="Times New Roman" w:hAnsi="Times New Roman" w:cs="Times New Roman"/>
                    <w:color w:val="080808"/>
                    <w:sz w:val="20"/>
                    <w:szCs w:val="20"/>
                  </w:rPr>
                </w:rPrChange>
              </w:rPr>
              <w:pPrChange w:id="515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C97458" w:rsidDel="00FC05E3" w:rsidRDefault="00AE4569">
            <w:pPr>
              <w:pStyle w:val="Heading5"/>
              <w:rPr>
                <w:del w:id="5153" w:author="Diaz,Renata M" w:date="2020-05-17T12:45:00Z"/>
                <w:rFonts w:eastAsia="Times New Roman" w:cstheme="majorHAnsi"/>
                <w:color w:val="080808"/>
                <w:rPrChange w:id="5154" w:author="Diaz,Renata M" w:date="2020-06-11T15:21:00Z">
                  <w:rPr>
                    <w:del w:id="5155" w:author="Diaz,Renata M" w:date="2020-05-17T12:45:00Z"/>
                    <w:rFonts w:ascii="Times New Roman" w:eastAsia="Times New Roman" w:hAnsi="Times New Roman" w:cs="Times New Roman"/>
                    <w:color w:val="080808"/>
                    <w:sz w:val="20"/>
                    <w:szCs w:val="20"/>
                  </w:rPr>
                </w:rPrChange>
              </w:rPr>
              <w:pPrChange w:id="5156" w:author="Diaz,Renata M" w:date="2020-06-09T15:06:00Z">
                <w:pPr>
                  <w:spacing w:after="0" w:line="240" w:lineRule="auto"/>
                  <w:jc w:val="right"/>
                </w:pPr>
              </w:pPrChange>
            </w:pPr>
            <w:del w:id="5157" w:author="Diaz,Renata M" w:date="2020-05-17T12:45:00Z">
              <w:r w:rsidRPr="00C97458" w:rsidDel="00FC05E3">
                <w:rPr>
                  <w:rFonts w:eastAsia="Times New Roman" w:cstheme="majorHAnsi"/>
                  <w:color w:val="080808"/>
                  <w:rPrChange w:id="5158" w:author="Diaz,Renata M" w:date="2020-06-11T15:21: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C97458" w:rsidDel="00FC05E3" w:rsidRDefault="00AE4569">
            <w:pPr>
              <w:pStyle w:val="Heading5"/>
              <w:rPr>
                <w:del w:id="5159" w:author="Diaz,Renata M" w:date="2020-05-17T12:45:00Z"/>
                <w:rFonts w:eastAsia="Times New Roman" w:cstheme="majorHAnsi"/>
                <w:color w:val="080808"/>
                <w:rPrChange w:id="5160" w:author="Diaz,Renata M" w:date="2020-06-11T15:21:00Z">
                  <w:rPr>
                    <w:del w:id="5161" w:author="Diaz,Renata M" w:date="2020-05-17T12:45:00Z"/>
                    <w:rFonts w:ascii="Times New Roman" w:eastAsia="Times New Roman" w:hAnsi="Times New Roman" w:cs="Times New Roman"/>
                    <w:color w:val="080808"/>
                    <w:sz w:val="20"/>
                    <w:szCs w:val="20"/>
                  </w:rPr>
                </w:rPrChange>
              </w:rPr>
              <w:pPrChange w:id="5162" w:author="Diaz,Renata M" w:date="2020-06-09T15:06:00Z">
                <w:pPr>
                  <w:spacing w:after="0" w:line="240" w:lineRule="auto"/>
                  <w:jc w:val="right"/>
                </w:pPr>
              </w:pPrChange>
            </w:pPr>
          </w:p>
        </w:tc>
      </w:tr>
      <w:tr w:rsidR="00AE4569" w:rsidRPr="00C97458" w:rsidDel="00FC05E3" w14:paraId="2D4DB931" w14:textId="60273ACC" w:rsidTr="00974AB3">
        <w:trPr>
          <w:tblCellSpacing w:w="0" w:type="dxa"/>
          <w:del w:id="5163"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C97458" w:rsidDel="00FC05E3" w:rsidRDefault="00AE4569">
            <w:pPr>
              <w:pStyle w:val="Heading5"/>
              <w:rPr>
                <w:del w:id="5164" w:author="Diaz,Renata M" w:date="2020-05-17T12:45:00Z"/>
                <w:rFonts w:eastAsia="Times New Roman" w:cstheme="majorHAnsi"/>
                <w:color w:val="080808"/>
                <w:rPrChange w:id="5165" w:author="Diaz,Renata M" w:date="2020-06-11T15:21:00Z">
                  <w:rPr>
                    <w:del w:id="5166" w:author="Diaz,Renata M" w:date="2020-05-17T12:45:00Z"/>
                    <w:rFonts w:ascii="Times New Roman" w:eastAsia="Times New Roman" w:hAnsi="Times New Roman" w:cs="Times New Roman"/>
                    <w:color w:val="080808"/>
                    <w:sz w:val="20"/>
                    <w:szCs w:val="20"/>
                  </w:rPr>
                </w:rPrChange>
              </w:rPr>
              <w:pPrChange w:id="5167" w:author="Diaz,Renata M" w:date="2020-06-09T15:06:00Z">
                <w:pPr>
                  <w:spacing w:after="0" w:line="240" w:lineRule="auto"/>
                  <w:jc w:val="right"/>
                </w:pPr>
              </w:pPrChange>
            </w:pPr>
            <w:del w:id="5168" w:author="Diaz,Renata M" w:date="2020-05-17T12:45:00Z">
              <w:r w:rsidRPr="00C97458" w:rsidDel="00FC05E3">
                <w:rPr>
                  <w:rFonts w:eastAsia="Times New Roman" w:cstheme="majorHAnsi"/>
                  <w:color w:val="080808"/>
                  <w:rPrChange w:id="5169" w:author="Diaz,Renata M" w:date="2020-06-11T15:21: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C97458" w:rsidDel="00FC05E3" w:rsidRDefault="00AE4569">
            <w:pPr>
              <w:pStyle w:val="Heading5"/>
              <w:rPr>
                <w:del w:id="5170" w:author="Diaz,Renata M" w:date="2020-05-17T12:45:00Z"/>
                <w:rFonts w:eastAsia="Times New Roman" w:cstheme="majorHAnsi"/>
                <w:color w:val="080808"/>
                <w:rPrChange w:id="5171" w:author="Diaz,Renata M" w:date="2020-06-11T15:21:00Z">
                  <w:rPr>
                    <w:del w:id="5172" w:author="Diaz,Renata M" w:date="2020-05-17T12:45:00Z"/>
                    <w:rFonts w:ascii="Times New Roman" w:eastAsia="Times New Roman" w:hAnsi="Times New Roman" w:cs="Times New Roman"/>
                    <w:color w:val="080808"/>
                    <w:sz w:val="20"/>
                    <w:szCs w:val="20"/>
                  </w:rPr>
                </w:rPrChange>
              </w:rPr>
              <w:pPrChange w:id="5173" w:author="Diaz,Renata M" w:date="2020-06-09T15:06:00Z">
                <w:pPr>
                  <w:spacing w:after="0" w:line="240" w:lineRule="auto"/>
                  <w:jc w:val="right"/>
                </w:pPr>
              </w:pPrChange>
            </w:pPr>
            <w:del w:id="5174" w:author="Diaz,Renata M" w:date="2020-05-17T12:45:00Z">
              <w:r w:rsidRPr="00C97458" w:rsidDel="00FC05E3">
                <w:rPr>
                  <w:rFonts w:eastAsia="Times New Roman" w:cstheme="majorHAnsi"/>
                  <w:color w:val="080808"/>
                  <w:rPrChange w:id="5175" w:author="Diaz,Renata M" w:date="2020-06-11T15:21: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C97458" w:rsidDel="00FC05E3" w:rsidRDefault="00AE4569">
            <w:pPr>
              <w:pStyle w:val="Heading5"/>
              <w:rPr>
                <w:del w:id="5176" w:author="Diaz,Renata M" w:date="2020-05-17T12:45:00Z"/>
                <w:rFonts w:eastAsia="Times New Roman" w:cstheme="majorHAnsi"/>
                <w:color w:val="080808"/>
                <w:rPrChange w:id="5177" w:author="Diaz,Renata M" w:date="2020-06-11T15:21:00Z">
                  <w:rPr>
                    <w:del w:id="5178" w:author="Diaz,Renata M" w:date="2020-05-17T12:45:00Z"/>
                    <w:rFonts w:ascii="Times New Roman" w:eastAsia="Times New Roman" w:hAnsi="Times New Roman" w:cs="Times New Roman"/>
                    <w:color w:val="080808"/>
                    <w:sz w:val="20"/>
                    <w:szCs w:val="20"/>
                  </w:rPr>
                </w:rPrChange>
              </w:rPr>
              <w:pPrChange w:id="5179"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C97458" w:rsidDel="00FC05E3" w:rsidRDefault="00AE4569">
            <w:pPr>
              <w:pStyle w:val="Heading5"/>
              <w:rPr>
                <w:del w:id="5180" w:author="Diaz,Renata M" w:date="2020-05-17T12:45:00Z"/>
                <w:rFonts w:eastAsia="Times New Roman" w:cstheme="majorHAnsi"/>
                <w:color w:val="080808"/>
                <w:rPrChange w:id="5181" w:author="Diaz,Renata M" w:date="2020-06-11T15:21:00Z">
                  <w:rPr>
                    <w:del w:id="5182" w:author="Diaz,Renata M" w:date="2020-05-17T12:45:00Z"/>
                    <w:rFonts w:ascii="Times New Roman" w:eastAsia="Times New Roman" w:hAnsi="Times New Roman" w:cs="Times New Roman"/>
                    <w:color w:val="080808"/>
                    <w:sz w:val="20"/>
                    <w:szCs w:val="20"/>
                  </w:rPr>
                </w:rPrChange>
              </w:rPr>
              <w:pPrChange w:id="5183" w:author="Diaz,Renata M" w:date="2020-06-09T15:06:00Z">
                <w:pPr>
                  <w:spacing w:after="0" w:line="240" w:lineRule="auto"/>
                  <w:jc w:val="right"/>
                </w:pPr>
              </w:pPrChange>
            </w:pPr>
            <w:del w:id="5184" w:author="Diaz,Renata M" w:date="2020-05-17T12:45:00Z">
              <w:r w:rsidRPr="00C97458" w:rsidDel="00FC05E3">
                <w:rPr>
                  <w:rFonts w:eastAsia="Times New Roman" w:cstheme="majorHAnsi"/>
                  <w:color w:val="080808"/>
                  <w:rPrChange w:id="5185" w:author="Diaz,Renata M" w:date="2020-06-11T15:21: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C97458" w:rsidDel="00FC05E3" w:rsidRDefault="00AE4569">
            <w:pPr>
              <w:pStyle w:val="Heading5"/>
              <w:rPr>
                <w:del w:id="5186" w:author="Diaz,Renata M" w:date="2020-05-17T12:45:00Z"/>
                <w:rFonts w:eastAsia="Times New Roman" w:cstheme="majorHAnsi"/>
                <w:color w:val="080808"/>
                <w:rPrChange w:id="5187" w:author="Diaz,Renata M" w:date="2020-06-11T15:21:00Z">
                  <w:rPr>
                    <w:del w:id="5188" w:author="Diaz,Renata M" w:date="2020-05-17T12:45:00Z"/>
                    <w:rFonts w:ascii="Times New Roman" w:eastAsia="Times New Roman" w:hAnsi="Times New Roman" w:cs="Times New Roman"/>
                    <w:color w:val="080808"/>
                    <w:sz w:val="20"/>
                    <w:szCs w:val="20"/>
                  </w:rPr>
                </w:rPrChange>
              </w:rPr>
              <w:pPrChange w:id="5189" w:author="Diaz,Renata M" w:date="2020-06-09T15:06:00Z">
                <w:pPr>
                  <w:spacing w:after="0" w:line="240" w:lineRule="auto"/>
                  <w:jc w:val="right"/>
                </w:pPr>
              </w:pPrChange>
            </w:pPr>
          </w:p>
        </w:tc>
      </w:tr>
      <w:tr w:rsidR="00AE4569" w:rsidRPr="00C97458" w:rsidDel="00FC05E3" w14:paraId="3E182EC7" w14:textId="70CFFA0C" w:rsidTr="00974AB3">
        <w:trPr>
          <w:tblCellSpacing w:w="0" w:type="dxa"/>
          <w:del w:id="5190"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C97458" w:rsidDel="00FC05E3" w:rsidRDefault="00AE4569">
            <w:pPr>
              <w:pStyle w:val="Heading5"/>
              <w:rPr>
                <w:del w:id="5191" w:author="Diaz,Renata M" w:date="2020-05-17T12:45:00Z"/>
                <w:rFonts w:eastAsia="Times New Roman" w:cstheme="majorHAnsi"/>
                <w:color w:val="080808"/>
                <w:rPrChange w:id="5192" w:author="Diaz,Renata M" w:date="2020-06-11T15:21:00Z">
                  <w:rPr>
                    <w:del w:id="5193" w:author="Diaz,Renata M" w:date="2020-05-17T12:45:00Z"/>
                    <w:rFonts w:ascii="Times New Roman" w:eastAsia="Times New Roman" w:hAnsi="Times New Roman" w:cs="Times New Roman"/>
                    <w:color w:val="080808"/>
                    <w:sz w:val="20"/>
                    <w:szCs w:val="20"/>
                  </w:rPr>
                </w:rPrChange>
              </w:rPr>
              <w:pPrChange w:id="5194" w:author="Diaz,Renata M" w:date="2020-06-09T15:06:00Z">
                <w:pPr>
                  <w:spacing w:after="0" w:line="240" w:lineRule="auto"/>
                  <w:jc w:val="right"/>
                </w:pPr>
              </w:pPrChange>
            </w:pPr>
            <w:del w:id="5195" w:author="Diaz,Renata M" w:date="2020-05-17T12:45:00Z">
              <w:r w:rsidRPr="00C97458" w:rsidDel="00FC05E3">
                <w:rPr>
                  <w:rFonts w:eastAsia="Times New Roman" w:cstheme="majorHAnsi"/>
                  <w:color w:val="080808"/>
                  <w:rPrChange w:id="5196" w:author="Diaz,Renata M" w:date="2020-06-11T15:21: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C97458" w:rsidDel="00FC05E3" w:rsidRDefault="00AE4569">
            <w:pPr>
              <w:pStyle w:val="Heading5"/>
              <w:rPr>
                <w:del w:id="5197" w:author="Diaz,Renata M" w:date="2020-05-17T12:45:00Z"/>
                <w:rFonts w:eastAsia="Times New Roman" w:cstheme="majorHAnsi"/>
                <w:color w:val="080808"/>
                <w:rPrChange w:id="5198" w:author="Diaz,Renata M" w:date="2020-06-11T15:21:00Z">
                  <w:rPr>
                    <w:del w:id="5199" w:author="Diaz,Renata M" w:date="2020-05-17T12:45:00Z"/>
                    <w:rFonts w:ascii="Times New Roman" w:eastAsia="Times New Roman" w:hAnsi="Times New Roman" w:cs="Times New Roman"/>
                    <w:color w:val="080808"/>
                    <w:sz w:val="20"/>
                    <w:szCs w:val="20"/>
                  </w:rPr>
                </w:rPrChange>
              </w:rPr>
              <w:pPrChange w:id="5200" w:author="Diaz,Renata M" w:date="2020-06-09T15:06:00Z">
                <w:pPr>
                  <w:spacing w:after="0" w:line="240" w:lineRule="auto"/>
                  <w:jc w:val="right"/>
                </w:pPr>
              </w:pPrChange>
            </w:pPr>
            <w:del w:id="5201" w:author="Diaz,Renata M" w:date="2020-05-17T12:45:00Z">
              <w:r w:rsidRPr="00C97458" w:rsidDel="00FC05E3">
                <w:rPr>
                  <w:rFonts w:eastAsia="Times New Roman" w:cstheme="majorHAnsi"/>
                  <w:color w:val="080808"/>
                  <w:rPrChange w:id="5202" w:author="Diaz,Renata M" w:date="2020-06-11T15:21: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C97458" w:rsidDel="00FC05E3" w:rsidRDefault="00AE4569">
            <w:pPr>
              <w:pStyle w:val="Heading5"/>
              <w:rPr>
                <w:del w:id="5203" w:author="Diaz,Renata M" w:date="2020-05-17T12:45:00Z"/>
                <w:rFonts w:eastAsia="Times New Roman" w:cstheme="majorHAnsi"/>
                <w:color w:val="080808"/>
                <w:rPrChange w:id="5204" w:author="Diaz,Renata M" w:date="2020-06-11T15:21:00Z">
                  <w:rPr>
                    <w:del w:id="5205" w:author="Diaz,Renata M" w:date="2020-05-17T12:45:00Z"/>
                    <w:rFonts w:ascii="Times New Roman" w:eastAsia="Times New Roman" w:hAnsi="Times New Roman" w:cs="Times New Roman"/>
                    <w:color w:val="080808"/>
                    <w:sz w:val="20"/>
                    <w:szCs w:val="20"/>
                  </w:rPr>
                </w:rPrChange>
              </w:rPr>
              <w:pPrChange w:id="5206"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C97458" w:rsidDel="00FC05E3" w:rsidRDefault="00AE4569">
            <w:pPr>
              <w:pStyle w:val="Heading5"/>
              <w:rPr>
                <w:del w:id="5207" w:author="Diaz,Renata M" w:date="2020-05-17T12:45:00Z"/>
                <w:rFonts w:eastAsia="Times New Roman" w:cstheme="majorHAnsi"/>
                <w:color w:val="080808"/>
                <w:rPrChange w:id="5208" w:author="Diaz,Renata M" w:date="2020-06-11T15:21:00Z">
                  <w:rPr>
                    <w:del w:id="5209" w:author="Diaz,Renata M" w:date="2020-05-17T12:45:00Z"/>
                    <w:rFonts w:ascii="Times New Roman" w:eastAsia="Times New Roman" w:hAnsi="Times New Roman" w:cs="Times New Roman"/>
                    <w:color w:val="080808"/>
                    <w:sz w:val="20"/>
                    <w:szCs w:val="20"/>
                  </w:rPr>
                </w:rPrChange>
              </w:rPr>
              <w:pPrChange w:id="5210" w:author="Diaz,Renata M" w:date="2020-06-09T15:06:00Z">
                <w:pPr>
                  <w:spacing w:after="0" w:line="240" w:lineRule="auto"/>
                  <w:jc w:val="right"/>
                </w:pPr>
              </w:pPrChange>
            </w:pPr>
            <w:del w:id="5211" w:author="Diaz,Renata M" w:date="2020-05-17T12:45:00Z">
              <w:r w:rsidRPr="00C97458" w:rsidDel="00FC05E3">
                <w:rPr>
                  <w:rFonts w:eastAsia="Times New Roman" w:cstheme="majorHAnsi"/>
                  <w:color w:val="080808"/>
                  <w:rPrChange w:id="5212" w:author="Diaz,Renata M" w:date="2020-06-11T15:21: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C97458" w:rsidDel="00FC05E3" w:rsidRDefault="00AE4569">
            <w:pPr>
              <w:pStyle w:val="Heading5"/>
              <w:rPr>
                <w:del w:id="5213" w:author="Diaz,Renata M" w:date="2020-05-17T12:45:00Z"/>
                <w:rFonts w:eastAsia="Times New Roman" w:cstheme="majorHAnsi"/>
                <w:color w:val="080808"/>
                <w:rPrChange w:id="5214" w:author="Diaz,Renata M" w:date="2020-06-11T15:21:00Z">
                  <w:rPr>
                    <w:del w:id="5215" w:author="Diaz,Renata M" w:date="2020-05-17T12:45:00Z"/>
                    <w:rFonts w:ascii="Times New Roman" w:eastAsia="Times New Roman" w:hAnsi="Times New Roman" w:cs="Times New Roman"/>
                    <w:color w:val="080808"/>
                    <w:sz w:val="20"/>
                    <w:szCs w:val="20"/>
                  </w:rPr>
                </w:rPrChange>
              </w:rPr>
              <w:pPrChange w:id="5216" w:author="Diaz,Renata M" w:date="2020-06-09T15:06:00Z">
                <w:pPr>
                  <w:spacing w:after="0" w:line="240" w:lineRule="auto"/>
                  <w:jc w:val="right"/>
                </w:pPr>
              </w:pPrChange>
            </w:pPr>
          </w:p>
        </w:tc>
      </w:tr>
      <w:tr w:rsidR="00AE4569" w:rsidRPr="00C97458" w:rsidDel="00FC05E3" w14:paraId="77B1F7E7" w14:textId="26A52187" w:rsidTr="00974AB3">
        <w:trPr>
          <w:tblCellSpacing w:w="0" w:type="dxa"/>
          <w:del w:id="5217"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C97458" w:rsidDel="00FC05E3" w:rsidRDefault="00AE4569">
            <w:pPr>
              <w:pStyle w:val="Heading5"/>
              <w:rPr>
                <w:del w:id="5218" w:author="Diaz,Renata M" w:date="2020-05-17T12:45:00Z"/>
                <w:rFonts w:eastAsia="Times New Roman" w:cstheme="majorHAnsi"/>
                <w:color w:val="080808"/>
                <w:rPrChange w:id="5219" w:author="Diaz,Renata M" w:date="2020-06-11T15:21:00Z">
                  <w:rPr>
                    <w:del w:id="5220" w:author="Diaz,Renata M" w:date="2020-05-17T12:45:00Z"/>
                    <w:rFonts w:ascii="Times New Roman" w:eastAsia="Times New Roman" w:hAnsi="Times New Roman" w:cs="Times New Roman"/>
                    <w:color w:val="080808"/>
                    <w:sz w:val="20"/>
                    <w:szCs w:val="20"/>
                  </w:rPr>
                </w:rPrChange>
              </w:rPr>
              <w:pPrChange w:id="5221" w:author="Diaz,Renata M" w:date="2020-06-09T15:06:00Z">
                <w:pPr>
                  <w:spacing w:after="0" w:line="240" w:lineRule="auto"/>
                  <w:jc w:val="right"/>
                </w:pPr>
              </w:pPrChange>
            </w:pPr>
            <w:del w:id="5222" w:author="Diaz,Renata M" w:date="2020-05-17T12:45:00Z">
              <w:r w:rsidRPr="00C97458" w:rsidDel="00FC05E3">
                <w:rPr>
                  <w:rFonts w:eastAsia="Times New Roman" w:cstheme="majorHAnsi"/>
                  <w:color w:val="080808"/>
                  <w:rPrChange w:id="5223" w:author="Diaz,Renata M" w:date="2020-06-11T15:21: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C97458" w:rsidDel="00FC05E3" w:rsidRDefault="00AE4569">
            <w:pPr>
              <w:pStyle w:val="Heading5"/>
              <w:rPr>
                <w:del w:id="5224" w:author="Diaz,Renata M" w:date="2020-05-17T12:45:00Z"/>
                <w:rFonts w:eastAsia="Times New Roman" w:cstheme="majorHAnsi"/>
                <w:color w:val="080808"/>
                <w:rPrChange w:id="5225" w:author="Diaz,Renata M" w:date="2020-06-11T15:21:00Z">
                  <w:rPr>
                    <w:del w:id="5226" w:author="Diaz,Renata M" w:date="2020-05-17T12:45:00Z"/>
                    <w:rFonts w:ascii="Times New Roman" w:eastAsia="Times New Roman" w:hAnsi="Times New Roman" w:cs="Times New Roman"/>
                    <w:color w:val="080808"/>
                    <w:sz w:val="20"/>
                    <w:szCs w:val="20"/>
                  </w:rPr>
                </w:rPrChange>
              </w:rPr>
              <w:pPrChange w:id="5227" w:author="Diaz,Renata M" w:date="2020-06-09T15:06:00Z">
                <w:pPr>
                  <w:spacing w:after="0" w:line="240" w:lineRule="auto"/>
                  <w:jc w:val="right"/>
                </w:pPr>
              </w:pPrChange>
            </w:pPr>
            <w:del w:id="5228" w:author="Diaz,Renata M" w:date="2020-05-17T12:45:00Z">
              <w:r w:rsidRPr="00C97458" w:rsidDel="00FC05E3">
                <w:rPr>
                  <w:rFonts w:eastAsia="Times New Roman" w:cstheme="majorHAnsi"/>
                  <w:color w:val="080808"/>
                  <w:rPrChange w:id="5229" w:author="Diaz,Renata M" w:date="2020-06-11T15:21: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C97458" w:rsidDel="00FC05E3" w:rsidRDefault="00AE4569">
            <w:pPr>
              <w:pStyle w:val="Heading5"/>
              <w:rPr>
                <w:del w:id="5230" w:author="Diaz,Renata M" w:date="2020-05-17T12:45:00Z"/>
                <w:rFonts w:eastAsia="Times New Roman" w:cstheme="majorHAnsi"/>
                <w:color w:val="080808"/>
                <w:rPrChange w:id="5231" w:author="Diaz,Renata M" w:date="2020-06-11T15:21:00Z">
                  <w:rPr>
                    <w:del w:id="5232" w:author="Diaz,Renata M" w:date="2020-05-17T12:45:00Z"/>
                    <w:rFonts w:ascii="Times New Roman" w:eastAsia="Times New Roman" w:hAnsi="Times New Roman" w:cs="Times New Roman"/>
                    <w:color w:val="080808"/>
                    <w:sz w:val="20"/>
                    <w:szCs w:val="20"/>
                  </w:rPr>
                </w:rPrChange>
              </w:rPr>
              <w:pPrChange w:id="5233"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C97458" w:rsidDel="00FC05E3" w:rsidRDefault="00AE4569">
            <w:pPr>
              <w:pStyle w:val="Heading5"/>
              <w:rPr>
                <w:del w:id="5234" w:author="Diaz,Renata M" w:date="2020-05-17T12:45:00Z"/>
                <w:rFonts w:eastAsia="Times New Roman" w:cstheme="majorHAnsi"/>
                <w:color w:val="080808"/>
                <w:rPrChange w:id="5235" w:author="Diaz,Renata M" w:date="2020-06-11T15:21:00Z">
                  <w:rPr>
                    <w:del w:id="5236" w:author="Diaz,Renata M" w:date="2020-05-17T12:45:00Z"/>
                    <w:rFonts w:ascii="Times New Roman" w:eastAsia="Times New Roman" w:hAnsi="Times New Roman" w:cs="Times New Roman"/>
                    <w:color w:val="080808"/>
                    <w:sz w:val="20"/>
                    <w:szCs w:val="20"/>
                  </w:rPr>
                </w:rPrChange>
              </w:rPr>
              <w:pPrChange w:id="5237" w:author="Diaz,Renata M" w:date="2020-06-09T15:06:00Z">
                <w:pPr>
                  <w:spacing w:after="0" w:line="240" w:lineRule="auto"/>
                  <w:jc w:val="right"/>
                </w:pPr>
              </w:pPrChange>
            </w:pPr>
            <w:del w:id="5238" w:author="Diaz,Renata M" w:date="2020-05-17T12:45:00Z">
              <w:r w:rsidRPr="00C97458" w:rsidDel="00FC05E3">
                <w:rPr>
                  <w:rFonts w:eastAsia="Times New Roman" w:cstheme="majorHAnsi"/>
                  <w:color w:val="080808"/>
                  <w:rPrChange w:id="5239" w:author="Diaz,Renata M" w:date="2020-06-11T15:21: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C97458" w:rsidDel="00FC05E3" w:rsidRDefault="00AE4569">
            <w:pPr>
              <w:pStyle w:val="Heading5"/>
              <w:rPr>
                <w:del w:id="5240" w:author="Diaz,Renata M" w:date="2020-05-17T12:45:00Z"/>
                <w:rFonts w:eastAsia="Times New Roman" w:cstheme="majorHAnsi"/>
                <w:color w:val="080808"/>
                <w:rPrChange w:id="5241" w:author="Diaz,Renata M" w:date="2020-06-11T15:21:00Z">
                  <w:rPr>
                    <w:del w:id="5242" w:author="Diaz,Renata M" w:date="2020-05-17T12:45:00Z"/>
                    <w:rFonts w:ascii="Times New Roman" w:eastAsia="Times New Roman" w:hAnsi="Times New Roman" w:cs="Times New Roman"/>
                    <w:color w:val="080808"/>
                    <w:sz w:val="20"/>
                    <w:szCs w:val="20"/>
                  </w:rPr>
                </w:rPrChange>
              </w:rPr>
              <w:pPrChange w:id="5243" w:author="Diaz,Renata M" w:date="2020-06-09T15:06:00Z">
                <w:pPr>
                  <w:spacing w:after="0" w:line="240" w:lineRule="auto"/>
                  <w:jc w:val="right"/>
                </w:pPr>
              </w:pPrChange>
            </w:pPr>
          </w:p>
        </w:tc>
      </w:tr>
      <w:tr w:rsidR="00AE4569" w:rsidRPr="00C97458" w:rsidDel="00FC05E3" w14:paraId="13745BCA" w14:textId="501975AF" w:rsidTr="00974AB3">
        <w:trPr>
          <w:tblCellSpacing w:w="0" w:type="dxa"/>
          <w:del w:id="5244"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C97458" w:rsidDel="00FC05E3" w:rsidRDefault="00AE4569">
            <w:pPr>
              <w:pStyle w:val="Heading5"/>
              <w:rPr>
                <w:del w:id="5245" w:author="Diaz,Renata M" w:date="2020-05-17T12:45:00Z"/>
                <w:rFonts w:eastAsia="Times New Roman" w:cstheme="majorHAnsi"/>
                <w:color w:val="080808"/>
                <w:rPrChange w:id="5246" w:author="Diaz,Renata M" w:date="2020-06-11T15:21:00Z">
                  <w:rPr>
                    <w:del w:id="5247" w:author="Diaz,Renata M" w:date="2020-05-17T12:45:00Z"/>
                    <w:rFonts w:ascii="Times New Roman" w:eastAsia="Times New Roman" w:hAnsi="Times New Roman" w:cs="Times New Roman"/>
                    <w:color w:val="080808"/>
                    <w:sz w:val="20"/>
                    <w:szCs w:val="20"/>
                  </w:rPr>
                </w:rPrChange>
              </w:rPr>
              <w:pPrChange w:id="5248" w:author="Diaz,Renata M" w:date="2020-06-09T15:06:00Z">
                <w:pPr>
                  <w:spacing w:after="0" w:line="240" w:lineRule="auto"/>
                  <w:jc w:val="right"/>
                </w:pPr>
              </w:pPrChange>
            </w:pPr>
            <w:del w:id="5249" w:author="Diaz,Renata M" w:date="2020-05-17T12:45:00Z">
              <w:r w:rsidRPr="00C97458" w:rsidDel="00FC05E3">
                <w:rPr>
                  <w:rFonts w:eastAsia="Times New Roman" w:cstheme="majorHAnsi"/>
                  <w:color w:val="080808"/>
                  <w:rPrChange w:id="5250" w:author="Diaz,Renata M" w:date="2020-06-11T15:21: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C97458" w:rsidDel="00FC05E3" w:rsidRDefault="00AE4569">
            <w:pPr>
              <w:pStyle w:val="Heading5"/>
              <w:rPr>
                <w:del w:id="5251" w:author="Diaz,Renata M" w:date="2020-05-17T12:45:00Z"/>
                <w:rFonts w:eastAsia="Times New Roman" w:cstheme="majorHAnsi"/>
                <w:color w:val="080808"/>
                <w:rPrChange w:id="5252" w:author="Diaz,Renata M" w:date="2020-06-11T15:21:00Z">
                  <w:rPr>
                    <w:del w:id="5253" w:author="Diaz,Renata M" w:date="2020-05-17T12:45:00Z"/>
                    <w:rFonts w:ascii="Times New Roman" w:eastAsia="Times New Roman" w:hAnsi="Times New Roman" w:cs="Times New Roman"/>
                    <w:color w:val="080808"/>
                    <w:sz w:val="20"/>
                    <w:szCs w:val="20"/>
                  </w:rPr>
                </w:rPrChange>
              </w:rPr>
              <w:pPrChange w:id="5254" w:author="Diaz,Renata M" w:date="2020-06-09T15:06:00Z">
                <w:pPr>
                  <w:spacing w:after="0" w:line="240" w:lineRule="auto"/>
                  <w:jc w:val="right"/>
                </w:pPr>
              </w:pPrChange>
            </w:pPr>
            <w:del w:id="5255" w:author="Diaz,Renata M" w:date="2020-05-17T12:45:00Z">
              <w:r w:rsidRPr="00C97458" w:rsidDel="00FC05E3">
                <w:rPr>
                  <w:rFonts w:eastAsia="Times New Roman" w:cstheme="majorHAnsi"/>
                  <w:color w:val="080808"/>
                  <w:rPrChange w:id="5256" w:author="Diaz,Renata M" w:date="2020-06-11T15:21: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C97458" w:rsidDel="00FC05E3" w:rsidRDefault="00AE4569">
            <w:pPr>
              <w:pStyle w:val="Heading5"/>
              <w:rPr>
                <w:del w:id="5257" w:author="Diaz,Renata M" w:date="2020-05-17T12:45:00Z"/>
                <w:rFonts w:eastAsia="Times New Roman" w:cstheme="majorHAnsi"/>
                <w:color w:val="080808"/>
                <w:rPrChange w:id="5258" w:author="Diaz,Renata M" w:date="2020-06-11T15:21:00Z">
                  <w:rPr>
                    <w:del w:id="5259" w:author="Diaz,Renata M" w:date="2020-05-17T12:45:00Z"/>
                    <w:rFonts w:ascii="Times New Roman" w:eastAsia="Times New Roman" w:hAnsi="Times New Roman" w:cs="Times New Roman"/>
                    <w:color w:val="080808"/>
                    <w:sz w:val="20"/>
                    <w:szCs w:val="20"/>
                  </w:rPr>
                </w:rPrChange>
              </w:rPr>
              <w:pPrChange w:id="5260" w:author="Diaz,Renata M" w:date="2020-06-09T15:06:00Z">
                <w:pPr>
                  <w:spacing w:after="0" w:line="240" w:lineRule="auto"/>
                  <w:jc w:val="right"/>
                </w:pPr>
              </w:pPrChange>
            </w:pPr>
            <w:del w:id="5261" w:author="Diaz,Renata M" w:date="2020-05-17T12:45:00Z">
              <w:r w:rsidRPr="00C97458" w:rsidDel="00FC05E3">
                <w:rPr>
                  <w:rFonts w:eastAsia="Times New Roman" w:cstheme="majorHAnsi"/>
                  <w:color w:val="080808"/>
                  <w:rPrChange w:id="5262" w:author="Diaz,Renata M" w:date="2020-06-11T15:21: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C97458" w:rsidDel="00FC05E3" w:rsidRDefault="00AE4569">
            <w:pPr>
              <w:pStyle w:val="Heading5"/>
              <w:rPr>
                <w:del w:id="5263" w:author="Diaz,Renata M" w:date="2020-05-17T12:45:00Z"/>
                <w:rFonts w:eastAsia="Times New Roman" w:cstheme="majorHAnsi"/>
                <w:color w:val="080808"/>
                <w:rPrChange w:id="5264" w:author="Diaz,Renata M" w:date="2020-06-11T15:21:00Z">
                  <w:rPr>
                    <w:del w:id="5265" w:author="Diaz,Renata M" w:date="2020-05-17T12:45:00Z"/>
                    <w:rFonts w:ascii="Times New Roman" w:eastAsia="Times New Roman" w:hAnsi="Times New Roman" w:cs="Times New Roman"/>
                    <w:color w:val="080808"/>
                    <w:sz w:val="20"/>
                    <w:szCs w:val="20"/>
                  </w:rPr>
                </w:rPrChange>
              </w:rPr>
              <w:pPrChange w:id="5266" w:author="Diaz,Renata M" w:date="2020-06-09T15:06:00Z">
                <w:pPr>
                  <w:spacing w:after="0" w:line="240" w:lineRule="auto"/>
                  <w:jc w:val="right"/>
                </w:pPr>
              </w:pPrChange>
            </w:pPr>
            <w:del w:id="5267" w:author="Diaz,Renata M" w:date="2020-05-17T12:45:00Z">
              <w:r w:rsidRPr="00C97458" w:rsidDel="00FC05E3">
                <w:rPr>
                  <w:rFonts w:eastAsia="Times New Roman" w:cstheme="majorHAnsi"/>
                  <w:color w:val="080808"/>
                  <w:rPrChange w:id="5268" w:author="Diaz,Renata M" w:date="2020-06-11T15:21: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C97458" w:rsidDel="00FC05E3" w:rsidRDefault="00AE4569">
            <w:pPr>
              <w:pStyle w:val="Heading5"/>
              <w:rPr>
                <w:del w:id="5269" w:author="Diaz,Renata M" w:date="2020-05-17T12:45:00Z"/>
                <w:rFonts w:eastAsia="Times New Roman" w:cstheme="majorHAnsi"/>
                <w:color w:val="080808"/>
                <w:rPrChange w:id="5270" w:author="Diaz,Renata M" w:date="2020-06-11T15:21:00Z">
                  <w:rPr>
                    <w:del w:id="5271" w:author="Diaz,Renata M" w:date="2020-05-17T12:45:00Z"/>
                    <w:rFonts w:ascii="Times New Roman" w:eastAsia="Times New Roman" w:hAnsi="Times New Roman" w:cs="Times New Roman"/>
                    <w:color w:val="080808"/>
                    <w:sz w:val="20"/>
                    <w:szCs w:val="20"/>
                  </w:rPr>
                </w:rPrChange>
              </w:rPr>
              <w:pPrChange w:id="5272" w:author="Diaz,Renata M" w:date="2020-06-09T15:06:00Z">
                <w:pPr>
                  <w:spacing w:after="0" w:line="240" w:lineRule="auto"/>
                  <w:jc w:val="right"/>
                </w:pPr>
              </w:pPrChange>
            </w:pPr>
            <w:del w:id="5273" w:author="Diaz,Renata M" w:date="2020-05-17T12:45:00Z">
              <w:r w:rsidRPr="00C97458" w:rsidDel="00FC05E3">
                <w:rPr>
                  <w:rFonts w:eastAsia="Times New Roman" w:cstheme="majorHAnsi"/>
                  <w:color w:val="080808"/>
                  <w:rPrChange w:id="5274" w:author="Diaz,Renata M" w:date="2020-06-11T15:21:00Z">
                    <w:rPr>
                      <w:rFonts w:ascii="Times New Roman" w:eastAsia="Times New Roman" w:hAnsi="Times New Roman" w:cs="Times New Roman"/>
                      <w:color w:val="080808"/>
                      <w:sz w:val="20"/>
                      <w:szCs w:val="20"/>
                    </w:rPr>
                  </w:rPrChange>
                </w:rPr>
                <w:delText>0.25</w:delText>
              </w:r>
              <w:r w:rsidR="00591F76" w:rsidRPr="00C97458" w:rsidDel="00FC05E3">
                <w:rPr>
                  <w:rFonts w:eastAsia="Times New Roman" w:cstheme="majorHAnsi"/>
                  <w:color w:val="080808"/>
                  <w:rPrChange w:id="5275" w:author="Diaz,Renata M" w:date="2020-06-11T15:21:00Z">
                    <w:rPr>
                      <w:rFonts w:ascii="Times New Roman" w:eastAsia="Times New Roman" w:hAnsi="Times New Roman" w:cs="Times New Roman"/>
                      <w:color w:val="080808"/>
                      <w:sz w:val="20"/>
                      <w:szCs w:val="20"/>
                    </w:rPr>
                  </w:rPrChange>
                </w:rPr>
                <w:delText>1</w:delText>
              </w:r>
            </w:del>
          </w:p>
        </w:tc>
      </w:tr>
      <w:tr w:rsidR="00AE4569" w:rsidRPr="00C97458" w:rsidDel="00FC05E3" w14:paraId="3AA6765D" w14:textId="427D4408" w:rsidTr="00974AB3">
        <w:trPr>
          <w:tblCellSpacing w:w="0" w:type="dxa"/>
          <w:del w:id="5276"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C97458" w:rsidDel="00FC05E3" w:rsidRDefault="00AE4569">
            <w:pPr>
              <w:pStyle w:val="Heading5"/>
              <w:rPr>
                <w:del w:id="5277" w:author="Diaz,Renata M" w:date="2020-05-17T12:45:00Z"/>
                <w:rFonts w:eastAsia="Times New Roman" w:cstheme="majorHAnsi"/>
                <w:color w:val="080808"/>
                <w:rPrChange w:id="5278" w:author="Diaz,Renata M" w:date="2020-06-11T15:21:00Z">
                  <w:rPr>
                    <w:del w:id="5279" w:author="Diaz,Renata M" w:date="2020-05-17T12:45:00Z"/>
                    <w:rFonts w:ascii="Times New Roman" w:eastAsia="Times New Roman" w:hAnsi="Times New Roman" w:cs="Times New Roman"/>
                    <w:color w:val="080808"/>
                    <w:sz w:val="20"/>
                    <w:szCs w:val="20"/>
                  </w:rPr>
                </w:rPrChange>
              </w:rPr>
              <w:pPrChange w:id="5280" w:author="Diaz,Renata M" w:date="2020-06-09T15:06:00Z">
                <w:pPr>
                  <w:spacing w:after="0" w:line="240" w:lineRule="auto"/>
                  <w:jc w:val="right"/>
                </w:pPr>
              </w:pPrChange>
            </w:pPr>
            <w:del w:id="5281" w:author="Diaz,Renata M" w:date="2020-05-17T12:45:00Z">
              <w:r w:rsidRPr="00C97458" w:rsidDel="00FC05E3">
                <w:rPr>
                  <w:rFonts w:eastAsia="Times New Roman" w:cstheme="majorHAnsi"/>
                  <w:color w:val="080808"/>
                  <w:rPrChange w:id="5282" w:author="Diaz,Renata M" w:date="2020-06-11T15:21: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C97458" w:rsidDel="00FC05E3" w:rsidRDefault="00AE4569">
            <w:pPr>
              <w:pStyle w:val="Heading5"/>
              <w:rPr>
                <w:del w:id="5283" w:author="Diaz,Renata M" w:date="2020-05-17T12:45:00Z"/>
                <w:rFonts w:eastAsia="Times New Roman" w:cstheme="majorHAnsi"/>
                <w:color w:val="080808"/>
                <w:rPrChange w:id="5284" w:author="Diaz,Renata M" w:date="2020-06-11T15:21:00Z">
                  <w:rPr>
                    <w:del w:id="5285" w:author="Diaz,Renata M" w:date="2020-05-17T12:45:00Z"/>
                    <w:rFonts w:ascii="Times New Roman" w:eastAsia="Times New Roman" w:hAnsi="Times New Roman" w:cs="Times New Roman"/>
                    <w:color w:val="080808"/>
                    <w:sz w:val="20"/>
                    <w:szCs w:val="20"/>
                  </w:rPr>
                </w:rPrChange>
              </w:rPr>
              <w:pPrChange w:id="5286" w:author="Diaz,Renata M" w:date="2020-06-09T15:06:00Z">
                <w:pPr>
                  <w:spacing w:after="0" w:line="240" w:lineRule="auto"/>
                  <w:jc w:val="right"/>
                </w:pPr>
              </w:pPrChange>
            </w:pPr>
            <w:del w:id="5287" w:author="Diaz,Renata M" w:date="2020-05-17T12:45:00Z">
              <w:r w:rsidRPr="00C97458" w:rsidDel="00FC05E3">
                <w:rPr>
                  <w:rFonts w:eastAsia="Times New Roman" w:cstheme="majorHAnsi"/>
                  <w:color w:val="080808"/>
                  <w:rPrChange w:id="5288" w:author="Diaz,Renata M" w:date="2020-06-11T15:21: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C97458" w:rsidDel="00FC05E3" w:rsidRDefault="00AE4569">
            <w:pPr>
              <w:pStyle w:val="Heading5"/>
              <w:rPr>
                <w:del w:id="5289" w:author="Diaz,Renata M" w:date="2020-05-17T12:45:00Z"/>
                <w:rFonts w:eastAsia="Times New Roman" w:cstheme="majorHAnsi"/>
                <w:color w:val="080808"/>
                <w:rPrChange w:id="5290" w:author="Diaz,Renata M" w:date="2020-06-11T15:21:00Z">
                  <w:rPr>
                    <w:del w:id="5291" w:author="Diaz,Renata M" w:date="2020-05-17T12:45:00Z"/>
                    <w:rFonts w:ascii="Times New Roman" w:eastAsia="Times New Roman" w:hAnsi="Times New Roman" w:cs="Times New Roman"/>
                    <w:color w:val="080808"/>
                    <w:sz w:val="20"/>
                    <w:szCs w:val="20"/>
                  </w:rPr>
                </w:rPrChange>
              </w:rPr>
              <w:pPrChange w:id="5292"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C97458" w:rsidDel="00FC05E3" w:rsidRDefault="00AE4569">
            <w:pPr>
              <w:pStyle w:val="Heading5"/>
              <w:rPr>
                <w:del w:id="5293" w:author="Diaz,Renata M" w:date="2020-05-17T12:45:00Z"/>
                <w:rFonts w:eastAsia="Times New Roman" w:cstheme="majorHAnsi"/>
                <w:color w:val="080808"/>
                <w:rPrChange w:id="5294" w:author="Diaz,Renata M" w:date="2020-06-11T15:21:00Z">
                  <w:rPr>
                    <w:del w:id="5295" w:author="Diaz,Renata M" w:date="2020-05-17T12:45:00Z"/>
                    <w:rFonts w:ascii="Times New Roman" w:eastAsia="Times New Roman" w:hAnsi="Times New Roman" w:cs="Times New Roman"/>
                    <w:color w:val="080808"/>
                    <w:sz w:val="20"/>
                    <w:szCs w:val="20"/>
                  </w:rPr>
                </w:rPrChange>
              </w:rPr>
              <w:pPrChange w:id="5296" w:author="Diaz,Renata M" w:date="2020-06-09T15:06:00Z">
                <w:pPr>
                  <w:spacing w:after="0" w:line="240" w:lineRule="auto"/>
                  <w:jc w:val="right"/>
                </w:pPr>
              </w:pPrChange>
            </w:pPr>
            <w:del w:id="5297" w:author="Diaz,Renata M" w:date="2020-05-17T12:45:00Z">
              <w:r w:rsidRPr="00C97458" w:rsidDel="00FC05E3">
                <w:rPr>
                  <w:rFonts w:eastAsia="Times New Roman" w:cstheme="majorHAnsi"/>
                  <w:color w:val="080808"/>
                  <w:rPrChange w:id="5298" w:author="Diaz,Renata M" w:date="2020-06-11T15:21: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C97458" w:rsidDel="00FC05E3" w:rsidRDefault="00AE4569">
            <w:pPr>
              <w:pStyle w:val="Heading5"/>
              <w:rPr>
                <w:del w:id="5299" w:author="Diaz,Renata M" w:date="2020-05-17T12:45:00Z"/>
                <w:rFonts w:eastAsia="Times New Roman" w:cstheme="majorHAnsi"/>
                <w:color w:val="080808"/>
                <w:rPrChange w:id="5300" w:author="Diaz,Renata M" w:date="2020-06-11T15:21:00Z">
                  <w:rPr>
                    <w:del w:id="5301" w:author="Diaz,Renata M" w:date="2020-05-17T12:45:00Z"/>
                    <w:rFonts w:ascii="Times New Roman" w:eastAsia="Times New Roman" w:hAnsi="Times New Roman" w:cs="Times New Roman"/>
                    <w:color w:val="080808"/>
                    <w:sz w:val="20"/>
                    <w:szCs w:val="20"/>
                  </w:rPr>
                </w:rPrChange>
              </w:rPr>
              <w:pPrChange w:id="5302" w:author="Diaz,Renata M" w:date="2020-06-09T15:06:00Z">
                <w:pPr>
                  <w:spacing w:after="0" w:line="240" w:lineRule="auto"/>
                  <w:jc w:val="right"/>
                </w:pPr>
              </w:pPrChange>
            </w:pPr>
          </w:p>
        </w:tc>
      </w:tr>
      <w:tr w:rsidR="00AE4569" w:rsidRPr="00C97458" w:rsidDel="00FC05E3" w14:paraId="7FA2C01E" w14:textId="7DD04DA5" w:rsidTr="00974AB3">
        <w:trPr>
          <w:tblCellSpacing w:w="0" w:type="dxa"/>
          <w:del w:id="5303"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C97458" w:rsidDel="00FC05E3" w:rsidRDefault="00AE4569">
            <w:pPr>
              <w:pStyle w:val="Heading5"/>
              <w:rPr>
                <w:del w:id="5304" w:author="Diaz,Renata M" w:date="2020-05-17T12:45:00Z"/>
                <w:rFonts w:eastAsia="Times New Roman" w:cstheme="majorHAnsi"/>
                <w:color w:val="080808"/>
                <w:rPrChange w:id="5305" w:author="Diaz,Renata M" w:date="2020-06-11T15:21:00Z">
                  <w:rPr>
                    <w:del w:id="5306" w:author="Diaz,Renata M" w:date="2020-05-17T12:45:00Z"/>
                    <w:rFonts w:ascii="Times New Roman" w:eastAsia="Times New Roman" w:hAnsi="Times New Roman" w:cs="Times New Roman"/>
                    <w:color w:val="080808"/>
                    <w:sz w:val="20"/>
                    <w:szCs w:val="20"/>
                  </w:rPr>
                </w:rPrChange>
              </w:rPr>
              <w:pPrChange w:id="5307" w:author="Diaz,Renata M" w:date="2020-06-09T15:06:00Z">
                <w:pPr>
                  <w:spacing w:after="0" w:line="240" w:lineRule="auto"/>
                  <w:jc w:val="right"/>
                </w:pPr>
              </w:pPrChange>
            </w:pPr>
            <w:del w:id="5308" w:author="Diaz,Renata M" w:date="2020-05-17T12:45:00Z">
              <w:r w:rsidRPr="00C97458" w:rsidDel="00FC05E3">
                <w:rPr>
                  <w:rFonts w:eastAsia="Times New Roman" w:cstheme="majorHAnsi"/>
                  <w:color w:val="080808"/>
                  <w:rPrChange w:id="5309" w:author="Diaz,Renata M" w:date="2020-06-11T15:21: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C97458" w:rsidDel="00FC05E3" w:rsidRDefault="00AE4569">
            <w:pPr>
              <w:pStyle w:val="Heading5"/>
              <w:rPr>
                <w:del w:id="5310" w:author="Diaz,Renata M" w:date="2020-05-17T12:45:00Z"/>
                <w:rFonts w:eastAsia="Times New Roman" w:cstheme="majorHAnsi"/>
                <w:color w:val="080808"/>
                <w:rPrChange w:id="5311" w:author="Diaz,Renata M" w:date="2020-06-11T15:21:00Z">
                  <w:rPr>
                    <w:del w:id="5312" w:author="Diaz,Renata M" w:date="2020-05-17T12:45:00Z"/>
                    <w:rFonts w:ascii="Times New Roman" w:eastAsia="Times New Roman" w:hAnsi="Times New Roman" w:cs="Times New Roman"/>
                    <w:color w:val="080808"/>
                    <w:sz w:val="20"/>
                    <w:szCs w:val="20"/>
                  </w:rPr>
                </w:rPrChange>
              </w:rPr>
              <w:pPrChange w:id="5313" w:author="Diaz,Renata M" w:date="2020-06-09T15:06:00Z">
                <w:pPr>
                  <w:spacing w:after="0" w:line="240" w:lineRule="auto"/>
                  <w:jc w:val="right"/>
                </w:pPr>
              </w:pPrChange>
            </w:pPr>
            <w:del w:id="5314" w:author="Diaz,Renata M" w:date="2020-05-17T12:45:00Z">
              <w:r w:rsidRPr="00C97458" w:rsidDel="00FC05E3">
                <w:rPr>
                  <w:rFonts w:eastAsia="Times New Roman" w:cstheme="majorHAnsi"/>
                  <w:color w:val="080808"/>
                  <w:rPrChange w:id="5315" w:author="Diaz,Renata M" w:date="2020-06-11T15:21: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C97458" w:rsidDel="00FC05E3" w:rsidRDefault="00AE4569">
            <w:pPr>
              <w:pStyle w:val="Heading5"/>
              <w:rPr>
                <w:del w:id="5316" w:author="Diaz,Renata M" w:date="2020-05-17T12:45:00Z"/>
                <w:rFonts w:eastAsia="Times New Roman" w:cstheme="majorHAnsi"/>
                <w:color w:val="080808"/>
                <w:rPrChange w:id="5317" w:author="Diaz,Renata M" w:date="2020-06-11T15:21:00Z">
                  <w:rPr>
                    <w:del w:id="5318" w:author="Diaz,Renata M" w:date="2020-05-17T12:45:00Z"/>
                    <w:rFonts w:ascii="Times New Roman" w:eastAsia="Times New Roman" w:hAnsi="Times New Roman" w:cs="Times New Roman"/>
                    <w:color w:val="080808"/>
                    <w:sz w:val="20"/>
                    <w:szCs w:val="20"/>
                  </w:rPr>
                </w:rPrChange>
              </w:rPr>
              <w:pPrChange w:id="5319"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C97458" w:rsidDel="00FC05E3" w:rsidRDefault="00AE4569">
            <w:pPr>
              <w:pStyle w:val="Heading5"/>
              <w:rPr>
                <w:del w:id="5320" w:author="Diaz,Renata M" w:date="2020-05-17T12:45:00Z"/>
                <w:rFonts w:eastAsia="Times New Roman" w:cstheme="majorHAnsi"/>
                <w:color w:val="080808"/>
                <w:rPrChange w:id="5321" w:author="Diaz,Renata M" w:date="2020-06-11T15:21:00Z">
                  <w:rPr>
                    <w:del w:id="5322" w:author="Diaz,Renata M" w:date="2020-05-17T12:45:00Z"/>
                    <w:rFonts w:ascii="Times New Roman" w:eastAsia="Times New Roman" w:hAnsi="Times New Roman" w:cs="Times New Roman"/>
                    <w:color w:val="080808"/>
                    <w:sz w:val="20"/>
                    <w:szCs w:val="20"/>
                  </w:rPr>
                </w:rPrChange>
              </w:rPr>
              <w:pPrChange w:id="5323" w:author="Diaz,Renata M" w:date="2020-06-09T15:06:00Z">
                <w:pPr>
                  <w:spacing w:after="0" w:line="240" w:lineRule="auto"/>
                  <w:jc w:val="right"/>
                </w:pPr>
              </w:pPrChange>
            </w:pPr>
            <w:del w:id="5324" w:author="Diaz,Renata M" w:date="2020-05-17T12:45:00Z">
              <w:r w:rsidRPr="00C97458" w:rsidDel="00FC05E3">
                <w:rPr>
                  <w:rFonts w:eastAsia="Times New Roman" w:cstheme="majorHAnsi"/>
                  <w:color w:val="080808"/>
                  <w:rPrChange w:id="5325" w:author="Diaz,Renata M" w:date="2020-06-11T15:21: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C97458" w:rsidDel="00FC05E3" w:rsidRDefault="00AE4569">
            <w:pPr>
              <w:pStyle w:val="Heading5"/>
              <w:rPr>
                <w:del w:id="5326" w:author="Diaz,Renata M" w:date="2020-05-17T12:45:00Z"/>
                <w:rFonts w:eastAsia="Times New Roman" w:cstheme="majorHAnsi"/>
                <w:color w:val="080808"/>
                <w:rPrChange w:id="5327" w:author="Diaz,Renata M" w:date="2020-06-11T15:21:00Z">
                  <w:rPr>
                    <w:del w:id="5328" w:author="Diaz,Renata M" w:date="2020-05-17T12:45:00Z"/>
                    <w:rFonts w:ascii="Times New Roman" w:eastAsia="Times New Roman" w:hAnsi="Times New Roman" w:cs="Times New Roman"/>
                    <w:color w:val="080808"/>
                    <w:sz w:val="20"/>
                    <w:szCs w:val="20"/>
                  </w:rPr>
                </w:rPrChange>
              </w:rPr>
              <w:pPrChange w:id="5329" w:author="Diaz,Renata M" w:date="2020-06-09T15:06:00Z">
                <w:pPr>
                  <w:spacing w:after="0" w:line="240" w:lineRule="auto"/>
                  <w:jc w:val="right"/>
                </w:pPr>
              </w:pPrChange>
            </w:pPr>
          </w:p>
        </w:tc>
      </w:tr>
    </w:tbl>
    <w:p w14:paraId="530809AA" w14:textId="3B3FA67B" w:rsidR="009544E9" w:rsidRPr="00C97458" w:rsidDel="00FC05E3" w:rsidRDefault="009544E9">
      <w:pPr>
        <w:pStyle w:val="Heading5"/>
        <w:rPr>
          <w:del w:id="5330" w:author="Diaz,Renata M" w:date="2020-05-17T12:45:00Z"/>
          <w:rFonts w:eastAsiaTheme="minorHAnsi" w:cstheme="majorHAnsi"/>
          <w:color w:val="auto"/>
          <w:rPrChange w:id="5331" w:author="Diaz,Renata M" w:date="2020-06-11T15:21:00Z">
            <w:rPr>
              <w:del w:id="5332" w:author="Diaz,Renata M" w:date="2020-05-17T12:45:00Z"/>
              <w:rFonts w:ascii="Times New Roman" w:hAnsi="Times New Roman" w:cs="Times New Roman"/>
            </w:rPr>
          </w:rPrChange>
        </w:rPr>
      </w:pPr>
    </w:p>
    <w:p w14:paraId="5E4E99D8" w14:textId="773F5E24" w:rsidR="009544E9" w:rsidRPr="00C97458" w:rsidDel="00FC05E3" w:rsidRDefault="009544E9">
      <w:pPr>
        <w:pStyle w:val="Heading5"/>
        <w:rPr>
          <w:del w:id="5333" w:author="Diaz,Renata M" w:date="2020-05-17T12:45:00Z"/>
          <w:rFonts w:cstheme="majorHAnsi"/>
          <w:rPrChange w:id="5334" w:author="Diaz,Renata M" w:date="2020-06-11T15:21:00Z">
            <w:rPr>
              <w:del w:id="5335" w:author="Diaz,Renata M" w:date="2020-05-17T12:45:00Z"/>
              <w:rFonts w:ascii="Times New Roman" w:eastAsiaTheme="majorEastAsia" w:hAnsi="Times New Roman" w:cs="Times New Roman"/>
              <w:color w:val="2F5496" w:themeColor="accent1" w:themeShade="BF"/>
            </w:rPr>
          </w:rPrChange>
        </w:rPr>
        <w:pPrChange w:id="5336" w:author="Diaz,Renata M" w:date="2020-06-09T15:06:00Z">
          <w:pPr/>
        </w:pPrChange>
      </w:pPr>
      <w:del w:id="5337" w:author="Diaz,Renata M" w:date="2020-05-17T12:45:00Z">
        <w:r w:rsidRPr="00C97458" w:rsidDel="00FC05E3">
          <w:rPr>
            <w:rFonts w:cstheme="majorHAnsi"/>
            <w:rPrChange w:id="5338" w:author="Diaz,Renata M" w:date="2020-06-11T15:21:00Z">
              <w:rPr>
                <w:rFonts w:ascii="Times New Roman" w:hAnsi="Times New Roman" w:cs="Times New Roman"/>
              </w:rPr>
            </w:rPrChange>
          </w:rPr>
          <w:br w:type="page"/>
        </w:r>
      </w:del>
    </w:p>
    <w:p w14:paraId="2936B416" w14:textId="550B84D6" w:rsidR="00287472" w:rsidRPr="00C97458" w:rsidDel="00FC05E3" w:rsidRDefault="00287472">
      <w:pPr>
        <w:pStyle w:val="Heading5"/>
        <w:rPr>
          <w:del w:id="5339" w:author="Diaz,Renata M" w:date="2020-05-17T12:45:00Z"/>
          <w:rFonts w:eastAsiaTheme="minorHAnsi" w:cstheme="majorHAnsi"/>
          <w:color w:val="auto"/>
          <w:rPrChange w:id="5340" w:author="Diaz,Renata M" w:date="2020-06-11T15:21:00Z">
            <w:rPr>
              <w:del w:id="5341" w:author="Diaz,Renata M" w:date="2020-05-17T12:45:00Z"/>
              <w:rFonts w:ascii="Times New Roman" w:hAnsi="Times New Roman" w:cs="Times New Roman"/>
            </w:rPr>
          </w:rPrChange>
        </w:rPr>
      </w:pPr>
    </w:p>
    <w:p w14:paraId="08995805" w14:textId="0332AC77" w:rsidR="00BA511B" w:rsidRPr="00C97458" w:rsidDel="00FC05E3" w:rsidRDefault="00BA511B">
      <w:pPr>
        <w:pStyle w:val="Heading5"/>
        <w:rPr>
          <w:del w:id="5342" w:author="Diaz,Renata M" w:date="2020-05-17T12:45:00Z"/>
          <w:rFonts w:eastAsiaTheme="minorHAnsi" w:cstheme="majorHAnsi"/>
          <w:color w:val="auto"/>
          <w:rPrChange w:id="5343" w:author="Diaz,Renata M" w:date="2020-06-11T15:21:00Z">
            <w:rPr>
              <w:del w:id="5344" w:author="Diaz,Renata M" w:date="2020-05-17T12:45:00Z"/>
              <w:rFonts w:ascii="Times New Roman" w:hAnsi="Times New Roman" w:cs="Times New Roman"/>
            </w:rPr>
          </w:rPrChange>
        </w:rPr>
      </w:pPr>
      <w:bookmarkStart w:id="5345" w:name="_Table_2:_Proportion"/>
      <w:bookmarkEnd w:id="5345"/>
      <w:del w:id="5346" w:author="Diaz,Renata M" w:date="2020-05-17T12:45:00Z">
        <w:r w:rsidRPr="00C97458" w:rsidDel="00FC05E3">
          <w:rPr>
            <w:rFonts w:eastAsiaTheme="minorHAnsi" w:cstheme="majorHAnsi"/>
            <w:color w:val="auto"/>
            <w:rPrChange w:id="5347" w:author="Diaz,Renata M" w:date="2020-06-11T15:21: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1610"/>
        <w:gridCol w:w="1713"/>
        <w:gridCol w:w="1897"/>
        <w:gridCol w:w="1240"/>
      </w:tblGrid>
      <w:tr w:rsidR="00974AB3" w:rsidRPr="00C97458" w:rsidDel="00FC05E3" w14:paraId="72B0A4B2" w14:textId="35B44A61" w:rsidTr="00882DAC">
        <w:trPr>
          <w:tblHeader/>
          <w:tblCellSpacing w:w="0" w:type="dxa"/>
          <w:del w:id="5348" w:author="Diaz,Renata M" w:date="2020-05-17T12:45:00Z"/>
        </w:trPr>
        <w:tc>
          <w:tcPr>
            <w:tcW w:w="2435" w:type="dxa"/>
            <w:noWrap/>
            <w:tcMar>
              <w:top w:w="0" w:type="dxa"/>
              <w:left w:w="90" w:type="dxa"/>
              <w:bottom w:w="45" w:type="dxa"/>
              <w:right w:w="90" w:type="dxa"/>
            </w:tcMar>
            <w:vAlign w:val="center"/>
            <w:hideMark/>
          </w:tcPr>
          <w:p w14:paraId="7494A8D1" w14:textId="3A8B2414" w:rsidR="00974AB3" w:rsidRPr="00C97458" w:rsidDel="00FC05E3" w:rsidRDefault="00974AB3">
            <w:pPr>
              <w:pStyle w:val="Heading5"/>
              <w:rPr>
                <w:del w:id="5349" w:author="Diaz,Renata M" w:date="2020-05-17T12:45:00Z"/>
                <w:rFonts w:eastAsia="Times New Roman" w:cstheme="majorHAnsi"/>
                <w:b/>
                <w:bCs/>
                <w:color w:val="080808"/>
                <w:rPrChange w:id="5350" w:author="Diaz,Renata M" w:date="2020-06-11T15:21:00Z">
                  <w:rPr>
                    <w:del w:id="5351" w:author="Diaz,Renata M" w:date="2020-05-17T12:45:00Z"/>
                    <w:rFonts w:ascii="Times New Roman" w:eastAsia="Times New Roman" w:hAnsi="Times New Roman" w:cs="Times New Roman"/>
                    <w:b/>
                    <w:bCs/>
                    <w:color w:val="080808"/>
                    <w:sz w:val="20"/>
                    <w:szCs w:val="20"/>
                  </w:rPr>
                </w:rPrChange>
              </w:rPr>
              <w:pPrChange w:id="5352" w:author="Diaz,Renata M" w:date="2020-06-09T15:06:00Z">
                <w:pPr>
                  <w:spacing w:after="0" w:line="240" w:lineRule="auto"/>
                  <w:jc w:val="right"/>
                </w:pPr>
              </w:pPrChange>
            </w:pPr>
            <w:del w:id="5353" w:author="Diaz,Renata M" w:date="2020-05-17T12:45:00Z">
              <w:r w:rsidRPr="00C97458" w:rsidDel="00FC05E3">
                <w:rPr>
                  <w:rFonts w:eastAsia="Times New Roman" w:cstheme="majorHAnsi"/>
                  <w:b/>
                  <w:bCs/>
                  <w:color w:val="080808"/>
                  <w:rPrChange w:id="5354" w:author="Diaz,Renata M" w:date="2020-06-11T15:21: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C97458" w:rsidDel="00FC05E3" w:rsidRDefault="00974AB3">
            <w:pPr>
              <w:pStyle w:val="Heading5"/>
              <w:rPr>
                <w:del w:id="5355" w:author="Diaz,Renata M" w:date="2020-05-17T12:45:00Z"/>
                <w:rFonts w:eastAsia="Times New Roman" w:cstheme="majorHAnsi"/>
                <w:color w:val="080808"/>
                <w:rPrChange w:id="5356" w:author="Diaz,Renata M" w:date="2020-06-11T15:21:00Z">
                  <w:rPr>
                    <w:del w:id="5357" w:author="Diaz,Renata M" w:date="2020-05-17T12:45:00Z"/>
                    <w:rFonts w:ascii="Times New Roman" w:eastAsia="Times New Roman" w:hAnsi="Times New Roman" w:cs="Times New Roman"/>
                    <w:color w:val="080808"/>
                    <w:sz w:val="17"/>
                    <w:szCs w:val="17"/>
                  </w:rPr>
                </w:rPrChange>
              </w:rPr>
              <w:pPrChange w:id="5358" w:author="Diaz,Renata M" w:date="2020-06-09T15:06:00Z">
                <w:pPr>
                  <w:spacing w:after="0" w:line="240" w:lineRule="auto"/>
                  <w:jc w:val="right"/>
                </w:pPr>
              </w:pPrChange>
            </w:pPr>
            <w:del w:id="5359" w:author="Diaz,Renata M" w:date="2020-05-17T12:45:00Z">
              <w:r w:rsidRPr="00C97458" w:rsidDel="00FC05E3">
                <w:rPr>
                  <w:rFonts w:eastAsia="Times New Roman" w:cstheme="majorHAnsi"/>
                  <w:color w:val="080808"/>
                  <w:rPrChange w:id="5360" w:author="Diaz,Renata M" w:date="2020-06-11T15:21: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C97458" w:rsidDel="00FC05E3" w:rsidRDefault="00974AB3">
            <w:pPr>
              <w:pStyle w:val="Heading5"/>
              <w:rPr>
                <w:del w:id="5361" w:author="Diaz,Renata M" w:date="2020-05-17T12:45:00Z"/>
                <w:rFonts w:eastAsia="Times New Roman" w:cstheme="majorHAnsi"/>
                <w:b/>
                <w:bCs/>
                <w:color w:val="080808"/>
                <w:rPrChange w:id="5362" w:author="Diaz,Renata M" w:date="2020-06-11T15:21:00Z">
                  <w:rPr>
                    <w:del w:id="5363" w:author="Diaz,Renata M" w:date="2020-05-17T12:45:00Z"/>
                    <w:rFonts w:ascii="Times New Roman" w:eastAsia="Times New Roman" w:hAnsi="Times New Roman" w:cs="Times New Roman"/>
                    <w:b/>
                    <w:bCs/>
                    <w:color w:val="080808"/>
                    <w:sz w:val="20"/>
                    <w:szCs w:val="20"/>
                  </w:rPr>
                </w:rPrChange>
              </w:rPr>
              <w:pPrChange w:id="5364" w:author="Diaz,Renata M" w:date="2020-06-09T15:06:00Z">
                <w:pPr>
                  <w:spacing w:after="0" w:line="240" w:lineRule="auto"/>
                  <w:jc w:val="right"/>
                </w:pPr>
              </w:pPrChange>
            </w:pPr>
            <w:del w:id="5365" w:author="Diaz,Renata M" w:date="2020-05-17T12:45:00Z">
              <w:r w:rsidRPr="00C97458" w:rsidDel="00FC05E3">
                <w:rPr>
                  <w:rFonts w:eastAsia="Times New Roman" w:cstheme="majorHAnsi"/>
                  <w:b/>
                  <w:bCs/>
                  <w:color w:val="080808"/>
                  <w:rPrChange w:id="5366" w:author="Diaz,Renata M" w:date="2020-06-11T15:21:00Z">
                    <w:rPr>
                      <w:rFonts w:ascii="Times New Roman" w:eastAsia="Times New Roman" w:hAnsi="Times New Roman" w:cs="Times New Roman"/>
                      <w:b/>
                      <w:bCs/>
                      <w:color w:val="080808"/>
                      <w:sz w:val="20"/>
                      <w:szCs w:val="20"/>
                    </w:rPr>
                  </w:rPrChange>
                </w:rPr>
                <w:delText>high_skew</w:delText>
              </w:r>
            </w:del>
          </w:p>
          <w:p w14:paraId="772DFF01" w14:textId="3C3E90C2" w:rsidR="00974AB3" w:rsidRPr="00C97458" w:rsidDel="00FC05E3" w:rsidRDefault="00974AB3">
            <w:pPr>
              <w:pStyle w:val="Heading5"/>
              <w:rPr>
                <w:del w:id="5367" w:author="Diaz,Renata M" w:date="2020-05-17T12:45:00Z"/>
                <w:rFonts w:eastAsia="Times New Roman" w:cstheme="majorHAnsi"/>
                <w:color w:val="080808"/>
                <w:rPrChange w:id="5368" w:author="Diaz,Renata M" w:date="2020-06-11T15:21:00Z">
                  <w:rPr>
                    <w:del w:id="5369" w:author="Diaz,Renata M" w:date="2020-05-17T12:45:00Z"/>
                    <w:rFonts w:ascii="Times New Roman" w:eastAsia="Times New Roman" w:hAnsi="Times New Roman" w:cs="Times New Roman"/>
                    <w:color w:val="080808"/>
                    <w:sz w:val="17"/>
                    <w:szCs w:val="17"/>
                  </w:rPr>
                </w:rPrChange>
              </w:rPr>
              <w:pPrChange w:id="5370" w:author="Diaz,Renata M" w:date="2020-06-09T15:06:00Z">
                <w:pPr>
                  <w:spacing w:after="0" w:line="240" w:lineRule="auto"/>
                  <w:jc w:val="right"/>
                </w:pPr>
              </w:pPrChange>
            </w:pPr>
            <w:del w:id="5371" w:author="Diaz,Renata M" w:date="2020-05-17T12:45:00Z">
              <w:r w:rsidRPr="00C97458" w:rsidDel="00FC05E3">
                <w:rPr>
                  <w:rFonts w:eastAsia="Times New Roman" w:cstheme="majorHAnsi"/>
                  <w:color w:val="080808"/>
                  <w:rPrChange w:id="5372" w:author="Diaz,Renata M" w:date="2020-06-11T15:21:00Z">
                    <w:rPr>
                      <w:rFonts w:ascii="Times New Roman" w:eastAsia="Times New Roman" w:hAnsi="Times New Roman" w:cs="Times New Roman"/>
                      <w:color w:val="080808"/>
                      <w:sz w:val="17"/>
                      <w:szCs w:val="17"/>
                    </w:rPr>
                  </w:rPrChange>
                </w:rPr>
                <w:delText>&lt;dbl&gt;</w:delText>
              </w:r>
            </w:del>
          </w:p>
        </w:tc>
        <w:tc>
          <w:tcPr>
            <w:tcW w:w="1720" w:type="dxa"/>
          </w:tcPr>
          <w:p w14:paraId="71C093A4" w14:textId="1C162BC7" w:rsidR="00974AB3" w:rsidRPr="00C97458" w:rsidDel="00FC05E3" w:rsidRDefault="00974AB3">
            <w:pPr>
              <w:pStyle w:val="Heading5"/>
              <w:rPr>
                <w:del w:id="5373" w:author="Diaz,Renata M" w:date="2020-05-17T12:45:00Z"/>
                <w:rFonts w:eastAsia="Times New Roman" w:cstheme="majorHAnsi"/>
                <w:b/>
                <w:bCs/>
                <w:color w:val="080808"/>
                <w:rPrChange w:id="5374" w:author="Diaz,Renata M" w:date="2020-06-11T15:21:00Z">
                  <w:rPr>
                    <w:del w:id="5375" w:author="Diaz,Renata M" w:date="2020-05-17T12:45:00Z"/>
                    <w:rFonts w:ascii="Times New Roman" w:eastAsia="Times New Roman" w:hAnsi="Times New Roman" w:cs="Times New Roman"/>
                    <w:b/>
                    <w:bCs/>
                    <w:color w:val="080808"/>
                    <w:sz w:val="20"/>
                    <w:szCs w:val="20"/>
                  </w:rPr>
                </w:rPrChange>
              </w:rPr>
              <w:pPrChange w:id="5376" w:author="Diaz,Renata M" w:date="2020-06-09T15:06:00Z">
                <w:pPr>
                  <w:spacing w:after="0" w:line="240" w:lineRule="auto"/>
                  <w:jc w:val="right"/>
                </w:pPr>
              </w:pPrChange>
            </w:pPr>
            <w:del w:id="5377" w:author="Diaz,Renata M" w:date="2020-05-17T12:45:00Z">
              <w:r w:rsidRPr="00C97458" w:rsidDel="00FC05E3">
                <w:rPr>
                  <w:rFonts w:eastAsia="Times New Roman" w:cstheme="majorHAnsi"/>
                  <w:b/>
                  <w:bCs/>
                  <w:color w:val="080808"/>
                  <w:rPrChange w:id="5378" w:author="Diaz,Renata M" w:date="2020-06-11T15:21: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C97458" w:rsidDel="00FC05E3" w:rsidRDefault="00974AB3">
            <w:pPr>
              <w:pStyle w:val="Heading5"/>
              <w:rPr>
                <w:del w:id="5379" w:author="Diaz,Renata M" w:date="2020-05-17T12:45:00Z"/>
                <w:rFonts w:eastAsia="Times New Roman" w:cstheme="majorHAnsi"/>
                <w:b/>
                <w:bCs/>
                <w:color w:val="080808"/>
                <w:rPrChange w:id="5380" w:author="Diaz,Renata M" w:date="2020-06-11T15:21:00Z">
                  <w:rPr>
                    <w:del w:id="5381" w:author="Diaz,Renata M" w:date="2020-05-17T12:45:00Z"/>
                    <w:rFonts w:ascii="Times New Roman" w:eastAsia="Times New Roman" w:hAnsi="Times New Roman" w:cs="Times New Roman"/>
                    <w:b/>
                    <w:bCs/>
                    <w:color w:val="080808"/>
                    <w:sz w:val="20"/>
                    <w:szCs w:val="20"/>
                  </w:rPr>
                </w:rPrChange>
              </w:rPr>
              <w:pPrChange w:id="5382" w:author="Diaz,Renata M" w:date="2020-06-09T15:06:00Z">
                <w:pPr>
                  <w:spacing w:after="0" w:line="240" w:lineRule="auto"/>
                  <w:jc w:val="right"/>
                </w:pPr>
              </w:pPrChange>
            </w:pPr>
            <w:del w:id="5383" w:author="Diaz,Renata M" w:date="2020-05-17T12:45:00Z">
              <w:r w:rsidRPr="00C97458" w:rsidDel="00FC05E3">
                <w:rPr>
                  <w:rFonts w:eastAsia="Times New Roman" w:cstheme="majorHAnsi"/>
                  <w:b/>
                  <w:bCs/>
                  <w:color w:val="080808"/>
                  <w:rPrChange w:id="5384" w:author="Diaz,Renata M" w:date="2020-06-11T15:21:00Z">
                    <w:rPr>
                      <w:rFonts w:ascii="Times New Roman" w:eastAsia="Times New Roman" w:hAnsi="Times New Roman" w:cs="Times New Roman"/>
                      <w:b/>
                      <w:bCs/>
                      <w:color w:val="080808"/>
                      <w:sz w:val="20"/>
                      <w:szCs w:val="20"/>
                    </w:rPr>
                  </w:rPrChange>
                </w:rPr>
                <w:delText>low_simpson</w:delText>
              </w:r>
            </w:del>
          </w:p>
          <w:p w14:paraId="28CE7560" w14:textId="300F08DE" w:rsidR="00974AB3" w:rsidRPr="00C97458" w:rsidDel="00FC05E3" w:rsidRDefault="00974AB3">
            <w:pPr>
              <w:pStyle w:val="Heading5"/>
              <w:rPr>
                <w:del w:id="5385" w:author="Diaz,Renata M" w:date="2020-05-17T12:45:00Z"/>
                <w:rFonts w:eastAsia="Times New Roman" w:cstheme="majorHAnsi"/>
                <w:color w:val="080808"/>
                <w:rPrChange w:id="5386" w:author="Diaz,Renata M" w:date="2020-06-11T15:21:00Z">
                  <w:rPr>
                    <w:del w:id="5387" w:author="Diaz,Renata M" w:date="2020-05-17T12:45:00Z"/>
                    <w:rFonts w:ascii="Times New Roman" w:eastAsia="Times New Roman" w:hAnsi="Times New Roman" w:cs="Times New Roman"/>
                    <w:color w:val="080808"/>
                    <w:sz w:val="17"/>
                    <w:szCs w:val="17"/>
                  </w:rPr>
                </w:rPrChange>
              </w:rPr>
              <w:pPrChange w:id="5388" w:author="Diaz,Renata M" w:date="2020-06-09T15:06:00Z">
                <w:pPr>
                  <w:spacing w:after="0" w:line="240" w:lineRule="auto"/>
                  <w:jc w:val="right"/>
                </w:pPr>
              </w:pPrChange>
            </w:pPr>
            <w:del w:id="5389" w:author="Diaz,Renata M" w:date="2020-05-17T12:45:00Z">
              <w:r w:rsidRPr="00C97458" w:rsidDel="00FC05E3">
                <w:rPr>
                  <w:rFonts w:eastAsia="Times New Roman" w:cstheme="majorHAnsi"/>
                  <w:color w:val="080808"/>
                  <w:rPrChange w:id="5390" w:author="Diaz,Renata M" w:date="2020-06-11T15:21:00Z">
                    <w:rPr>
                      <w:rFonts w:ascii="Times New Roman" w:eastAsia="Times New Roman" w:hAnsi="Times New Roman" w:cs="Times New Roman"/>
                      <w:color w:val="080808"/>
                      <w:sz w:val="17"/>
                      <w:szCs w:val="17"/>
                    </w:rPr>
                  </w:rPrChange>
                </w:rPr>
                <w:delText>&lt;dbl&gt;</w:delText>
              </w:r>
            </w:del>
          </w:p>
        </w:tc>
        <w:tc>
          <w:tcPr>
            <w:tcW w:w="1243" w:type="dxa"/>
          </w:tcPr>
          <w:p w14:paraId="2B05DAD4" w14:textId="20714D6E" w:rsidR="00974AB3" w:rsidRPr="00C97458" w:rsidDel="00FC05E3" w:rsidRDefault="00974AB3">
            <w:pPr>
              <w:pStyle w:val="Heading5"/>
              <w:rPr>
                <w:del w:id="5391" w:author="Diaz,Renata M" w:date="2020-05-17T12:45:00Z"/>
                <w:rFonts w:eastAsia="Times New Roman" w:cstheme="majorHAnsi"/>
                <w:b/>
                <w:bCs/>
                <w:color w:val="080808"/>
                <w:rPrChange w:id="5392" w:author="Diaz,Renata M" w:date="2020-06-11T15:21:00Z">
                  <w:rPr>
                    <w:del w:id="5393" w:author="Diaz,Renata M" w:date="2020-05-17T12:45:00Z"/>
                    <w:rFonts w:ascii="Times New Roman" w:eastAsia="Times New Roman" w:hAnsi="Times New Roman" w:cs="Times New Roman"/>
                    <w:b/>
                    <w:bCs/>
                    <w:color w:val="080808"/>
                    <w:sz w:val="20"/>
                    <w:szCs w:val="20"/>
                  </w:rPr>
                </w:rPrChange>
              </w:rPr>
              <w:pPrChange w:id="5394" w:author="Diaz,Renata M" w:date="2020-06-09T15:06:00Z">
                <w:pPr>
                  <w:spacing w:after="0" w:line="240" w:lineRule="auto"/>
                  <w:jc w:val="right"/>
                </w:pPr>
              </w:pPrChange>
            </w:pPr>
            <w:del w:id="5395" w:author="Diaz,Renata M" w:date="2020-05-17T12:45:00Z">
              <w:r w:rsidRPr="00C97458" w:rsidDel="00FC05E3">
                <w:rPr>
                  <w:rFonts w:eastAsia="Times New Roman" w:cstheme="majorHAnsi"/>
                  <w:b/>
                  <w:bCs/>
                  <w:color w:val="080808"/>
                  <w:rPrChange w:id="5396" w:author="Diaz,Renata M" w:date="2020-06-11T15:21:00Z">
                    <w:rPr>
                      <w:rFonts w:ascii="Times New Roman" w:eastAsia="Times New Roman" w:hAnsi="Times New Roman" w:cs="Times New Roman"/>
                      <w:b/>
                      <w:bCs/>
                      <w:color w:val="080808"/>
                      <w:sz w:val="20"/>
                      <w:szCs w:val="20"/>
                    </w:rPr>
                  </w:rPrChange>
                </w:rPr>
                <w:delText>Mean % low simpson</w:delText>
              </w:r>
            </w:del>
          </w:p>
        </w:tc>
      </w:tr>
      <w:tr w:rsidR="002270DD" w:rsidRPr="00C97458" w:rsidDel="00FC05E3" w14:paraId="2B64E6BA" w14:textId="218B3B04" w:rsidTr="00882DAC">
        <w:trPr>
          <w:tblCellSpacing w:w="0" w:type="dxa"/>
          <w:del w:id="5397" w:author="Diaz,Renata M" w:date="2020-05-17T12:45:00Z"/>
        </w:trPr>
        <w:tc>
          <w:tcPr>
            <w:tcW w:w="2435" w:type="dxa"/>
            <w:noWrap/>
            <w:tcMar>
              <w:top w:w="30" w:type="dxa"/>
              <w:left w:w="90" w:type="dxa"/>
              <w:bottom w:w="30" w:type="dxa"/>
              <w:right w:w="90" w:type="dxa"/>
            </w:tcMar>
            <w:vAlign w:val="center"/>
            <w:hideMark/>
          </w:tcPr>
          <w:p w14:paraId="7DAB3B9E" w14:textId="004C5D49" w:rsidR="002270DD" w:rsidRPr="00C97458" w:rsidDel="00FC05E3" w:rsidRDefault="002270DD">
            <w:pPr>
              <w:pStyle w:val="Heading5"/>
              <w:rPr>
                <w:del w:id="5398" w:author="Diaz,Renata M" w:date="2020-05-17T12:45:00Z"/>
                <w:rFonts w:eastAsia="Times New Roman" w:cstheme="majorHAnsi"/>
                <w:color w:val="080808"/>
                <w:rPrChange w:id="5399" w:author="Diaz,Renata M" w:date="2020-06-11T15:21:00Z">
                  <w:rPr>
                    <w:del w:id="5400" w:author="Diaz,Renata M" w:date="2020-05-17T12:45:00Z"/>
                    <w:rFonts w:ascii="Times New Roman" w:eastAsia="Times New Roman" w:hAnsi="Times New Roman" w:cs="Times New Roman"/>
                    <w:color w:val="080808"/>
                    <w:sz w:val="20"/>
                    <w:szCs w:val="20"/>
                  </w:rPr>
                </w:rPrChange>
              </w:rPr>
              <w:pPrChange w:id="5401" w:author="Diaz,Renata M" w:date="2020-06-09T15:06:00Z">
                <w:pPr>
                  <w:spacing w:after="0" w:line="240" w:lineRule="auto"/>
                  <w:jc w:val="right"/>
                </w:pPr>
              </w:pPrChange>
            </w:pPr>
            <w:del w:id="5402" w:author="Diaz,Renata M" w:date="2020-05-17T12:45:00Z">
              <w:r w:rsidRPr="00C97458" w:rsidDel="00FC05E3">
                <w:rPr>
                  <w:rFonts w:eastAsia="Times New Roman" w:cstheme="majorHAnsi"/>
                  <w:color w:val="080808"/>
                  <w:rPrChange w:id="5403" w:author="Diaz,Renata M" w:date="2020-06-11T15:21: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C97458" w:rsidDel="00FC05E3" w:rsidRDefault="002270DD">
            <w:pPr>
              <w:pStyle w:val="Heading5"/>
              <w:rPr>
                <w:del w:id="5404" w:author="Diaz,Renata M" w:date="2020-05-17T12:45:00Z"/>
                <w:rFonts w:eastAsia="Times New Roman" w:cstheme="majorHAnsi"/>
                <w:color w:val="080808"/>
                <w:rPrChange w:id="5405" w:author="Diaz,Renata M" w:date="2020-06-11T15:21:00Z">
                  <w:rPr>
                    <w:del w:id="5406" w:author="Diaz,Renata M" w:date="2020-05-17T12:45:00Z"/>
                    <w:rFonts w:ascii="Times New Roman" w:eastAsia="Times New Roman" w:hAnsi="Times New Roman" w:cs="Times New Roman"/>
                    <w:color w:val="080808"/>
                    <w:sz w:val="20"/>
                    <w:szCs w:val="20"/>
                  </w:rPr>
                </w:rPrChange>
              </w:rPr>
              <w:pPrChange w:id="5407" w:author="Diaz,Renata M" w:date="2020-06-09T15:06:00Z">
                <w:pPr>
                  <w:spacing w:after="0" w:line="240" w:lineRule="auto"/>
                  <w:jc w:val="right"/>
                </w:pPr>
              </w:pPrChange>
            </w:pPr>
            <w:del w:id="5408" w:author="Diaz,Renata M" w:date="2020-05-17T12:45:00Z">
              <w:r w:rsidRPr="00C97458" w:rsidDel="00FC05E3">
                <w:rPr>
                  <w:rFonts w:eastAsia="Times New Roman" w:cstheme="majorHAnsi"/>
                  <w:color w:val="080808"/>
                  <w:rPrChange w:id="5409" w:author="Diaz,Renata M" w:date="2020-06-11T15:21:00Z">
                    <w:rPr>
                      <w:rFonts w:ascii="Times New Roman" w:eastAsia="Times New Roman" w:hAnsi="Times New Roman" w:cs="Times New Roman"/>
                      <w:color w:val="080808"/>
                      <w:sz w:val="20"/>
                      <w:szCs w:val="20"/>
                    </w:rPr>
                  </w:rPrChange>
                </w:rPr>
                <w:delText>0.01030928</w:delText>
              </w:r>
            </w:del>
          </w:p>
        </w:tc>
        <w:tc>
          <w:tcPr>
            <w:tcW w:w="1720" w:type="dxa"/>
            <w:vMerge w:val="restart"/>
            <w:vAlign w:val="bottom"/>
          </w:tcPr>
          <w:p w14:paraId="35189F82" w14:textId="5B558C62" w:rsidR="002270DD" w:rsidRPr="00C97458" w:rsidDel="00FC05E3" w:rsidRDefault="002270DD">
            <w:pPr>
              <w:pStyle w:val="Heading5"/>
              <w:rPr>
                <w:del w:id="5410" w:author="Diaz,Renata M" w:date="2020-05-17T12:45:00Z"/>
                <w:rFonts w:eastAsia="Times New Roman" w:cstheme="majorHAnsi"/>
                <w:color w:val="080808"/>
                <w:rPrChange w:id="5411" w:author="Diaz,Renata M" w:date="2020-06-11T15:21:00Z">
                  <w:rPr>
                    <w:del w:id="5412" w:author="Diaz,Renata M" w:date="2020-05-17T12:45:00Z"/>
                    <w:rFonts w:ascii="Times New Roman" w:eastAsia="Times New Roman" w:hAnsi="Times New Roman" w:cs="Times New Roman"/>
                    <w:color w:val="080808"/>
                    <w:sz w:val="20"/>
                    <w:szCs w:val="20"/>
                  </w:rPr>
                </w:rPrChange>
              </w:rPr>
              <w:pPrChange w:id="5413" w:author="Diaz,Renata M" w:date="2020-06-09T15:06:00Z">
                <w:pPr>
                  <w:spacing w:after="0" w:line="240" w:lineRule="auto"/>
                  <w:jc w:val="right"/>
                </w:pPr>
              </w:pPrChange>
            </w:pPr>
            <w:del w:id="5414" w:author="Diaz,Renata M" w:date="2020-05-17T12:45:00Z">
              <w:r w:rsidRPr="00C97458" w:rsidDel="00FC05E3">
                <w:rPr>
                  <w:rFonts w:eastAsia="Times New Roman" w:cstheme="majorHAnsi"/>
                  <w:color w:val="080808"/>
                  <w:rPrChange w:id="5415" w:author="Diaz,Renata M" w:date="2020-06-11T15:21: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C97458" w:rsidDel="00FC05E3" w:rsidRDefault="002270DD">
            <w:pPr>
              <w:pStyle w:val="Heading5"/>
              <w:rPr>
                <w:del w:id="5416" w:author="Diaz,Renata M" w:date="2020-05-17T12:45:00Z"/>
                <w:rFonts w:eastAsia="Times New Roman" w:cstheme="majorHAnsi"/>
                <w:color w:val="080808"/>
                <w:rPrChange w:id="5417" w:author="Diaz,Renata M" w:date="2020-06-11T15:21:00Z">
                  <w:rPr>
                    <w:del w:id="5418" w:author="Diaz,Renata M" w:date="2020-05-17T12:45:00Z"/>
                    <w:rFonts w:ascii="Times New Roman" w:eastAsia="Times New Roman" w:hAnsi="Times New Roman" w:cs="Times New Roman"/>
                    <w:color w:val="080808"/>
                    <w:sz w:val="20"/>
                    <w:szCs w:val="20"/>
                  </w:rPr>
                </w:rPrChange>
              </w:rPr>
              <w:pPrChange w:id="5419" w:author="Diaz,Renata M" w:date="2020-06-09T15:06:00Z">
                <w:pPr>
                  <w:spacing w:after="0" w:line="240" w:lineRule="auto"/>
                  <w:jc w:val="right"/>
                </w:pPr>
              </w:pPrChange>
            </w:pPr>
            <w:del w:id="5420" w:author="Diaz,Renata M" w:date="2020-05-17T12:45:00Z">
              <w:r w:rsidRPr="00C97458" w:rsidDel="00FC05E3">
                <w:rPr>
                  <w:rFonts w:eastAsia="Times New Roman" w:cstheme="majorHAnsi"/>
                  <w:color w:val="080808"/>
                  <w:rPrChange w:id="5421" w:author="Diaz,Renata M" w:date="2020-06-11T15:21:00Z">
                    <w:rPr>
                      <w:rFonts w:ascii="Times New Roman" w:eastAsia="Times New Roman" w:hAnsi="Times New Roman" w:cs="Times New Roman"/>
                      <w:color w:val="080808"/>
                      <w:sz w:val="20"/>
                      <w:szCs w:val="20"/>
                    </w:rPr>
                  </w:rPrChange>
                </w:rPr>
                <w:delText>0.14144330</w:delText>
              </w:r>
            </w:del>
          </w:p>
        </w:tc>
        <w:tc>
          <w:tcPr>
            <w:tcW w:w="1243" w:type="dxa"/>
            <w:vMerge w:val="restart"/>
            <w:vAlign w:val="bottom"/>
          </w:tcPr>
          <w:p w14:paraId="5533E357" w14:textId="6162ACC7" w:rsidR="002270DD" w:rsidRPr="00C97458" w:rsidDel="00FC05E3" w:rsidRDefault="002270DD">
            <w:pPr>
              <w:pStyle w:val="Heading5"/>
              <w:rPr>
                <w:del w:id="5422" w:author="Diaz,Renata M" w:date="2020-05-17T12:45:00Z"/>
                <w:rFonts w:eastAsia="Times New Roman" w:cstheme="majorHAnsi"/>
                <w:color w:val="080808"/>
                <w:rPrChange w:id="5423" w:author="Diaz,Renata M" w:date="2020-06-11T15:21:00Z">
                  <w:rPr>
                    <w:del w:id="5424" w:author="Diaz,Renata M" w:date="2020-05-17T12:45:00Z"/>
                    <w:rFonts w:ascii="Times New Roman" w:eastAsia="Times New Roman" w:hAnsi="Times New Roman" w:cs="Times New Roman"/>
                    <w:color w:val="080808"/>
                    <w:sz w:val="20"/>
                    <w:szCs w:val="20"/>
                  </w:rPr>
                </w:rPrChange>
              </w:rPr>
              <w:pPrChange w:id="5425" w:author="Diaz,Renata M" w:date="2020-06-09T15:06:00Z">
                <w:pPr>
                  <w:spacing w:after="0" w:line="240" w:lineRule="auto"/>
                  <w:jc w:val="right"/>
                </w:pPr>
              </w:pPrChange>
            </w:pPr>
            <w:del w:id="5426" w:author="Diaz,Renata M" w:date="2020-05-17T12:45:00Z">
              <w:r w:rsidRPr="00C97458" w:rsidDel="00FC05E3">
                <w:rPr>
                  <w:rFonts w:eastAsia="Times New Roman" w:cstheme="majorHAnsi"/>
                  <w:color w:val="080808"/>
                  <w:rPrChange w:id="5427" w:author="Diaz,Renata M" w:date="2020-06-11T15:21:00Z">
                    <w:rPr>
                      <w:rFonts w:ascii="Times New Roman" w:eastAsia="Times New Roman" w:hAnsi="Times New Roman" w:cs="Times New Roman"/>
                      <w:color w:val="080808"/>
                      <w:sz w:val="20"/>
                      <w:szCs w:val="20"/>
                    </w:rPr>
                  </w:rPrChange>
                </w:rPr>
                <w:delText>0.134</w:delText>
              </w:r>
            </w:del>
          </w:p>
        </w:tc>
      </w:tr>
      <w:tr w:rsidR="002270DD" w:rsidRPr="00C97458" w:rsidDel="00FC05E3" w14:paraId="1AE7F6DE" w14:textId="5B4D253C" w:rsidTr="00882DAC">
        <w:trPr>
          <w:tblCellSpacing w:w="0" w:type="dxa"/>
          <w:del w:id="5428" w:author="Diaz,Renata M" w:date="2020-05-17T12:45:00Z"/>
        </w:trPr>
        <w:tc>
          <w:tcPr>
            <w:tcW w:w="2435" w:type="dxa"/>
            <w:noWrap/>
            <w:tcMar>
              <w:top w:w="30" w:type="dxa"/>
              <w:left w:w="90" w:type="dxa"/>
              <w:bottom w:w="30" w:type="dxa"/>
              <w:right w:w="90" w:type="dxa"/>
            </w:tcMar>
            <w:vAlign w:val="center"/>
            <w:hideMark/>
          </w:tcPr>
          <w:p w14:paraId="58F42D42" w14:textId="11666605" w:rsidR="002270DD" w:rsidRPr="00C97458" w:rsidDel="00FC05E3" w:rsidRDefault="002270DD">
            <w:pPr>
              <w:pStyle w:val="Heading5"/>
              <w:rPr>
                <w:del w:id="5429" w:author="Diaz,Renata M" w:date="2020-05-17T12:45:00Z"/>
                <w:rFonts w:eastAsia="Times New Roman" w:cstheme="majorHAnsi"/>
                <w:color w:val="080808"/>
                <w:rPrChange w:id="5430" w:author="Diaz,Renata M" w:date="2020-06-11T15:21:00Z">
                  <w:rPr>
                    <w:del w:id="5431" w:author="Diaz,Renata M" w:date="2020-05-17T12:45:00Z"/>
                    <w:rFonts w:ascii="Times New Roman" w:eastAsia="Times New Roman" w:hAnsi="Times New Roman" w:cs="Times New Roman"/>
                    <w:color w:val="080808"/>
                    <w:sz w:val="20"/>
                    <w:szCs w:val="20"/>
                  </w:rPr>
                </w:rPrChange>
              </w:rPr>
              <w:pPrChange w:id="5432" w:author="Diaz,Renata M" w:date="2020-06-09T15:06:00Z">
                <w:pPr>
                  <w:spacing w:after="0" w:line="240" w:lineRule="auto"/>
                  <w:jc w:val="right"/>
                </w:pPr>
              </w:pPrChange>
            </w:pPr>
            <w:del w:id="5433" w:author="Diaz,Renata M" w:date="2020-05-17T12:45:00Z">
              <w:r w:rsidRPr="00C97458" w:rsidDel="00FC05E3">
                <w:rPr>
                  <w:rFonts w:eastAsia="Times New Roman" w:cstheme="majorHAnsi"/>
                  <w:color w:val="080808"/>
                  <w:rPrChange w:id="5434" w:author="Diaz,Renata M" w:date="2020-06-11T15:21: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C97458" w:rsidDel="00FC05E3" w:rsidRDefault="002270DD">
            <w:pPr>
              <w:pStyle w:val="Heading5"/>
              <w:rPr>
                <w:del w:id="5435" w:author="Diaz,Renata M" w:date="2020-05-17T12:45:00Z"/>
                <w:rFonts w:eastAsia="Times New Roman" w:cstheme="majorHAnsi"/>
                <w:color w:val="080808"/>
                <w:rPrChange w:id="5436" w:author="Diaz,Renata M" w:date="2020-06-11T15:21:00Z">
                  <w:rPr>
                    <w:del w:id="5437" w:author="Diaz,Renata M" w:date="2020-05-17T12:45:00Z"/>
                    <w:rFonts w:ascii="Times New Roman" w:eastAsia="Times New Roman" w:hAnsi="Times New Roman" w:cs="Times New Roman"/>
                    <w:color w:val="080808"/>
                    <w:sz w:val="20"/>
                    <w:szCs w:val="20"/>
                  </w:rPr>
                </w:rPrChange>
              </w:rPr>
              <w:pPrChange w:id="5438" w:author="Diaz,Renata M" w:date="2020-06-09T15:06:00Z">
                <w:pPr>
                  <w:spacing w:after="0" w:line="240" w:lineRule="auto"/>
                  <w:jc w:val="right"/>
                </w:pPr>
              </w:pPrChange>
            </w:pPr>
            <w:del w:id="5439" w:author="Diaz,Renata M" w:date="2020-05-17T12:45:00Z">
              <w:r w:rsidRPr="00C97458" w:rsidDel="00FC05E3">
                <w:rPr>
                  <w:rFonts w:eastAsia="Times New Roman" w:cstheme="majorHAnsi"/>
                  <w:color w:val="080808"/>
                  <w:rPrChange w:id="5440" w:author="Diaz,Renata M" w:date="2020-06-11T15:21:00Z">
                    <w:rPr>
                      <w:rFonts w:ascii="Times New Roman" w:eastAsia="Times New Roman" w:hAnsi="Times New Roman" w:cs="Times New Roman"/>
                      <w:color w:val="080808"/>
                      <w:sz w:val="20"/>
                      <w:szCs w:val="20"/>
                    </w:rPr>
                  </w:rPrChange>
                </w:rPr>
                <w:delText>0.04293688</w:delText>
              </w:r>
            </w:del>
          </w:p>
        </w:tc>
        <w:tc>
          <w:tcPr>
            <w:tcW w:w="1720" w:type="dxa"/>
            <w:vMerge/>
          </w:tcPr>
          <w:p w14:paraId="3FB14688" w14:textId="38B55ACC" w:rsidR="002270DD" w:rsidRPr="00C97458" w:rsidDel="00FC05E3" w:rsidRDefault="002270DD">
            <w:pPr>
              <w:pStyle w:val="Heading5"/>
              <w:rPr>
                <w:del w:id="5441" w:author="Diaz,Renata M" w:date="2020-05-17T12:45:00Z"/>
                <w:rFonts w:eastAsia="Times New Roman" w:cstheme="majorHAnsi"/>
                <w:color w:val="080808"/>
                <w:rPrChange w:id="5442" w:author="Diaz,Renata M" w:date="2020-06-11T15:21:00Z">
                  <w:rPr>
                    <w:del w:id="5443" w:author="Diaz,Renata M" w:date="2020-05-17T12:45:00Z"/>
                    <w:rFonts w:ascii="Times New Roman" w:eastAsia="Times New Roman" w:hAnsi="Times New Roman" w:cs="Times New Roman"/>
                    <w:color w:val="080808"/>
                    <w:sz w:val="20"/>
                    <w:szCs w:val="20"/>
                  </w:rPr>
                </w:rPrChange>
              </w:rPr>
              <w:pPrChange w:id="544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C97458" w:rsidDel="00FC05E3" w:rsidRDefault="002270DD">
            <w:pPr>
              <w:pStyle w:val="Heading5"/>
              <w:rPr>
                <w:del w:id="5445" w:author="Diaz,Renata M" w:date="2020-05-17T12:45:00Z"/>
                <w:rFonts w:eastAsia="Times New Roman" w:cstheme="majorHAnsi"/>
                <w:color w:val="080808"/>
                <w:rPrChange w:id="5446" w:author="Diaz,Renata M" w:date="2020-06-11T15:21:00Z">
                  <w:rPr>
                    <w:del w:id="5447" w:author="Diaz,Renata M" w:date="2020-05-17T12:45:00Z"/>
                    <w:rFonts w:ascii="Times New Roman" w:eastAsia="Times New Roman" w:hAnsi="Times New Roman" w:cs="Times New Roman"/>
                    <w:color w:val="080808"/>
                    <w:sz w:val="20"/>
                    <w:szCs w:val="20"/>
                  </w:rPr>
                </w:rPrChange>
              </w:rPr>
              <w:pPrChange w:id="5448" w:author="Diaz,Renata M" w:date="2020-06-09T15:06:00Z">
                <w:pPr>
                  <w:spacing w:after="0" w:line="240" w:lineRule="auto"/>
                  <w:jc w:val="right"/>
                </w:pPr>
              </w:pPrChange>
            </w:pPr>
            <w:del w:id="5449" w:author="Diaz,Renata M" w:date="2020-05-17T12:45:00Z">
              <w:r w:rsidRPr="00C97458" w:rsidDel="00FC05E3">
                <w:rPr>
                  <w:rFonts w:eastAsia="Times New Roman" w:cstheme="majorHAnsi"/>
                  <w:color w:val="080808"/>
                  <w:rPrChange w:id="5450" w:author="Diaz,Renata M" w:date="2020-06-11T15:21:00Z">
                    <w:rPr>
                      <w:rFonts w:ascii="Times New Roman" w:eastAsia="Times New Roman" w:hAnsi="Times New Roman" w:cs="Times New Roman"/>
                      <w:color w:val="080808"/>
                      <w:sz w:val="20"/>
                      <w:szCs w:val="20"/>
                    </w:rPr>
                  </w:rPrChange>
                </w:rPr>
                <w:delText>0.09832546</w:delText>
              </w:r>
            </w:del>
          </w:p>
        </w:tc>
        <w:tc>
          <w:tcPr>
            <w:tcW w:w="1243" w:type="dxa"/>
            <w:vMerge/>
          </w:tcPr>
          <w:p w14:paraId="5C40DC72" w14:textId="461629C4" w:rsidR="002270DD" w:rsidRPr="00C97458" w:rsidDel="00FC05E3" w:rsidRDefault="002270DD">
            <w:pPr>
              <w:pStyle w:val="Heading5"/>
              <w:rPr>
                <w:del w:id="5451" w:author="Diaz,Renata M" w:date="2020-05-17T12:45:00Z"/>
                <w:rFonts w:eastAsia="Times New Roman" w:cstheme="majorHAnsi"/>
                <w:color w:val="080808"/>
                <w:rPrChange w:id="5452" w:author="Diaz,Renata M" w:date="2020-06-11T15:21:00Z">
                  <w:rPr>
                    <w:del w:id="5453" w:author="Diaz,Renata M" w:date="2020-05-17T12:45:00Z"/>
                    <w:rFonts w:ascii="Times New Roman" w:eastAsia="Times New Roman" w:hAnsi="Times New Roman" w:cs="Times New Roman"/>
                    <w:color w:val="080808"/>
                    <w:sz w:val="20"/>
                    <w:szCs w:val="20"/>
                  </w:rPr>
                </w:rPrChange>
              </w:rPr>
              <w:pPrChange w:id="5454" w:author="Diaz,Renata M" w:date="2020-06-09T15:06:00Z">
                <w:pPr>
                  <w:spacing w:after="0" w:line="240" w:lineRule="auto"/>
                  <w:jc w:val="right"/>
                </w:pPr>
              </w:pPrChange>
            </w:pPr>
          </w:p>
        </w:tc>
      </w:tr>
      <w:tr w:rsidR="002270DD" w:rsidRPr="00C97458" w:rsidDel="00FC05E3" w14:paraId="62F887B4" w14:textId="4B5AD617" w:rsidTr="00882DAC">
        <w:trPr>
          <w:tblCellSpacing w:w="0" w:type="dxa"/>
          <w:del w:id="5455" w:author="Diaz,Renata M" w:date="2020-05-17T12:45:00Z"/>
        </w:trPr>
        <w:tc>
          <w:tcPr>
            <w:tcW w:w="2435" w:type="dxa"/>
            <w:noWrap/>
            <w:tcMar>
              <w:top w:w="30" w:type="dxa"/>
              <w:left w:w="90" w:type="dxa"/>
              <w:bottom w:w="30" w:type="dxa"/>
              <w:right w:w="90" w:type="dxa"/>
            </w:tcMar>
            <w:vAlign w:val="center"/>
            <w:hideMark/>
          </w:tcPr>
          <w:p w14:paraId="4FF65BAB" w14:textId="702BF803" w:rsidR="002270DD" w:rsidRPr="00C97458" w:rsidDel="00FC05E3" w:rsidRDefault="002270DD">
            <w:pPr>
              <w:pStyle w:val="Heading5"/>
              <w:rPr>
                <w:del w:id="5456" w:author="Diaz,Renata M" w:date="2020-05-17T12:45:00Z"/>
                <w:rFonts w:eastAsia="Times New Roman" w:cstheme="majorHAnsi"/>
                <w:color w:val="080808"/>
                <w:rPrChange w:id="5457" w:author="Diaz,Renata M" w:date="2020-06-11T15:21:00Z">
                  <w:rPr>
                    <w:del w:id="5458" w:author="Diaz,Renata M" w:date="2020-05-17T12:45:00Z"/>
                    <w:rFonts w:ascii="Times New Roman" w:eastAsia="Times New Roman" w:hAnsi="Times New Roman" w:cs="Times New Roman"/>
                    <w:color w:val="080808"/>
                    <w:sz w:val="20"/>
                    <w:szCs w:val="20"/>
                  </w:rPr>
                </w:rPrChange>
              </w:rPr>
              <w:pPrChange w:id="5459" w:author="Diaz,Renata M" w:date="2020-06-09T15:06:00Z">
                <w:pPr>
                  <w:spacing w:after="0" w:line="240" w:lineRule="auto"/>
                  <w:jc w:val="right"/>
                </w:pPr>
              </w:pPrChange>
            </w:pPr>
            <w:del w:id="5460" w:author="Diaz,Renata M" w:date="2020-05-17T12:45:00Z">
              <w:r w:rsidRPr="00C97458" w:rsidDel="00FC05E3">
                <w:rPr>
                  <w:rFonts w:eastAsia="Times New Roman" w:cstheme="majorHAnsi"/>
                  <w:color w:val="080808"/>
                  <w:rPrChange w:id="5461" w:author="Diaz,Renata M" w:date="2020-06-11T15:21: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C97458" w:rsidDel="00FC05E3" w:rsidRDefault="002270DD">
            <w:pPr>
              <w:pStyle w:val="Heading5"/>
              <w:rPr>
                <w:del w:id="5462" w:author="Diaz,Renata M" w:date="2020-05-17T12:45:00Z"/>
                <w:rFonts w:eastAsia="Times New Roman" w:cstheme="majorHAnsi"/>
                <w:color w:val="080808"/>
                <w:rPrChange w:id="5463" w:author="Diaz,Renata M" w:date="2020-06-11T15:21:00Z">
                  <w:rPr>
                    <w:del w:id="5464" w:author="Diaz,Renata M" w:date="2020-05-17T12:45:00Z"/>
                    <w:rFonts w:ascii="Times New Roman" w:eastAsia="Times New Roman" w:hAnsi="Times New Roman" w:cs="Times New Roman"/>
                    <w:color w:val="080808"/>
                    <w:sz w:val="20"/>
                    <w:szCs w:val="20"/>
                  </w:rPr>
                </w:rPrChange>
              </w:rPr>
              <w:pPrChange w:id="5465" w:author="Diaz,Renata M" w:date="2020-06-09T15:06:00Z">
                <w:pPr>
                  <w:spacing w:after="0" w:line="240" w:lineRule="auto"/>
                  <w:jc w:val="right"/>
                </w:pPr>
              </w:pPrChange>
            </w:pPr>
            <w:del w:id="5466" w:author="Diaz,Renata M" w:date="2020-05-17T12:45:00Z">
              <w:r w:rsidRPr="00C97458" w:rsidDel="00FC05E3">
                <w:rPr>
                  <w:rFonts w:eastAsia="Times New Roman" w:cstheme="majorHAnsi"/>
                  <w:color w:val="080808"/>
                  <w:rPrChange w:id="5467" w:author="Diaz,Renata M" w:date="2020-06-11T15:21:00Z">
                    <w:rPr>
                      <w:rFonts w:ascii="Times New Roman" w:eastAsia="Times New Roman" w:hAnsi="Times New Roman" w:cs="Times New Roman"/>
                      <w:color w:val="080808"/>
                      <w:sz w:val="20"/>
                      <w:szCs w:val="20"/>
                    </w:rPr>
                  </w:rPrChange>
                </w:rPr>
                <w:delText>0.04755614</w:delText>
              </w:r>
            </w:del>
          </w:p>
        </w:tc>
        <w:tc>
          <w:tcPr>
            <w:tcW w:w="1720" w:type="dxa"/>
            <w:vMerge/>
          </w:tcPr>
          <w:p w14:paraId="00E591C8" w14:textId="62A3F034" w:rsidR="002270DD" w:rsidRPr="00C97458" w:rsidDel="00FC05E3" w:rsidRDefault="002270DD">
            <w:pPr>
              <w:pStyle w:val="Heading5"/>
              <w:rPr>
                <w:del w:id="5468" w:author="Diaz,Renata M" w:date="2020-05-17T12:45:00Z"/>
                <w:rFonts w:eastAsia="Times New Roman" w:cstheme="majorHAnsi"/>
                <w:color w:val="080808"/>
                <w:rPrChange w:id="5469" w:author="Diaz,Renata M" w:date="2020-06-11T15:21:00Z">
                  <w:rPr>
                    <w:del w:id="5470" w:author="Diaz,Renata M" w:date="2020-05-17T12:45:00Z"/>
                    <w:rFonts w:ascii="Times New Roman" w:eastAsia="Times New Roman" w:hAnsi="Times New Roman" w:cs="Times New Roman"/>
                    <w:color w:val="080808"/>
                    <w:sz w:val="20"/>
                    <w:szCs w:val="20"/>
                  </w:rPr>
                </w:rPrChange>
              </w:rPr>
              <w:pPrChange w:id="5471"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C97458" w:rsidDel="00FC05E3" w:rsidRDefault="002270DD">
            <w:pPr>
              <w:pStyle w:val="Heading5"/>
              <w:rPr>
                <w:del w:id="5472" w:author="Diaz,Renata M" w:date="2020-05-17T12:45:00Z"/>
                <w:rFonts w:eastAsia="Times New Roman" w:cstheme="majorHAnsi"/>
                <w:color w:val="080808"/>
                <w:rPrChange w:id="5473" w:author="Diaz,Renata M" w:date="2020-06-11T15:21:00Z">
                  <w:rPr>
                    <w:del w:id="5474" w:author="Diaz,Renata M" w:date="2020-05-17T12:45:00Z"/>
                    <w:rFonts w:ascii="Times New Roman" w:eastAsia="Times New Roman" w:hAnsi="Times New Roman" w:cs="Times New Roman"/>
                    <w:color w:val="080808"/>
                    <w:sz w:val="20"/>
                    <w:szCs w:val="20"/>
                  </w:rPr>
                </w:rPrChange>
              </w:rPr>
              <w:pPrChange w:id="5475" w:author="Diaz,Renata M" w:date="2020-06-09T15:06:00Z">
                <w:pPr>
                  <w:spacing w:after="0" w:line="240" w:lineRule="auto"/>
                  <w:jc w:val="right"/>
                </w:pPr>
              </w:pPrChange>
            </w:pPr>
            <w:del w:id="5476" w:author="Diaz,Renata M" w:date="2020-05-17T12:45:00Z">
              <w:r w:rsidRPr="00C97458" w:rsidDel="00FC05E3">
                <w:rPr>
                  <w:rFonts w:eastAsia="Times New Roman" w:cstheme="majorHAnsi"/>
                  <w:color w:val="080808"/>
                  <w:rPrChange w:id="5477" w:author="Diaz,Renata M" w:date="2020-06-11T15:21:00Z">
                    <w:rPr>
                      <w:rFonts w:ascii="Times New Roman" w:eastAsia="Times New Roman" w:hAnsi="Times New Roman" w:cs="Times New Roman"/>
                      <w:color w:val="080808"/>
                      <w:sz w:val="20"/>
                      <w:szCs w:val="20"/>
                    </w:rPr>
                  </w:rPrChange>
                </w:rPr>
                <w:delText>0.10171731</w:delText>
              </w:r>
            </w:del>
          </w:p>
        </w:tc>
        <w:tc>
          <w:tcPr>
            <w:tcW w:w="1243" w:type="dxa"/>
            <w:vMerge/>
          </w:tcPr>
          <w:p w14:paraId="6046EA8E" w14:textId="3119F1B7" w:rsidR="002270DD" w:rsidRPr="00C97458" w:rsidDel="00FC05E3" w:rsidRDefault="002270DD">
            <w:pPr>
              <w:pStyle w:val="Heading5"/>
              <w:rPr>
                <w:del w:id="5478" w:author="Diaz,Renata M" w:date="2020-05-17T12:45:00Z"/>
                <w:rFonts w:eastAsia="Times New Roman" w:cstheme="majorHAnsi"/>
                <w:color w:val="080808"/>
                <w:rPrChange w:id="5479" w:author="Diaz,Renata M" w:date="2020-06-11T15:21:00Z">
                  <w:rPr>
                    <w:del w:id="5480" w:author="Diaz,Renata M" w:date="2020-05-17T12:45:00Z"/>
                    <w:rFonts w:ascii="Times New Roman" w:eastAsia="Times New Roman" w:hAnsi="Times New Roman" w:cs="Times New Roman"/>
                    <w:color w:val="080808"/>
                    <w:sz w:val="20"/>
                    <w:szCs w:val="20"/>
                  </w:rPr>
                </w:rPrChange>
              </w:rPr>
              <w:pPrChange w:id="5481" w:author="Diaz,Renata M" w:date="2020-06-09T15:06:00Z">
                <w:pPr>
                  <w:spacing w:after="0" w:line="240" w:lineRule="auto"/>
                  <w:jc w:val="right"/>
                </w:pPr>
              </w:pPrChange>
            </w:pPr>
          </w:p>
        </w:tc>
      </w:tr>
      <w:tr w:rsidR="002270DD" w:rsidRPr="00C97458" w:rsidDel="00FC05E3" w14:paraId="72020799" w14:textId="5FE4419D" w:rsidTr="00882DAC">
        <w:trPr>
          <w:tblCellSpacing w:w="0" w:type="dxa"/>
          <w:del w:id="5482" w:author="Diaz,Renata M" w:date="2020-05-17T12:45:00Z"/>
        </w:trPr>
        <w:tc>
          <w:tcPr>
            <w:tcW w:w="2435" w:type="dxa"/>
            <w:noWrap/>
            <w:tcMar>
              <w:top w:w="30" w:type="dxa"/>
              <w:left w:w="90" w:type="dxa"/>
              <w:bottom w:w="30" w:type="dxa"/>
              <w:right w:w="90" w:type="dxa"/>
            </w:tcMar>
            <w:vAlign w:val="center"/>
            <w:hideMark/>
          </w:tcPr>
          <w:p w14:paraId="737AFCCC" w14:textId="42835036" w:rsidR="002270DD" w:rsidRPr="00C97458" w:rsidDel="00FC05E3" w:rsidRDefault="002270DD">
            <w:pPr>
              <w:pStyle w:val="Heading5"/>
              <w:rPr>
                <w:del w:id="5483" w:author="Diaz,Renata M" w:date="2020-05-17T12:45:00Z"/>
                <w:rFonts w:eastAsia="Times New Roman" w:cstheme="majorHAnsi"/>
                <w:color w:val="080808"/>
                <w:rPrChange w:id="5484" w:author="Diaz,Renata M" w:date="2020-06-11T15:21:00Z">
                  <w:rPr>
                    <w:del w:id="5485" w:author="Diaz,Renata M" w:date="2020-05-17T12:45:00Z"/>
                    <w:rFonts w:ascii="Times New Roman" w:eastAsia="Times New Roman" w:hAnsi="Times New Roman" w:cs="Times New Roman"/>
                    <w:color w:val="080808"/>
                    <w:sz w:val="20"/>
                    <w:szCs w:val="20"/>
                  </w:rPr>
                </w:rPrChange>
              </w:rPr>
              <w:pPrChange w:id="5486" w:author="Diaz,Renata M" w:date="2020-06-09T15:06:00Z">
                <w:pPr>
                  <w:spacing w:after="0" w:line="240" w:lineRule="auto"/>
                  <w:jc w:val="right"/>
                </w:pPr>
              </w:pPrChange>
            </w:pPr>
            <w:del w:id="5487" w:author="Diaz,Renata M" w:date="2020-05-17T12:45:00Z">
              <w:r w:rsidRPr="00C97458" w:rsidDel="00FC05E3">
                <w:rPr>
                  <w:rFonts w:eastAsia="Times New Roman" w:cstheme="majorHAnsi"/>
                  <w:color w:val="080808"/>
                  <w:rPrChange w:id="5488" w:author="Diaz,Renata M" w:date="2020-06-11T15:21: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C97458" w:rsidDel="00FC05E3" w:rsidRDefault="002270DD">
            <w:pPr>
              <w:pStyle w:val="Heading5"/>
              <w:rPr>
                <w:del w:id="5489" w:author="Diaz,Renata M" w:date="2020-05-17T12:45:00Z"/>
                <w:rFonts w:eastAsia="Times New Roman" w:cstheme="majorHAnsi"/>
                <w:color w:val="080808"/>
                <w:rPrChange w:id="5490" w:author="Diaz,Renata M" w:date="2020-06-11T15:21:00Z">
                  <w:rPr>
                    <w:del w:id="5491" w:author="Diaz,Renata M" w:date="2020-05-17T12:45:00Z"/>
                    <w:rFonts w:ascii="Times New Roman" w:eastAsia="Times New Roman" w:hAnsi="Times New Roman" w:cs="Times New Roman"/>
                    <w:color w:val="080808"/>
                    <w:sz w:val="20"/>
                    <w:szCs w:val="20"/>
                  </w:rPr>
                </w:rPrChange>
              </w:rPr>
              <w:pPrChange w:id="5492" w:author="Diaz,Renata M" w:date="2020-06-09T15:06:00Z">
                <w:pPr>
                  <w:spacing w:after="0" w:line="240" w:lineRule="auto"/>
                  <w:jc w:val="right"/>
                </w:pPr>
              </w:pPrChange>
            </w:pPr>
            <w:del w:id="5493" w:author="Diaz,Renata M" w:date="2020-05-17T12:45:00Z">
              <w:r w:rsidRPr="00C97458" w:rsidDel="00FC05E3">
                <w:rPr>
                  <w:rFonts w:eastAsia="Times New Roman" w:cstheme="majorHAnsi"/>
                  <w:color w:val="080808"/>
                  <w:rPrChange w:id="5494" w:author="Diaz,Renata M" w:date="2020-06-11T15:21:00Z">
                    <w:rPr>
                      <w:rFonts w:ascii="Times New Roman" w:eastAsia="Times New Roman" w:hAnsi="Times New Roman" w:cs="Times New Roman"/>
                      <w:color w:val="080808"/>
                      <w:sz w:val="20"/>
                      <w:szCs w:val="20"/>
                    </w:rPr>
                  </w:rPrChange>
                </w:rPr>
                <w:delText>0.06222386</w:delText>
              </w:r>
            </w:del>
          </w:p>
        </w:tc>
        <w:tc>
          <w:tcPr>
            <w:tcW w:w="1720" w:type="dxa"/>
            <w:vMerge/>
          </w:tcPr>
          <w:p w14:paraId="2B6101D1" w14:textId="1AB24F3E" w:rsidR="002270DD" w:rsidRPr="00C97458" w:rsidDel="00FC05E3" w:rsidRDefault="002270DD">
            <w:pPr>
              <w:pStyle w:val="Heading5"/>
              <w:rPr>
                <w:del w:id="5495" w:author="Diaz,Renata M" w:date="2020-05-17T12:45:00Z"/>
                <w:rFonts w:eastAsia="Times New Roman" w:cstheme="majorHAnsi"/>
                <w:color w:val="080808"/>
                <w:rPrChange w:id="5496" w:author="Diaz,Renata M" w:date="2020-06-11T15:21:00Z">
                  <w:rPr>
                    <w:del w:id="5497" w:author="Diaz,Renata M" w:date="2020-05-17T12:45:00Z"/>
                    <w:rFonts w:ascii="Times New Roman" w:eastAsia="Times New Roman" w:hAnsi="Times New Roman" w:cs="Times New Roman"/>
                    <w:color w:val="080808"/>
                    <w:sz w:val="20"/>
                    <w:szCs w:val="20"/>
                  </w:rPr>
                </w:rPrChange>
              </w:rPr>
              <w:pPrChange w:id="5498"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C97458" w:rsidDel="00FC05E3" w:rsidRDefault="002270DD">
            <w:pPr>
              <w:pStyle w:val="Heading5"/>
              <w:rPr>
                <w:del w:id="5499" w:author="Diaz,Renata M" w:date="2020-05-17T12:45:00Z"/>
                <w:rFonts w:eastAsia="Times New Roman" w:cstheme="majorHAnsi"/>
                <w:color w:val="080808"/>
                <w:rPrChange w:id="5500" w:author="Diaz,Renata M" w:date="2020-06-11T15:21:00Z">
                  <w:rPr>
                    <w:del w:id="5501" w:author="Diaz,Renata M" w:date="2020-05-17T12:45:00Z"/>
                    <w:rFonts w:ascii="Times New Roman" w:eastAsia="Times New Roman" w:hAnsi="Times New Roman" w:cs="Times New Roman"/>
                    <w:color w:val="080808"/>
                    <w:sz w:val="20"/>
                    <w:szCs w:val="20"/>
                  </w:rPr>
                </w:rPrChange>
              </w:rPr>
              <w:pPrChange w:id="5502" w:author="Diaz,Renata M" w:date="2020-06-09T15:06:00Z">
                <w:pPr>
                  <w:spacing w:after="0" w:line="240" w:lineRule="auto"/>
                  <w:jc w:val="right"/>
                </w:pPr>
              </w:pPrChange>
            </w:pPr>
            <w:del w:id="5503" w:author="Diaz,Renata M" w:date="2020-05-17T12:45:00Z">
              <w:r w:rsidRPr="00C97458" w:rsidDel="00FC05E3">
                <w:rPr>
                  <w:rFonts w:eastAsia="Times New Roman" w:cstheme="majorHAnsi"/>
                  <w:color w:val="080808"/>
                  <w:rPrChange w:id="5504" w:author="Diaz,Renata M" w:date="2020-06-11T15:21:00Z">
                    <w:rPr>
                      <w:rFonts w:ascii="Times New Roman" w:eastAsia="Times New Roman" w:hAnsi="Times New Roman" w:cs="Times New Roman"/>
                      <w:color w:val="080808"/>
                      <w:sz w:val="20"/>
                      <w:szCs w:val="20"/>
                    </w:rPr>
                  </w:rPrChange>
                </w:rPr>
                <w:delText>0.10456554</w:delText>
              </w:r>
            </w:del>
          </w:p>
        </w:tc>
        <w:tc>
          <w:tcPr>
            <w:tcW w:w="1243" w:type="dxa"/>
            <w:vMerge/>
          </w:tcPr>
          <w:p w14:paraId="0FF59CFB" w14:textId="70329753" w:rsidR="002270DD" w:rsidRPr="00C97458" w:rsidDel="00FC05E3" w:rsidRDefault="002270DD">
            <w:pPr>
              <w:pStyle w:val="Heading5"/>
              <w:rPr>
                <w:del w:id="5505" w:author="Diaz,Renata M" w:date="2020-05-17T12:45:00Z"/>
                <w:rFonts w:eastAsia="Times New Roman" w:cstheme="majorHAnsi"/>
                <w:color w:val="080808"/>
                <w:rPrChange w:id="5506" w:author="Diaz,Renata M" w:date="2020-06-11T15:21:00Z">
                  <w:rPr>
                    <w:del w:id="5507" w:author="Diaz,Renata M" w:date="2020-05-17T12:45:00Z"/>
                    <w:rFonts w:ascii="Times New Roman" w:eastAsia="Times New Roman" w:hAnsi="Times New Roman" w:cs="Times New Roman"/>
                    <w:color w:val="080808"/>
                    <w:sz w:val="20"/>
                    <w:szCs w:val="20"/>
                  </w:rPr>
                </w:rPrChange>
              </w:rPr>
              <w:pPrChange w:id="5508" w:author="Diaz,Renata M" w:date="2020-06-09T15:06:00Z">
                <w:pPr>
                  <w:spacing w:after="0" w:line="240" w:lineRule="auto"/>
                  <w:jc w:val="right"/>
                </w:pPr>
              </w:pPrChange>
            </w:pPr>
          </w:p>
        </w:tc>
      </w:tr>
      <w:tr w:rsidR="002270DD" w:rsidRPr="00C97458" w:rsidDel="00FC05E3" w14:paraId="0D77E65D" w14:textId="744017F9" w:rsidTr="00882DAC">
        <w:trPr>
          <w:tblCellSpacing w:w="0" w:type="dxa"/>
          <w:del w:id="5509" w:author="Diaz,Renata M" w:date="2020-05-17T12:45:00Z"/>
        </w:trPr>
        <w:tc>
          <w:tcPr>
            <w:tcW w:w="2435" w:type="dxa"/>
            <w:noWrap/>
            <w:tcMar>
              <w:top w:w="30" w:type="dxa"/>
              <w:left w:w="90" w:type="dxa"/>
              <w:bottom w:w="30" w:type="dxa"/>
              <w:right w:w="90" w:type="dxa"/>
            </w:tcMar>
            <w:vAlign w:val="center"/>
            <w:hideMark/>
          </w:tcPr>
          <w:p w14:paraId="52EA6D8B" w14:textId="2BDC0069" w:rsidR="002270DD" w:rsidRPr="00C97458" w:rsidDel="00FC05E3" w:rsidRDefault="002270DD">
            <w:pPr>
              <w:pStyle w:val="Heading5"/>
              <w:rPr>
                <w:del w:id="5510" w:author="Diaz,Renata M" w:date="2020-05-17T12:45:00Z"/>
                <w:rFonts w:eastAsia="Times New Roman" w:cstheme="majorHAnsi"/>
                <w:color w:val="080808"/>
                <w:rPrChange w:id="5511" w:author="Diaz,Renata M" w:date="2020-06-11T15:21:00Z">
                  <w:rPr>
                    <w:del w:id="5512" w:author="Diaz,Renata M" w:date="2020-05-17T12:45:00Z"/>
                    <w:rFonts w:ascii="Times New Roman" w:eastAsia="Times New Roman" w:hAnsi="Times New Roman" w:cs="Times New Roman"/>
                    <w:color w:val="080808"/>
                    <w:sz w:val="20"/>
                    <w:szCs w:val="20"/>
                  </w:rPr>
                </w:rPrChange>
              </w:rPr>
              <w:pPrChange w:id="5513" w:author="Diaz,Renata M" w:date="2020-06-09T15:06:00Z">
                <w:pPr>
                  <w:spacing w:after="0" w:line="240" w:lineRule="auto"/>
                  <w:jc w:val="right"/>
                </w:pPr>
              </w:pPrChange>
            </w:pPr>
            <w:del w:id="5514" w:author="Diaz,Renata M" w:date="2020-05-17T12:45:00Z">
              <w:r w:rsidRPr="00C97458" w:rsidDel="00FC05E3">
                <w:rPr>
                  <w:rFonts w:eastAsia="Times New Roman" w:cstheme="majorHAnsi"/>
                  <w:color w:val="080808"/>
                  <w:rPrChange w:id="5515" w:author="Diaz,Renata M" w:date="2020-06-11T15:21: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C97458" w:rsidDel="00FC05E3" w:rsidRDefault="002270DD">
            <w:pPr>
              <w:pStyle w:val="Heading5"/>
              <w:rPr>
                <w:del w:id="5516" w:author="Diaz,Renata M" w:date="2020-05-17T12:45:00Z"/>
                <w:rFonts w:eastAsia="Times New Roman" w:cstheme="majorHAnsi"/>
                <w:color w:val="080808"/>
                <w:rPrChange w:id="5517" w:author="Diaz,Renata M" w:date="2020-06-11T15:21:00Z">
                  <w:rPr>
                    <w:del w:id="5518" w:author="Diaz,Renata M" w:date="2020-05-17T12:45:00Z"/>
                    <w:rFonts w:ascii="Times New Roman" w:eastAsia="Times New Roman" w:hAnsi="Times New Roman" w:cs="Times New Roman"/>
                    <w:color w:val="080808"/>
                    <w:sz w:val="20"/>
                    <w:szCs w:val="20"/>
                  </w:rPr>
                </w:rPrChange>
              </w:rPr>
              <w:pPrChange w:id="5519" w:author="Diaz,Renata M" w:date="2020-06-09T15:06:00Z">
                <w:pPr>
                  <w:spacing w:after="0" w:line="240" w:lineRule="auto"/>
                  <w:jc w:val="right"/>
                </w:pPr>
              </w:pPrChange>
            </w:pPr>
            <w:del w:id="5520" w:author="Diaz,Renata M" w:date="2020-05-17T12:45:00Z">
              <w:r w:rsidRPr="00C97458" w:rsidDel="00FC05E3">
                <w:rPr>
                  <w:rFonts w:eastAsia="Times New Roman" w:cstheme="majorHAnsi"/>
                  <w:color w:val="080808"/>
                  <w:rPrChange w:id="5521" w:author="Diaz,Renata M" w:date="2020-06-11T15:21:00Z">
                    <w:rPr>
                      <w:rFonts w:ascii="Times New Roman" w:eastAsia="Times New Roman" w:hAnsi="Times New Roman" w:cs="Times New Roman"/>
                      <w:color w:val="080808"/>
                      <w:sz w:val="20"/>
                      <w:szCs w:val="20"/>
                    </w:rPr>
                  </w:rPrChange>
                </w:rPr>
                <w:delText>0.09323432</w:delText>
              </w:r>
            </w:del>
          </w:p>
        </w:tc>
        <w:tc>
          <w:tcPr>
            <w:tcW w:w="1720" w:type="dxa"/>
            <w:vMerge/>
          </w:tcPr>
          <w:p w14:paraId="6FCE67DD" w14:textId="609969C8" w:rsidR="002270DD" w:rsidRPr="00C97458" w:rsidDel="00FC05E3" w:rsidRDefault="002270DD">
            <w:pPr>
              <w:pStyle w:val="Heading5"/>
              <w:rPr>
                <w:del w:id="5522" w:author="Diaz,Renata M" w:date="2020-05-17T12:45:00Z"/>
                <w:rFonts w:eastAsia="Times New Roman" w:cstheme="majorHAnsi"/>
                <w:color w:val="080808"/>
                <w:rPrChange w:id="5523" w:author="Diaz,Renata M" w:date="2020-06-11T15:21:00Z">
                  <w:rPr>
                    <w:del w:id="5524" w:author="Diaz,Renata M" w:date="2020-05-17T12:45:00Z"/>
                    <w:rFonts w:ascii="Times New Roman" w:eastAsia="Times New Roman" w:hAnsi="Times New Roman" w:cs="Times New Roman"/>
                    <w:color w:val="080808"/>
                    <w:sz w:val="20"/>
                    <w:szCs w:val="20"/>
                  </w:rPr>
                </w:rPrChange>
              </w:rPr>
              <w:pPrChange w:id="5525"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C97458" w:rsidDel="00FC05E3" w:rsidRDefault="002270DD">
            <w:pPr>
              <w:pStyle w:val="Heading5"/>
              <w:rPr>
                <w:del w:id="5526" w:author="Diaz,Renata M" w:date="2020-05-17T12:45:00Z"/>
                <w:rFonts w:eastAsia="Times New Roman" w:cstheme="majorHAnsi"/>
                <w:color w:val="080808"/>
                <w:rPrChange w:id="5527" w:author="Diaz,Renata M" w:date="2020-06-11T15:21:00Z">
                  <w:rPr>
                    <w:del w:id="5528" w:author="Diaz,Renata M" w:date="2020-05-17T12:45:00Z"/>
                    <w:rFonts w:ascii="Times New Roman" w:eastAsia="Times New Roman" w:hAnsi="Times New Roman" w:cs="Times New Roman"/>
                    <w:color w:val="080808"/>
                    <w:sz w:val="20"/>
                    <w:szCs w:val="20"/>
                  </w:rPr>
                </w:rPrChange>
              </w:rPr>
              <w:pPrChange w:id="5529" w:author="Diaz,Renata M" w:date="2020-06-09T15:06:00Z">
                <w:pPr>
                  <w:spacing w:after="0" w:line="240" w:lineRule="auto"/>
                  <w:jc w:val="right"/>
                </w:pPr>
              </w:pPrChange>
            </w:pPr>
            <w:del w:id="5530" w:author="Diaz,Renata M" w:date="2020-05-17T12:45:00Z">
              <w:r w:rsidRPr="00C97458" w:rsidDel="00FC05E3">
                <w:rPr>
                  <w:rFonts w:eastAsia="Times New Roman" w:cstheme="majorHAnsi"/>
                  <w:color w:val="080808"/>
                  <w:rPrChange w:id="5531" w:author="Diaz,Renata M" w:date="2020-06-11T15:21:00Z">
                    <w:rPr>
                      <w:rFonts w:ascii="Times New Roman" w:eastAsia="Times New Roman" w:hAnsi="Times New Roman" w:cs="Times New Roman"/>
                      <w:color w:val="080808"/>
                      <w:sz w:val="20"/>
                      <w:szCs w:val="20"/>
                    </w:rPr>
                  </w:rPrChange>
                </w:rPr>
                <w:delText>0.14975248</w:delText>
              </w:r>
            </w:del>
          </w:p>
        </w:tc>
        <w:tc>
          <w:tcPr>
            <w:tcW w:w="1243" w:type="dxa"/>
            <w:vMerge/>
          </w:tcPr>
          <w:p w14:paraId="33D236C2" w14:textId="7FB8EBEE" w:rsidR="002270DD" w:rsidRPr="00C97458" w:rsidDel="00FC05E3" w:rsidRDefault="002270DD">
            <w:pPr>
              <w:pStyle w:val="Heading5"/>
              <w:rPr>
                <w:del w:id="5532" w:author="Diaz,Renata M" w:date="2020-05-17T12:45:00Z"/>
                <w:rFonts w:eastAsia="Times New Roman" w:cstheme="majorHAnsi"/>
                <w:color w:val="080808"/>
                <w:rPrChange w:id="5533" w:author="Diaz,Renata M" w:date="2020-06-11T15:21:00Z">
                  <w:rPr>
                    <w:del w:id="5534" w:author="Diaz,Renata M" w:date="2020-05-17T12:45:00Z"/>
                    <w:rFonts w:ascii="Times New Roman" w:eastAsia="Times New Roman" w:hAnsi="Times New Roman" w:cs="Times New Roman"/>
                    <w:color w:val="080808"/>
                    <w:sz w:val="20"/>
                    <w:szCs w:val="20"/>
                  </w:rPr>
                </w:rPrChange>
              </w:rPr>
              <w:pPrChange w:id="5535" w:author="Diaz,Renata M" w:date="2020-06-09T15:06:00Z">
                <w:pPr>
                  <w:spacing w:after="0" w:line="240" w:lineRule="auto"/>
                  <w:jc w:val="right"/>
                </w:pPr>
              </w:pPrChange>
            </w:pPr>
          </w:p>
        </w:tc>
      </w:tr>
      <w:tr w:rsidR="002270DD" w:rsidRPr="00C97458" w:rsidDel="00FC05E3" w14:paraId="54FA83BD" w14:textId="37BAC3D3" w:rsidTr="00882DAC">
        <w:trPr>
          <w:tblCellSpacing w:w="0" w:type="dxa"/>
          <w:del w:id="5536" w:author="Diaz,Renata M" w:date="2020-05-17T12:45:00Z"/>
        </w:trPr>
        <w:tc>
          <w:tcPr>
            <w:tcW w:w="2435" w:type="dxa"/>
            <w:noWrap/>
            <w:tcMar>
              <w:top w:w="30" w:type="dxa"/>
              <w:left w:w="90" w:type="dxa"/>
              <w:bottom w:w="30" w:type="dxa"/>
              <w:right w:w="90" w:type="dxa"/>
            </w:tcMar>
            <w:vAlign w:val="center"/>
            <w:hideMark/>
          </w:tcPr>
          <w:p w14:paraId="4BCD3981" w14:textId="31A36649" w:rsidR="002270DD" w:rsidRPr="00C97458" w:rsidDel="00FC05E3" w:rsidRDefault="002270DD">
            <w:pPr>
              <w:pStyle w:val="Heading5"/>
              <w:rPr>
                <w:del w:id="5537" w:author="Diaz,Renata M" w:date="2020-05-17T12:45:00Z"/>
                <w:rFonts w:eastAsia="Times New Roman" w:cstheme="majorHAnsi"/>
                <w:color w:val="080808"/>
                <w:rPrChange w:id="5538" w:author="Diaz,Renata M" w:date="2020-06-11T15:21:00Z">
                  <w:rPr>
                    <w:del w:id="5539" w:author="Diaz,Renata M" w:date="2020-05-17T12:45:00Z"/>
                    <w:rFonts w:ascii="Times New Roman" w:eastAsia="Times New Roman" w:hAnsi="Times New Roman" w:cs="Times New Roman"/>
                    <w:color w:val="080808"/>
                    <w:sz w:val="20"/>
                    <w:szCs w:val="20"/>
                  </w:rPr>
                </w:rPrChange>
              </w:rPr>
              <w:pPrChange w:id="5540" w:author="Diaz,Renata M" w:date="2020-06-09T15:06:00Z">
                <w:pPr>
                  <w:spacing w:after="0" w:line="240" w:lineRule="auto"/>
                  <w:jc w:val="right"/>
                </w:pPr>
              </w:pPrChange>
            </w:pPr>
            <w:del w:id="5541" w:author="Diaz,Renata M" w:date="2020-05-17T12:45:00Z">
              <w:r w:rsidRPr="00C97458" w:rsidDel="00FC05E3">
                <w:rPr>
                  <w:rFonts w:eastAsia="Times New Roman" w:cstheme="majorHAnsi"/>
                  <w:color w:val="080808"/>
                  <w:rPrChange w:id="5542" w:author="Diaz,Renata M" w:date="2020-06-11T15:21: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C97458" w:rsidDel="00FC05E3" w:rsidRDefault="002270DD">
            <w:pPr>
              <w:pStyle w:val="Heading5"/>
              <w:rPr>
                <w:del w:id="5543" w:author="Diaz,Renata M" w:date="2020-05-17T12:45:00Z"/>
                <w:rFonts w:eastAsia="Times New Roman" w:cstheme="majorHAnsi"/>
                <w:color w:val="080808"/>
                <w:rPrChange w:id="5544" w:author="Diaz,Renata M" w:date="2020-06-11T15:21:00Z">
                  <w:rPr>
                    <w:del w:id="5545" w:author="Diaz,Renata M" w:date="2020-05-17T12:45:00Z"/>
                    <w:rFonts w:ascii="Times New Roman" w:eastAsia="Times New Roman" w:hAnsi="Times New Roman" w:cs="Times New Roman"/>
                    <w:color w:val="080808"/>
                    <w:sz w:val="20"/>
                    <w:szCs w:val="20"/>
                  </w:rPr>
                </w:rPrChange>
              </w:rPr>
              <w:pPrChange w:id="5546" w:author="Diaz,Renata M" w:date="2020-06-09T15:06:00Z">
                <w:pPr>
                  <w:spacing w:after="0" w:line="240" w:lineRule="auto"/>
                  <w:jc w:val="right"/>
                </w:pPr>
              </w:pPrChange>
            </w:pPr>
            <w:del w:id="5547" w:author="Diaz,Renata M" w:date="2020-05-17T12:45:00Z">
              <w:r w:rsidRPr="00C97458" w:rsidDel="00FC05E3">
                <w:rPr>
                  <w:rFonts w:eastAsia="Times New Roman" w:cstheme="majorHAnsi"/>
                  <w:color w:val="080808"/>
                  <w:rPrChange w:id="5548" w:author="Diaz,Renata M" w:date="2020-06-11T15:21:00Z">
                    <w:rPr>
                      <w:rFonts w:ascii="Times New Roman" w:eastAsia="Times New Roman" w:hAnsi="Times New Roman" w:cs="Times New Roman"/>
                      <w:color w:val="080808"/>
                      <w:sz w:val="20"/>
                      <w:szCs w:val="20"/>
                    </w:rPr>
                  </w:rPrChange>
                </w:rPr>
                <w:delText>0.10764174</w:delText>
              </w:r>
            </w:del>
          </w:p>
        </w:tc>
        <w:tc>
          <w:tcPr>
            <w:tcW w:w="1720" w:type="dxa"/>
            <w:vMerge/>
          </w:tcPr>
          <w:p w14:paraId="54F8CE67" w14:textId="5423A975" w:rsidR="002270DD" w:rsidRPr="00C97458" w:rsidDel="00FC05E3" w:rsidRDefault="002270DD">
            <w:pPr>
              <w:pStyle w:val="Heading5"/>
              <w:rPr>
                <w:del w:id="5549" w:author="Diaz,Renata M" w:date="2020-05-17T12:45:00Z"/>
                <w:rFonts w:eastAsia="Times New Roman" w:cstheme="majorHAnsi"/>
                <w:color w:val="080808"/>
                <w:rPrChange w:id="5550" w:author="Diaz,Renata M" w:date="2020-06-11T15:21:00Z">
                  <w:rPr>
                    <w:del w:id="5551" w:author="Diaz,Renata M" w:date="2020-05-17T12:45:00Z"/>
                    <w:rFonts w:ascii="Times New Roman" w:eastAsia="Times New Roman" w:hAnsi="Times New Roman" w:cs="Times New Roman"/>
                    <w:color w:val="080808"/>
                    <w:sz w:val="20"/>
                    <w:szCs w:val="20"/>
                  </w:rPr>
                </w:rPrChange>
              </w:rPr>
              <w:pPrChange w:id="5552"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C97458" w:rsidDel="00FC05E3" w:rsidRDefault="002270DD">
            <w:pPr>
              <w:pStyle w:val="Heading5"/>
              <w:rPr>
                <w:del w:id="5553" w:author="Diaz,Renata M" w:date="2020-05-17T12:45:00Z"/>
                <w:rFonts w:eastAsia="Times New Roman" w:cstheme="majorHAnsi"/>
                <w:color w:val="080808"/>
                <w:rPrChange w:id="5554" w:author="Diaz,Renata M" w:date="2020-06-11T15:21:00Z">
                  <w:rPr>
                    <w:del w:id="5555" w:author="Diaz,Renata M" w:date="2020-05-17T12:45:00Z"/>
                    <w:rFonts w:ascii="Times New Roman" w:eastAsia="Times New Roman" w:hAnsi="Times New Roman" w:cs="Times New Roman"/>
                    <w:color w:val="080808"/>
                    <w:sz w:val="20"/>
                    <w:szCs w:val="20"/>
                  </w:rPr>
                </w:rPrChange>
              </w:rPr>
              <w:pPrChange w:id="5556" w:author="Diaz,Renata M" w:date="2020-06-09T15:06:00Z">
                <w:pPr>
                  <w:spacing w:after="0" w:line="240" w:lineRule="auto"/>
                  <w:jc w:val="right"/>
                </w:pPr>
              </w:pPrChange>
            </w:pPr>
            <w:del w:id="5557" w:author="Diaz,Renata M" w:date="2020-05-17T12:45:00Z">
              <w:r w:rsidRPr="00C97458" w:rsidDel="00FC05E3">
                <w:rPr>
                  <w:rFonts w:eastAsia="Times New Roman" w:cstheme="majorHAnsi"/>
                  <w:color w:val="080808"/>
                  <w:rPrChange w:id="5558" w:author="Diaz,Renata M" w:date="2020-06-11T15:21:00Z">
                    <w:rPr>
                      <w:rFonts w:ascii="Times New Roman" w:eastAsia="Times New Roman" w:hAnsi="Times New Roman" w:cs="Times New Roman"/>
                      <w:color w:val="080808"/>
                      <w:sz w:val="20"/>
                      <w:szCs w:val="20"/>
                    </w:rPr>
                  </w:rPrChange>
                </w:rPr>
                <w:delText>0.16269515</w:delText>
              </w:r>
            </w:del>
          </w:p>
        </w:tc>
        <w:tc>
          <w:tcPr>
            <w:tcW w:w="1243" w:type="dxa"/>
            <w:vMerge/>
          </w:tcPr>
          <w:p w14:paraId="5CA269FA" w14:textId="4315D5E0" w:rsidR="002270DD" w:rsidRPr="00C97458" w:rsidDel="00FC05E3" w:rsidRDefault="002270DD">
            <w:pPr>
              <w:pStyle w:val="Heading5"/>
              <w:rPr>
                <w:del w:id="5559" w:author="Diaz,Renata M" w:date="2020-05-17T12:45:00Z"/>
                <w:rFonts w:eastAsia="Times New Roman" w:cstheme="majorHAnsi"/>
                <w:color w:val="080808"/>
                <w:rPrChange w:id="5560" w:author="Diaz,Renata M" w:date="2020-06-11T15:21:00Z">
                  <w:rPr>
                    <w:del w:id="5561" w:author="Diaz,Renata M" w:date="2020-05-17T12:45:00Z"/>
                    <w:rFonts w:ascii="Times New Roman" w:eastAsia="Times New Roman" w:hAnsi="Times New Roman" w:cs="Times New Roman"/>
                    <w:color w:val="080808"/>
                    <w:sz w:val="20"/>
                    <w:szCs w:val="20"/>
                  </w:rPr>
                </w:rPrChange>
              </w:rPr>
              <w:pPrChange w:id="5562" w:author="Diaz,Renata M" w:date="2020-06-09T15:06:00Z">
                <w:pPr>
                  <w:spacing w:after="0" w:line="240" w:lineRule="auto"/>
                  <w:jc w:val="right"/>
                </w:pPr>
              </w:pPrChange>
            </w:pPr>
          </w:p>
        </w:tc>
      </w:tr>
      <w:tr w:rsidR="002270DD" w:rsidRPr="00C97458" w:rsidDel="00FC05E3" w14:paraId="373BD805" w14:textId="4C083E49" w:rsidTr="00882DAC">
        <w:trPr>
          <w:tblCellSpacing w:w="0" w:type="dxa"/>
          <w:del w:id="5563" w:author="Diaz,Renata M" w:date="2020-05-17T12:45:00Z"/>
        </w:trPr>
        <w:tc>
          <w:tcPr>
            <w:tcW w:w="2435" w:type="dxa"/>
            <w:noWrap/>
            <w:tcMar>
              <w:top w:w="30" w:type="dxa"/>
              <w:left w:w="90" w:type="dxa"/>
              <w:bottom w:w="30" w:type="dxa"/>
              <w:right w:w="90" w:type="dxa"/>
            </w:tcMar>
            <w:vAlign w:val="center"/>
            <w:hideMark/>
          </w:tcPr>
          <w:p w14:paraId="299CD8C8" w14:textId="317E2B4E" w:rsidR="002270DD" w:rsidRPr="00C97458" w:rsidDel="00FC05E3" w:rsidRDefault="002270DD">
            <w:pPr>
              <w:pStyle w:val="Heading5"/>
              <w:rPr>
                <w:del w:id="5564" w:author="Diaz,Renata M" w:date="2020-05-17T12:45:00Z"/>
                <w:rFonts w:eastAsia="Times New Roman" w:cstheme="majorHAnsi"/>
                <w:color w:val="080808"/>
                <w:rPrChange w:id="5565" w:author="Diaz,Renata M" w:date="2020-06-11T15:21:00Z">
                  <w:rPr>
                    <w:del w:id="5566" w:author="Diaz,Renata M" w:date="2020-05-17T12:45:00Z"/>
                    <w:rFonts w:ascii="Times New Roman" w:eastAsia="Times New Roman" w:hAnsi="Times New Roman" w:cs="Times New Roman"/>
                    <w:color w:val="080808"/>
                    <w:sz w:val="20"/>
                    <w:szCs w:val="20"/>
                  </w:rPr>
                </w:rPrChange>
              </w:rPr>
              <w:pPrChange w:id="5567" w:author="Diaz,Renata M" w:date="2020-06-09T15:06:00Z">
                <w:pPr>
                  <w:spacing w:after="0" w:line="240" w:lineRule="auto"/>
                  <w:jc w:val="right"/>
                </w:pPr>
              </w:pPrChange>
            </w:pPr>
            <w:del w:id="5568" w:author="Diaz,Renata M" w:date="2020-05-17T12:45:00Z">
              <w:r w:rsidRPr="00C97458" w:rsidDel="00FC05E3">
                <w:rPr>
                  <w:rFonts w:eastAsia="Times New Roman" w:cstheme="majorHAnsi"/>
                  <w:color w:val="080808"/>
                  <w:rPrChange w:id="5569" w:author="Diaz,Renata M" w:date="2020-06-11T15:21: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C97458" w:rsidDel="00FC05E3" w:rsidRDefault="002270DD">
            <w:pPr>
              <w:pStyle w:val="Heading5"/>
              <w:rPr>
                <w:del w:id="5570" w:author="Diaz,Renata M" w:date="2020-05-17T12:45:00Z"/>
                <w:rFonts w:eastAsia="Times New Roman" w:cstheme="majorHAnsi"/>
                <w:color w:val="080808"/>
                <w:rPrChange w:id="5571" w:author="Diaz,Renata M" w:date="2020-06-11T15:21:00Z">
                  <w:rPr>
                    <w:del w:id="5572" w:author="Diaz,Renata M" w:date="2020-05-17T12:45:00Z"/>
                    <w:rFonts w:ascii="Times New Roman" w:eastAsia="Times New Roman" w:hAnsi="Times New Roman" w:cs="Times New Roman"/>
                    <w:color w:val="080808"/>
                    <w:sz w:val="20"/>
                    <w:szCs w:val="20"/>
                  </w:rPr>
                </w:rPrChange>
              </w:rPr>
              <w:pPrChange w:id="5573" w:author="Diaz,Renata M" w:date="2020-06-09T15:06:00Z">
                <w:pPr>
                  <w:spacing w:after="0" w:line="240" w:lineRule="auto"/>
                  <w:jc w:val="right"/>
                </w:pPr>
              </w:pPrChange>
            </w:pPr>
            <w:del w:id="5574" w:author="Diaz,Renata M" w:date="2020-05-17T12:45:00Z">
              <w:r w:rsidRPr="00C97458" w:rsidDel="00FC05E3">
                <w:rPr>
                  <w:rFonts w:eastAsia="Times New Roman" w:cstheme="majorHAnsi"/>
                  <w:color w:val="080808"/>
                  <w:rPrChange w:id="5575" w:author="Diaz,Renata M" w:date="2020-06-11T15:21:00Z">
                    <w:rPr>
                      <w:rFonts w:ascii="Times New Roman" w:eastAsia="Times New Roman" w:hAnsi="Times New Roman" w:cs="Times New Roman"/>
                      <w:color w:val="080808"/>
                      <w:sz w:val="20"/>
                      <w:szCs w:val="20"/>
                    </w:rPr>
                  </w:rPrChange>
                </w:rPr>
                <w:delText>0.10412413</w:delText>
              </w:r>
            </w:del>
          </w:p>
        </w:tc>
        <w:tc>
          <w:tcPr>
            <w:tcW w:w="1720" w:type="dxa"/>
            <w:vMerge/>
          </w:tcPr>
          <w:p w14:paraId="4396F6A3" w14:textId="3AE82267" w:rsidR="002270DD" w:rsidRPr="00C97458" w:rsidDel="00FC05E3" w:rsidRDefault="002270DD">
            <w:pPr>
              <w:pStyle w:val="Heading5"/>
              <w:rPr>
                <w:del w:id="5576" w:author="Diaz,Renata M" w:date="2020-05-17T12:45:00Z"/>
                <w:rFonts w:eastAsia="Times New Roman" w:cstheme="majorHAnsi"/>
                <w:color w:val="080808"/>
                <w:rPrChange w:id="5577" w:author="Diaz,Renata M" w:date="2020-06-11T15:21:00Z">
                  <w:rPr>
                    <w:del w:id="5578" w:author="Diaz,Renata M" w:date="2020-05-17T12:45:00Z"/>
                    <w:rFonts w:ascii="Times New Roman" w:eastAsia="Times New Roman" w:hAnsi="Times New Roman" w:cs="Times New Roman"/>
                    <w:color w:val="080808"/>
                    <w:sz w:val="20"/>
                    <w:szCs w:val="20"/>
                  </w:rPr>
                </w:rPrChange>
              </w:rPr>
              <w:pPrChange w:id="5579"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C97458" w:rsidDel="00FC05E3" w:rsidRDefault="002270DD">
            <w:pPr>
              <w:pStyle w:val="Heading5"/>
              <w:rPr>
                <w:del w:id="5580" w:author="Diaz,Renata M" w:date="2020-05-17T12:45:00Z"/>
                <w:rFonts w:eastAsia="Times New Roman" w:cstheme="majorHAnsi"/>
                <w:color w:val="080808"/>
                <w:rPrChange w:id="5581" w:author="Diaz,Renata M" w:date="2020-06-11T15:21:00Z">
                  <w:rPr>
                    <w:del w:id="5582" w:author="Diaz,Renata M" w:date="2020-05-17T12:45:00Z"/>
                    <w:rFonts w:ascii="Times New Roman" w:eastAsia="Times New Roman" w:hAnsi="Times New Roman" w:cs="Times New Roman"/>
                    <w:color w:val="080808"/>
                    <w:sz w:val="20"/>
                    <w:szCs w:val="20"/>
                  </w:rPr>
                </w:rPrChange>
              </w:rPr>
              <w:pPrChange w:id="5583" w:author="Diaz,Renata M" w:date="2020-06-09T15:06:00Z">
                <w:pPr>
                  <w:spacing w:after="0" w:line="240" w:lineRule="auto"/>
                  <w:jc w:val="right"/>
                </w:pPr>
              </w:pPrChange>
            </w:pPr>
            <w:del w:id="5584" w:author="Diaz,Renata M" w:date="2020-05-17T12:45:00Z">
              <w:r w:rsidRPr="00C97458" w:rsidDel="00FC05E3">
                <w:rPr>
                  <w:rFonts w:eastAsia="Times New Roman" w:cstheme="majorHAnsi"/>
                  <w:color w:val="080808"/>
                  <w:rPrChange w:id="5585" w:author="Diaz,Renata M" w:date="2020-06-11T15:21:00Z">
                    <w:rPr>
                      <w:rFonts w:ascii="Times New Roman" w:eastAsia="Times New Roman" w:hAnsi="Times New Roman" w:cs="Times New Roman"/>
                      <w:color w:val="080808"/>
                      <w:sz w:val="20"/>
                      <w:szCs w:val="20"/>
                    </w:rPr>
                  </w:rPrChange>
                </w:rPr>
                <w:delText>0.18089016</w:delText>
              </w:r>
            </w:del>
          </w:p>
        </w:tc>
        <w:tc>
          <w:tcPr>
            <w:tcW w:w="1243" w:type="dxa"/>
            <w:vMerge/>
          </w:tcPr>
          <w:p w14:paraId="72337993" w14:textId="164E11A9" w:rsidR="002270DD" w:rsidRPr="00C97458" w:rsidDel="00FC05E3" w:rsidRDefault="002270DD">
            <w:pPr>
              <w:pStyle w:val="Heading5"/>
              <w:rPr>
                <w:del w:id="5586" w:author="Diaz,Renata M" w:date="2020-05-17T12:45:00Z"/>
                <w:rFonts w:eastAsia="Times New Roman" w:cstheme="majorHAnsi"/>
                <w:color w:val="080808"/>
                <w:rPrChange w:id="5587" w:author="Diaz,Renata M" w:date="2020-06-11T15:21:00Z">
                  <w:rPr>
                    <w:del w:id="5588" w:author="Diaz,Renata M" w:date="2020-05-17T12:45:00Z"/>
                    <w:rFonts w:ascii="Times New Roman" w:eastAsia="Times New Roman" w:hAnsi="Times New Roman" w:cs="Times New Roman"/>
                    <w:color w:val="080808"/>
                    <w:sz w:val="20"/>
                    <w:szCs w:val="20"/>
                  </w:rPr>
                </w:rPrChange>
              </w:rPr>
              <w:pPrChange w:id="5589" w:author="Diaz,Renata M" w:date="2020-06-09T15:06:00Z">
                <w:pPr>
                  <w:spacing w:after="0" w:line="240" w:lineRule="auto"/>
                  <w:jc w:val="right"/>
                </w:pPr>
              </w:pPrChange>
            </w:pPr>
          </w:p>
        </w:tc>
      </w:tr>
      <w:tr w:rsidR="002270DD" w:rsidRPr="00C97458" w:rsidDel="00FC05E3" w14:paraId="75A8D12F" w14:textId="3BA8F0F5" w:rsidTr="00882DAC">
        <w:trPr>
          <w:tblCellSpacing w:w="0" w:type="dxa"/>
          <w:del w:id="5590" w:author="Diaz,Renata M" w:date="2020-05-17T12:45:00Z"/>
        </w:trPr>
        <w:tc>
          <w:tcPr>
            <w:tcW w:w="2435" w:type="dxa"/>
            <w:noWrap/>
            <w:tcMar>
              <w:top w:w="30" w:type="dxa"/>
              <w:left w:w="90" w:type="dxa"/>
              <w:bottom w:w="30" w:type="dxa"/>
              <w:right w:w="90" w:type="dxa"/>
            </w:tcMar>
            <w:vAlign w:val="center"/>
            <w:hideMark/>
          </w:tcPr>
          <w:p w14:paraId="0DDAFEC7" w14:textId="052D68C5" w:rsidR="002270DD" w:rsidRPr="00C97458" w:rsidDel="00FC05E3" w:rsidRDefault="002270DD">
            <w:pPr>
              <w:pStyle w:val="Heading5"/>
              <w:rPr>
                <w:del w:id="5591" w:author="Diaz,Renata M" w:date="2020-05-17T12:45:00Z"/>
                <w:rFonts w:eastAsia="Times New Roman" w:cstheme="majorHAnsi"/>
                <w:color w:val="080808"/>
                <w:rPrChange w:id="5592" w:author="Diaz,Renata M" w:date="2020-06-11T15:21:00Z">
                  <w:rPr>
                    <w:del w:id="5593" w:author="Diaz,Renata M" w:date="2020-05-17T12:45:00Z"/>
                    <w:rFonts w:ascii="Times New Roman" w:eastAsia="Times New Roman" w:hAnsi="Times New Roman" w:cs="Times New Roman"/>
                    <w:color w:val="080808"/>
                    <w:sz w:val="20"/>
                    <w:szCs w:val="20"/>
                  </w:rPr>
                </w:rPrChange>
              </w:rPr>
              <w:pPrChange w:id="5594" w:author="Diaz,Renata M" w:date="2020-06-09T15:06:00Z">
                <w:pPr>
                  <w:spacing w:after="0" w:line="240" w:lineRule="auto"/>
                  <w:jc w:val="right"/>
                </w:pPr>
              </w:pPrChange>
            </w:pPr>
            <w:del w:id="5595" w:author="Diaz,Renata M" w:date="2020-05-17T12:45:00Z">
              <w:r w:rsidRPr="00C97458" w:rsidDel="00FC05E3">
                <w:rPr>
                  <w:rFonts w:eastAsia="Times New Roman" w:cstheme="majorHAnsi"/>
                  <w:color w:val="080808"/>
                  <w:rPrChange w:id="5596" w:author="Diaz,Renata M" w:date="2020-06-11T15:21: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C97458" w:rsidDel="00FC05E3" w:rsidRDefault="002270DD">
            <w:pPr>
              <w:pStyle w:val="Heading5"/>
              <w:rPr>
                <w:del w:id="5597" w:author="Diaz,Renata M" w:date="2020-05-17T12:45:00Z"/>
                <w:rFonts w:eastAsia="Times New Roman" w:cstheme="majorHAnsi"/>
                <w:color w:val="080808"/>
                <w:rPrChange w:id="5598" w:author="Diaz,Renata M" w:date="2020-06-11T15:21:00Z">
                  <w:rPr>
                    <w:del w:id="5599" w:author="Diaz,Renata M" w:date="2020-05-17T12:45:00Z"/>
                    <w:rFonts w:ascii="Times New Roman" w:eastAsia="Times New Roman" w:hAnsi="Times New Roman" w:cs="Times New Roman"/>
                    <w:color w:val="080808"/>
                    <w:sz w:val="20"/>
                    <w:szCs w:val="20"/>
                  </w:rPr>
                </w:rPrChange>
              </w:rPr>
              <w:pPrChange w:id="5600" w:author="Diaz,Renata M" w:date="2020-06-09T15:06:00Z">
                <w:pPr>
                  <w:spacing w:after="0" w:line="240" w:lineRule="auto"/>
                  <w:jc w:val="right"/>
                </w:pPr>
              </w:pPrChange>
            </w:pPr>
            <w:del w:id="5601" w:author="Diaz,Renata M" w:date="2020-05-17T12:45:00Z">
              <w:r w:rsidRPr="00C97458" w:rsidDel="00FC05E3">
                <w:rPr>
                  <w:rFonts w:eastAsia="Times New Roman" w:cstheme="majorHAnsi"/>
                  <w:color w:val="080808"/>
                  <w:rPrChange w:id="5602" w:author="Diaz,Renata M" w:date="2020-06-11T15:21:00Z">
                    <w:rPr>
                      <w:rFonts w:ascii="Times New Roman" w:eastAsia="Times New Roman" w:hAnsi="Times New Roman" w:cs="Times New Roman"/>
                      <w:color w:val="080808"/>
                      <w:sz w:val="20"/>
                      <w:szCs w:val="20"/>
                    </w:rPr>
                  </w:rPrChange>
                </w:rPr>
                <w:delText>0.15765766</w:delText>
              </w:r>
            </w:del>
          </w:p>
        </w:tc>
        <w:tc>
          <w:tcPr>
            <w:tcW w:w="1720" w:type="dxa"/>
            <w:vMerge w:val="restart"/>
            <w:vAlign w:val="bottom"/>
          </w:tcPr>
          <w:p w14:paraId="0DC4CD38" w14:textId="3DE49E91" w:rsidR="002270DD" w:rsidRPr="00C97458" w:rsidDel="00FC05E3" w:rsidRDefault="002270DD">
            <w:pPr>
              <w:pStyle w:val="Heading5"/>
              <w:rPr>
                <w:del w:id="5603" w:author="Diaz,Renata M" w:date="2020-05-17T12:45:00Z"/>
                <w:rFonts w:eastAsia="Times New Roman" w:cstheme="majorHAnsi"/>
                <w:color w:val="080808"/>
                <w:rPrChange w:id="5604" w:author="Diaz,Renata M" w:date="2020-06-11T15:21:00Z">
                  <w:rPr>
                    <w:del w:id="5605" w:author="Diaz,Renata M" w:date="2020-05-17T12:45:00Z"/>
                    <w:rFonts w:ascii="Times New Roman" w:eastAsia="Times New Roman" w:hAnsi="Times New Roman" w:cs="Times New Roman"/>
                    <w:color w:val="080808"/>
                    <w:sz w:val="20"/>
                    <w:szCs w:val="20"/>
                  </w:rPr>
                </w:rPrChange>
              </w:rPr>
              <w:pPrChange w:id="5606" w:author="Diaz,Renata M" w:date="2020-06-09T15:06:00Z">
                <w:pPr>
                  <w:spacing w:after="0" w:line="240" w:lineRule="auto"/>
                  <w:jc w:val="right"/>
                </w:pPr>
              </w:pPrChange>
            </w:pPr>
            <w:del w:id="5607" w:author="Diaz,Renata M" w:date="2020-05-17T12:45:00Z">
              <w:r w:rsidRPr="00C97458" w:rsidDel="00FC05E3">
                <w:rPr>
                  <w:rFonts w:eastAsia="Times New Roman" w:cstheme="majorHAnsi"/>
                  <w:color w:val="080808"/>
                  <w:rPrChange w:id="5608" w:author="Diaz,Renata M" w:date="2020-06-11T15:21: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C97458" w:rsidDel="00FC05E3" w:rsidRDefault="002270DD">
            <w:pPr>
              <w:pStyle w:val="Heading5"/>
              <w:rPr>
                <w:del w:id="5609" w:author="Diaz,Renata M" w:date="2020-05-17T12:45:00Z"/>
                <w:rFonts w:eastAsia="Times New Roman" w:cstheme="majorHAnsi"/>
                <w:color w:val="080808"/>
                <w:rPrChange w:id="5610" w:author="Diaz,Renata M" w:date="2020-06-11T15:21:00Z">
                  <w:rPr>
                    <w:del w:id="5611" w:author="Diaz,Renata M" w:date="2020-05-17T12:45:00Z"/>
                    <w:rFonts w:ascii="Times New Roman" w:eastAsia="Times New Roman" w:hAnsi="Times New Roman" w:cs="Times New Roman"/>
                    <w:color w:val="080808"/>
                    <w:sz w:val="20"/>
                    <w:szCs w:val="20"/>
                  </w:rPr>
                </w:rPrChange>
              </w:rPr>
              <w:pPrChange w:id="5612" w:author="Diaz,Renata M" w:date="2020-06-09T15:06:00Z">
                <w:pPr>
                  <w:spacing w:after="0" w:line="240" w:lineRule="auto"/>
                  <w:jc w:val="right"/>
                </w:pPr>
              </w:pPrChange>
            </w:pPr>
            <w:del w:id="5613" w:author="Diaz,Renata M" w:date="2020-05-17T12:45:00Z">
              <w:r w:rsidRPr="00C97458" w:rsidDel="00FC05E3">
                <w:rPr>
                  <w:rFonts w:eastAsia="Times New Roman" w:cstheme="majorHAnsi"/>
                  <w:color w:val="080808"/>
                  <w:rPrChange w:id="5614" w:author="Diaz,Renata M" w:date="2020-06-11T15:21:00Z">
                    <w:rPr>
                      <w:rFonts w:ascii="Times New Roman" w:eastAsia="Times New Roman" w:hAnsi="Times New Roman" w:cs="Times New Roman"/>
                      <w:color w:val="080808"/>
                      <w:sz w:val="20"/>
                      <w:szCs w:val="20"/>
                    </w:rPr>
                  </w:rPrChange>
                </w:rPr>
                <w:delText>0.27027027</w:delText>
              </w:r>
            </w:del>
          </w:p>
        </w:tc>
        <w:tc>
          <w:tcPr>
            <w:tcW w:w="1243" w:type="dxa"/>
            <w:vMerge w:val="restart"/>
            <w:vAlign w:val="bottom"/>
          </w:tcPr>
          <w:p w14:paraId="1BDA55BB" w14:textId="5D73B9BA" w:rsidR="002270DD" w:rsidRPr="00C97458" w:rsidDel="00FC05E3" w:rsidRDefault="002270DD">
            <w:pPr>
              <w:pStyle w:val="Heading5"/>
              <w:rPr>
                <w:del w:id="5615" w:author="Diaz,Renata M" w:date="2020-05-17T12:45:00Z"/>
                <w:rFonts w:eastAsia="Times New Roman" w:cstheme="majorHAnsi"/>
                <w:color w:val="080808"/>
                <w:rPrChange w:id="5616" w:author="Diaz,Renata M" w:date="2020-06-11T15:21:00Z">
                  <w:rPr>
                    <w:del w:id="5617" w:author="Diaz,Renata M" w:date="2020-05-17T12:45:00Z"/>
                    <w:rFonts w:ascii="Times New Roman" w:eastAsia="Times New Roman" w:hAnsi="Times New Roman" w:cs="Times New Roman"/>
                    <w:color w:val="080808"/>
                    <w:sz w:val="20"/>
                    <w:szCs w:val="20"/>
                  </w:rPr>
                </w:rPrChange>
              </w:rPr>
              <w:pPrChange w:id="5618" w:author="Diaz,Renata M" w:date="2020-06-09T15:06:00Z">
                <w:pPr>
                  <w:spacing w:after="0" w:line="240" w:lineRule="auto"/>
                  <w:jc w:val="right"/>
                </w:pPr>
              </w:pPrChange>
            </w:pPr>
            <w:del w:id="5619" w:author="Diaz,Renata M" w:date="2020-05-17T12:45:00Z">
              <w:r w:rsidRPr="00C97458" w:rsidDel="00FC05E3">
                <w:rPr>
                  <w:rFonts w:eastAsia="Times New Roman" w:cstheme="majorHAnsi"/>
                  <w:color w:val="080808"/>
                  <w:rPrChange w:id="5620" w:author="Diaz,Renata M" w:date="2020-06-11T15:21:00Z">
                    <w:rPr>
                      <w:rFonts w:ascii="Times New Roman" w:eastAsia="Times New Roman" w:hAnsi="Times New Roman" w:cs="Times New Roman"/>
                      <w:color w:val="080808"/>
                      <w:sz w:val="20"/>
                      <w:szCs w:val="20"/>
                    </w:rPr>
                  </w:rPrChange>
                </w:rPr>
                <w:delText>0.36</w:delText>
              </w:r>
            </w:del>
          </w:p>
        </w:tc>
      </w:tr>
      <w:tr w:rsidR="002270DD" w:rsidRPr="00C97458" w:rsidDel="00FC05E3" w14:paraId="66679B71" w14:textId="4DB30DAF" w:rsidTr="00882DAC">
        <w:trPr>
          <w:tblCellSpacing w:w="0" w:type="dxa"/>
          <w:del w:id="5621" w:author="Diaz,Renata M" w:date="2020-05-17T12:45:00Z"/>
        </w:trPr>
        <w:tc>
          <w:tcPr>
            <w:tcW w:w="2435" w:type="dxa"/>
            <w:noWrap/>
            <w:tcMar>
              <w:top w:w="30" w:type="dxa"/>
              <w:left w:w="90" w:type="dxa"/>
              <w:bottom w:w="30" w:type="dxa"/>
              <w:right w:w="90" w:type="dxa"/>
            </w:tcMar>
            <w:vAlign w:val="center"/>
            <w:hideMark/>
          </w:tcPr>
          <w:p w14:paraId="686DFA99" w14:textId="782C5298" w:rsidR="002270DD" w:rsidRPr="00C97458" w:rsidDel="00FC05E3" w:rsidRDefault="002270DD">
            <w:pPr>
              <w:pStyle w:val="Heading5"/>
              <w:rPr>
                <w:del w:id="5622" w:author="Diaz,Renata M" w:date="2020-05-17T12:45:00Z"/>
                <w:rFonts w:eastAsia="Times New Roman" w:cstheme="majorHAnsi"/>
                <w:color w:val="080808"/>
                <w:rPrChange w:id="5623" w:author="Diaz,Renata M" w:date="2020-06-11T15:21:00Z">
                  <w:rPr>
                    <w:del w:id="5624" w:author="Diaz,Renata M" w:date="2020-05-17T12:45:00Z"/>
                    <w:rFonts w:ascii="Times New Roman" w:eastAsia="Times New Roman" w:hAnsi="Times New Roman" w:cs="Times New Roman"/>
                    <w:color w:val="080808"/>
                    <w:sz w:val="20"/>
                    <w:szCs w:val="20"/>
                  </w:rPr>
                </w:rPrChange>
              </w:rPr>
              <w:pPrChange w:id="5625" w:author="Diaz,Renata M" w:date="2020-06-09T15:06:00Z">
                <w:pPr>
                  <w:spacing w:after="0" w:line="240" w:lineRule="auto"/>
                  <w:jc w:val="right"/>
                </w:pPr>
              </w:pPrChange>
            </w:pPr>
            <w:del w:id="5626" w:author="Diaz,Renata M" w:date="2020-05-17T12:45:00Z">
              <w:r w:rsidRPr="00C97458" w:rsidDel="00FC05E3">
                <w:rPr>
                  <w:rFonts w:eastAsia="Times New Roman" w:cstheme="majorHAnsi"/>
                  <w:color w:val="080808"/>
                  <w:rPrChange w:id="5627" w:author="Diaz,Renata M" w:date="2020-06-11T15:21: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C97458" w:rsidDel="00FC05E3" w:rsidRDefault="002270DD">
            <w:pPr>
              <w:pStyle w:val="Heading5"/>
              <w:rPr>
                <w:del w:id="5628" w:author="Diaz,Renata M" w:date="2020-05-17T12:45:00Z"/>
                <w:rFonts w:eastAsia="Times New Roman" w:cstheme="majorHAnsi"/>
                <w:color w:val="080808"/>
                <w:rPrChange w:id="5629" w:author="Diaz,Renata M" w:date="2020-06-11T15:21:00Z">
                  <w:rPr>
                    <w:del w:id="5630" w:author="Diaz,Renata M" w:date="2020-05-17T12:45:00Z"/>
                    <w:rFonts w:ascii="Times New Roman" w:eastAsia="Times New Roman" w:hAnsi="Times New Roman" w:cs="Times New Roman"/>
                    <w:color w:val="080808"/>
                    <w:sz w:val="20"/>
                    <w:szCs w:val="20"/>
                  </w:rPr>
                </w:rPrChange>
              </w:rPr>
              <w:pPrChange w:id="5631" w:author="Diaz,Renata M" w:date="2020-06-09T15:06:00Z">
                <w:pPr>
                  <w:spacing w:after="0" w:line="240" w:lineRule="auto"/>
                  <w:jc w:val="right"/>
                </w:pPr>
              </w:pPrChange>
            </w:pPr>
            <w:del w:id="5632" w:author="Diaz,Renata M" w:date="2020-05-17T12:45:00Z">
              <w:r w:rsidRPr="00C97458" w:rsidDel="00FC05E3">
                <w:rPr>
                  <w:rFonts w:eastAsia="Times New Roman" w:cstheme="majorHAnsi"/>
                  <w:color w:val="080808"/>
                  <w:rPrChange w:id="5633" w:author="Diaz,Renata M" w:date="2020-06-11T15:21:00Z">
                    <w:rPr>
                      <w:rFonts w:ascii="Times New Roman" w:eastAsia="Times New Roman" w:hAnsi="Times New Roman" w:cs="Times New Roman"/>
                      <w:color w:val="080808"/>
                      <w:sz w:val="20"/>
                      <w:szCs w:val="20"/>
                    </w:rPr>
                  </w:rPrChange>
                </w:rPr>
                <w:delText>0.22764561</w:delText>
              </w:r>
            </w:del>
          </w:p>
        </w:tc>
        <w:tc>
          <w:tcPr>
            <w:tcW w:w="1720" w:type="dxa"/>
            <w:vMerge/>
          </w:tcPr>
          <w:p w14:paraId="23EF1981" w14:textId="79CE6AC5" w:rsidR="002270DD" w:rsidRPr="00C97458" w:rsidDel="00FC05E3" w:rsidRDefault="002270DD">
            <w:pPr>
              <w:pStyle w:val="Heading5"/>
              <w:rPr>
                <w:del w:id="5634" w:author="Diaz,Renata M" w:date="2020-05-17T12:45:00Z"/>
                <w:rFonts w:eastAsia="Times New Roman" w:cstheme="majorHAnsi"/>
                <w:color w:val="080808"/>
                <w:rPrChange w:id="5635" w:author="Diaz,Renata M" w:date="2020-06-11T15:21:00Z">
                  <w:rPr>
                    <w:del w:id="5636" w:author="Diaz,Renata M" w:date="2020-05-17T12:45:00Z"/>
                    <w:rFonts w:ascii="Times New Roman" w:eastAsia="Times New Roman" w:hAnsi="Times New Roman" w:cs="Times New Roman"/>
                    <w:color w:val="080808"/>
                    <w:sz w:val="20"/>
                    <w:szCs w:val="20"/>
                  </w:rPr>
                </w:rPrChange>
              </w:rPr>
              <w:pPrChange w:id="5637"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C97458" w:rsidDel="00FC05E3" w:rsidRDefault="002270DD">
            <w:pPr>
              <w:pStyle w:val="Heading5"/>
              <w:rPr>
                <w:del w:id="5638" w:author="Diaz,Renata M" w:date="2020-05-17T12:45:00Z"/>
                <w:rFonts w:eastAsia="Times New Roman" w:cstheme="majorHAnsi"/>
                <w:color w:val="080808"/>
                <w:rPrChange w:id="5639" w:author="Diaz,Renata M" w:date="2020-06-11T15:21:00Z">
                  <w:rPr>
                    <w:del w:id="5640" w:author="Diaz,Renata M" w:date="2020-05-17T12:45:00Z"/>
                    <w:rFonts w:ascii="Times New Roman" w:eastAsia="Times New Roman" w:hAnsi="Times New Roman" w:cs="Times New Roman"/>
                    <w:color w:val="080808"/>
                    <w:sz w:val="20"/>
                    <w:szCs w:val="20"/>
                  </w:rPr>
                </w:rPrChange>
              </w:rPr>
              <w:pPrChange w:id="5641" w:author="Diaz,Renata M" w:date="2020-06-09T15:06:00Z">
                <w:pPr>
                  <w:spacing w:after="0" w:line="240" w:lineRule="auto"/>
                  <w:jc w:val="right"/>
                </w:pPr>
              </w:pPrChange>
            </w:pPr>
            <w:del w:id="5642" w:author="Diaz,Renata M" w:date="2020-05-17T12:45:00Z">
              <w:r w:rsidRPr="00C97458" w:rsidDel="00FC05E3">
                <w:rPr>
                  <w:rFonts w:eastAsia="Times New Roman" w:cstheme="majorHAnsi"/>
                  <w:color w:val="080808"/>
                  <w:rPrChange w:id="5643" w:author="Diaz,Renata M" w:date="2020-06-11T15:21:00Z">
                    <w:rPr>
                      <w:rFonts w:ascii="Times New Roman" w:eastAsia="Times New Roman" w:hAnsi="Times New Roman" w:cs="Times New Roman"/>
                      <w:color w:val="080808"/>
                      <w:sz w:val="20"/>
                      <w:szCs w:val="20"/>
                    </w:rPr>
                  </w:rPrChange>
                </w:rPr>
                <w:delText>0.40401969</w:delText>
              </w:r>
            </w:del>
          </w:p>
        </w:tc>
        <w:tc>
          <w:tcPr>
            <w:tcW w:w="1243" w:type="dxa"/>
            <w:vMerge/>
          </w:tcPr>
          <w:p w14:paraId="7FE7502A" w14:textId="5F8D6045" w:rsidR="002270DD" w:rsidRPr="00C97458" w:rsidDel="00FC05E3" w:rsidRDefault="002270DD">
            <w:pPr>
              <w:pStyle w:val="Heading5"/>
              <w:rPr>
                <w:del w:id="5644" w:author="Diaz,Renata M" w:date="2020-05-17T12:45:00Z"/>
                <w:rFonts w:eastAsia="Times New Roman" w:cstheme="majorHAnsi"/>
                <w:color w:val="080808"/>
                <w:rPrChange w:id="5645" w:author="Diaz,Renata M" w:date="2020-06-11T15:21:00Z">
                  <w:rPr>
                    <w:del w:id="5646" w:author="Diaz,Renata M" w:date="2020-05-17T12:45:00Z"/>
                    <w:rFonts w:ascii="Times New Roman" w:eastAsia="Times New Roman" w:hAnsi="Times New Roman" w:cs="Times New Roman"/>
                    <w:color w:val="080808"/>
                    <w:sz w:val="20"/>
                    <w:szCs w:val="20"/>
                  </w:rPr>
                </w:rPrChange>
              </w:rPr>
              <w:pPrChange w:id="5647" w:author="Diaz,Renata M" w:date="2020-06-09T15:06:00Z">
                <w:pPr>
                  <w:spacing w:after="0" w:line="240" w:lineRule="auto"/>
                  <w:jc w:val="right"/>
                </w:pPr>
              </w:pPrChange>
            </w:pPr>
          </w:p>
        </w:tc>
      </w:tr>
      <w:tr w:rsidR="002270DD" w:rsidRPr="00C97458" w:rsidDel="00FC05E3" w14:paraId="1337EC47" w14:textId="733FEC9C" w:rsidTr="00882DAC">
        <w:trPr>
          <w:tblCellSpacing w:w="0" w:type="dxa"/>
          <w:del w:id="5648" w:author="Diaz,Renata M" w:date="2020-05-17T12:45:00Z"/>
        </w:trPr>
        <w:tc>
          <w:tcPr>
            <w:tcW w:w="2435" w:type="dxa"/>
            <w:noWrap/>
            <w:tcMar>
              <w:top w:w="30" w:type="dxa"/>
              <w:left w:w="90" w:type="dxa"/>
              <w:bottom w:w="30" w:type="dxa"/>
              <w:right w:w="90" w:type="dxa"/>
            </w:tcMar>
            <w:vAlign w:val="center"/>
            <w:hideMark/>
          </w:tcPr>
          <w:p w14:paraId="2FC32BAC" w14:textId="2A2C51BC" w:rsidR="002270DD" w:rsidRPr="00C97458" w:rsidDel="00FC05E3" w:rsidRDefault="002270DD">
            <w:pPr>
              <w:pStyle w:val="Heading5"/>
              <w:rPr>
                <w:del w:id="5649" w:author="Diaz,Renata M" w:date="2020-05-17T12:45:00Z"/>
                <w:rFonts w:eastAsia="Times New Roman" w:cstheme="majorHAnsi"/>
                <w:color w:val="080808"/>
                <w:rPrChange w:id="5650" w:author="Diaz,Renata M" w:date="2020-06-11T15:21:00Z">
                  <w:rPr>
                    <w:del w:id="5651" w:author="Diaz,Renata M" w:date="2020-05-17T12:45:00Z"/>
                    <w:rFonts w:ascii="Times New Roman" w:eastAsia="Times New Roman" w:hAnsi="Times New Roman" w:cs="Times New Roman"/>
                    <w:color w:val="080808"/>
                    <w:sz w:val="20"/>
                    <w:szCs w:val="20"/>
                  </w:rPr>
                </w:rPrChange>
              </w:rPr>
              <w:pPrChange w:id="5652" w:author="Diaz,Renata M" w:date="2020-06-09T15:06:00Z">
                <w:pPr>
                  <w:spacing w:after="0" w:line="240" w:lineRule="auto"/>
                  <w:jc w:val="right"/>
                </w:pPr>
              </w:pPrChange>
            </w:pPr>
            <w:del w:id="5653" w:author="Diaz,Renata M" w:date="2020-05-17T12:45:00Z">
              <w:r w:rsidRPr="00C97458" w:rsidDel="00FC05E3">
                <w:rPr>
                  <w:rFonts w:eastAsia="Times New Roman" w:cstheme="majorHAnsi"/>
                  <w:color w:val="080808"/>
                  <w:rPrChange w:id="5654" w:author="Diaz,Renata M" w:date="2020-06-11T15:21: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C97458" w:rsidDel="00FC05E3" w:rsidRDefault="002270DD">
            <w:pPr>
              <w:pStyle w:val="Heading5"/>
              <w:rPr>
                <w:del w:id="5655" w:author="Diaz,Renata M" w:date="2020-05-17T12:45:00Z"/>
                <w:rFonts w:eastAsia="Times New Roman" w:cstheme="majorHAnsi"/>
                <w:color w:val="080808"/>
                <w:rPrChange w:id="5656" w:author="Diaz,Renata M" w:date="2020-06-11T15:21:00Z">
                  <w:rPr>
                    <w:del w:id="5657" w:author="Diaz,Renata M" w:date="2020-05-17T12:45:00Z"/>
                    <w:rFonts w:ascii="Times New Roman" w:eastAsia="Times New Roman" w:hAnsi="Times New Roman" w:cs="Times New Roman"/>
                    <w:color w:val="080808"/>
                    <w:sz w:val="20"/>
                    <w:szCs w:val="20"/>
                  </w:rPr>
                </w:rPrChange>
              </w:rPr>
              <w:pPrChange w:id="5658" w:author="Diaz,Renata M" w:date="2020-06-09T15:06:00Z">
                <w:pPr>
                  <w:spacing w:after="0" w:line="240" w:lineRule="auto"/>
                  <w:jc w:val="right"/>
                </w:pPr>
              </w:pPrChange>
            </w:pPr>
            <w:del w:id="5659" w:author="Diaz,Renata M" w:date="2020-05-17T12:45:00Z">
              <w:r w:rsidRPr="00C97458" w:rsidDel="00FC05E3">
                <w:rPr>
                  <w:rFonts w:eastAsia="Times New Roman" w:cstheme="majorHAnsi"/>
                  <w:color w:val="080808"/>
                  <w:rPrChange w:id="5660" w:author="Diaz,Renata M" w:date="2020-06-11T15:21:00Z">
                    <w:rPr>
                      <w:rFonts w:ascii="Times New Roman" w:eastAsia="Times New Roman" w:hAnsi="Times New Roman" w:cs="Times New Roman"/>
                      <w:color w:val="080808"/>
                      <w:sz w:val="20"/>
                      <w:szCs w:val="20"/>
                    </w:rPr>
                  </w:rPrChange>
                </w:rPr>
                <w:delText>0.19491178</w:delText>
              </w:r>
            </w:del>
          </w:p>
        </w:tc>
        <w:tc>
          <w:tcPr>
            <w:tcW w:w="1720" w:type="dxa"/>
            <w:vMerge/>
          </w:tcPr>
          <w:p w14:paraId="1A41C299" w14:textId="090FBED0" w:rsidR="002270DD" w:rsidRPr="00C97458" w:rsidDel="00FC05E3" w:rsidRDefault="002270DD">
            <w:pPr>
              <w:pStyle w:val="Heading5"/>
              <w:rPr>
                <w:del w:id="5661" w:author="Diaz,Renata M" w:date="2020-05-17T12:45:00Z"/>
                <w:rFonts w:eastAsia="Times New Roman" w:cstheme="majorHAnsi"/>
                <w:color w:val="080808"/>
                <w:rPrChange w:id="5662" w:author="Diaz,Renata M" w:date="2020-06-11T15:21:00Z">
                  <w:rPr>
                    <w:del w:id="5663" w:author="Diaz,Renata M" w:date="2020-05-17T12:45:00Z"/>
                    <w:rFonts w:ascii="Times New Roman" w:eastAsia="Times New Roman" w:hAnsi="Times New Roman" w:cs="Times New Roman"/>
                    <w:color w:val="080808"/>
                    <w:sz w:val="20"/>
                    <w:szCs w:val="20"/>
                  </w:rPr>
                </w:rPrChange>
              </w:rPr>
              <w:pPrChange w:id="566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C97458" w:rsidDel="00FC05E3" w:rsidRDefault="002270DD">
            <w:pPr>
              <w:pStyle w:val="Heading5"/>
              <w:rPr>
                <w:del w:id="5665" w:author="Diaz,Renata M" w:date="2020-05-17T12:45:00Z"/>
                <w:rFonts w:eastAsia="Times New Roman" w:cstheme="majorHAnsi"/>
                <w:color w:val="080808"/>
                <w:rPrChange w:id="5666" w:author="Diaz,Renata M" w:date="2020-06-11T15:21:00Z">
                  <w:rPr>
                    <w:del w:id="5667" w:author="Diaz,Renata M" w:date="2020-05-17T12:45:00Z"/>
                    <w:rFonts w:ascii="Times New Roman" w:eastAsia="Times New Roman" w:hAnsi="Times New Roman" w:cs="Times New Roman"/>
                    <w:color w:val="080808"/>
                    <w:sz w:val="20"/>
                    <w:szCs w:val="20"/>
                  </w:rPr>
                </w:rPrChange>
              </w:rPr>
              <w:pPrChange w:id="5668" w:author="Diaz,Renata M" w:date="2020-06-09T15:06:00Z">
                <w:pPr>
                  <w:spacing w:after="0" w:line="240" w:lineRule="auto"/>
                  <w:jc w:val="right"/>
                </w:pPr>
              </w:pPrChange>
            </w:pPr>
            <w:del w:id="5669" w:author="Diaz,Renata M" w:date="2020-05-17T12:45:00Z">
              <w:r w:rsidRPr="00C97458" w:rsidDel="00FC05E3">
                <w:rPr>
                  <w:rFonts w:eastAsia="Times New Roman" w:cstheme="majorHAnsi"/>
                  <w:color w:val="080808"/>
                  <w:rPrChange w:id="5670" w:author="Diaz,Renata M" w:date="2020-06-11T15:21:00Z">
                    <w:rPr>
                      <w:rFonts w:ascii="Times New Roman" w:eastAsia="Times New Roman" w:hAnsi="Times New Roman" w:cs="Times New Roman"/>
                      <w:color w:val="080808"/>
                      <w:sz w:val="20"/>
                      <w:szCs w:val="20"/>
                    </w:rPr>
                  </w:rPrChange>
                </w:rPr>
                <w:delText>0.40664752</w:delText>
              </w:r>
            </w:del>
          </w:p>
        </w:tc>
        <w:tc>
          <w:tcPr>
            <w:tcW w:w="1243" w:type="dxa"/>
            <w:vMerge/>
          </w:tcPr>
          <w:p w14:paraId="30E23056" w14:textId="2B0ED64C" w:rsidR="002270DD" w:rsidRPr="00C97458" w:rsidDel="00FC05E3" w:rsidRDefault="002270DD">
            <w:pPr>
              <w:pStyle w:val="Heading5"/>
              <w:rPr>
                <w:del w:id="5671" w:author="Diaz,Renata M" w:date="2020-05-17T12:45:00Z"/>
                <w:rFonts w:eastAsia="Times New Roman" w:cstheme="majorHAnsi"/>
                <w:color w:val="080808"/>
                <w:rPrChange w:id="5672" w:author="Diaz,Renata M" w:date="2020-06-11T15:21:00Z">
                  <w:rPr>
                    <w:del w:id="5673" w:author="Diaz,Renata M" w:date="2020-05-17T12:45:00Z"/>
                    <w:rFonts w:ascii="Times New Roman" w:eastAsia="Times New Roman" w:hAnsi="Times New Roman" w:cs="Times New Roman"/>
                    <w:color w:val="080808"/>
                    <w:sz w:val="20"/>
                    <w:szCs w:val="20"/>
                  </w:rPr>
                </w:rPrChange>
              </w:rPr>
              <w:pPrChange w:id="5674" w:author="Diaz,Renata M" w:date="2020-06-09T15:06:00Z">
                <w:pPr>
                  <w:spacing w:after="0" w:line="240" w:lineRule="auto"/>
                  <w:jc w:val="right"/>
                </w:pPr>
              </w:pPrChange>
            </w:pPr>
          </w:p>
        </w:tc>
      </w:tr>
    </w:tbl>
    <w:p w14:paraId="66DF234C" w14:textId="79244652" w:rsidR="00227AB3" w:rsidRPr="00C97458" w:rsidRDefault="009A2F12" w:rsidP="003B65A3">
      <w:pPr>
        <w:pStyle w:val="Heading5"/>
        <w:rPr>
          <w:ins w:id="5675" w:author="Diaz,Renata M" w:date="2020-06-09T15:15:00Z"/>
          <w:rFonts w:cstheme="majorHAnsi"/>
          <w:rPrChange w:id="5676" w:author="Diaz,Renata M" w:date="2020-06-11T15:21:00Z">
            <w:rPr>
              <w:ins w:id="5677" w:author="Diaz,Renata M" w:date="2020-06-09T15:15:00Z"/>
              <w:rFonts w:cstheme="majorHAnsi"/>
              <w:sz w:val="24"/>
              <w:szCs w:val="24"/>
            </w:rPr>
          </w:rPrChange>
        </w:rPr>
      </w:pPr>
      <w:ins w:id="5678" w:author="Diaz,Renata M" w:date="2020-06-09T15:18:00Z">
        <w:r w:rsidRPr="004C34D7">
          <w:rPr>
            <w:rFonts w:cstheme="majorHAnsi"/>
            <w:noProof/>
          </w:rPr>
          <w:drawing>
            <wp:inline distT="0" distB="0" distL="0" distR="0" wp14:anchorId="7FAAA063" wp14:editId="4FD7E5AF">
              <wp:extent cx="5000000" cy="30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000" cy="3085714"/>
                      </a:xfrm>
                      <a:prstGeom prst="rect">
                        <a:avLst/>
                      </a:prstGeom>
                    </pic:spPr>
                  </pic:pic>
                </a:graphicData>
              </a:graphic>
            </wp:inline>
          </w:drawing>
        </w:r>
      </w:ins>
    </w:p>
    <w:p w14:paraId="140046A6" w14:textId="77777777" w:rsidR="00B42787" w:rsidRPr="00C97458" w:rsidRDefault="00B42787" w:rsidP="00B42787">
      <w:pPr>
        <w:rPr>
          <w:ins w:id="5679" w:author="Diaz,Renata M" w:date="2020-06-09T15:16:00Z"/>
          <w:rFonts w:asciiTheme="majorHAnsi" w:hAnsiTheme="majorHAnsi" w:cstheme="majorHAnsi"/>
          <w:rPrChange w:id="5680" w:author="Diaz,Renata M" w:date="2020-06-11T15:21:00Z">
            <w:rPr>
              <w:ins w:id="5681" w:author="Diaz,Renata M" w:date="2020-06-09T15:16:00Z"/>
            </w:rPr>
          </w:rPrChange>
        </w:rPr>
      </w:pPr>
    </w:p>
    <w:p w14:paraId="3EC57D4E" w14:textId="510CDF98" w:rsidR="00B42787" w:rsidRPr="009D2BC5" w:rsidRDefault="00B42787">
      <w:pPr>
        <w:pStyle w:val="Heading5"/>
        <w:rPr>
          <w:ins w:id="5682" w:author="Diaz,Renata M" w:date="2020-06-09T15:15:00Z"/>
          <w:rFonts w:cstheme="majorHAnsi"/>
        </w:rPr>
        <w:pPrChange w:id="5683" w:author="Diaz,Renata M" w:date="2020-06-09T15:16:00Z">
          <w:pPr/>
        </w:pPrChange>
      </w:pPr>
      <w:bookmarkStart w:id="5684" w:name="_Figure_2:_95%"/>
      <w:bookmarkEnd w:id="5684"/>
      <w:commentRangeStart w:id="5685"/>
      <w:r w:rsidRPr="002D6DA5">
        <w:rPr>
          <w:rFonts w:cstheme="majorHAnsi"/>
          <w:noProof/>
        </w:rPr>
        <mc:AlternateContent>
          <mc:Choice Requires="wpg">
            <w:drawing>
              <wp:anchor distT="0" distB="0" distL="114300" distR="114300" simplePos="0" relativeHeight="251663360" behindDoc="0" locked="0" layoutInCell="1" allowOverlap="1" wp14:anchorId="05B18CD3" wp14:editId="6BA52386">
                <wp:simplePos x="0" y="0"/>
                <wp:positionH relativeFrom="column">
                  <wp:posOffset>0</wp:posOffset>
                </wp:positionH>
                <wp:positionV relativeFrom="paragraph">
                  <wp:posOffset>289243</wp:posOffset>
                </wp:positionV>
                <wp:extent cx="2579775" cy="239932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579775" cy="2399325"/>
                          <a:chOff x="0" y="0"/>
                          <a:chExt cx="2579775" cy="2399325"/>
                        </a:xfrm>
                      </wpg:grpSpPr>
                      <wps:wsp>
                        <wps:cNvPr id="196" name="Google Shape;196;p35"/>
                        <wps:cNvSpPr txBox="1"/>
                        <wps:spPr>
                          <a:xfrm>
                            <a:off x="242888" y="1628775"/>
                            <a:ext cx="2322600" cy="370500"/>
                          </a:xfrm>
                          <a:prstGeom prst="rect">
                            <a:avLst/>
                          </a:prstGeom>
                          <a:noFill/>
                          <a:ln>
                            <a:noFill/>
                          </a:ln>
                        </wps:spPr>
                        <wps:txbx>
                          <w:txbxContent>
                            <w:p w14:paraId="282178BD" w14:textId="77777777" w:rsidR="009D2BC5" w:rsidRDefault="009D2BC5" w:rsidP="00B42787">
                              <w:pPr>
                                <w:rPr>
                                  <w:sz w:val="24"/>
                                  <w:szCs w:val="24"/>
                                </w:rPr>
                              </w:pPr>
                              <w:r>
                                <w:rPr>
                                  <w:rFonts w:ascii="Roboto" w:eastAsia="Roboto" w:hAnsi="Roboto" w:cs="Roboto"/>
                                  <w:color w:val="000000" w:themeColor="text1"/>
                                  <w:kern w:val="24"/>
                                  <w:sz w:val="20"/>
                                  <w:szCs w:val="20"/>
                                </w:rPr>
                                <w:t>Range of values for</w:t>
                              </w:r>
                              <w:del w:id="5686"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9D2BC5" w:rsidRDefault="009D2BC5" w:rsidP="00B42787">
                              <w:r>
                                <w:rPr>
                                  <w:rFonts w:ascii="Roboto" w:eastAsia="Roboto" w:hAnsi="Roboto" w:cs="Roboto"/>
                                  <w:color w:val="000000" w:themeColor="text1"/>
                                  <w:kern w:val="24"/>
                                </w:rPr>
                                <w:t xml:space="preserve">                        ÷</w:t>
                              </w:r>
                            </w:p>
                          </w:txbxContent>
                        </wps:txbx>
                        <wps:bodyPr spcFirstLastPara="1" wrap="square" lIns="91425" tIns="91425" rIns="91425" bIns="91425" anchor="t" anchorCtr="0">
                          <a:noAutofit/>
                        </wps:bodyPr>
                      </wps:wsp>
                      <pic:pic xmlns:pic="http://schemas.openxmlformats.org/drawingml/2006/picture">
                        <pic:nvPicPr>
                          <pic:cNvPr id="198" name="Google Shape;198;p35"/>
                          <pic:cNvPicPr/>
                        </pic:nvPicPr>
                        <pic:blipFill>
                          <a:blip r:embed="rId31">
                            <a:alphaModFix/>
                          </a:blip>
                          <a:stretch>
                            <a:fillRect/>
                          </a:stretch>
                        </pic:blipFill>
                        <pic:spPr>
                          <a:xfrm>
                            <a:off x="0" y="0"/>
                            <a:ext cx="2322195" cy="1658620"/>
                          </a:xfrm>
                          <a:prstGeom prst="rect">
                            <a:avLst/>
                          </a:prstGeom>
                          <a:noFill/>
                          <a:ln>
                            <a:noFill/>
                          </a:ln>
                        </pic:spPr>
                      </pic:pic>
                      <wps:wsp>
                        <wps:cNvPr id="199" name="Google Shape;199;p35"/>
                        <wps:cNvSpPr/>
                        <wps:spPr>
                          <a:xfrm rot="5400000">
                            <a:off x="1144588" y="744537"/>
                            <a:ext cx="49200" cy="18471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0" name="Google Shape;200;p35"/>
                        <wps:cNvSpPr/>
                        <wps:spPr>
                          <a:xfrm rot="5400000">
                            <a:off x="1253649" y="1010761"/>
                            <a:ext cx="59700" cy="20649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1" name="Google Shape;201;p35"/>
                        <wps:cNvSpPr txBox="1"/>
                        <wps:spPr>
                          <a:xfrm>
                            <a:off x="257175" y="2028825"/>
                            <a:ext cx="2322600" cy="370500"/>
                          </a:xfrm>
                          <a:prstGeom prst="rect">
                            <a:avLst/>
                          </a:prstGeom>
                          <a:noFill/>
                          <a:ln>
                            <a:noFill/>
                          </a:ln>
                        </wps:spPr>
                        <wps:txbx>
                          <w:txbxContent>
                            <w:p w14:paraId="7F56F4CB" w14:textId="77777777" w:rsidR="009D2BC5" w:rsidRDefault="009D2BC5" w:rsidP="00B42787">
                              <w:pPr>
                                <w:rPr>
                                  <w:sz w:val="24"/>
                                  <w:szCs w:val="24"/>
                                </w:rPr>
                              </w:pPr>
                              <w:r>
                                <w:rPr>
                                  <w:rFonts w:ascii="Roboto" w:eastAsia="Roboto" w:hAnsi="Roboto" w:cs="Roboto"/>
                                  <w:color w:val="000000" w:themeColor="text1"/>
                                  <w:kern w:val="24"/>
                                  <w:sz w:val="20"/>
                                  <w:szCs w:val="20"/>
                                </w:rPr>
                                <w:t>Full range of values</w:t>
                              </w:r>
                            </w:p>
                          </w:txbxContent>
                        </wps:txbx>
                        <wps:bodyPr spcFirstLastPara="1" wrap="square" lIns="91425" tIns="91425" rIns="91425" bIns="91425" anchor="t" anchorCtr="0">
                          <a:noAutofit/>
                        </wps:bodyPr>
                      </wps:wsp>
                    </wpg:wgp>
                  </a:graphicData>
                </a:graphic>
              </wp:anchor>
            </w:drawing>
          </mc:Choice>
          <mc:Fallback>
            <w:pict>
              <v:group w14:anchorId="05B18CD3" id="Group 30" o:spid="_x0000_s1026" style="position:absolute;margin-left:0;margin-top:22.8pt;width:203.15pt;height:188.9pt;z-index:251663360" coordsize="25797,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">
                <v:shapetype id="_x0000_t202" coordsize="21600,21600" o:spt="202" path="m,l,21600r21600,l21600,xe">
                  <v:stroke joinstyle="miter"/>
                  <v:path gradientshapeok="t" o:connecttype="rect"/>
                </v:shapetype>
                <v:shape id="Google Shape;196;p35" o:spid="_x0000_s1027" type="#_x0000_t202" style="position:absolute;left:2428;top:16287;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282178BD" w14:textId="77777777" w:rsidR="009D2BC5" w:rsidRDefault="009D2BC5" w:rsidP="00B42787">
                        <w:pPr>
                          <w:rPr>
                            <w:sz w:val="24"/>
                            <w:szCs w:val="24"/>
                          </w:rPr>
                        </w:pPr>
                        <w:r>
                          <w:rPr>
                            <w:rFonts w:ascii="Roboto" w:eastAsia="Roboto" w:hAnsi="Roboto" w:cs="Roboto"/>
                            <w:color w:val="000000" w:themeColor="text1"/>
                            <w:kern w:val="24"/>
                            <w:sz w:val="20"/>
                            <w:szCs w:val="20"/>
                          </w:rPr>
                          <w:t>Range of values for</w:t>
                        </w:r>
                        <w:del w:id="5687"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9D2BC5" w:rsidRDefault="009D2BC5" w:rsidP="00B42787">
                        <w:r>
                          <w:rPr>
                            <w:rFonts w:ascii="Roboto" w:eastAsia="Roboto" w:hAnsi="Roboto" w:cs="Roboto"/>
                            <w:color w:val="000000" w:themeColor="text1"/>
                            <w:kern w:val="24"/>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98;p35" o:spid="_x0000_s1028" type="#_x0000_t75" style="position:absolute;width:23221;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">
                  <v:imagedata r:id="rId32"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Google Shape;199;p35" o:spid="_x0000_s1029" type="#_x0000_t86" style="position:absolute;left:11446;top:7444;width:492;height:18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" adj="48" strokecolor="#44546a [3202]">
                  <v:stroke startarrowwidth="narrow" startarrowlength="short" endarrowwidth="narrow" endarrowlength="short"/>
                  <v:textbox inset="2.53958mm,2.53958mm,2.53958mm,2.53958mm"/>
                </v:shape>
                <v:shape id="Google Shape;200;p35" o:spid="_x0000_s1030" type="#_x0000_t86" style="position:absolute;left:12536;top:10107;width:597;height:206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" adj="52" strokecolor="#44546a [3202]">
                  <v:stroke startarrowwidth="narrow" startarrowlength="short" endarrowwidth="narrow" endarrowlength="short"/>
                  <v:textbox inset="2.53958mm,2.53958mm,2.53958mm,2.53958mm"/>
                </v:shape>
                <v:shape id="Google Shape;201;p35" o:spid="_x0000_s1031" type="#_x0000_t202" style="position:absolute;left:2571;top:20288;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" filled="f" stroked="f">
                  <v:textbox inset="2.53958mm,2.53958mm,2.53958mm,2.53958mm">
                    <w:txbxContent>
                      <w:p w14:paraId="7F56F4CB" w14:textId="77777777" w:rsidR="009D2BC5" w:rsidRDefault="009D2BC5" w:rsidP="00B42787">
                        <w:pPr>
                          <w:rPr>
                            <w:sz w:val="24"/>
                            <w:szCs w:val="24"/>
                          </w:rPr>
                        </w:pPr>
                        <w:r>
                          <w:rPr>
                            <w:rFonts w:ascii="Roboto" w:eastAsia="Roboto" w:hAnsi="Roboto" w:cs="Roboto"/>
                            <w:color w:val="000000" w:themeColor="text1"/>
                            <w:kern w:val="24"/>
                            <w:sz w:val="20"/>
                            <w:szCs w:val="20"/>
                          </w:rPr>
                          <w:t>Full range of values</w:t>
                        </w:r>
                      </w:p>
                    </w:txbxContent>
                  </v:textbox>
                </v:shape>
                <w10:wrap type="topAndBottom"/>
              </v:group>
            </w:pict>
          </mc:Fallback>
        </mc:AlternateContent>
      </w:r>
      <w:commentRangeEnd w:id="5685"/>
      <w:r w:rsidR="002D6DA5">
        <w:rPr>
          <w:rStyle w:val="CommentReference"/>
          <w:rFonts w:asciiTheme="minorHAnsi" w:eastAsiaTheme="minorHAnsi" w:hAnsiTheme="minorHAnsi" w:cstheme="minorBidi"/>
          <w:color w:val="auto"/>
        </w:rPr>
        <w:commentReference w:id="5685"/>
      </w:r>
      <w:ins w:id="5688" w:author="Diaz,Renata M" w:date="2020-06-09T15:16:00Z">
        <w:r w:rsidRPr="004C34D7">
          <w:rPr>
            <w:rFonts w:cstheme="majorHAnsi"/>
          </w:rPr>
          <w:t>Figure 2: 95% ratio schematic</w:t>
        </w:r>
      </w:ins>
    </w:p>
    <w:p w14:paraId="172B1A85" w14:textId="22804E58" w:rsidR="00665454" w:rsidRPr="00C97458" w:rsidRDefault="00665454" w:rsidP="00B42787">
      <w:pPr>
        <w:rPr>
          <w:ins w:id="5689" w:author="Diaz,Renata M" w:date="2020-06-09T15:20:00Z"/>
          <w:rFonts w:asciiTheme="majorHAnsi" w:hAnsiTheme="majorHAnsi" w:cstheme="majorHAnsi"/>
          <w:rPrChange w:id="5690" w:author="Diaz,Renata M" w:date="2020-06-11T15:21:00Z">
            <w:rPr>
              <w:ins w:id="5691" w:author="Diaz,Renata M" w:date="2020-06-09T15:20:00Z"/>
            </w:rPr>
          </w:rPrChange>
        </w:rPr>
      </w:pPr>
    </w:p>
    <w:p w14:paraId="2F4A424A" w14:textId="5B2F4EAF" w:rsidR="000A1AD4" w:rsidRPr="00C97458" w:rsidRDefault="000A1AD4">
      <w:pPr>
        <w:pStyle w:val="Heading5"/>
        <w:rPr>
          <w:ins w:id="5692" w:author="Diaz,Renata M" w:date="2020-06-09T15:20:00Z"/>
          <w:rFonts w:cstheme="majorHAnsi"/>
          <w:rPrChange w:id="5693" w:author="Diaz,Renata M" w:date="2020-06-11T15:21:00Z">
            <w:rPr>
              <w:ins w:id="5694" w:author="Diaz,Renata M" w:date="2020-06-09T15:20:00Z"/>
            </w:rPr>
          </w:rPrChange>
        </w:rPr>
        <w:pPrChange w:id="5695" w:author="Diaz,Renata M" w:date="2020-06-09T15:20:00Z">
          <w:pPr/>
        </w:pPrChange>
      </w:pPr>
      <w:bookmarkStart w:id="5696" w:name="_Figure_3:_Skewness_1"/>
      <w:bookmarkEnd w:id="5696"/>
      <w:ins w:id="5697" w:author="Diaz,Renata M" w:date="2020-06-09T15:20:00Z">
        <w:r w:rsidRPr="004C34D7">
          <w:rPr>
            <w:rFonts w:cstheme="majorHAnsi"/>
          </w:rPr>
          <w:lastRenderedPageBreak/>
          <w:t>Figure 3: Skewnes</w:t>
        </w:r>
      </w:ins>
      <w:ins w:id="5698" w:author="Diaz,Renata M" w:date="2020-06-09T15:21:00Z">
        <w:r w:rsidRPr="009D2BC5">
          <w:rPr>
            <w:rFonts w:cstheme="majorHAnsi"/>
          </w:rPr>
          <w:t>s percentile results</w:t>
        </w:r>
      </w:ins>
    </w:p>
    <w:p w14:paraId="01C3CE9D" w14:textId="5B19A705" w:rsidR="000A1AD4" w:rsidRPr="00C97458" w:rsidRDefault="000A1AD4" w:rsidP="00B42787">
      <w:pPr>
        <w:rPr>
          <w:ins w:id="5699" w:author="Diaz,Renata M" w:date="2020-06-09T15:21:00Z"/>
          <w:rFonts w:asciiTheme="majorHAnsi" w:hAnsiTheme="majorHAnsi" w:cstheme="majorHAnsi"/>
          <w:rPrChange w:id="5700" w:author="Diaz,Renata M" w:date="2020-06-11T15:21:00Z">
            <w:rPr>
              <w:ins w:id="5701" w:author="Diaz,Renata M" w:date="2020-06-09T15:21:00Z"/>
            </w:rPr>
          </w:rPrChange>
        </w:rPr>
      </w:pPr>
      <w:ins w:id="5702" w:author="Diaz,Renata M" w:date="2020-06-09T15:20:00Z">
        <w:r w:rsidRPr="00C97458">
          <w:rPr>
            <w:rFonts w:asciiTheme="majorHAnsi" w:hAnsiTheme="majorHAnsi" w:cstheme="majorHAnsi"/>
            <w:noProof/>
            <w:rPrChange w:id="5703" w:author="Diaz,Renata M" w:date="2020-06-11T15:21:00Z">
              <w:rPr>
                <w:noProof/>
              </w:rPr>
            </w:rPrChange>
          </w:rPr>
          <w:drawing>
            <wp:inline distT="0" distB="0" distL="0" distR="0" wp14:anchorId="3CC80055" wp14:editId="5FC1A268">
              <wp:extent cx="5000000" cy="3085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00" cy="3085714"/>
                      </a:xfrm>
                      <a:prstGeom prst="rect">
                        <a:avLst/>
                      </a:prstGeom>
                    </pic:spPr>
                  </pic:pic>
                </a:graphicData>
              </a:graphic>
            </wp:inline>
          </w:drawing>
        </w:r>
      </w:ins>
    </w:p>
    <w:p w14:paraId="02294F99" w14:textId="6166A797" w:rsidR="00921F95" w:rsidRPr="00C97458" w:rsidRDefault="002730AA" w:rsidP="00B42787">
      <w:pPr>
        <w:rPr>
          <w:ins w:id="5704" w:author="Diaz,Renata M" w:date="2020-06-09T15:21:00Z"/>
          <w:rFonts w:asciiTheme="majorHAnsi" w:hAnsiTheme="majorHAnsi" w:cstheme="majorHAnsi"/>
          <w:rPrChange w:id="5705" w:author="Diaz,Renata M" w:date="2020-06-11T15:21:00Z">
            <w:rPr>
              <w:ins w:id="5706" w:author="Diaz,Renata M" w:date="2020-06-09T15:21:00Z"/>
            </w:rPr>
          </w:rPrChange>
        </w:rPr>
      </w:pPr>
      <w:ins w:id="5707" w:author="Diaz,Renata M" w:date="2020-06-09T15:21:00Z">
        <w:r w:rsidRPr="00C97458">
          <w:rPr>
            <w:rFonts w:asciiTheme="majorHAnsi" w:hAnsiTheme="majorHAnsi" w:cstheme="majorHAnsi"/>
            <w:rPrChange w:id="5708" w:author="Diaz,Renata M" w:date="2020-06-11T15:21:00Z">
              <w:rPr/>
            </w:rPrChange>
          </w:rPr>
          <w:t>Dotted line is 95.</w:t>
        </w:r>
      </w:ins>
    </w:p>
    <w:p w14:paraId="008B8521" w14:textId="6FBC7719" w:rsidR="002730AA" w:rsidRPr="00C97458" w:rsidRDefault="002730AA" w:rsidP="00B42787">
      <w:pPr>
        <w:rPr>
          <w:ins w:id="5709" w:author="Diaz,Renata M" w:date="2020-06-09T15:21:00Z"/>
          <w:rFonts w:asciiTheme="majorHAnsi" w:hAnsiTheme="majorHAnsi" w:cstheme="majorHAnsi"/>
          <w:rPrChange w:id="5710" w:author="Diaz,Renata M" w:date="2020-06-11T15:21:00Z">
            <w:rPr>
              <w:ins w:id="5711" w:author="Diaz,Renata M" w:date="2020-06-09T15:21:00Z"/>
            </w:rPr>
          </w:rPrChange>
        </w:rPr>
      </w:pPr>
      <w:ins w:id="5712" w:author="Diaz,Renata M" w:date="2020-06-09T15:21:00Z">
        <w:r w:rsidRPr="00C97458">
          <w:rPr>
            <w:rFonts w:asciiTheme="majorHAnsi" w:hAnsiTheme="majorHAnsi" w:cstheme="majorHAnsi"/>
            <w:rPrChange w:id="5713" w:author="Diaz,Renata M" w:date="2020-06-11T15:21:00Z">
              <w:rPr/>
            </w:rPrChange>
          </w:rPr>
          <w:t xml:space="preserve">Excludes communities for which </w:t>
        </w:r>
        <w:r w:rsidR="0027643D" w:rsidRPr="00C97458">
          <w:rPr>
            <w:rFonts w:asciiTheme="majorHAnsi" w:hAnsiTheme="majorHAnsi" w:cstheme="majorHAnsi"/>
            <w:rPrChange w:id="5714" w:author="Diaz,Renata M" w:date="2020-06-11T15:21:00Z">
              <w:rPr/>
            </w:rPrChange>
          </w:rPr>
          <w:t>S</w:t>
        </w:r>
        <w:r w:rsidRPr="00C97458">
          <w:rPr>
            <w:rFonts w:asciiTheme="majorHAnsi" w:hAnsiTheme="majorHAnsi" w:cstheme="majorHAnsi"/>
            <w:rPrChange w:id="5715" w:author="Diaz,Renata M" w:date="2020-06-11T15:21:00Z">
              <w:rPr/>
            </w:rPrChange>
          </w:rPr>
          <w:t xml:space="preserve"> &lt; 3</w:t>
        </w:r>
      </w:ins>
    </w:p>
    <w:p w14:paraId="656BE0D1" w14:textId="3BD88F10" w:rsidR="00921F95" w:rsidRPr="009D2BC5" w:rsidRDefault="00921F95" w:rsidP="00921F95">
      <w:pPr>
        <w:pStyle w:val="Heading5"/>
        <w:rPr>
          <w:ins w:id="5716" w:author="Diaz,Renata M" w:date="2020-06-09T15:22:00Z"/>
          <w:rFonts w:cstheme="majorHAnsi"/>
        </w:rPr>
      </w:pPr>
      <w:bookmarkStart w:id="5717" w:name="_Figure_4:_Evenness"/>
      <w:bookmarkEnd w:id="5717"/>
      <w:ins w:id="5718" w:author="Diaz,Renata M" w:date="2020-06-09T15:21:00Z">
        <w:r w:rsidRPr="004C34D7">
          <w:rPr>
            <w:rFonts w:cstheme="majorHAnsi"/>
          </w:rPr>
          <w:t>Figure 4: Evenness percentile results</w:t>
        </w:r>
      </w:ins>
    </w:p>
    <w:p w14:paraId="7DF52529" w14:textId="4AAEA108" w:rsidR="00103FDD" w:rsidRPr="00C97458" w:rsidRDefault="00F531E5" w:rsidP="00103FDD">
      <w:pPr>
        <w:rPr>
          <w:ins w:id="5719" w:author="Diaz,Renata M" w:date="2020-06-09T15:22:00Z"/>
          <w:rFonts w:asciiTheme="majorHAnsi" w:hAnsiTheme="majorHAnsi" w:cstheme="majorHAnsi"/>
          <w:rPrChange w:id="5720" w:author="Diaz,Renata M" w:date="2020-06-11T15:21:00Z">
            <w:rPr>
              <w:ins w:id="5721" w:author="Diaz,Renata M" w:date="2020-06-09T15:22:00Z"/>
            </w:rPr>
          </w:rPrChange>
        </w:rPr>
      </w:pPr>
      <w:ins w:id="5722" w:author="Diaz,Renata M" w:date="2020-06-09T15:22:00Z">
        <w:r w:rsidRPr="00C97458">
          <w:rPr>
            <w:rFonts w:asciiTheme="majorHAnsi" w:hAnsiTheme="majorHAnsi" w:cstheme="majorHAnsi"/>
            <w:noProof/>
            <w:rPrChange w:id="5723" w:author="Diaz,Renata M" w:date="2020-06-11T15:21:00Z">
              <w:rPr>
                <w:noProof/>
              </w:rPr>
            </w:rPrChange>
          </w:rPr>
          <w:drawing>
            <wp:inline distT="0" distB="0" distL="0" distR="0" wp14:anchorId="299ADBCC" wp14:editId="34EEDD5A">
              <wp:extent cx="5000000" cy="30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085714"/>
                      </a:xfrm>
                      <a:prstGeom prst="rect">
                        <a:avLst/>
                      </a:prstGeom>
                    </pic:spPr>
                  </pic:pic>
                </a:graphicData>
              </a:graphic>
            </wp:inline>
          </w:drawing>
        </w:r>
      </w:ins>
    </w:p>
    <w:p w14:paraId="286499DB" w14:textId="1DEB9C65" w:rsidR="00F531E5" w:rsidRPr="00C97458" w:rsidRDefault="00F531E5" w:rsidP="00103FDD">
      <w:pPr>
        <w:rPr>
          <w:ins w:id="5724" w:author="Diaz,Renata M" w:date="2020-06-09T15:22:00Z"/>
          <w:rFonts w:asciiTheme="majorHAnsi" w:hAnsiTheme="majorHAnsi" w:cstheme="majorHAnsi"/>
          <w:rPrChange w:id="5725" w:author="Diaz,Renata M" w:date="2020-06-11T15:21:00Z">
            <w:rPr>
              <w:ins w:id="5726" w:author="Diaz,Renata M" w:date="2020-06-09T15:22:00Z"/>
            </w:rPr>
          </w:rPrChange>
        </w:rPr>
      </w:pPr>
      <w:ins w:id="5727" w:author="Diaz,Renata M" w:date="2020-06-09T15:22:00Z">
        <w:r w:rsidRPr="00C97458">
          <w:rPr>
            <w:rFonts w:asciiTheme="majorHAnsi" w:hAnsiTheme="majorHAnsi" w:cstheme="majorHAnsi"/>
            <w:rPrChange w:id="5728" w:author="Diaz,Renata M" w:date="2020-06-11T15:21:00Z">
              <w:rPr/>
            </w:rPrChange>
          </w:rPr>
          <w:t>Dotted line is 95.</w:t>
        </w:r>
      </w:ins>
    </w:p>
    <w:p w14:paraId="72DB9EB6" w14:textId="6E64AC04" w:rsidR="00F531E5" w:rsidRPr="00C97458" w:rsidRDefault="00F531E5" w:rsidP="00103FDD">
      <w:pPr>
        <w:rPr>
          <w:ins w:id="5729" w:author="Diaz,Renata M" w:date="2020-06-09T15:22:00Z"/>
          <w:rFonts w:asciiTheme="majorHAnsi" w:hAnsiTheme="majorHAnsi" w:cstheme="majorHAnsi"/>
          <w:rPrChange w:id="5730" w:author="Diaz,Renata M" w:date="2020-06-11T15:21:00Z">
            <w:rPr>
              <w:ins w:id="5731" w:author="Diaz,Renata M" w:date="2020-06-09T15:22:00Z"/>
            </w:rPr>
          </w:rPrChange>
        </w:rPr>
      </w:pPr>
    </w:p>
    <w:p w14:paraId="2728180E" w14:textId="0BC0411D" w:rsidR="00F531E5" w:rsidRPr="00C97458" w:rsidRDefault="00F531E5" w:rsidP="00103FDD">
      <w:pPr>
        <w:rPr>
          <w:ins w:id="5732" w:author="Diaz,Renata M" w:date="2020-06-09T15:34:00Z"/>
          <w:rFonts w:asciiTheme="majorHAnsi" w:hAnsiTheme="majorHAnsi" w:cstheme="majorHAnsi"/>
          <w:rPrChange w:id="5733" w:author="Diaz,Renata M" w:date="2020-06-11T15:21:00Z">
            <w:rPr>
              <w:ins w:id="5734" w:author="Diaz,Renata M" w:date="2020-06-09T15:34:00Z"/>
            </w:rPr>
          </w:rPrChange>
        </w:rPr>
      </w:pPr>
    </w:p>
    <w:p w14:paraId="698EA197" w14:textId="249EBFBB" w:rsidR="008645E2" w:rsidRPr="009D2BC5" w:rsidRDefault="008645E2">
      <w:pPr>
        <w:pStyle w:val="Heading5"/>
        <w:rPr>
          <w:ins w:id="5735" w:author="Diaz,Renata M" w:date="2020-06-09T15:22:00Z"/>
          <w:rFonts w:cstheme="majorHAnsi"/>
        </w:rPr>
        <w:pPrChange w:id="5736" w:author="Diaz,Renata M" w:date="2020-06-09T15:34:00Z">
          <w:pPr/>
        </w:pPrChange>
      </w:pPr>
      <w:bookmarkStart w:id="5737" w:name="_Figure_5:_Rarefaction"/>
      <w:bookmarkEnd w:id="5737"/>
      <w:ins w:id="5738" w:author="Diaz,Renata M" w:date="2020-06-09T15:34:00Z">
        <w:r w:rsidRPr="004C34D7">
          <w:rPr>
            <w:rFonts w:cstheme="majorHAnsi"/>
          </w:rPr>
          <w:lastRenderedPageBreak/>
          <w:t>Figure 5: Rarefaction effects</w:t>
        </w:r>
      </w:ins>
    </w:p>
    <w:p w14:paraId="45D528D3" w14:textId="155FE861" w:rsidR="00103FDD" w:rsidRPr="00C97458" w:rsidRDefault="008645E2" w:rsidP="00103FDD">
      <w:pPr>
        <w:rPr>
          <w:ins w:id="5739" w:author="Diaz,Renata M" w:date="2020-06-09T15:34:00Z"/>
          <w:rFonts w:asciiTheme="majorHAnsi" w:hAnsiTheme="majorHAnsi" w:cstheme="majorHAnsi"/>
          <w:rPrChange w:id="5740" w:author="Diaz,Renata M" w:date="2020-06-11T15:21:00Z">
            <w:rPr>
              <w:ins w:id="5741" w:author="Diaz,Renata M" w:date="2020-06-09T15:34:00Z"/>
            </w:rPr>
          </w:rPrChange>
        </w:rPr>
      </w:pPr>
      <w:ins w:id="5742" w:author="Diaz,Renata M" w:date="2020-06-09T15:34:00Z">
        <w:r w:rsidRPr="00C97458">
          <w:rPr>
            <w:rFonts w:asciiTheme="majorHAnsi" w:hAnsiTheme="majorHAnsi" w:cstheme="majorHAnsi"/>
            <w:noProof/>
            <w:rPrChange w:id="5743" w:author="Diaz,Renata M" w:date="2020-06-11T15:21:00Z">
              <w:rPr>
                <w:noProof/>
              </w:rPr>
            </w:rPrChange>
          </w:rPr>
          <w:drawing>
            <wp:inline distT="0" distB="0" distL="0" distR="0" wp14:anchorId="60850950" wp14:editId="3E20CF5F">
              <wp:extent cx="59436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1765"/>
                      </a:xfrm>
                      <a:prstGeom prst="rect">
                        <a:avLst/>
                      </a:prstGeom>
                    </pic:spPr>
                  </pic:pic>
                </a:graphicData>
              </a:graphic>
            </wp:inline>
          </w:drawing>
        </w:r>
      </w:ins>
    </w:p>
    <w:p w14:paraId="1B629C52" w14:textId="0E4D2F14" w:rsidR="00D333E8" w:rsidRPr="00C97458" w:rsidRDefault="00D333E8" w:rsidP="00103FDD">
      <w:pPr>
        <w:rPr>
          <w:ins w:id="5744" w:author="Diaz,Renata M" w:date="2020-06-09T15:34:00Z"/>
          <w:rFonts w:asciiTheme="majorHAnsi" w:hAnsiTheme="majorHAnsi" w:cstheme="majorHAnsi"/>
          <w:rPrChange w:id="5745" w:author="Diaz,Renata M" w:date="2020-06-11T15:21:00Z">
            <w:rPr>
              <w:ins w:id="5746" w:author="Diaz,Renata M" w:date="2020-06-09T15:34:00Z"/>
            </w:rPr>
          </w:rPrChange>
        </w:rPr>
      </w:pPr>
      <w:ins w:id="5747" w:author="Diaz,Renata M" w:date="2020-06-09T15:34:00Z">
        <w:r w:rsidRPr="00C97458">
          <w:rPr>
            <w:rFonts w:asciiTheme="majorHAnsi" w:hAnsiTheme="majorHAnsi" w:cstheme="majorHAnsi"/>
            <w:rPrChange w:id="5748" w:author="Diaz,Renata M" w:date="2020-06-11T15:21:00Z">
              <w:rPr/>
            </w:rPrChange>
          </w:rPr>
          <w:t>Blue line is 1:1</w:t>
        </w:r>
      </w:ins>
    </w:p>
    <w:p w14:paraId="4213D208" w14:textId="7E267215" w:rsidR="00C6339B" w:rsidRPr="00C97458" w:rsidRDefault="00C6339B" w:rsidP="00103FDD">
      <w:pPr>
        <w:rPr>
          <w:ins w:id="5749" w:author="Diaz,Renata M" w:date="2020-06-09T15:39:00Z"/>
          <w:rFonts w:asciiTheme="majorHAnsi" w:hAnsiTheme="majorHAnsi" w:cstheme="majorHAnsi"/>
          <w:rPrChange w:id="5750" w:author="Diaz,Renata M" w:date="2020-06-11T15:21:00Z">
            <w:rPr>
              <w:ins w:id="5751" w:author="Diaz,Renata M" w:date="2020-06-09T15:39:00Z"/>
            </w:rPr>
          </w:rPrChange>
        </w:rPr>
      </w:pPr>
      <w:ins w:id="5752" w:author="Diaz,Renata M" w:date="2020-06-09T15:34:00Z">
        <w:r w:rsidRPr="00C97458">
          <w:rPr>
            <w:rFonts w:asciiTheme="majorHAnsi" w:hAnsiTheme="majorHAnsi" w:cstheme="majorHAnsi"/>
            <w:rPrChange w:id="5753" w:author="Diaz,Renata M" w:date="2020-06-11T15:21:00Z">
              <w:rPr/>
            </w:rPrChange>
          </w:rPr>
          <w:t>Skewness excludes s &lt; 3</w:t>
        </w:r>
      </w:ins>
    </w:p>
    <w:p w14:paraId="23F3899D" w14:textId="77777777" w:rsidR="00040946" w:rsidRPr="00C97458" w:rsidRDefault="00040946" w:rsidP="00103FDD">
      <w:pPr>
        <w:rPr>
          <w:ins w:id="5754" w:author="Diaz,Renata M" w:date="2020-06-09T15:34:00Z"/>
          <w:rFonts w:asciiTheme="majorHAnsi" w:hAnsiTheme="majorHAnsi" w:cstheme="majorHAnsi"/>
          <w:rPrChange w:id="5755" w:author="Diaz,Renata M" w:date="2020-06-11T15:21:00Z">
            <w:rPr>
              <w:ins w:id="5756" w:author="Diaz,Renata M" w:date="2020-06-09T15:34:00Z"/>
            </w:rPr>
          </w:rPrChange>
        </w:rPr>
      </w:pPr>
    </w:p>
    <w:p w14:paraId="29B8BD1B" w14:textId="3E8E8F91" w:rsidR="00C6339B" w:rsidRPr="009D2BC5" w:rsidRDefault="00040946">
      <w:pPr>
        <w:pStyle w:val="Heading5"/>
        <w:rPr>
          <w:ins w:id="5757" w:author="Diaz,Renata M" w:date="2020-06-09T15:34:00Z"/>
          <w:rFonts w:cstheme="majorHAnsi"/>
        </w:rPr>
        <w:pPrChange w:id="5758" w:author="Diaz,Renata M" w:date="2020-06-09T15:39:00Z">
          <w:pPr/>
        </w:pPrChange>
      </w:pPr>
      <w:bookmarkStart w:id="5759" w:name="_Figure_6:_Percentile"/>
      <w:bookmarkEnd w:id="5759"/>
      <w:ins w:id="5760" w:author="Diaz,Renata M" w:date="2020-06-09T15:39:00Z">
        <w:r w:rsidRPr="004C34D7">
          <w:rPr>
            <w:rFonts w:cstheme="majorHAnsi"/>
          </w:rPr>
          <w:t>Figure 6: Percentile scores over S and N</w:t>
        </w:r>
      </w:ins>
    </w:p>
    <w:p w14:paraId="1AB6E9A9" w14:textId="18712D71" w:rsidR="00C6339B" w:rsidRPr="00C97458" w:rsidRDefault="00162167" w:rsidP="00103FDD">
      <w:pPr>
        <w:rPr>
          <w:ins w:id="5761" w:author="Diaz,Renata M" w:date="2020-06-09T15:44:00Z"/>
          <w:rFonts w:asciiTheme="majorHAnsi" w:hAnsiTheme="majorHAnsi" w:cstheme="majorHAnsi"/>
          <w:rPrChange w:id="5762" w:author="Diaz,Renata M" w:date="2020-06-11T15:21:00Z">
            <w:rPr>
              <w:ins w:id="5763" w:author="Diaz,Renata M" w:date="2020-06-09T15:44:00Z"/>
            </w:rPr>
          </w:rPrChange>
        </w:rPr>
      </w:pPr>
      <w:ins w:id="5764" w:author="Diaz,Renata M" w:date="2020-06-09T15:44:00Z">
        <w:r w:rsidRPr="00C97458">
          <w:rPr>
            <w:rFonts w:asciiTheme="majorHAnsi" w:hAnsiTheme="majorHAnsi" w:cstheme="majorHAnsi"/>
            <w:noProof/>
            <w:rPrChange w:id="5765" w:author="Diaz,Renata M" w:date="2020-06-11T15:21:00Z">
              <w:rPr>
                <w:noProof/>
              </w:rPr>
            </w:rPrChange>
          </w:rPr>
          <w:drawing>
            <wp:inline distT="0" distB="0" distL="0" distR="0" wp14:anchorId="2EA35D3F" wp14:editId="4C6462E1">
              <wp:extent cx="5943600" cy="2366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6010"/>
                      </a:xfrm>
                      <a:prstGeom prst="rect">
                        <a:avLst/>
                      </a:prstGeom>
                    </pic:spPr>
                  </pic:pic>
                </a:graphicData>
              </a:graphic>
            </wp:inline>
          </w:drawing>
        </w:r>
      </w:ins>
    </w:p>
    <w:p w14:paraId="48E90CC3" w14:textId="678EDEDD" w:rsidR="00162167" w:rsidRPr="00C97458" w:rsidRDefault="00162167" w:rsidP="00103FDD">
      <w:pPr>
        <w:rPr>
          <w:ins w:id="5766" w:author="Diaz,Renata M" w:date="2020-06-09T15:45:00Z"/>
          <w:rFonts w:asciiTheme="majorHAnsi" w:hAnsiTheme="majorHAnsi" w:cstheme="majorHAnsi"/>
          <w:rPrChange w:id="5767" w:author="Diaz,Renata M" w:date="2020-06-11T15:21:00Z">
            <w:rPr>
              <w:ins w:id="5768" w:author="Diaz,Renata M" w:date="2020-06-09T15:45:00Z"/>
            </w:rPr>
          </w:rPrChange>
        </w:rPr>
      </w:pPr>
      <w:ins w:id="5769" w:author="Diaz,Renata M" w:date="2020-06-09T15:44:00Z">
        <w:r w:rsidRPr="00C97458">
          <w:rPr>
            <w:rFonts w:asciiTheme="majorHAnsi" w:hAnsiTheme="majorHAnsi" w:cstheme="majorHAnsi"/>
            <w:rPrChange w:id="5770" w:author="Diaz,Renata M" w:date="2020-06-11T15:21:00Z">
              <w:rPr/>
            </w:rPrChange>
          </w:rPr>
          <w:t>Sk</w:t>
        </w:r>
      </w:ins>
      <w:ins w:id="5771" w:author="Diaz,Renata M" w:date="2020-06-09T15:45:00Z">
        <w:r w:rsidRPr="00C97458">
          <w:rPr>
            <w:rFonts w:asciiTheme="majorHAnsi" w:hAnsiTheme="majorHAnsi" w:cstheme="majorHAnsi"/>
            <w:rPrChange w:id="5772" w:author="Diaz,Renata M" w:date="2020-06-11T15:21:00Z">
              <w:rPr/>
            </w:rPrChange>
          </w:rPr>
          <w:t>ewness excludes s &lt; 3</w:t>
        </w:r>
      </w:ins>
    </w:p>
    <w:p w14:paraId="6F08B02E" w14:textId="518F6300" w:rsidR="00162167" w:rsidRPr="00C97458" w:rsidRDefault="00162167" w:rsidP="00103FDD">
      <w:pPr>
        <w:rPr>
          <w:ins w:id="5773" w:author="Diaz,Renata M" w:date="2020-06-09T15:49:00Z"/>
          <w:rFonts w:asciiTheme="majorHAnsi" w:hAnsiTheme="majorHAnsi" w:cstheme="majorHAnsi"/>
          <w:rPrChange w:id="5774" w:author="Diaz,Renata M" w:date="2020-06-11T15:21:00Z">
            <w:rPr>
              <w:ins w:id="5775" w:author="Diaz,Renata M" w:date="2020-06-09T15:49:00Z"/>
            </w:rPr>
          </w:rPrChange>
        </w:rPr>
      </w:pPr>
      <w:ins w:id="5776" w:author="Diaz,Renata M" w:date="2020-06-09T15:45:00Z">
        <w:r w:rsidRPr="00C97458">
          <w:rPr>
            <w:rFonts w:asciiTheme="majorHAnsi" w:hAnsiTheme="majorHAnsi" w:cstheme="majorHAnsi"/>
            <w:rPrChange w:id="5777" w:author="Diaz,Renata M" w:date="2020-06-11T15:21:00Z">
              <w:rPr/>
            </w:rPrChange>
          </w:rPr>
          <w:t>Black line outlines FIA maximum s0 and n0</w:t>
        </w:r>
      </w:ins>
    </w:p>
    <w:p w14:paraId="04D5D5A3" w14:textId="09D48196" w:rsidR="001E76B5" w:rsidRPr="00C97458" w:rsidRDefault="001E76B5" w:rsidP="00103FDD">
      <w:pPr>
        <w:rPr>
          <w:ins w:id="5778" w:author="Diaz,Renata M" w:date="2020-06-09T15:50:00Z"/>
          <w:rFonts w:asciiTheme="majorHAnsi" w:hAnsiTheme="majorHAnsi" w:cstheme="majorHAnsi"/>
          <w:rPrChange w:id="5779" w:author="Diaz,Renata M" w:date="2020-06-11T15:21:00Z">
            <w:rPr>
              <w:ins w:id="5780" w:author="Diaz,Renata M" w:date="2020-06-09T15:50:00Z"/>
            </w:rPr>
          </w:rPrChange>
        </w:rPr>
      </w:pPr>
    </w:p>
    <w:p w14:paraId="387C1456" w14:textId="2DF494FE" w:rsidR="001E76B5" w:rsidRPr="009D2BC5" w:rsidRDefault="001E76B5">
      <w:pPr>
        <w:pStyle w:val="Heading5"/>
        <w:rPr>
          <w:ins w:id="5781" w:author="Diaz,Renata M" w:date="2020-06-09T15:49:00Z"/>
          <w:rFonts w:cstheme="majorHAnsi"/>
        </w:rPr>
        <w:pPrChange w:id="5782" w:author="Diaz,Renata M" w:date="2020-06-09T15:50:00Z">
          <w:pPr/>
        </w:pPrChange>
      </w:pPr>
      <w:bookmarkStart w:id="5783" w:name="_Figure_7:_Percentile"/>
      <w:bookmarkEnd w:id="5783"/>
      <w:ins w:id="5784" w:author="Diaz,Renata M" w:date="2020-06-09T15:50:00Z">
        <w:r w:rsidRPr="004C34D7">
          <w:rPr>
            <w:rFonts w:cstheme="majorHAnsi"/>
          </w:rPr>
          <w:lastRenderedPageBreak/>
          <w:t>Figure 7: Percentile outcomes for small communities</w:t>
        </w:r>
      </w:ins>
    </w:p>
    <w:p w14:paraId="11E7B9B0" w14:textId="538DDB9A" w:rsidR="001E76B5" w:rsidRPr="00C97458" w:rsidRDefault="001E76B5" w:rsidP="00103FDD">
      <w:pPr>
        <w:rPr>
          <w:ins w:id="5785" w:author="Diaz,Renata M" w:date="2020-06-09T15:55:00Z"/>
          <w:rFonts w:asciiTheme="majorHAnsi" w:hAnsiTheme="majorHAnsi" w:cstheme="majorHAnsi"/>
          <w:rPrChange w:id="5786" w:author="Diaz,Renata M" w:date="2020-06-11T15:21:00Z">
            <w:rPr>
              <w:ins w:id="5787" w:author="Diaz,Renata M" w:date="2020-06-09T15:55:00Z"/>
            </w:rPr>
          </w:rPrChange>
        </w:rPr>
      </w:pPr>
      <w:ins w:id="5788" w:author="Diaz,Renata M" w:date="2020-06-09T15:49:00Z">
        <w:r w:rsidRPr="00C97458">
          <w:rPr>
            <w:rFonts w:asciiTheme="majorHAnsi" w:hAnsiTheme="majorHAnsi" w:cstheme="majorHAnsi"/>
            <w:noProof/>
            <w:rPrChange w:id="5789" w:author="Diaz,Renata M" w:date="2020-06-11T15:21:00Z">
              <w:rPr>
                <w:noProof/>
              </w:rPr>
            </w:rPrChange>
          </w:rPr>
          <w:drawing>
            <wp:inline distT="0" distB="0" distL="0" distR="0" wp14:anchorId="6551587B" wp14:editId="0D36C948">
              <wp:extent cx="5943600" cy="478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805"/>
                      </a:xfrm>
                      <a:prstGeom prst="rect">
                        <a:avLst/>
                      </a:prstGeom>
                    </pic:spPr>
                  </pic:pic>
                </a:graphicData>
              </a:graphic>
            </wp:inline>
          </w:drawing>
        </w:r>
      </w:ins>
    </w:p>
    <w:p w14:paraId="042E9178" w14:textId="098F5900" w:rsidR="00447647" w:rsidRPr="00C97458" w:rsidRDefault="00447647" w:rsidP="00103FDD">
      <w:pPr>
        <w:rPr>
          <w:ins w:id="5790" w:author="Diaz,Renata M" w:date="2020-06-09T15:55:00Z"/>
          <w:rFonts w:asciiTheme="majorHAnsi" w:hAnsiTheme="majorHAnsi" w:cstheme="majorHAnsi"/>
          <w:rPrChange w:id="5791" w:author="Diaz,Renata M" w:date="2020-06-11T15:21:00Z">
            <w:rPr>
              <w:ins w:id="5792" w:author="Diaz,Renata M" w:date="2020-06-09T15:55:00Z"/>
            </w:rPr>
          </w:rPrChange>
        </w:rPr>
      </w:pPr>
    </w:p>
    <w:p w14:paraId="544BB6A2" w14:textId="2EE21776" w:rsidR="00447647" w:rsidRPr="004C34D7" w:rsidRDefault="00447647">
      <w:pPr>
        <w:pStyle w:val="Heading5"/>
        <w:rPr>
          <w:ins w:id="5793" w:author="Diaz,Renata M" w:date="2020-06-09T15:55:00Z"/>
          <w:rFonts w:cstheme="majorHAnsi"/>
        </w:rPr>
        <w:pPrChange w:id="5794" w:author="Diaz,Renata M" w:date="2020-06-09T15:55:00Z">
          <w:pPr/>
        </w:pPrChange>
      </w:pPr>
      <w:bookmarkStart w:id="5795" w:name="_Figure_8:_95%"/>
      <w:bookmarkEnd w:id="5795"/>
      <w:ins w:id="5796" w:author="Diaz,Renata M" w:date="2020-06-09T15:55:00Z">
        <w:r w:rsidRPr="004C34D7">
          <w:rPr>
            <w:rFonts w:cstheme="majorHAnsi"/>
          </w:rPr>
          <w:lastRenderedPageBreak/>
          <w:t>Figure 8: 95% ratio over S and N</w:t>
        </w:r>
      </w:ins>
    </w:p>
    <w:p w14:paraId="5B561583" w14:textId="520272B5" w:rsidR="00447647" w:rsidRPr="00C97458" w:rsidRDefault="00802736" w:rsidP="00103FDD">
      <w:pPr>
        <w:rPr>
          <w:ins w:id="5797" w:author="Diaz,Renata M" w:date="2020-06-09T15:56:00Z"/>
          <w:rFonts w:asciiTheme="majorHAnsi" w:hAnsiTheme="majorHAnsi" w:cstheme="majorHAnsi"/>
          <w:rPrChange w:id="5798" w:author="Diaz,Renata M" w:date="2020-06-11T15:21:00Z">
            <w:rPr>
              <w:ins w:id="5799" w:author="Diaz,Renata M" w:date="2020-06-09T15:56:00Z"/>
            </w:rPr>
          </w:rPrChange>
        </w:rPr>
      </w:pPr>
      <w:ins w:id="5800" w:author="Diaz,Renata M" w:date="2020-06-09T15:56:00Z">
        <w:r w:rsidRPr="00C97458">
          <w:rPr>
            <w:rFonts w:asciiTheme="majorHAnsi" w:hAnsiTheme="majorHAnsi" w:cstheme="majorHAnsi"/>
            <w:noProof/>
            <w:rPrChange w:id="5801" w:author="Diaz,Renata M" w:date="2020-06-11T15:21:00Z">
              <w:rPr>
                <w:noProof/>
              </w:rPr>
            </w:rPrChange>
          </w:rPr>
          <w:drawing>
            <wp:inline distT="0" distB="0" distL="0" distR="0" wp14:anchorId="175B61C8" wp14:editId="16338859">
              <wp:extent cx="594360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7575"/>
                      </a:xfrm>
                      <a:prstGeom prst="rect">
                        <a:avLst/>
                      </a:prstGeom>
                    </pic:spPr>
                  </pic:pic>
                </a:graphicData>
              </a:graphic>
            </wp:inline>
          </w:drawing>
        </w:r>
      </w:ins>
    </w:p>
    <w:p w14:paraId="42F76252" w14:textId="22220F69" w:rsidR="00802736" w:rsidRPr="00C97458" w:rsidRDefault="00802736" w:rsidP="00103FDD">
      <w:pPr>
        <w:rPr>
          <w:ins w:id="5802" w:author="Diaz,Renata M" w:date="2020-06-09T15:56:00Z"/>
          <w:rFonts w:asciiTheme="majorHAnsi" w:hAnsiTheme="majorHAnsi" w:cstheme="majorHAnsi"/>
          <w:rPrChange w:id="5803" w:author="Diaz,Renata M" w:date="2020-06-11T15:21:00Z">
            <w:rPr>
              <w:ins w:id="5804" w:author="Diaz,Renata M" w:date="2020-06-09T15:56:00Z"/>
            </w:rPr>
          </w:rPrChange>
        </w:rPr>
      </w:pPr>
      <w:ins w:id="5805" w:author="Diaz,Renata M" w:date="2020-06-09T15:56:00Z">
        <w:r w:rsidRPr="00C97458">
          <w:rPr>
            <w:rFonts w:asciiTheme="majorHAnsi" w:hAnsiTheme="majorHAnsi" w:cstheme="majorHAnsi"/>
            <w:rPrChange w:id="5806" w:author="Diaz,Renata M" w:date="2020-06-11T15:21:00Z">
              <w:rPr/>
            </w:rPrChange>
          </w:rPr>
          <w:t>Skewness excludes s &lt; 3</w:t>
        </w:r>
      </w:ins>
    </w:p>
    <w:p w14:paraId="7F90CE7F" w14:textId="411AC387" w:rsidR="00802736" w:rsidRPr="00C97458" w:rsidRDefault="00802736">
      <w:pPr>
        <w:rPr>
          <w:rFonts w:asciiTheme="majorHAnsi" w:hAnsiTheme="majorHAnsi" w:cstheme="majorHAnsi"/>
          <w:rPrChange w:id="5807" w:author="Diaz,Renata M" w:date="2020-06-11T15:21:00Z">
            <w:rPr>
              <w:rFonts w:ascii="Times New Roman" w:hAnsi="Times New Roman" w:cs="Times New Roman"/>
            </w:rPr>
          </w:rPrChange>
        </w:rPr>
      </w:pPr>
      <w:ins w:id="5808" w:author="Diaz,Renata M" w:date="2020-06-09T15:56:00Z">
        <w:r w:rsidRPr="00C97458">
          <w:rPr>
            <w:rFonts w:asciiTheme="majorHAnsi" w:hAnsiTheme="majorHAnsi" w:cstheme="majorHAnsi"/>
            <w:rPrChange w:id="5809" w:author="Diaz,Renata M" w:date="2020-06-11T15:21:00Z">
              <w:rPr/>
            </w:rPrChange>
          </w:rPr>
          <w:t>B</w:t>
        </w:r>
      </w:ins>
      <w:ins w:id="5810" w:author="Diaz,Renata M" w:date="2020-06-09T15:57:00Z">
        <w:r w:rsidRPr="00C97458">
          <w:rPr>
            <w:rFonts w:asciiTheme="majorHAnsi" w:hAnsiTheme="majorHAnsi" w:cstheme="majorHAnsi"/>
            <w:rPrChange w:id="5811" w:author="Diaz,Renata M" w:date="2020-06-11T15:21:00Z">
              <w:rPr/>
            </w:rPrChange>
          </w:rPr>
          <w:t>lack line is FIA maxima</w:t>
        </w:r>
      </w:ins>
    </w:p>
    <w:sectPr w:rsidR="00802736" w:rsidRPr="00C97458"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3" w:author="Diaz,Renata M" w:date="2020-04-20T15:46:00Z" w:initials="DM">
    <w:p w14:paraId="77D92EC8" w14:textId="61E4A710" w:rsidR="009D2BC5" w:rsidRDefault="009D2BC5">
      <w:pPr>
        <w:pStyle w:val="CommentText"/>
      </w:pPr>
      <w:r>
        <w:rPr>
          <w:rStyle w:val="CommentReference"/>
        </w:rPr>
        <w:annotationRef/>
      </w:r>
    </w:p>
  </w:comment>
  <w:comment w:id="621" w:author="Diaz,Renata M" w:date="2020-03-16T09:34:00Z" w:initials="DM">
    <w:p w14:paraId="0863619E" w14:textId="5CA865B6" w:rsidR="009D2BC5" w:rsidRPr="003738F0" w:rsidRDefault="009D2BC5">
      <w:pPr>
        <w:pStyle w:val="CommentText"/>
      </w:pPr>
      <w:r>
        <w:rPr>
          <w:rStyle w:val="CommentReference"/>
        </w:rPr>
        <w:annotationRef/>
      </w:r>
      <w:r>
        <w:t xml:space="preserve">Not sure if </w:t>
      </w:r>
      <w:r>
        <w:rPr>
          <w:i/>
          <w:iCs/>
        </w:rPr>
        <w:t xml:space="preserve">all </w:t>
      </w:r>
      <w:r>
        <w:t xml:space="preserve">of Frank’s stuff arrives at a logseries. </w:t>
      </w:r>
    </w:p>
  </w:comment>
  <w:comment w:id="613" w:author="skmorgane" w:date="2020-03-31T09:04:00Z" w:initials="s">
    <w:p w14:paraId="5E6C0383" w14:textId="36E3F953" w:rsidR="009D2BC5" w:rsidRDefault="009D2BC5">
      <w:pPr>
        <w:pStyle w:val="CommentText"/>
      </w:pPr>
      <w:r>
        <w:rPr>
          <w:rStyle w:val="CommentReference"/>
        </w:rPr>
        <w:annotationRef/>
      </w:r>
      <w:r>
        <w:t>This is reads more like a book report – an obligatory knee bend to those who come before. As such it isn’t as imformative in the narrative as it could be. Focus more on how statistical processes are thought to generate the SAD and less on the who said it (they’ll get their credit through citation).</w:t>
      </w:r>
    </w:p>
  </w:comment>
  <w:comment w:id="1088" w:author="Diaz,Renata M" w:date="2020-04-20T16:06:00Z" w:initials="DM">
    <w:p w14:paraId="0427E7A5" w14:textId="30F6F51B" w:rsidR="009D2BC5" w:rsidRDefault="009D2BC5">
      <w:pPr>
        <w:pStyle w:val="CommentText"/>
      </w:pPr>
      <w:r>
        <w:rPr>
          <w:rStyle w:val="CommentReference"/>
        </w:rPr>
        <w:annotationRef/>
      </w:r>
      <w:r>
        <w:t>Not sure if this is the best reference for this point – maybe Harte (2011) has it?</w:t>
      </w:r>
    </w:p>
  </w:comment>
  <w:comment w:id="1089" w:author="skmorgane" w:date="2020-05-26T10:54:00Z" w:initials="s">
    <w:p w14:paraId="3E4742BC" w14:textId="348490F9" w:rsidR="009D2BC5" w:rsidRDefault="009D2BC5">
      <w:pPr>
        <w:pStyle w:val="CommentText"/>
      </w:pPr>
      <w:r>
        <w:rPr>
          <w:rStyle w:val="CommentReference"/>
        </w:rPr>
        <w:annotationRef/>
      </w:r>
      <w:r>
        <w:t>And I just altered the sentence so it may be a particularly bad fit now!</w:t>
      </w:r>
    </w:p>
  </w:comment>
  <w:comment w:id="577" w:author="skmorgane" w:date="2020-05-26T10:58:00Z" w:initials="s">
    <w:p w14:paraId="33B7696C" w14:textId="5620ADDE" w:rsidR="009D2BC5" w:rsidRDefault="009D2BC5">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9D2BC5" w:rsidRDefault="009D2BC5">
      <w:pPr>
        <w:pStyle w:val="CommentText"/>
      </w:pPr>
      <w:r>
        <w:t xml:space="preserve">This is still a longer paragraph than I generally like and there may be some additional tightening that can be done. </w:t>
      </w:r>
    </w:p>
  </w:comment>
  <w:comment w:id="578" w:author="skmorgane" w:date="2020-06-24T09:15:00Z" w:initials="s">
    <w:p w14:paraId="2752CBCD" w14:textId="2E612F5F" w:rsidR="009D2BC5" w:rsidRDefault="009D2BC5">
      <w:pPr>
        <w:pStyle w:val="CommentText"/>
      </w:pPr>
      <w:r>
        <w:rPr>
          <w:rStyle w:val="CommentReference"/>
        </w:rPr>
        <w:annotationRef/>
      </w:r>
    </w:p>
  </w:comment>
  <w:comment w:id="1470" w:author="Diaz,Renata M" w:date="2020-06-11T09:21:00Z" w:initials="DM">
    <w:p w14:paraId="12DE2EC8" w14:textId="49D45EDA" w:rsidR="009D2BC5" w:rsidRDefault="009D2BC5">
      <w:pPr>
        <w:pStyle w:val="CommentText"/>
      </w:pPr>
      <w:r>
        <w:rPr>
          <w:rStyle w:val="CommentReference"/>
        </w:rPr>
        <w:annotationRef/>
      </w:r>
      <w:r>
        <w:t>Tricky here because I don’t think one can say definitively that broad ones impose a mask, it’s just *highly suggestive*</w:t>
      </w:r>
    </w:p>
  </w:comment>
  <w:comment w:id="1563" w:author="Diaz,Renata M" w:date="2020-03-21T16:59:00Z" w:initials="DM">
    <w:p w14:paraId="5218932E" w14:textId="0F987C77" w:rsidR="009D2BC5" w:rsidRDefault="009D2BC5">
      <w:pPr>
        <w:pStyle w:val="CommentText"/>
      </w:pPr>
      <w:r>
        <w:rPr>
          <w:rStyle w:val="CommentReference"/>
        </w:rPr>
        <w:annotationRef/>
      </w:r>
      <w:r>
        <w:t>Double check cutoff = 10</w:t>
      </w:r>
    </w:p>
  </w:comment>
  <w:comment w:id="1687" w:author="skmorgane" w:date="2020-06-24T09:10:00Z" w:initials="s">
    <w:p w14:paraId="19B79C44" w14:textId="76BB5D16" w:rsidR="009D2BC5" w:rsidRDefault="009D2BC5">
      <w:pPr>
        <w:pStyle w:val="CommentText"/>
      </w:pPr>
      <w:r>
        <w:rPr>
          <w:rStyle w:val="CommentReference"/>
        </w:rPr>
        <w:annotationRef/>
      </w:r>
      <w:r>
        <w:t>I don’t know if this is true, but we should add a description of how we chose the year we chose for each site.</w:t>
      </w:r>
    </w:p>
  </w:comment>
  <w:comment w:id="2025" w:author="Diaz,Renata M" w:date="2020-06-08T15:00:00Z" w:initials="DM">
    <w:p w14:paraId="2040DF2F" w14:textId="77777777" w:rsidR="009D2BC5" w:rsidRDefault="009D2BC5" w:rsidP="00CD7BFB">
      <w:pPr>
        <w:pStyle w:val="CommentText"/>
      </w:pPr>
      <w:r>
        <w:rPr>
          <w:rStyle w:val="CommentReference"/>
        </w:rPr>
        <w:annotationRef/>
      </w:r>
      <w:r>
        <w:t>Hao wrote the vignette in his fork of feasiblesads. I’ll check with him a) whether it’s ok if I merge or b) if he wants his fork to be the “official” one. As far as I’m concerned he deserves the credit – he came up with it and made code/test contributions to the R package that make it faster and more robust.</w:t>
      </w:r>
    </w:p>
  </w:comment>
  <w:comment w:id="2278" w:author="Diaz,Renata M" w:date="2020-03-16T10:05:00Z" w:initials="DM">
    <w:p w14:paraId="19D73CAC" w14:textId="68079AE4" w:rsidR="009D2BC5" w:rsidRDefault="009D2BC5">
      <w:pPr>
        <w:pStyle w:val="CommentText"/>
      </w:pPr>
      <w:r>
        <w:rPr>
          <w:rStyle w:val="CommentReference"/>
        </w:rPr>
        <w:annotationRef/>
      </w:r>
      <w:r>
        <w:t xml:space="preserve">I think it’s a contingent rule, where the N cutoff depended on S? Need to double check. </w:t>
      </w:r>
    </w:p>
  </w:comment>
  <w:comment w:id="2292" w:author="Diaz,Renata M" w:date="2020-03-17T13:24:00Z" w:initials="DM">
    <w:p w14:paraId="1FE4C8E4" w14:textId="5564013D" w:rsidR="009D2BC5" w:rsidRDefault="009D2BC5">
      <w:pPr>
        <w:pStyle w:val="CommentText"/>
      </w:pPr>
      <w:r>
        <w:rPr>
          <w:rStyle w:val="CommentReference"/>
        </w:rPr>
        <w:annotationRef/>
      </w:r>
      <w:r>
        <w:t xml:space="preserve">Which is a lot more than any of the others and possibly all of the others combined; I don’t quite remember. </w:t>
      </w:r>
    </w:p>
  </w:comment>
  <w:comment w:id="2348" w:author="Diaz,Renata M" w:date="2020-04-22T10:20:00Z" w:initials="DM">
    <w:p w14:paraId="556722FF" w14:textId="17FCFD5C" w:rsidR="009D2BC5" w:rsidRDefault="009D2BC5">
      <w:pPr>
        <w:pStyle w:val="CommentText"/>
      </w:pPr>
      <w:r>
        <w:rPr>
          <w:rStyle w:val="CommentReference"/>
        </w:rPr>
        <w:annotationRef/>
      </w:r>
      <w:r>
        <w:t>I could be (very easily) convinced that this section is a lot of information-overhead for a relatively small contribution to the narrative?</w:t>
      </w:r>
    </w:p>
  </w:comment>
  <w:comment w:id="2419" w:author="Diaz,Renata M" w:date="2020-03-21T17:08:00Z" w:initials="DM">
    <w:p w14:paraId="68AC26AE" w14:textId="0EFB6A28" w:rsidR="009D2BC5" w:rsidRDefault="009D2BC5">
      <w:pPr>
        <w:pStyle w:val="CommentText"/>
      </w:pPr>
      <w:r>
        <w:rPr>
          <w:rStyle w:val="CommentReference"/>
        </w:rPr>
        <w:annotationRef/>
      </w:r>
      <w:r>
        <w:t>This feels circular!!</w:t>
      </w:r>
    </w:p>
  </w:comment>
  <w:comment w:id="2449" w:author="Diaz,Renata M" w:date="2020-04-20T16:24:00Z" w:initials="DM">
    <w:p w14:paraId="06A2D73B" w14:textId="6DBFDE3B" w:rsidR="009D2BC5" w:rsidRPr="00D91BDC" w:rsidRDefault="009D2BC5">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2472" w:author="Diaz,Renata M" w:date="2020-04-20T16:32:00Z" w:initials="DM">
    <w:p w14:paraId="742DD46E" w14:textId="0DE4861D" w:rsidR="009D2BC5" w:rsidRDefault="009D2BC5">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620" w:author="skmorgane" w:date="2020-06-24T10:17:00Z" w:initials="s">
    <w:p w14:paraId="41408C1A" w14:textId="694704E2" w:rsidR="009D2BC5" w:rsidRDefault="009D2BC5">
      <w:pPr>
        <w:pStyle w:val="CommentText"/>
      </w:pPr>
      <w:r>
        <w:rPr>
          <w:rStyle w:val="CommentReference"/>
        </w:rPr>
        <w:annotationRef/>
      </w:r>
      <w:r>
        <w:t xml:space="preserve">Modify this as you see fit! I was really just putting words here that seemed to echo with memories of conversations. </w:t>
      </w:r>
      <w:r>
        <w:sym w:font="Wingdings" w:char="F04A"/>
      </w:r>
    </w:p>
  </w:comment>
  <w:comment w:id="3041" w:author="Diaz,Renata M" w:date="2020-03-17T12:55:00Z" w:initials="DM">
    <w:p w14:paraId="0AEA64FA" w14:textId="54C38D8F" w:rsidR="009D2BC5" w:rsidRDefault="009D2BC5" w:rsidP="00A1011A">
      <w:pPr>
        <w:pStyle w:val="CommentText"/>
      </w:pPr>
      <w:r>
        <w:rPr>
          <w:rStyle w:val="CommentReference"/>
        </w:rPr>
        <w:annotationRef/>
      </w:r>
      <w:r>
        <w:rPr>
          <w:rStyle w:val="CommentReference"/>
        </w:rPr>
        <w:t>Double check that this is how it breaks</w:t>
      </w:r>
    </w:p>
  </w:comment>
  <w:comment w:id="3068" w:author="Diaz,Renata M" w:date="2020-04-13T16:20:00Z" w:initials="DM">
    <w:p w14:paraId="05765BEE" w14:textId="77777777" w:rsidR="009D2BC5" w:rsidRDefault="009D2BC5">
      <w:pPr>
        <w:pStyle w:val="CommentText"/>
      </w:pPr>
      <w:r>
        <w:rPr>
          <w:rStyle w:val="CommentReference"/>
        </w:rPr>
        <w:annotationRef/>
      </w:r>
      <w:r>
        <w:t>Hao had a response on this (gh issue)</w:t>
      </w:r>
    </w:p>
    <w:p w14:paraId="4E5DD3E7" w14:textId="3DAEBD73" w:rsidR="009D2BC5" w:rsidRDefault="009D2BC5">
      <w:pPr>
        <w:pStyle w:val="CommentText"/>
      </w:pPr>
      <w:r>
        <w:t>I feel like this might be a distinction without a difference; unsure if it’s a wise use of space here</w:t>
      </w:r>
    </w:p>
  </w:comment>
  <w:comment w:id="3269" w:author="Diaz,Renata M" w:date="2020-06-11T09:47:00Z" w:initials="DM">
    <w:p w14:paraId="3FC8C3CD" w14:textId="705CABA2" w:rsidR="009D2BC5" w:rsidRDefault="009D2BC5">
      <w:pPr>
        <w:pStyle w:val="CommentText"/>
      </w:pPr>
      <w:r>
        <w:rPr>
          <w:rStyle w:val="CommentReference"/>
        </w:rPr>
        <w:annotationRef/>
      </w:r>
      <w:r>
        <w:t xml:space="preserve">This paragraph is like an introduction-to-this-section, I’m not sure how much orientation is helpful vs. redundant! </w:t>
      </w:r>
    </w:p>
  </w:comment>
  <w:comment w:id="3343" w:author="skmorgane" w:date="2020-06-26T09:53:00Z" w:initials="s">
    <w:p w14:paraId="0E3FC975" w14:textId="77777777" w:rsidR="009D2BC5" w:rsidRDefault="009D2BC5" w:rsidP="00992D10">
      <w:pPr>
        <w:pStyle w:val="CommentText"/>
      </w:pPr>
      <w:r>
        <w:rPr>
          <w:rStyle w:val="CommentReference"/>
        </w:rPr>
        <w:annotationRef/>
      </w:r>
      <w:r>
        <w:t>At the end of this paragraph is would be good to point out what this mean about the ecological signal in observed SADs. How is ecology shifting the expected shape?</w:t>
      </w:r>
    </w:p>
    <w:p w14:paraId="28BA3179" w14:textId="0A08CA26" w:rsidR="009D2BC5" w:rsidRDefault="009D2BC5">
      <w:pPr>
        <w:pStyle w:val="CommentText"/>
      </w:pPr>
    </w:p>
  </w:comment>
  <w:comment w:id="3350" w:author="skmorgane" w:date="2020-06-26T09:01:00Z" w:initials="s">
    <w:p w14:paraId="5F228CF0" w14:textId="658CB354" w:rsidR="009D2BC5" w:rsidRDefault="009D2BC5">
      <w:pPr>
        <w:pStyle w:val="CommentText"/>
      </w:pPr>
      <w:r>
        <w:rPr>
          <w:rStyle w:val="CommentReference"/>
        </w:rPr>
        <w:annotationRef/>
      </w:r>
      <w:r>
        <w:t>I just split this off the previous paragraph. I’m torn about whether to make it its own paragraph or not. Let’s try a separate paragraph (though I can’t promise you won’t expand this and it turns out I was wrong!). My thinking is that I’m not really aware that thinking about the sampling issue is generally thought about in the context of trying to assess the shape of the SAD. Did McGill do this at all? Pointing out both the widespread issues with sampling in ecological data, the potential for it to influence the shape (new topic sentence material) and what your exploration suggests it may do to it worth a few more sentences here (new concluding material for the paragraph).</w:t>
      </w:r>
    </w:p>
  </w:comment>
  <w:comment w:id="3392" w:author="skmorgane" w:date="2020-06-26T10:18:00Z" w:initials="s">
    <w:p w14:paraId="6F5C4D83" w14:textId="77777777" w:rsidR="009D2BC5" w:rsidRDefault="009D2BC5" w:rsidP="0021461D">
      <w:pPr>
        <w:pStyle w:val="CommentText"/>
      </w:pPr>
      <w:r>
        <w:rPr>
          <w:rStyle w:val="CommentReference"/>
        </w:rPr>
        <w:annotationRef/>
      </w:r>
      <w:r>
        <w:t>A sentence should be added before this one and after the topic sentence that describes the heterogeneity that you’re talking about so the reader just to keep the reader oriented with your argument.</w:t>
      </w:r>
    </w:p>
    <w:p w14:paraId="1122B24D" w14:textId="7B1F0052" w:rsidR="009D2BC5" w:rsidRDefault="009D2BC5">
      <w:pPr>
        <w:pStyle w:val="CommentText"/>
      </w:pPr>
    </w:p>
  </w:comment>
  <w:comment w:id="3407" w:author="skmorgane" w:date="2020-06-26T09:01:00Z" w:initials="s">
    <w:p w14:paraId="252B6F12" w14:textId="460693E2" w:rsidR="009D2BC5" w:rsidRDefault="009D2BC5" w:rsidP="004F213D">
      <w:pPr>
        <w:pStyle w:val="CommentText"/>
      </w:pPr>
      <w:r>
        <w:rPr>
          <w:rStyle w:val="CommentReference"/>
        </w:rPr>
        <w:annotationRef/>
      </w:r>
      <w:r>
        <w:t>I just split this off the original first paragraph and have plunked it down here.  My thinking is that I’m not really aware that thinking about the sampling issue is generally thought about in the context of trying to assess the shape of the SAD. Did McGill do this at all? Pointing out both the widespread issues with sampling in ecological data, the potential for it to influence the shape (put right before where I set this comment) and what your exploration suggests it may do to it worth a few more sentences here (new concluding material for the paragraph).</w:t>
      </w:r>
    </w:p>
  </w:comment>
  <w:comment w:id="3413" w:author="skmorgane" w:date="2020-06-26T09:06:00Z" w:initials="s">
    <w:p w14:paraId="0F2E4209" w14:textId="77777777" w:rsidR="009D2BC5" w:rsidRDefault="009D2BC5" w:rsidP="00992D10">
      <w:pPr>
        <w:pStyle w:val="CommentText"/>
      </w:pPr>
      <w:r>
        <w:rPr>
          <w:rStyle w:val="CommentReference"/>
        </w:rPr>
        <w:annotationRef/>
      </w:r>
      <w:r>
        <w:t>A sentence should be added before this one and after the topic sentence that describes the heterogeneity that you’re talking about so the reader just to keep the reader oriented with your argument.</w:t>
      </w:r>
    </w:p>
  </w:comment>
  <w:comment w:id="3411" w:author="skmorgane" w:date="2020-06-26T10:35:00Z" w:initials="s">
    <w:p w14:paraId="7FD2E643" w14:textId="2A00D01F" w:rsidR="009D2BC5" w:rsidRDefault="009D2BC5">
      <w:pPr>
        <w:pStyle w:val="CommentText"/>
      </w:pPr>
      <w:r>
        <w:rPr>
          <w:rStyle w:val="CommentReference"/>
        </w:rPr>
        <w:annotationRef/>
      </w:r>
      <w:r>
        <w:t>This is just a place holder of a topic sentence that I put here.</w:t>
      </w:r>
    </w:p>
  </w:comment>
  <w:comment w:id="3443" w:author="skmorgane" w:date="2020-06-26T09:01:00Z" w:initials="s">
    <w:p w14:paraId="09A6AAB7" w14:textId="77777777" w:rsidR="009D2BC5" w:rsidRDefault="009D2BC5" w:rsidP="00992D10">
      <w:pPr>
        <w:pStyle w:val="CommentText"/>
      </w:pPr>
      <w:r>
        <w:rPr>
          <w:rStyle w:val="CommentReference"/>
        </w:rPr>
        <w:annotationRef/>
      </w:r>
      <w:r>
        <w:t>I just split this off the previous paragraph. I’m torn about whether to make it its own paragraph or not. Let’s try a separate paragraph (though I can’t promise you won’t expand this and it turns out I was wrong!). My thinking is that I’m not really aware that thinking about the sampling issue is generally thought about in the context of trying to assess the shape of the SAD. Did McGill do this at all? Pointing out both the widespread issues with sampling in ecological data, the potential for it to influence the shape (new topic sentence material) and what your exploration suggests it may do to it worth a few more sentences here (new concluding material for the paragraph).</w:t>
      </w:r>
    </w:p>
  </w:comment>
  <w:comment w:id="3489" w:author="skmorgane" w:date="2020-06-26T09:06:00Z" w:initials="s">
    <w:p w14:paraId="61C88A3C" w14:textId="2BE73CD9" w:rsidR="009D2BC5" w:rsidRDefault="009D2BC5">
      <w:pPr>
        <w:pStyle w:val="CommentText"/>
      </w:pPr>
      <w:r>
        <w:rPr>
          <w:rStyle w:val="CommentReference"/>
        </w:rPr>
        <w:annotationRef/>
      </w:r>
      <w:r>
        <w:t>A sentence should be added before this one and after the topic sentence that describes the heterogeneity that you’re talking about so the reader just to keep the reader oriented with your argument.</w:t>
      </w:r>
    </w:p>
  </w:comment>
  <w:comment w:id="4409" w:author="Diaz,Renata M" w:date="2020-03-24T11:36:00Z" w:initials="DM">
    <w:p w14:paraId="28DA324F" w14:textId="77777777" w:rsidR="009D2BC5" w:rsidRDefault="009D2BC5">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9D2BC5" w:rsidRDefault="009D2BC5">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9D2BC5" w:rsidRPr="00A219D2" w:rsidRDefault="009D2BC5">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4571" w:author="Diaz,Renata M" w:date="2020-03-22T15:50:00Z" w:initials="DM">
    <w:p w14:paraId="5AB8A5AD" w14:textId="60F0E439" w:rsidR="009D2BC5" w:rsidRDefault="009D2BC5">
      <w:pPr>
        <w:pStyle w:val="CommentText"/>
      </w:pPr>
      <w:r>
        <w:rPr>
          <w:rStyle w:val="CommentReference"/>
        </w:rPr>
        <w:annotationRef/>
      </w:r>
      <w:r>
        <w:t>Note log(lognparts) for the color scale. That’s to get range of variation in color scale; there’s def a better way to do this.</w:t>
      </w:r>
    </w:p>
  </w:comment>
  <w:comment w:id="5685" w:author="skmorgane" w:date="2020-06-24T11:36:00Z" w:initials="s">
    <w:p w14:paraId="696308C5" w14:textId="49D3C5FF" w:rsidR="009D2BC5" w:rsidRDefault="009D2BC5">
      <w:pPr>
        <w:pStyle w:val="CommentText"/>
      </w:pPr>
      <w:r>
        <w:rPr>
          <w:rStyle w:val="CommentReference"/>
        </w:rPr>
        <w:annotationRef/>
      </w:r>
      <w:r>
        <w:t>A wide vs a narrow example might be 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0863619E" w15:done="0"/>
  <w15:commentEx w15:paraId="5E6C0383" w15:done="0"/>
  <w15:commentEx w15:paraId="0427E7A5" w15:done="0"/>
  <w15:commentEx w15:paraId="3E4742BC" w15:paraIdParent="0427E7A5" w15:done="0"/>
  <w15:commentEx w15:paraId="217B66AC" w15:done="0"/>
  <w15:commentEx w15:paraId="2752CBCD" w15:paraIdParent="217B66AC" w15:done="0"/>
  <w15:commentEx w15:paraId="12DE2EC8" w15:done="0"/>
  <w15:commentEx w15:paraId="5218932E" w15:done="0"/>
  <w15:commentEx w15:paraId="19B79C44"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41408C1A" w15:done="0"/>
  <w15:commentEx w15:paraId="0AEA64FA" w15:done="0"/>
  <w15:commentEx w15:paraId="4E5DD3E7" w15:done="0"/>
  <w15:commentEx w15:paraId="3FC8C3CD" w15:done="0"/>
  <w15:commentEx w15:paraId="28BA3179" w15:done="0"/>
  <w15:commentEx w15:paraId="5F228CF0" w15:done="0"/>
  <w15:commentEx w15:paraId="1122B24D" w15:done="0"/>
  <w15:commentEx w15:paraId="252B6F12" w15:done="0"/>
  <w15:commentEx w15:paraId="0F2E4209" w15:done="0"/>
  <w15:commentEx w15:paraId="7FD2E643" w15:done="0"/>
  <w15:commentEx w15:paraId="09A6AAB7" w15:done="0"/>
  <w15:commentEx w15:paraId="61C88A3C" w15:done="0"/>
  <w15:commentEx w15:paraId="0A3647DE" w15:done="0"/>
  <w15:commentEx w15:paraId="5AB8A5AD" w15:done="0"/>
  <w15:commentEx w15:paraId="696308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7609" w16cex:dateUtc="2020-06-11T13:21:00Z"/>
  <w16cex:commentExtensible w16cex:durableId="2288D126" w16cex:dateUtc="2020-06-08T19:00:00Z"/>
  <w16cex:commentExtensible w16cex:durableId="228C7C41" w16cex:dateUtc="2020-06-11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2752CBCD" w16cid:durableId="22A5D3AA"/>
  <w16cid:commentId w16cid:paraId="12DE2EC8" w16cid:durableId="228C7609"/>
  <w16cid:commentId w16cid:paraId="5218932E" w16cid:durableId="2220C664"/>
  <w16cid:commentId w16cid:paraId="19B79C44" w16cid:durableId="22A5D3AD"/>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41408C1A" w16cid:durableId="22A5D3B5"/>
  <w16cid:commentId w16cid:paraId="0AEA64FA" w16cid:durableId="221B4750"/>
  <w16cid:commentId w16cid:paraId="4E5DD3E7" w16cid:durableId="223F0FCE"/>
  <w16cid:commentId w16cid:paraId="3FC8C3CD" w16cid:durableId="228C7C41"/>
  <w16cid:commentId w16cid:paraId="28BA3179" w16cid:durableId="22A5D3B9"/>
  <w16cid:commentId w16cid:paraId="5F228CF0" w16cid:durableId="22A5D3BA"/>
  <w16cid:commentId w16cid:paraId="1122B24D" w16cid:durableId="22A5D3BB"/>
  <w16cid:commentId w16cid:paraId="252B6F12" w16cid:durableId="22A5D3BC"/>
  <w16cid:commentId w16cid:paraId="0F2E4209" w16cid:durableId="22A5D3BD"/>
  <w16cid:commentId w16cid:paraId="7FD2E643" w16cid:durableId="22A5D3BE"/>
  <w16cid:commentId w16cid:paraId="09A6AAB7" w16cid:durableId="22A5D3BF"/>
  <w16cid:commentId w16cid:paraId="61C88A3C" w16cid:durableId="22A5D3C0"/>
  <w16cid:commentId w16cid:paraId="0A3647DE" w16cid:durableId="22246F26"/>
  <w16cid:commentId w16cid:paraId="5AB8A5AD" w16cid:durableId="222207DD"/>
  <w16cid:commentId w16cid:paraId="696308C5" w16cid:durableId="22A5D3C3"/>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Arial"/>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D5E5A"/>
    <w:multiLevelType w:val="hybridMultilevel"/>
    <w:tmpl w:val="06424CB0"/>
    <w:lvl w:ilvl="0" w:tplc="7E8093A0">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0A0DFB"/>
    <w:multiLevelType w:val="hybridMultilevel"/>
    <w:tmpl w:val="137E34A2"/>
    <w:lvl w:ilvl="0" w:tplc="14B605A6">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099"/>
    <w:rsid w:val="00036391"/>
    <w:rsid w:val="00036D95"/>
    <w:rsid w:val="00037800"/>
    <w:rsid w:val="00040946"/>
    <w:rsid w:val="00041329"/>
    <w:rsid w:val="000415EF"/>
    <w:rsid w:val="00043490"/>
    <w:rsid w:val="00044711"/>
    <w:rsid w:val="00045776"/>
    <w:rsid w:val="00045E9A"/>
    <w:rsid w:val="00050375"/>
    <w:rsid w:val="00050494"/>
    <w:rsid w:val="00050D29"/>
    <w:rsid w:val="00051004"/>
    <w:rsid w:val="0005421F"/>
    <w:rsid w:val="0005569A"/>
    <w:rsid w:val="00056C4C"/>
    <w:rsid w:val="0006004F"/>
    <w:rsid w:val="00061317"/>
    <w:rsid w:val="000625CE"/>
    <w:rsid w:val="00062F7A"/>
    <w:rsid w:val="000630C7"/>
    <w:rsid w:val="000638E4"/>
    <w:rsid w:val="00063A12"/>
    <w:rsid w:val="0006449A"/>
    <w:rsid w:val="00066FB5"/>
    <w:rsid w:val="000714AC"/>
    <w:rsid w:val="00071CC7"/>
    <w:rsid w:val="0007367E"/>
    <w:rsid w:val="000736DD"/>
    <w:rsid w:val="00074753"/>
    <w:rsid w:val="00076125"/>
    <w:rsid w:val="00081024"/>
    <w:rsid w:val="00081947"/>
    <w:rsid w:val="000825C6"/>
    <w:rsid w:val="0008414A"/>
    <w:rsid w:val="00084675"/>
    <w:rsid w:val="0009063B"/>
    <w:rsid w:val="00092C03"/>
    <w:rsid w:val="00093158"/>
    <w:rsid w:val="0009598D"/>
    <w:rsid w:val="00095FEB"/>
    <w:rsid w:val="00097A0E"/>
    <w:rsid w:val="000A19FF"/>
    <w:rsid w:val="000A1AD4"/>
    <w:rsid w:val="000A2F86"/>
    <w:rsid w:val="000A35F6"/>
    <w:rsid w:val="000A5198"/>
    <w:rsid w:val="000A5E7C"/>
    <w:rsid w:val="000A6D8B"/>
    <w:rsid w:val="000A79E9"/>
    <w:rsid w:val="000B2F4C"/>
    <w:rsid w:val="000B2F80"/>
    <w:rsid w:val="000B3A8E"/>
    <w:rsid w:val="000B5DF5"/>
    <w:rsid w:val="000B7509"/>
    <w:rsid w:val="000C0BB0"/>
    <w:rsid w:val="000C17ED"/>
    <w:rsid w:val="000C39DC"/>
    <w:rsid w:val="000C6008"/>
    <w:rsid w:val="000C686D"/>
    <w:rsid w:val="000C7FE7"/>
    <w:rsid w:val="000D0714"/>
    <w:rsid w:val="000D1253"/>
    <w:rsid w:val="000D1F34"/>
    <w:rsid w:val="000D573D"/>
    <w:rsid w:val="000D71B9"/>
    <w:rsid w:val="000D79DD"/>
    <w:rsid w:val="000D7ACF"/>
    <w:rsid w:val="000E168C"/>
    <w:rsid w:val="000E3932"/>
    <w:rsid w:val="000E6CC1"/>
    <w:rsid w:val="000F0E09"/>
    <w:rsid w:val="000F41D5"/>
    <w:rsid w:val="000F6281"/>
    <w:rsid w:val="000F6B98"/>
    <w:rsid w:val="000F7369"/>
    <w:rsid w:val="00100072"/>
    <w:rsid w:val="00100365"/>
    <w:rsid w:val="001008CA"/>
    <w:rsid w:val="00101720"/>
    <w:rsid w:val="00101BC5"/>
    <w:rsid w:val="00103FDD"/>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68E7"/>
    <w:rsid w:val="00137BAC"/>
    <w:rsid w:val="001441AE"/>
    <w:rsid w:val="00144729"/>
    <w:rsid w:val="001476F3"/>
    <w:rsid w:val="00150965"/>
    <w:rsid w:val="00153584"/>
    <w:rsid w:val="00153AF6"/>
    <w:rsid w:val="001545BE"/>
    <w:rsid w:val="00154C8D"/>
    <w:rsid w:val="00155645"/>
    <w:rsid w:val="001565B7"/>
    <w:rsid w:val="00157B83"/>
    <w:rsid w:val="00157B9B"/>
    <w:rsid w:val="0016146E"/>
    <w:rsid w:val="00162167"/>
    <w:rsid w:val="00164AF5"/>
    <w:rsid w:val="00164F5B"/>
    <w:rsid w:val="00167232"/>
    <w:rsid w:val="00167B56"/>
    <w:rsid w:val="00176AFA"/>
    <w:rsid w:val="00177AB6"/>
    <w:rsid w:val="00177C40"/>
    <w:rsid w:val="0018014B"/>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0312"/>
    <w:rsid w:val="001C3CA6"/>
    <w:rsid w:val="001D25F4"/>
    <w:rsid w:val="001D3A8D"/>
    <w:rsid w:val="001D4E98"/>
    <w:rsid w:val="001D52F8"/>
    <w:rsid w:val="001D5A94"/>
    <w:rsid w:val="001D5E33"/>
    <w:rsid w:val="001D7B3F"/>
    <w:rsid w:val="001E1F42"/>
    <w:rsid w:val="001E20C4"/>
    <w:rsid w:val="001E348F"/>
    <w:rsid w:val="001E3851"/>
    <w:rsid w:val="001E3FC8"/>
    <w:rsid w:val="001E4012"/>
    <w:rsid w:val="001E4626"/>
    <w:rsid w:val="001E5856"/>
    <w:rsid w:val="001E76B5"/>
    <w:rsid w:val="001F4588"/>
    <w:rsid w:val="001F48CE"/>
    <w:rsid w:val="00201FD7"/>
    <w:rsid w:val="00203B22"/>
    <w:rsid w:val="0020447B"/>
    <w:rsid w:val="00205887"/>
    <w:rsid w:val="00206E91"/>
    <w:rsid w:val="002105E9"/>
    <w:rsid w:val="00210C09"/>
    <w:rsid w:val="00212895"/>
    <w:rsid w:val="0021461D"/>
    <w:rsid w:val="0021470F"/>
    <w:rsid w:val="002169B6"/>
    <w:rsid w:val="00217408"/>
    <w:rsid w:val="00217479"/>
    <w:rsid w:val="0022024A"/>
    <w:rsid w:val="002223BB"/>
    <w:rsid w:val="002223C4"/>
    <w:rsid w:val="002235CA"/>
    <w:rsid w:val="00225644"/>
    <w:rsid w:val="002259D5"/>
    <w:rsid w:val="002270DD"/>
    <w:rsid w:val="002279AD"/>
    <w:rsid w:val="00227AB3"/>
    <w:rsid w:val="00227C28"/>
    <w:rsid w:val="00227F96"/>
    <w:rsid w:val="00230868"/>
    <w:rsid w:val="0023298A"/>
    <w:rsid w:val="00235FFB"/>
    <w:rsid w:val="002361A1"/>
    <w:rsid w:val="00236FA2"/>
    <w:rsid w:val="00237536"/>
    <w:rsid w:val="00237A07"/>
    <w:rsid w:val="002418F0"/>
    <w:rsid w:val="00242A8C"/>
    <w:rsid w:val="00243188"/>
    <w:rsid w:val="00243ABC"/>
    <w:rsid w:val="00245A3D"/>
    <w:rsid w:val="00246EB6"/>
    <w:rsid w:val="002535DC"/>
    <w:rsid w:val="00253E07"/>
    <w:rsid w:val="002558D8"/>
    <w:rsid w:val="00256E5E"/>
    <w:rsid w:val="0025717D"/>
    <w:rsid w:val="00257DA6"/>
    <w:rsid w:val="0026138C"/>
    <w:rsid w:val="0026206C"/>
    <w:rsid w:val="00264081"/>
    <w:rsid w:val="00265605"/>
    <w:rsid w:val="0026712F"/>
    <w:rsid w:val="0026730B"/>
    <w:rsid w:val="0027035F"/>
    <w:rsid w:val="00271B30"/>
    <w:rsid w:val="0027262F"/>
    <w:rsid w:val="002730AA"/>
    <w:rsid w:val="002757E9"/>
    <w:rsid w:val="0027643D"/>
    <w:rsid w:val="002773AB"/>
    <w:rsid w:val="00282594"/>
    <w:rsid w:val="00282CB6"/>
    <w:rsid w:val="00282FA3"/>
    <w:rsid w:val="00285BD6"/>
    <w:rsid w:val="00285E16"/>
    <w:rsid w:val="002873A8"/>
    <w:rsid w:val="00287472"/>
    <w:rsid w:val="00290E59"/>
    <w:rsid w:val="002923AC"/>
    <w:rsid w:val="00294E81"/>
    <w:rsid w:val="0029679B"/>
    <w:rsid w:val="00297AA8"/>
    <w:rsid w:val="002A00A6"/>
    <w:rsid w:val="002A340E"/>
    <w:rsid w:val="002A424B"/>
    <w:rsid w:val="002A63A5"/>
    <w:rsid w:val="002A793D"/>
    <w:rsid w:val="002B06A1"/>
    <w:rsid w:val="002B0BD9"/>
    <w:rsid w:val="002B18E6"/>
    <w:rsid w:val="002B2D4F"/>
    <w:rsid w:val="002B60DD"/>
    <w:rsid w:val="002C3811"/>
    <w:rsid w:val="002C44BD"/>
    <w:rsid w:val="002C46EE"/>
    <w:rsid w:val="002C5800"/>
    <w:rsid w:val="002D02A6"/>
    <w:rsid w:val="002D1757"/>
    <w:rsid w:val="002D3AEE"/>
    <w:rsid w:val="002D41F9"/>
    <w:rsid w:val="002D4839"/>
    <w:rsid w:val="002D5E27"/>
    <w:rsid w:val="002D6DA5"/>
    <w:rsid w:val="002D708E"/>
    <w:rsid w:val="002D7E1A"/>
    <w:rsid w:val="002E2B4D"/>
    <w:rsid w:val="002E3E31"/>
    <w:rsid w:val="002E527C"/>
    <w:rsid w:val="002E53D8"/>
    <w:rsid w:val="002E5986"/>
    <w:rsid w:val="002F4362"/>
    <w:rsid w:val="002F720D"/>
    <w:rsid w:val="002F7A9E"/>
    <w:rsid w:val="00300658"/>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267BC"/>
    <w:rsid w:val="00326F11"/>
    <w:rsid w:val="00331103"/>
    <w:rsid w:val="003321D6"/>
    <w:rsid w:val="00333146"/>
    <w:rsid w:val="003336DD"/>
    <w:rsid w:val="0033513F"/>
    <w:rsid w:val="00337CDF"/>
    <w:rsid w:val="00340E38"/>
    <w:rsid w:val="00343D1D"/>
    <w:rsid w:val="00344CE7"/>
    <w:rsid w:val="00345B8E"/>
    <w:rsid w:val="0035065B"/>
    <w:rsid w:val="003517FF"/>
    <w:rsid w:val="003522BB"/>
    <w:rsid w:val="00355DD5"/>
    <w:rsid w:val="00357F96"/>
    <w:rsid w:val="00360418"/>
    <w:rsid w:val="0036086C"/>
    <w:rsid w:val="00361259"/>
    <w:rsid w:val="00363F09"/>
    <w:rsid w:val="00365231"/>
    <w:rsid w:val="00365CD0"/>
    <w:rsid w:val="003679D9"/>
    <w:rsid w:val="00370177"/>
    <w:rsid w:val="003704B0"/>
    <w:rsid w:val="00371698"/>
    <w:rsid w:val="00373100"/>
    <w:rsid w:val="00373269"/>
    <w:rsid w:val="003738F0"/>
    <w:rsid w:val="00376395"/>
    <w:rsid w:val="00376B56"/>
    <w:rsid w:val="003779AF"/>
    <w:rsid w:val="00377BF9"/>
    <w:rsid w:val="003812C5"/>
    <w:rsid w:val="0038297F"/>
    <w:rsid w:val="00382ABC"/>
    <w:rsid w:val="003838AB"/>
    <w:rsid w:val="00387C3B"/>
    <w:rsid w:val="00390723"/>
    <w:rsid w:val="00390943"/>
    <w:rsid w:val="0039123D"/>
    <w:rsid w:val="00391544"/>
    <w:rsid w:val="0039173B"/>
    <w:rsid w:val="00391ED5"/>
    <w:rsid w:val="003A0680"/>
    <w:rsid w:val="003A1ED1"/>
    <w:rsid w:val="003A27DE"/>
    <w:rsid w:val="003A3802"/>
    <w:rsid w:val="003A4926"/>
    <w:rsid w:val="003A50B6"/>
    <w:rsid w:val="003B024B"/>
    <w:rsid w:val="003B0759"/>
    <w:rsid w:val="003B13BD"/>
    <w:rsid w:val="003B1BEB"/>
    <w:rsid w:val="003B1C17"/>
    <w:rsid w:val="003B2F6E"/>
    <w:rsid w:val="003B4299"/>
    <w:rsid w:val="003B494A"/>
    <w:rsid w:val="003B563B"/>
    <w:rsid w:val="003B5DB6"/>
    <w:rsid w:val="003B65A3"/>
    <w:rsid w:val="003B69B3"/>
    <w:rsid w:val="003B6F20"/>
    <w:rsid w:val="003C00F9"/>
    <w:rsid w:val="003C1034"/>
    <w:rsid w:val="003C13C9"/>
    <w:rsid w:val="003C2890"/>
    <w:rsid w:val="003C397B"/>
    <w:rsid w:val="003C3FDF"/>
    <w:rsid w:val="003C4C20"/>
    <w:rsid w:val="003C6538"/>
    <w:rsid w:val="003C79A5"/>
    <w:rsid w:val="003D0E38"/>
    <w:rsid w:val="003D1508"/>
    <w:rsid w:val="003D193F"/>
    <w:rsid w:val="003D2C22"/>
    <w:rsid w:val="003D4B3C"/>
    <w:rsid w:val="003D66CD"/>
    <w:rsid w:val="003D7EFF"/>
    <w:rsid w:val="003E0EA2"/>
    <w:rsid w:val="003E220F"/>
    <w:rsid w:val="003E36AB"/>
    <w:rsid w:val="003E3F58"/>
    <w:rsid w:val="003E4D12"/>
    <w:rsid w:val="003E739D"/>
    <w:rsid w:val="003E7B1D"/>
    <w:rsid w:val="003E7DAE"/>
    <w:rsid w:val="003F0120"/>
    <w:rsid w:val="003F02E6"/>
    <w:rsid w:val="003F1090"/>
    <w:rsid w:val="003F14BA"/>
    <w:rsid w:val="003F19A3"/>
    <w:rsid w:val="003F33EC"/>
    <w:rsid w:val="003F3991"/>
    <w:rsid w:val="003F3FEE"/>
    <w:rsid w:val="00403395"/>
    <w:rsid w:val="00403834"/>
    <w:rsid w:val="0040444C"/>
    <w:rsid w:val="00404A09"/>
    <w:rsid w:val="00406878"/>
    <w:rsid w:val="0040698A"/>
    <w:rsid w:val="004072B7"/>
    <w:rsid w:val="00407D5A"/>
    <w:rsid w:val="004109B9"/>
    <w:rsid w:val="00410A54"/>
    <w:rsid w:val="00411096"/>
    <w:rsid w:val="004132A0"/>
    <w:rsid w:val="00415AA3"/>
    <w:rsid w:val="00416525"/>
    <w:rsid w:val="00420E8D"/>
    <w:rsid w:val="004233D4"/>
    <w:rsid w:val="00423870"/>
    <w:rsid w:val="0042476D"/>
    <w:rsid w:val="00426741"/>
    <w:rsid w:val="00426948"/>
    <w:rsid w:val="00431485"/>
    <w:rsid w:val="00433EFB"/>
    <w:rsid w:val="0043570E"/>
    <w:rsid w:val="004360D5"/>
    <w:rsid w:val="00437925"/>
    <w:rsid w:val="00440195"/>
    <w:rsid w:val="00440F71"/>
    <w:rsid w:val="00443C83"/>
    <w:rsid w:val="004449EB"/>
    <w:rsid w:val="004457E2"/>
    <w:rsid w:val="004466B5"/>
    <w:rsid w:val="004467B0"/>
    <w:rsid w:val="004467B8"/>
    <w:rsid w:val="00446A23"/>
    <w:rsid w:val="00447647"/>
    <w:rsid w:val="00450A41"/>
    <w:rsid w:val="00450F83"/>
    <w:rsid w:val="004511D4"/>
    <w:rsid w:val="00452574"/>
    <w:rsid w:val="004530CB"/>
    <w:rsid w:val="00454133"/>
    <w:rsid w:val="0045416E"/>
    <w:rsid w:val="004544A1"/>
    <w:rsid w:val="00457C95"/>
    <w:rsid w:val="00462CA0"/>
    <w:rsid w:val="00463D87"/>
    <w:rsid w:val="00465361"/>
    <w:rsid w:val="00467F86"/>
    <w:rsid w:val="0047258C"/>
    <w:rsid w:val="00472820"/>
    <w:rsid w:val="0047325C"/>
    <w:rsid w:val="0048312B"/>
    <w:rsid w:val="00485B77"/>
    <w:rsid w:val="00486725"/>
    <w:rsid w:val="00486C7E"/>
    <w:rsid w:val="00486D8C"/>
    <w:rsid w:val="004871F7"/>
    <w:rsid w:val="00487619"/>
    <w:rsid w:val="00487916"/>
    <w:rsid w:val="00487EB2"/>
    <w:rsid w:val="004902B3"/>
    <w:rsid w:val="00490A66"/>
    <w:rsid w:val="00491813"/>
    <w:rsid w:val="00492033"/>
    <w:rsid w:val="004926A7"/>
    <w:rsid w:val="00493851"/>
    <w:rsid w:val="004940FB"/>
    <w:rsid w:val="00494E6C"/>
    <w:rsid w:val="00496C45"/>
    <w:rsid w:val="004A4CF3"/>
    <w:rsid w:val="004A55A6"/>
    <w:rsid w:val="004A5618"/>
    <w:rsid w:val="004A5B5C"/>
    <w:rsid w:val="004A7C97"/>
    <w:rsid w:val="004B02EA"/>
    <w:rsid w:val="004B1DA6"/>
    <w:rsid w:val="004B2E74"/>
    <w:rsid w:val="004B527E"/>
    <w:rsid w:val="004B5719"/>
    <w:rsid w:val="004C0B53"/>
    <w:rsid w:val="004C250E"/>
    <w:rsid w:val="004C347F"/>
    <w:rsid w:val="004C34D7"/>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063F"/>
    <w:rsid w:val="004F213D"/>
    <w:rsid w:val="004F38D8"/>
    <w:rsid w:val="004F3C36"/>
    <w:rsid w:val="004F5251"/>
    <w:rsid w:val="00500708"/>
    <w:rsid w:val="00500924"/>
    <w:rsid w:val="00501C17"/>
    <w:rsid w:val="005023C7"/>
    <w:rsid w:val="0050337B"/>
    <w:rsid w:val="00504F23"/>
    <w:rsid w:val="00505614"/>
    <w:rsid w:val="00507267"/>
    <w:rsid w:val="0050741C"/>
    <w:rsid w:val="005109B7"/>
    <w:rsid w:val="00512922"/>
    <w:rsid w:val="005136AD"/>
    <w:rsid w:val="005136EA"/>
    <w:rsid w:val="0051603B"/>
    <w:rsid w:val="0051670C"/>
    <w:rsid w:val="005171D4"/>
    <w:rsid w:val="0052093B"/>
    <w:rsid w:val="00521A01"/>
    <w:rsid w:val="00521B8F"/>
    <w:rsid w:val="00524CD7"/>
    <w:rsid w:val="00526353"/>
    <w:rsid w:val="005263CB"/>
    <w:rsid w:val="0053110C"/>
    <w:rsid w:val="005334D6"/>
    <w:rsid w:val="00534B25"/>
    <w:rsid w:val="00541B9F"/>
    <w:rsid w:val="00542159"/>
    <w:rsid w:val="00542910"/>
    <w:rsid w:val="00542F55"/>
    <w:rsid w:val="0054318A"/>
    <w:rsid w:val="005436DA"/>
    <w:rsid w:val="00544199"/>
    <w:rsid w:val="005445F0"/>
    <w:rsid w:val="005457A1"/>
    <w:rsid w:val="00545DBB"/>
    <w:rsid w:val="00547295"/>
    <w:rsid w:val="0054731D"/>
    <w:rsid w:val="00550109"/>
    <w:rsid w:val="00550897"/>
    <w:rsid w:val="00553674"/>
    <w:rsid w:val="0055789B"/>
    <w:rsid w:val="00561926"/>
    <w:rsid w:val="00562B35"/>
    <w:rsid w:val="0056363D"/>
    <w:rsid w:val="00565492"/>
    <w:rsid w:val="00565943"/>
    <w:rsid w:val="00567282"/>
    <w:rsid w:val="00567313"/>
    <w:rsid w:val="005701CD"/>
    <w:rsid w:val="005717EE"/>
    <w:rsid w:val="005729FE"/>
    <w:rsid w:val="005747C5"/>
    <w:rsid w:val="00575781"/>
    <w:rsid w:val="00577D32"/>
    <w:rsid w:val="00580380"/>
    <w:rsid w:val="00580F50"/>
    <w:rsid w:val="005816FC"/>
    <w:rsid w:val="005837DC"/>
    <w:rsid w:val="005846D0"/>
    <w:rsid w:val="00585229"/>
    <w:rsid w:val="00585D22"/>
    <w:rsid w:val="00590498"/>
    <w:rsid w:val="005918E5"/>
    <w:rsid w:val="00591A0D"/>
    <w:rsid w:val="00591F76"/>
    <w:rsid w:val="00592A5C"/>
    <w:rsid w:val="00592B90"/>
    <w:rsid w:val="00592E5F"/>
    <w:rsid w:val="005946CC"/>
    <w:rsid w:val="005947AA"/>
    <w:rsid w:val="00594DBB"/>
    <w:rsid w:val="0059569A"/>
    <w:rsid w:val="00597E21"/>
    <w:rsid w:val="005A4270"/>
    <w:rsid w:val="005A42E9"/>
    <w:rsid w:val="005A4CBA"/>
    <w:rsid w:val="005A7E89"/>
    <w:rsid w:val="005B06B9"/>
    <w:rsid w:val="005B2C68"/>
    <w:rsid w:val="005B3385"/>
    <w:rsid w:val="005B3721"/>
    <w:rsid w:val="005B3A66"/>
    <w:rsid w:val="005B4300"/>
    <w:rsid w:val="005B461D"/>
    <w:rsid w:val="005B5CCC"/>
    <w:rsid w:val="005C1F2A"/>
    <w:rsid w:val="005C2534"/>
    <w:rsid w:val="005C3112"/>
    <w:rsid w:val="005C4506"/>
    <w:rsid w:val="005C4AFA"/>
    <w:rsid w:val="005C5666"/>
    <w:rsid w:val="005C7C54"/>
    <w:rsid w:val="005D0408"/>
    <w:rsid w:val="005D0506"/>
    <w:rsid w:val="005D1526"/>
    <w:rsid w:val="005D6676"/>
    <w:rsid w:val="005E2FF2"/>
    <w:rsid w:val="005E3637"/>
    <w:rsid w:val="005E697D"/>
    <w:rsid w:val="005E6B2D"/>
    <w:rsid w:val="005E7180"/>
    <w:rsid w:val="005F2EBC"/>
    <w:rsid w:val="005F2F28"/>
    <w:rsid w:val="005F5010"/>
    <w:rsid w:val="00601AF4"/>
    <w:rsid w:val="00602691"/>
    <w:rsid w:val="006029D9"/>
    <w:rsid w:val="00603C5D"/>
    <w:rsid w:val="00604515"/>
    <w:rsid w:val="006046E5"/>
    <w:rsid w:val="00604DCC"/>
    <w:rsid w:val="00607288"/>
    <w:rsid w:val="00607A1F"/>
    <w:rsid w:val="00607A3F"/>
    <w:rsid w:val="00607F42"/>
    <w:rsid w:val="00612257"/>
    <w:rsid w:val="0061290D"/>
    <w:rsid w:val="006130E5"/>
    <w:rsid w:val="00613EBF"/>
    <w:rsid w:val="00613EF7"/>
    <w:rsid w:val="006140DD"/>
    <w:rsid w:val="00616AC5"/>
    <w:rsid w:val="00616EE5"/>
    <w:rsid w:val="00617054"/>
    <w:rsid w:val="006177CD"/>
    <w:rsid w:val="00620415"/>
    <w:rsid w:val="006211C2"/>
    <w:rsid w:val="00622277"/>
    <w:rsid w:val="00622C1E"/>
    <w:rsid w:val="00624246"/>
    <w:rsid w:val="00625AF7"/>
    <w:rsid w:val="00627185"/>
    <w:rsid w:val="00631169"/>
    <w:rsid w:val="00633CB5"/>
    <w:rsid w:val="00634092"/>
    <w:rsid w:val="00635DA3"/>
    <w:rsid w:val="00636FBC"/>
    <w:rsid w:val="00637B24"/>
    <w:rsid w:val="0064097A"/>
    <w:rsid w:val="0064213A"/>
    <w:rsid w:val="006454B0"/>
    <w:rsid w:val="00646344"/>
    <w:rsid w:val="00646DA6"/>
    <w:rsid w:val="006521A3"/>
    <w:rsid w:val="00652518"/>
    <w:rsid w:val="006538B0"/>
    <w:rsid w:val="00655456"/>
    <w:rsid w:val="00662171"/>
    <w:rsid w:val="0066394D"/>
    <w:rsid w:val="00665454"/>
    <w:rsid w:val="00665862"/>
    <w:rsid w:val="006667BD"/>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0E1C"/>
    <w:rsid w:val="006856CB"/>
    <w:rsid w:val="00687584"/>
    <w:rsid w:val="00691E75"/>
    <w:rsid w:val="00691F26"/>
    <w:rsid w:val="00692FC8"/>
    <w:rsid w:val="0069324F"/>
    <w:rsid w:val="00695485"/>
    <w:rsid w:val="006961C7"/>
    <w:rsid w:val="00697CB5"/>
    <w:rsid w:val="006A0177"/>
    <w:rsid w:val="006A3020"/>
    <w:rsid w:val="006A49A5"/>
    <w:rsid w:val="006A5892"/>
    <w:rsid w:val="006A6D60"/>
    <w:rsid w:val="006A7CB3"/>
    <w:rsid w:val="006A7DC2"/>
    <w:rsid w:val="006B174C"/>
    <w:rsid w:val="006B41C7"/>
    <w:rsid w:val="006B5150"/>
    <w:rsid w:val="006B7056"/>
    <w:rsid w:val="006C05BF"/>
    <w:rsid w:val="006C122A"/>
    <w:rsid w:val="006C21B3"/>
    <w:rsid w:val="006C3FA7"/>
    <w:rsid w:val="006C450B"/>
    <w:rsid w:val="006C4C38"/>
    <w:rsid w:val="006C6058"/>
    <w:rsid w:val="006D30EF"/>
    <w:rsid w:val="006D3C66"/>
    <w:rsid w:val="006D41A0"/>
    <w:rsid w:val="006E2FB9"/>
    <w:rsid w:val="006E58F5"/>
    <w:rsid w:val="006E6069"/>
    <w:rsid w:val="006E7702"/>
    <w:rsid w:val="006F1FBF"/>
    <w:rsid w:val="006F32EE"/>
    <w:rsid w:val="006F4469"/>
    <w:rsid w:val="006F7396"/>
    <w:rsid w:val="007006B7"/>
    <w:rsid w:val="00701CF0"/>
    <w:rsid w:val="00702953"/>
    <w:rsid w:val="00702DFE"/>
    <w:rsid w:val="00702F04"/>
    <w:rsid w:val="00704284"/>
    <w:rsid w:val="007054B0"/>
    <w:rsid w:val="007104E6"/>
    <w:rsid w:val="00714C35"/>
    <w:rsid w:val="007166A6"/>
    <w:rsid w:val="00717B86"/>
    <w:rsid w:val="00721DCD"/>
    <w:rsid w:val="00721E73"/>
    <w:rsid w:val="00725321"/>
    <w:rsid w:val="007263C1"/>
    <w:rsid w:val="0072757B"/>
    <w:rsid w:val="00727A98"/>
    <w:rsid w:val="007300BF"/>
    <w:rsid w:val="00732110"/>
    <w:rsid w:val="00732FF5"/>
    <w:rsid w:val="007335E1"/>
    <w:rsid w:val="00733FF0"/>
    <w:rsid w:val="00734F1D"/>
    <w:rsid w:val="00740B95"/>
    <w:rsid w:val="007418E7"/>
    <w:rsid w:val="0074444D"/>
    <w:rsid w:val="007506F6"/>
    <w:rsid w:val="007522A5"/>
    <w:rsid w:val="00752ABE"/>
    <w:rsid w:val="007532C6"/>
    <w:rsid w:val="0075383E"/>
    <w:rsid w:val="00753938"/>
    <w:rsid w:val="00754408"/>
    <w:rsid w:val="0075454B"/>
    <w:rsid w:val="0075556C"/>
    <w:rsid w:val="0075669D"/>
    <w:rsid w:val="007575E4"/>
    <w:rsid w:val="00757FEC"/>
    <w:rsid w:val="00762108"/>
    <w:rsid w:val="00763898"/>
    <w:rsid w:val="007639CD"/>
    <w:rsid w:val="00770024"/>
    <w:rsid w:val="007708B8"/>
    <w:rsid w:val="00771E3C"/>
    <w:rsid w:val="00772B2E"/>
    <w:rsid w:val="0077324E"/>
    <w:rsid w:val="00775354"/>
    <w:rsid w:val="007777E9"/>
    <w:rsid w:val="00780929"/>
    <w:rsid w:val="00782BE8"/>
    <w:rsid w:val="00783416"/>
    <w:rsid w:val="00784606"/>
    <w:rsid w:val="00784FF0"/>
    <w:rsid w:val="007877B2"/>
    <w:rsid w:val="00795ACD"/>
    <w:rsid w:val="00796E53"/>
    <w:rsid w:val="007A005F"/>
    <w:rsid w:val="007A0C97"/>
    <w:rsid w:val="007A208A"/>
    <w:rsid w:val="007A239A"/>
    <w:rsid w:val="007A34C6"/>
    <w:rsid w:val="007A38C6"/>
    <w:rsid w:val="007A430F"/>
    <w:rsid w:val="007A4E2B"/>
    <w:rsid w:val="007A4FA1"/>
    <w:rsid w:val="007A546E"/>
    <w:rsid w:val="007A6213"/>
    <w:rsid w:val="007A67A2"/>
    <w:rsid w:val="007A6FA7"/>
    <w:rsid w:val="007A70CE"/>
    <w:rsid w:val="007B0B0B"/>
    <w:rsid w:val="007B20E6"/>
    <w:rsid w:val="007B2F49"/>
    <w:rsid w:val="007B32E1"/>
    <w:rsid w:val="007B5890"/>
    <w:rsid w:val="007B7848"/>
    <w:rsid w:val="007C0EDA"/>
    <w:rsid w:val="007C2BC0"/>
    <w:rsid w:val="007C4888"/>
    <w:rsid w:val="007C5091"/>
    <w:rsid w:val="007C54FD"/>
    <w:rsid w:val="007C57DE"/>
    <w:rsid w:val="007C7390"/>
    <w:rsid w:val="007D08D5"/>
    <w:rsid w:val="007D14F5"/>
    <w:rsid w:val="007D33E7"/>
    <w:rsid w:val="007D349C"/>
    <w:rsid w:val="007D570F"/>
    <w:rsid w:val="007D65C5"/>
    <w:rsid w:val="007D71F1"/>
    <w:rsid w:val="007D7274"/>
    <w:rsid w:val="007E69D0"/>
    <w:rsid w:val="007E6AF5"/>
    <w:rsid w:val="007E79BE"/>
    <w:rsid w:val="007F0139"/>
    <w:rsid w:val="007F0673"/>
    <w:rsid w:val="007F0A26"/>
    <w:rsid w:val="007F0B23"/>
    <w:rsid w:val="007F0D1F"/>
    <w:rsid w:val="007F0EF7"/>
    <w:rsid w:val="007F16B9"/>
    <w:rsid w:val="007F340E"/>
    <w:rsid w:val="007F421C"/>
    <w:rsid w:val="007F4CD7"/>
    <w:rsid w:val="007F6C8C"/>
    <w:rsid w:val="007F7B46"/>
    <w:rsid w:val="0080016D"/>
    <w:rsid w:val="00802736"/>
    <w:rsid w:val="00802D8B"/>
    <w:rsid w:val="0080503B"/>
    <w:rsid w:val="008051A0"/>
    <w:rsid w:val="008060B0"/>
    <w:rsid w:val="008079DA"/>
    <w:rsid w:val="0081219D"/>
    <w:rsid w:val="00812EAD"/>
    <w:rsid w:val="008155F1"/>
    <w:rsid w:val="0081662B"/>
    <w:rsid w:val="00817DB8"/>
    <w:rsid w:val="00822C72"/>
    <w:rsid w:val="008231CD"/>
    <w:rsid w:val="0082390B"/>
    <w:rsid w:val="00827FF8"/>
    <w:rsid w:val="00830E2E"/>
    <w:rsid w:val="008320B9"/>
    <w:rsid w:val="00833348"/>
    <w:rsid w:val="00833776"/>
    <w:rsid w:val="00835226"/>
    <w:rsid w:val="00840B0F"/>
    <w:rsid w:val="00841BCE"/>
    <w:rsid w:val="0084335E"/>
    <w:rsid w:val="008452A5"/>
    <w:rsid w:val="0084557C"/>
    <w:rsid w:val="008506AB"/>
    <w:rsid w:val="00851C5D"/>
    <w:rsid w:val="00852995"/>
    <w:rsid w:val="00854ECC"/>
    <w:rsid w:val="00856E65"/>
    <w:rsid w:val="008604E7"/>
    <w:rsid w:val="008627FD"/>
    <w:rsid w:val="00863443"/>
    <w:rsid w:val="008638B6"/>
    <w:rsid w:val="00863D21"/>
    <w:rsid w:val="00864351"/>
    <w:rsid w:val="008645E2"/>
    <w:rsid w:val="008737B9"/>
    <w:rsid w:val="00874110"/>
    <w:rsid w:val="00874901"/>
    <w:rsid w:val="00876235"/>
    <w:rsid w:val="00876671"/>
    <w:rsid w:val="00880AB1"/>
    <w:rsid w:val="00880FBB"/>
    <w:rsid w:val="00881F5E"/>
    <w:rsid w:val="00881FD1"/>
    <w:rsid w:val="00882DAC"/>
    <w:rsid w:val="0088427E"/>
    <w:rsid w:val="00885150"/>
    <w:rsid w:val="008853CB"/>
    <w:rsid w:val="00886114"/>
    <w:rsid w:val="008875E1"/>
    <w:rsid w:val="00887ABA"/>
    <w:rsid w:val="00887E0F"/>
    <w:rsid w:val="00890BE6"/>
    <w:rsid w:val="00890C0B"/>
    <w:rsid w:val="008932EF"/>
    <w:rsid w:val="008939B3"/>
    <w:rsid w:val="00895C57"/>
    <w:rsid w:val="008A2C84"/>
    <w:rsid w:val="008A5C7C"/>
    <w:rsid w:val="008B039D"/>
    <w:rsid w:val="008B5A01"/>
    <w:rsid w:val="008B5BA1"/>
    <w:rsid w:val="008B65E3"/>
    <w:rsid w:val="008B7C9D"/>
    <w:rsid w:val="008C01DF"/>
    <w:rsid w:val="008C070F"/>
    <w:rsid w:val="008C10D8"/>
    <w:rsid w:val="008C1968"/>
    <w:rsid w:val="008C3CF4"/>
    <w:rsid w:val="008C45DA"/>
    <w:rsid w:val="008C502C"/>
    <w:rsid w:val="008C774B"/>
    <w:rsid w:val="008D0389"/>
    <w:rsid w:val="008D0BE2"/>
    <w:rsid w:val="008D1993"/>
    <w:rsid w:val="008D301F"/>
    <w:rsid w:val="008D3DBF"/>
    <w:rsid w:val="008D3EB3"/>
    <w:rsid w:val="008D7590"/>
    <w:rsid w:val="008D766D"/>
    <w:rsid w:val="008D7D26"/>
    <w:rsid w:val="008E0E05"/>
    <w:rsid w:val="008E10F6"/>
    <w:rsid w:val="008E2D1E"/>
    <w:rsid w:val="008F2495"/>
    <w:rsid w:val="008F2B8A"/>
    <w:rsid w:val="008F2D50"/>
    <w:rsid w:val="008F6ACC"/>
    <w:rsid w:val="009030CE"/>
    <w:rsid w:val="0090341B"/>
    <w:rsid w:val="00904827"/>
    <w:rsid w:val="009057B1"/>
    <w:rsid w:val="00907E91"/>
    <w:rsid w:val="00910CBF"/>
    <w:rsid w:val="00911692"/>
    <w:rsid w:val="009124B1"/>
    <w:rsid w:val="00914C3F"/>
    <w:rsid w:val="0091528E"/>
    <w:rsid w:val="00916A42"/>
    <w:rsid w:val="009208B6"/>
    <w:rsid w:val="0092140A"/>
    <w:rsid w:val="00921F95"/>
    <w:rsid w:val="00922B04"/>
    <w:rsid w:val="0092493D"/>
    <w:rsid w:val="00927CF6"/>
    <w:rsid w:val="009307AB"/>
    <w:rsid w:val="00935F67"/>
    <w:rsid w:val="009371CC"/>
    <w:rsid w:val="0094054E"/>
    <w:rsid w:val="00940721"/>
    <w:rsid w:val="00940FEC"/>
    <w:rsid w:val="009513CC"/>
    <w:rsid w:val="009514FB"/>
    <w:rsid w:val="00951A4A"/>
    <w:rsid w:val="009538CE"/>
    <w:rsid w:val="00953C2B"/>
    <w:rsid w:val="009544E9"/>
    <w:rsid w:val="00956712"/>
    <w:rsid w:val="00956D9B"/>
    <w:rsid w:val="00960194"/>
    <w:rsid w:val="009608F2"/>
    <w:rsid w:val="00961C40"/>
    <w:rsid w:val="009621FA"/>
    <w:rsid w:val="00966DDC"/>
    <w:rsid w:val="00967152"/>
    <w:rsid w:val="0096783C"/>
    <w:rsid w:val="00972A31"/>
    <w:rsid w:val="00973CC4"/>
    <w:rsid w:val="00974771"/>
    <w:rsid w:val="00974AB3"/>
    <w:rsid w:val="0097599E"/>
    <w:rsid w:val="00976125"/>
    <w:rsid w:val="00976538"/>
    <w:rsid w:val="00977165"/>
    <w:rsid w:val="00977F70"/>
    <w:rsid w:val="009828E4"/>
    <w:rsid w:val="00985396"/>
    <w:rsid w:val="00991CD7"/>
    <w:rsid w:val="00992D10"/>
    <w:rsid w:val="009931AF"/>
    <w:rsid w:val="0099428F"/>
    <w:rsid w:val="00995BBB"/>
    <w:rsid w:val="00995F7B"/>
    <w:rsid w:val="00996668"/>
    <w:rsid w:val="009977B6"/>
    <w:rsid w:val="00997FCC"/>
    <w:rsid w:val="009A0013"/>
    <w:rsid w:val="009A17F7"/>
    <w:rsid w:val="009A249B"/>
    <w:rsid w:val="009A2AAF"/>
    <w:rsid w:val="009A2F12"/>
    <w:rsid w:val="009A4F7D"/>
    <w:rsid w:val="009A5283"/>
    <w:rsid w:val="009A559C"/>
    <w:rsid w:val="009A56F0"/>
    <w:rsid w:val="009B26D1"/>
    <w:rsid w:val="009B4693"/>
    <w:rsid w:val="009B5A26"/>
    <w:rsid w:val="009B7058"/>
    <w:rsid w:val="009B7E8C"/>
    <w:rsid w:val="009C041C"/>
    <w:rsid w:val="009C049C"/>
    <w:rsid w:val="009C11D2"/>
    <w:rsid w:val="009C1DAF"/>
    <w:rsid w:val="009C2336"/>
    <w:rsid w:val="009C2BF9"/>
    <w:rsid w:val="009C503C"/>
    <w:rsid w:val="009C5B1E"/>
    <w:rsid w:val="009D1A96"/>
    <w:rsid w:val="009D24B9"/>
    <w:rsid w:val="009D2BC5"/>
    <w:rsid w:val="009E5FD1"/>
    <w:rsid w:val="009E6364"/>
    <w:rsid w:val="009F050B"/>
    <w:rsid w:val="009F0CC0"/>
    <w:rsid w:val="009F17A9"/>
    <w:rsid w:val="009F3B20"/>
    <w:rsid w:val="009F45DD"/>
    <w:rsid w:val="009F5D84"/>
    <w:rsid w:val="009F71DD"/>
    <w:rsid w:val="00A006C8"/>
    <w:rsid w:val="00A00D66"/>
    <w:rsid w:val="00A010A5"/>
    <w:rsid w:val="00A02802"/>
    <w:rsid w:val="00A02DA3"/>
    <w:rsid w:val="00A03AE8"/>
    <w:rsid w:val="00A05094"/>
    <w:rsid w:val="00A054F7"/>
    <w:rsid w:val="00A05E62"/>
    <w:rsid w:val="00A1011A"/>
    <w:rsid w:val="00A11803"/>
    <w:rsid w:val="00A12090"/>
    <w:rsid w:val="00A12AA4"/>
    <w:rsid w:val="00A135EE"/>
    <w:rsid w:val="00A164F5"/>
    <w:rsid w:val="00A17EF8"/>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426"/>
    <w:rsid w:val="00A52A86"/>
    <w:rsid w:val="00A530FD"/>
    <w:rsid w:val="00A56164"/>
    <w:rsid w:val="00A57180"/>
    <w:rsid w:val="00A611E2"/>
    <w:rsid w:val="00A616A1"/>
    <w:rsid w:val="00A655B9"/>
    <w:rsid w:val="00A673A4"/>
    <w:rsid w:val="00A678DD"/>
    <w:rsid w:val="00A679B6"/>
    <w:rsid w:val="00A73B1C"/>
    <w:rsid w:val="00A73D17"/>
    <w:rsid w:val="00A74CDB"/>
    <w:rsid w:val="00A77E2C"/>
    <w:rsid w:val="00A8142D"/>
    <w:rsid w:val="00A870B0"/>
    <w:rsid w:val="00A87D8C"/>
    <w:rsid w:val="00A92F5C"/>
    <w:rsid w:val="00A94D04"/>
    <w:rsid w:val="00AA25BC"/>
    <w:rsid w:val="00AA42F8"/>
    <w:rsid w:val="00AA66D0"/>
    <w:rsid w:val="00AB6111"/>
    <w:rsid w:val="00AC2670"/>
    <w:rsid w:val="00AC6B42"/>
    <w:rsid w:val="00AD10E7"/>
    <w:rsid w:val="00AD165D"/>
    <w:rsid w:val="00AD1E94"/>
    <w:rsid w:val="00AD3229"/>
    <w:rsid w:val="00AD3E18"/>
    <w:rsid w:val="00AD4F33"/>
    <w:rsid w:val="00AD5419"/>
    <w:rsid w:val="00AD58FD"/>
    <w:rsid w:val="00AD67E1"/>
    <w:rsid w:val="00AD75E9"/>
    <w:rsid w:val="00AE07BF"/>
    <w:rsid w:val="00AE1DE2"/>
    <w:rsid w:val="00AE3FB5"/>
    <w:rsid w:val="00AE4569"/>
    <w:rsid w:val="00AE5A21"/>
    <w:rsid w:val="00AF0C5A"/>
    <w:rsid w:val="00AF3FC3"/>
    <w:rsid w:val="00AF4DC8"/>
    <w:rsid w:val="00AF62B0"/>
    <w:rsid w:val="00AF7597"/>
    <w:rsid w:val="00B00726"/>
    <w:rsid w:val="00B00F4A"/>
    <w:rsid w:val="00B00FC7"/>
    <w:rsid w:val="00B0176D"/>
    <w:rsid w:val="00B0200A"/>
    <w:rsid w:val="00B0215B"/>
    <w:rsid w:val="00B02DEC"/>
    <w:rsid w:val="00B04AC3"/>
    <w:rsid w:val="00B07BD4"/>
    <w:rsid w:val="00B07EEC"/>
    <w:rsid w:val="00B110D5"/>
    <w:rsid w:val="00B119E2"/>
    <w:rsid w:val="00B13D59"/>
    <w:rsid w:val="00B146C6"/>
    <w:rsid w:val="00B14A26"/>
    <w:rsid w:val="00B159C3"/>
    <w:rsid w:val="00B16108"/>
    <w:rsid w:val="00B165B6"/>
    <w:rsid w:val="00B21009"/>
    <w:rsid w:val="00B224A2"/>
    <w:rsid w:val="00B22EBA"/>
    <w:rsid w:val="00B257A8"/>
    <w:rsid w:val="00B262ED"/>
    <w:rsid w:val="00B26A70"/>
    <w:rsid w:val="00B30599"/>
    <w:rsid w:val="00B323B4"/>
    <w:rsid w:val="00B326E6"/>
    <w:rsid w:val="00B36343"/>
    <w:rsid w:val="00B40985"/>
    <w:rsid w:val="00B40B9F"/>
    <w:rsid w:val="00B419B9"/>
    <w:rsid w:val="00B42347"/>
    <w:rsid w:val="00B42787"/>
    <w:rsid w:val="00B42882"/>
    <w:rsid w:val="00B43B00"/>
    <w:rsid w:val="00B43D17"/>
    <w:rsid w:val="00B44CBB"/>
    <w:rsid w:val="00B4729A"/>
    <w:rsid w:val="00B474CD"/>
    <w:rsid w:val="00B527E2"/>
    <w:rsid w:val="00B52E40"/>
    <w:rsid w:val="00B53165"/>
    <w:rsid w:val="00B563E1"/>
    <w:rsid w:val="00B57991"/>
    <w:rsid w:val="00B57E82"/>
    <w:rsid w:val="00B60E3D"/>
    <w:rsid w:val="00B618C3"/>
    <w:rsid w:val="00B61943"/>
    <w:rsid w:val="00B61A18"/>
    <w:rsid w:val="00B62FC2"/>
    <w:rsid w:val="00B648E1"/>
    <w:rsid w:val="00B70C33"/>
    <w:rsid w:val="00B711EC"/>
    <w:rsid w:val="00B72553"/>
    <w:rsid w:val="00B74157"/>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679"/>
    <w:rsid w:val="00B977A7"/>
    <w:rsid w:val="00BA2018"/>
    <w:rsid w:val="00BA2BCD"/>
    <w:rsid w:val="00BA4903"/>
    <w:rsid w:val="00BA511B"/>
    <w:rsid w:val="00BA6DE9"/>
    <w:rsid w:val="00BB3714"/>
    <w:rsid w:val="00BB4C18"/>
    <w:rsid w:val="00BB5526"/>
    <w:rsid w:val="00BB6262"/>
    <w:rsid w:val="00BC1399"/>
    <w:rsid w:val="00BC2244"/>
    <w:rsid w:val="00BC25AA"/>
    <w:rsid w:val="00BC2B66"/>
    <w:rsid w:val="00BC4394"/>
    <w:rsid w:val="00BC5A1C"/>
    <w:rsid w:val="00BC5D54"/>
    <w:rsid w:val="00BC7F99"/>
    <w:rsid w:val="00BD164E"/>
    <w:rsid w:val="00BD2A97"/>
    <w:rsid w:val="00BD41C6"/>
    <w:rsid w:val="00BD4809"/>
    <w:rsid w:val="00BD758A"/>
    <w:rsid w:val="00BE3FAA"/>
    <w:rsid w:val="00BE484D"/>
    <w:rsid w:val="00BE6265"/>
    <w:rsid w:val="00BF2198"/>
    <w:rsid w:val="00BF24C6"/>
    <w:rsid w:val="00BF381C"/>
    <w:rsid w:val="00BF49D4"/>
    <w:rsid w:val="00BF54E3"/>
    <w:rsid w:val="00BF792F"/>
    <w:rsid w:val="00C0087D"/>
    <w:rsid w:val="00C01C75"/>
    <w:rsid w:val="00C040FD"/>
    <w:rsid w:val="00C0473A"/>
    <w:rsid w:val="00C05E17"/>
    <w:rsid w:val="00C07C40"/>
    <w:rsid w:val="00C100E2"/>
    <w:rsid w:val="00C12941"/>
    <w:rsid w:val="00C12F95"/>
    <w:rsid w:val="00C1509D"/>
    <w:rsid w:val="00C21730"/>
    <w:rsid w:val="00C232ED"/>
    <w:rsid w:val="00C23CF6"/>
    <w:rsid w:val="00C274CD"/>
    <w:rsid w:val="00C3078A"/>
    <w:rsid w:val="00C3082C"/>
    <w:rsid w:val="00C32025"/>
    <w:rsid w:val="00C331DC"/>
    <w:rsid w:val="00C3645E"/>
    <w:rsid w:val="00C36F00"/>
    <w:rsid w:val="00C4296C"/>
    <w:rsid w:val="00C42E68"/>
    <w:rsid w:val="00C42F10"/>
    <w:rsid w:val="00C44F70"/>
    <w:rsid w:val="00C45113"/>
    <w:rsid w:val="00C45CCB"/>
    <w:rsid w:val="00C46B71"/>
    <w:rsid w:val="00C47624"/>
    <w:rsid w:val="00C50CD6"/>
    <w:rsid w:val="00C523D3"/>
    <w:rsid w:val="00C52817"/>
    <w:rsid w:val="00C5358C"/>
    <w:rsid w:val="00C53D8B"/>
    <w:rsid w:val="00C54B07"/>
    <w:rsid w:val="00C54D57"/>
    <w:rsid w:val="00C56282"/>
    <w:rsid w:val="00C60372"/>
    <w:rsid w:val="00C6339B"/>
    <w:rsid w:val="00C63E66"/>
    <w:rsid w:val="00C65291"/>
    <w:rsid w:val="00C661C1"/>
    <w:rsid w:val="00C67D4E"/>
    <w:rsid w:val="00C70DCF"/>
    <w:rsid w:val="00C73FC2"/>
    <w:rsid w:val="00C764C3"/>
    <w:rsid w:val="00C81DEF"/>
    <w:rsid w:val="00C84F5B"/>
    <w:rsid w:val="00C87C5A"/>
    <w:rsid w:val="00C92E27"/>
    <w:rsid w:val="00C92EEB"/>
    <w:rsid w:val="00C9356E"/>
    <w:rsid w:val="00C93771"/>
    <w:rsid w:val="00C949EA"/>
    <w:rsid w:val="00C954FE"/>
    <w:rsid w:val="00C95D81"/>
    <w:rsid w:val="00C96F9A"/>
    <w:rsid w:val="00C97458"/>
    <w:rsid w:val="00C9775D"/>
    <w:rsid w:val="00CA29B5"/>
    <w:rsid w:val="00CA317C"/>
    <w:rsid w:val="00CA32D2"/>
    <w:rsid w:val="00CA38C2"/>
    <w:rsid w:val="00CA38D6"/>
    <w:rsid w:val="00CA4307"/>
    <w:rsid w:val="00CA5FD8"/>
    <w:rsid w:val="00CB12F7"/>
    <w:rsid w:val="00CB1B9B"/>
    <w:rsid w:val="00CB2D6E"/>
    <w:rsid w:val="00CB32AB"/>
    <w:rsid w:val="00CB33D8"/>
    <w:rsid w:val="00CB3EF7"/>
    <w:rsid w:val="00CB58E3"/>
    <w:rsid w:val="00CB5DB3"/>
    <w:rsid w:val="00CB691B"/>
    <w:rsid w:val="00CC10A3"/>
    <w:rsid w:val="00CC182B"/>
    <w:rsid w:val="00CC1F85"/>
    <w:rsid w:val="00CC2942"/>
    <w:rsid w:val="00CC4939"/>
    <w:rsid w:val="00CC57F8"/>
    <w:rsid w:val="00CC6AB1"/>
    <w:rsid w:val="00CC72F0"/>
    <w:rsid w:val="00CC755E"/>
    <w:rsid w:val="00CD2D23"/>
    <w:rsid w:val="00CD371C"/>
    <w:rsid w:val="00CD38C4"/>
    <w:rsid w:val="00CD4A7E"/>
    <w:rsid w:val="00CD6716"/>
    <w:rsid w:val="00CD7BFB"/>
    <w:rsid w:val="00CE1AA1"/>
    <w:rsid w:val="00CE2DE6"/>
    <w:rsid w:val="00CE3100"/>
    <w:rsid w:val="00CE4396"/>
    <w:rsid w:val="00CE47A1"/>
    <w:rsid w:val="00CE64E4"/>
    <w:rsid w:val="00CE67E4"/>
    <w:rsid w:val="00CE6A51"/>
    <w:rsid w:val="00CF1F0A"/>
    <w:rsid w:val="00CF247B"/>
    <w:rsid w:val="00CF46C3"/>
    <w:rsid w:val="00CF4F18"/>
    <w:rsid w:val="00CF5D84"/>
    <w:rsid w:val="00CF63DA"/>
    <w:rsid w:val="00CF6620"/>
    <w:rsid w:val="00CF7F9F"/>
    <w:rsid w:val="00D004BF"/>
    <w:rsid w:val="00D01241"/>
    <w:rsid w:val="00D01ACA"/>
    <w:rsid w:val="00D03595"/>
    <w:rsid w:val="00D03647"/>
    <w:rsid w:val="00D050CF"/>
    <w:rsid w:val="00D05D38"/>
    <w:rsid w:val="00D10C55"/>
    <w:rsid w:val="00D13CD9"/>
    <w:rsid w:val="00D1674E"/>
    <w:rsid w:val="00D17785"/>
    <w:rsid w:val="00D21362"/>
    <w:rsid w:val="00D21B77"/>
    <w:rsid w:val="00D2251F"/>
    <w:rsid w:val="00D22972"/>
    <w:rsid w:val="00D24054"/>
    <w:rsid w:val="00D24471"/>
    <w:rsid w:val="00D2449D"/>
    <w:rsid w:val="00D27412"/>
    <w:rsid w:val="00D301CC"/>
    <w:rsid w:val="00D322EC"/>
    <w:rsid w:val="00D333E8"/>
    <w:rsid w:val="00D34091"/>
    <w:rsid w:val="00D36ED2"/>
    <w:rsid w:val="00D40C48"/>
    <w:rsid w:val="00D43669"/>
    <w:rsid w:val="00D44540"/>
    <w:rsid w:val="00D479C2"/>
    <w:rsid w:val="00D47A68"/>
    <w:rsid w:val="00D47C7E"/>
    <w:rsid w:val="00D50191"/>
    <w:rsid w:val="00D50651"/>
    <w:rsid w:val="00D50874"/>
    <w:rsid w:val="00D52A85"/>
    <w:rsid w:val="00D5512A"/>
    <w:rsid w:val="00D558B6"/>
    <w:rsid w:val="00D60FE7"/>
    <w:rsid w:val="00D611AF"/>
    <w:rsid w:val="00D6248D"/>
    <w:rsid w:val="00D62C4C"/>
    <w:rsid w:val="00D63920"/>
    <w:rsid w:val="00D6505C"/>
    <w:rsid w:val="00D6678E"/>
    <w:rsid w:val="00D67799"/>
    <w:rsid w:val="00D67891"/>
    <w:rsid w:val="00D731A1"/>
    <w:rsid w:val="00D73E34"/>
    <w:rsid w:val="00D73E4D"/>
    <w:rsid w:val="00D74A2C"/>
    <w:rsid w:val="00D76774"/>
    <w:rsid w:val="00D815F0"/>
    <w:rsid w:val="00D84DA2"/>
    <w:rsid w:val="00D860DE"/>
    <w:rsid w:val="00D86940"/>
    <w:rsid w:val="00D87ED9"/>
    <w:rsid w:val="00D90156"/>
    <w:rsid w:val="00D90929"/>
    <w:rsid w:val="00D91BDC"/>
    <w:rsid w:val="00D93200"/>
    <w:rsid w:val="00D9394A"/>
    <w:rsid w:val="00D93CB3"/>
    <w:rsid w:val="00D94517"/>
    <w:rsid w:val="00D94F7B"/>
    <w:rsid w:val="00D95FB6"/>
    <w:rsid w:val="00DA14E8"/>
    <w:rsid w:val="00DA27E1"/>
    <w:rsid w:val="00DA3AC4"/>
    <w:rsid w:val="00DA45BB"/>
    <w:rsid w:val="00DA58A5"/>
    <w:rsid w:val="00DA6605"/>
    <w:rsid w:val="00DA7422"/>
    <w:rsid w:val="00DB01C4"/>
    <w:rsid w:val="00DB4F8D"/>
    <w:rsid w:val="00DB55D4"/>
    <w:rsid w:val="00DB5D93"/>
    <w:rsid w:val="00DB5FE7"/>
    <w:rsid w:val="00DB659A"/>
    <w:rsid w:val="00DB7958"/>
    <w:rsid w:val="00DC1A8B"/>
    <w:rsid w:val="00DC43AC"/>
    <w:rsid w:val="00DC5494"/>
    <w:rsid w:val="00DC709B"/>
    <w:rsid w:val="00DC7713"/>
    <w:rsid w:val="00DC77D3"/>
    <w:rsid w:val="00DD0338"/>
    <w:rsid w:val="00DD1D4F"/>
    <w:rsid w:val="00DE046F"/>
    <w:rsid w:val="00DE1A60"/>
    <w:rsid w:val="00DE219A"/>
    <w:rsid w:val="00DE3129"/>
    <w:rsid w:val="00DE4149"/>
    <w:rsid w:val="00DE4783"/>
    <w:rsid w:val="00DE6115"/>
    <w:rsid w:val="00DE679C"/>
    <w:rsid w:val="00DE6C8B"/>
    <w:rsid w:val="00DF18C1"/>
    <w:rsid w:val="00DF32EF"/>
    <w:rsid w:val="00DF4CAC"/>
    <w:rsid w:val="00DF55C3"/>
    <w:rsid w:val="00DF64F4"/>
    <w:rsid w:val="00DF7333"/>
    <w:rsid w:val="00E00F47"/>
    <w:rsid w:val="00E011C1"/>
    <w:rsid w:val="00E01551"/>
    <w:rsid w:val="00E01A36"/>
    <w:rsid w:val="00E0689B"/>
    <w:rsid w:val="00E069A6"/>
    <w:rsid w:val="00E06AA1"/>
    <w:rsid w:val="00E07DD6"/>
    <w:rsid w:val="00E07E34"/>
    <w:rsid w:val="00E10623"/>
    <w:rsid w:val="00E118EF"/>
    <w:rsid w:val="00E12E11"/>
    <w:rsid w:val="00E16315"/>
    <w:rsid w:val="00E16ACE"/>
    <w:rsid w:val="00E1764B"/>
    <w:rsid w:val="00E20437"/>
    <w:rsid w:val="00E23E48"/>
    <w:rsid w:val="00E25BD8"/>
    <w:rsid w:val="00E277AE"/>
    <w:rsid w:val="00E277BD"/>
    <w:rsid w:val="00E27EE5"/>
    <w:rsid w:val="00E3108A"/>
    <w:rsid w:val="00E31E17"/>
    <w:rsid w:val="00E326F7"/>
    <w:rsid w:val="00E32A1A"/>
    <w:rsid w:val="00E34A86"/>
    <w:rsid w:val="00E37C8C"/>
    <w:rsid w:val="00E400E7"/>
    <w:rsid w:val="00E4121E"/>
    <w:rsid w:val="00E42232"/>
    <w:rsid w:val="00E51E72"/>
    <w:rsid w:val="00E5272F"/>
    <w:rsid w:val="00E5532B"/>
    <w:rsid w:val="00E57402"/>
    <w:rsid w:val="00E60DB6"/>
    <w:rsid w:val="00E61201"/>
    <w:rsid w:val="00E626FB"/>
    <w:rsid w:val="00E62703"/>
    <w:rsid w:val="00E6407D"/>
    <w:rsid w:val="00E64419"/>
    <w:rsid w:val="00E64F97"/>
    <w:rsid w:val="00E6641D"/>
    <w:rsid w:val="00E66986"/>
    <w:rsid w:val="00E66D29"/>
    <w:rsid w:val="00E67E28"/>
    <w:rsid w:val="00E721C0"/>
    <w:rsid w:val="00E72AA7"/>
    <w:rsid w:val="00E750EF"/>
    <w:rsid w:val="00E75E2B"/>
    <w:rsid w:val="00E76363"/>
    <w:rsid w:val="00E76896"/>
    <w:rsid w:val="00E804A7"/>
    <w:rsid w:val="00E8097F"/>
    <w:rsid w:val="00E80EEB"/>
    <w:rsid w:val="00E8445A"/>
    <w:rsid w:val="00E8765D"/>
    <w:rsid w:val="00E90511"/>
    <w:rsid w:val="00E91191"/>
    <w:rsid w:val="00E92149"/>
    <w:rsid w:val="00E9399D"/>
    <w:rsid w:val="00EA07F5"/>
    <w:rsid w:val="00EA256C"/>
    <w:rsid w:val="00EA3E0B"/>
    <w:rsid w:val="00EA412E"/>
    <w:rsid w:val="00EA50A1"/>
    <w:rsid w:val="00EB089F"/>
    <w:rsid w:val="00EB0A63"/>
    <w:rsid w:val="00EB1659"/>
    <w:rsid w:val="00EB1A3C"/>
    <w:rsid w:val="00EB279F"/>
    <w:rsid w:val="00EB29AF"/>
    <w:rsid w:val="00EB4FD6"/>
    <w:rsid w:val="00EB5497"/>
    <w:rsid w:val="00EB7939"/>
    <w:rsid w:val="00EC2D89"/>
    <w:rsid w:val="00EC3006"/>
    <w:rsid w:val="00EC5989"/>
    <w:rsid w:val="00EC5F3F"/>
    <w:rsid w:val="00EC6447"/>
    <w:rsid w:val="00EC71A5"/>
    <w:rsid w:val="00ED0091"/>
    <w:rsid w:val="00ED0184"/>
    <w:rsid w:val="00ED1CC1"/>
    <w:rsid w:val="00ED3CD9"/>
    <w:rsid w:val="00ED3FDE"/>
    <w:rsid w:val="00ED46EE"/>
    <w:rsid w:val="00ED47E4"/>
    <w:rsid w:val="00ED52C0"/>
    <w:rsid w:val="00ED64F9"/>
    <w:rsid w:val="00ED788A"/>
    <w:rsid w:val="00EE1BB8"/>
    <w:rsid w:val="00EE248A"/>
    <w:rsid w:val="00EE38C3"/>
    <w:rsid w:val="00EE5BDD"/>
    <w:rsid w:val="00EE6AC7"/>
    <w:rsid w:val="00EE6EF8"/>
    <w:rsid w:val="00EE792F"/>
    <w:rsid w:val="00EF036E"/>
    <w:rsid w:val="00EF21AA"/>
    <w:rsid w:val="00EF23E3"/>
    <w:rsid w:val="00EF500E"/>
    <w:rsid w:val="00EF736B"/>
    <w:rsid w:val="00F005E6"/>
    <w:rsid w:val="00F01CA3"/>
    <w:rsid w:val="00F0481C"/>
    <w:rsid w:val="00F048C5"/>
    <w:rsid w:val="00F06797"/>
    <w:rsid w:val="00F07972"/>
    <w:rsid w:val="00F10365"/>
    <w:rsid w:val="00F10DFD"/>
    <w:rsid w:val="00F2106C"/>
    <w:rsid w:val="00F2135D"/>
    <w:rsid w:val="00F22256"/>
    <w:rsid w:val="00F242B5"/>
    <w:rsid w:val="00F25C39"/>
    <w:rsid w:val="00F30CF8"/>
    <w:rsid w:val="00F31000"/>
    <w:rsid w:val="00F3109F"/>
    <w:rsid w:val="00F33C36"/>
    <w:rsid w:val="00F34AF8"/>
    <w:rsid w:val="00F36516"/>
    <w:rsid w:val="00F374AC"/>
    <w:rsid w:val="00F37C61"/>
    <w:rsid w:val="00F40376"/>
    <w:rsid w:val="00F413B7"/>
    <w:rsid w:val="00F41EEE"/>
    <w:rsid w:val="00F448CC"/>
    <w:rsid w:val="00F45019"/>
    <w:rsid w:val="00F462C5"/>
    <w:rsid w:val="00F5143E"/>
    <w:rsid w:val="00F516A4"/>
    <w:rsid w:val="00F51C18"/>
    <w:rsid w:val="00F531E5"/>
    <w:rsid w:val="00F53668"/>
    <w:rsid w:val="00F5376C"/>
    <w:rsid w:val="00F55770"/>
    <w:rsid w:val="00F5782D"/>
    <w:rsid w:val="00F6322B"/>
    <w:rsid w:val="00F63B11"/>
    <w:rsid w:val="00F675D1"/>
    <w:rsid w:val="00F67E8F"/>
    <w:rsid w:val="00F702EC"/>
    <w:rsid w:val="00F73B52"/>
    <w:rsid w:val="00F760DE"/>
    <w:rsid w:val="00F76E71"/>
    <w:rsid w:val="00F77E5C"/>
    <w:rsid w:val="00F800BA"/>
    <w:rsid w:val="00F82E80"/>
    <w:rsid w:val="00F83342"/>
    <w:rsid w:val="00F851DC"/>
    <w:rsid w:val="00F85B9B"/>
    <w:rsid w:val="00F90AF5"/>
    <w:rsid w:val="00F915AF"/>
    <w:rsid w:val="00F95091"/>
    <w:rsid w:val="00F95574"/>
    <w:rsid w:val="00F96175"/>
    <w:rsid w:val="00F96EE2"/>
    <w:rsid w:val="00FA1B62"/>
    <w:rsid w:val="00FA2269"/>
    <w:rsid w:val="00FA28A2"/>
    <w:rsid w:val="00FA63B4"/>
    <w:rsid w:val="00FB12DA"/>
    <w:rsid w:val="00FB134F"/>
    <w:rsid w:val="00FB1650"/>
    <w:rsid w:val="00FB3CAC"/>
    <w:rsid w:val="00FB4584"/>
    <w:rsid w:val="00FB4D84"/>
    <w:rsid w:val="00FB5B80"/>
    <w:rsid w:val="00FB7362"/>
    <w:rsid w:val="00FC05E3"/>
    <w:rsid w:val="00FC1944"/>
    <w:rsid w:val="00FC51F6"/>
    <w:rsid w:val="00FC68C9"/>
    <w:rsid w:val="00FC6FF8"/>
    <w:rsid w:val="00FD0044"/>
    <w:rsid w:val="00FD4444"/>
    <w:rsid w:val="00FD444D"/>
    <w:rsid w:val="00FD48A7"/>
    <w:rsid w:val="00FD4E06"/>
    <w:rsid w:val="00FD5F4D"/>
    <w:rsid w:val="00FE0325"/>
    <w:rsid w:val="00FE1681"/>
    <w:rsid w:val="00FE20D5"/>
    <w:rsid w:val="00FE56EB"/>
    <w:rsid w:val="00FE5915"/>
    <w:rsid w:val="00FE5B8E"/>
    <w:rsid w:val="00FE5E68"/>
    <w:rsid w:val="00FE6F6E"/>
    <w:rsid w:val="00FF1CC7"/>
    <w:rsid w:val="00FF6514"/>
    <w:rsid w:val="00FF6AFD"/>
    <w:rsid w:val="00FF6FDF"/>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customStyle="1" w:styleId="UnresolvedMention3">
    <w:name w:val="Unresolved Mention3"/>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12</Pages>
  <Words>10285</Words>
  <Characters>58631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71</cp:revision>
  <dcterms:created xsi:type="dcterms:W3CDTF">2020-06-30T19:07:00Z</dcterms:created>
  <dcterms:modified xsi:type="dcterms:W3CDTF">2020-06-30T20:51:00Z</dcterms:modified>
</cp:coreProperties>
</file>